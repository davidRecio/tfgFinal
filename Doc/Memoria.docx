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Default="00A91FB3" w:rsidP="00A91FB3">
      <w:pPr>
        <w:pStyle w:val="CdigoFuente"/>
        <w:jc w:val="center"/>
        <w:rPr>
          <w:rFonts w:ascii="Eras Medium ITC" w:hAnsi="Eras Medium ITC"/>
          <w:spacing w:val="20"/>
          <w:sz w:val="44"/>
        </w:rPr>
      </w:pPr>
      <w:r>
        <w:rPr>
          <w:rFonts w:ascii="Eras Medium ITC" w:hAnsi="Eras Medium ITC"/>
          <w:spacing w:val="20"/>
          <w:sz w:val="36"/>
        </w:rPr>
        <w:t>TRABAJO FIN DE GRADO</w:t>
      </w:r>
    </w:p>
    <w:p w14:paraId="15F48573" w14:textId="77777777" w:rsidR="00A91FB3" w:rsidRDefault="00A91FB3" w:rsidP="00A91FB3">
      <w:pPr>
        <w:pStyle w:val="CdigoFuente"/>
        <w:jc w:val="center"/>
        <w:rPr>
          <w:rFonts w:ascii="Eras Medium ITC" w:hAnsi="Eras Medium ITC"/>
          <w:spacing w:val="20"/>
          <w:sz w:val="44"/>
        </w:rPr>
      </w:pPr>
    </w:p>
    <w:p w14:paraId="4C7EFC1A" w14:textId="77777777" w:rsidR="00AA4595" w:rsidRPr="00493DE3" w:rsidRDefault="00AA4595" w:rsidP="00AA4595">
      <w:pPr>
        <w:pStyle w:val="CdigoFuente"/>
        <w:jc w:val="center"/>
        <w:rPr>
          <w:rFonts w:ascii="Eras Medium ITC" w:hAnsi="Eras Medium ITC"/>
          <w:spacing w:val="20"/>
          <w:sz w:val="36"/>
        </w:rPr>
      </w:pPr>
      <w:r w:rsidRPr="00493DE3">
        <w:rPr>
          <w:rFonts w:ascii="Eras Medium ITC" w:hAnsi="Eras Medium ITC"/>
          <w:spacing w:val="20"/>
          <w:sz w:val="36"/>
        </w:rPr>
        <w:t>Diseño e Implementación de una</w:t>
      </w:r>
    </w:p>
    <w:p w14:paraId="3E9A509B" w14:textId="6447ED18" w:rsidR="00AA4595" w:rsidRDefault="00AA4595" w:rsidP="00AA4595">
      <w:pPr>
        <w:pStyle w:val="CdigoFuente"/>
        <w:jc w:val="center"/>
        <w:rPr>
          <w:rFonts w:ascii="Eras Medium ITC" w:hAnsi="Eras Medium ITC"/>
          <w:spacing w:val="20"/>
          <w:sz w:val="36"/>
        </w:rPr>
      </w:pPr>
      <w:r>
        <w:rPr>
          <w:rFonts w:ascii="Eras Medium ITC" w:hAnsi="Eras Medium ITC"/>
          <w:spacing w:val="20"/>
          <w:sz w:val="36"/>
        </w:rPr>
        <w:t>aplicación</w:t>
      </w:r>
      <w:r w:rsidRPr="00493DE3">
        <w:rPr>
          <w:rFonts w:ascii="Eras Medium ITC" w:hAnsi="Eras Medium ITC"/>
          <w:spacing w:val="20"/>
          <w:sz w:val="36"/>
        </w:rPr>
        <w:t xml:space="preserve"> RESTful para</w:t>
      </w:r>
      <w:r>
        <w:rPr>
          <w:rFonts w:ascii="Eras Medium ITC" w:hAnsi="Eras Medium ITC"/>
          <w:spacing w:val="20"/>
          <w:sz w:val="36"/>
        </w:rPr>
        <w:t xml:space="preserve"> la disminución del abandono en el primer año universitario</w:t>
      </w:r>
    </w:p>
    <w:p w14:paraId="365F9347" w14:textId="77777777" w:rsidR="00AA4595" w:rsidRPr="00057190" w:rsidRDefault="00AA4595" w:rsidP="00AA4595">
      <w:pPr>
        <w:pStyle w:val="CdigoFuente"/>
        <w:jc w:val="center"/>
        <w:rPr>
          <w:rFonts w:ascii="Eras Medium ITC" w:hAnsi="Eras Medium ITC"/>
          <w:spacing w:val="20"/>
          <w:sz w:val="36"/>
        </w:rPr>
      </w:pPr>
    </w:p>
    <w:p w14:paraId="4546AA40" w14:textId="77777777" w:rsidR="00AA4595" w:rsidRPr="00AA4595" w:rsidRDefault="00AA4595" w:rsidP="00AA4595">
      <w:pPr>
        <w:pStyle w:val="CdigoFuente"/>
        <w:jc w:val="center"/>
        <w:rPr>
          <w:rFonts w:ascii="Eras Medium ITC" w:hAnsi="Eras Medium ITC"/>
          <w:spacing w:val="-20"/>
          <w:sz w:val="44"/>
          <w:lang w:val="en"/>
        </w:rPr>
      </w:pPr>
      <w:r w:rsidRPr="00AA4595">
        <w:rPr>
          <w:rFonts w:ascii="Eras Medium ITC" w:hAnsi="Eras Medium ITC"/>
          <w:spacing w:val="-20"/>
          <w:sz w:val="44"/>
          <w:lang w:val="en"/>
        </w:rPr>
        <w:t>Design and Implementation of a</w:t>
      </w:r>
    </w:p>
    <w:p w14:paraId="42FE211B" w14:textId="77777777" w:rsidR="00AA4595" w:rsidRPr="00AA4595" w:rsidRDefault="00AA4595" w:rsidP="00AA4595">
      <w:pPr>
        <w:pStyle w:val="CdigoFuente"/>
        <w:jc w:val="center"/>
        <w:rPr>
          <w:rFonts w:ascii="Eras Medium ITC" w:hAnsi="Eras Medium ITC"/>
          <w:spacing w:val="-20"/>
          <w:sz w:val="44"/>
        </w:rPr>
      </w:pPr>
      <w:r w:rsidRPr="00AA4595">
        <w:rPr>
          <w:rFonts w:ascii="Eras Medium ITC" w:hAnsi="Eras Medium ITC"/>
          <w:spacing w:val="-20"/>
          <w:sz w:val="44"/>
          <w:lang w:val="en"/>
        </w:rPr>
        <w:t>RESTful application to reduce dropout in the first year of university</w:t>
      </w:r>
    </w:p>
    <w:p w14:paraId="65C5E1F6" w14:textId="77777777" w:rsidR="00A91FB3" w:rsidRDefault="00A91FB3" w:rsidP="00A91FB3">
      <w:pPr>
        <w:pStyle w:val="CdigoFuente"/>
        <w:jc w:val="center"/>
        <w:rPr>
          <w:rFonts w:ascii="Eras Medium ITC" w:hAnsi="Eras Medium ITC"/>
          <w:spacing w:val="-20"/>
          <w:sz w:val="44"/>
        </w:rPr>
      </w:pPr>
    </w:p>
    <w:p w14:paraId="737A97A5" w14:textId="0D4B815F" w:rsidR="00A91FB3" w:rsidRDefault="00AA4595" w:rsidP="00A91FB3">
      <w:pPr>
        <w:pStyle w:val="CdigoFuente"/>
        <w:jc w:val="center"/>
        <w:rPr>
          <w:rFonts w:ascii="Eras Medium ITC" w:hAnsi="Eras Medium ITC"/>
          <w:spacing w:val="-20"/>
          <w:sz w:val="44"/>
        </w:rPr>
      </w:pPr>
      <w:r w:rsidRPr="00AA4595">
        <w:drawing>
          <wp:inline distT="0" distB="0" distL="0" distR="0" wp14:anchorId="7F88A1B7" wp14:editId="217E81EF">
            <wp:extent cx="5391150" cy="4368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436880"/>
                    </a:xfrm>
                    <a:prstGeom prst="rect">
                      <a:avLst/>
                    </a:prstGeom>
                    <a:noFill/>
                    <a:ln>
                      <a:noFill/>
                    </a:ln>
                  </pic:spPr>
                </pic:pic>
              </a:graphicData>
            </a:graphic>
          </wp:inline>
        </w:drawing>
      </w:r>
    </w:p>
    <w:p w14:paraId="411889C1" w14:textId="77777777" w:rsidR="00A91FB3" w:rsidRDefault="00A91FB3" w:rsidP="00A91FB3">
      <w:pPr>
        <w:pStyle w:val="Sinespaciado"/>
        <w:jc w:val="center"/>
      </w:pPr>
    </w:p>
    <w:p w14:paraId="656991D8" w14:textId="60718847" w:rsidR="00A91FB3" w:rsidRDefault="00AA4595" w:rsidP="00A91FB3">
      <w:pPr>
        <w:pStyle w:val="Sinespaciado"/>
        <w:jc w:val="center"/>
        <w:rPr>
          <w:sz w:val="28"/>
        </w:rPr>
      </w:pPr>
      <w:r>
        <w:rPr>
          <w:sz w:val="28"/>
        </w:rPr>
        <w:lastRenderedPageBreak/>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5D5192FC" w:rsidR="00854A5D" w:rsidRPr="006A2001" w:rsidRDefault="006A2001" w:rsidP="00A460B5">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1936CC">
                    <w:rPr>
                      <w:rFonts w:ascii="Eras Medium ITC" w:eastAsia="Times New Roman" w:hAnsi="Eras Medium ITC" w:cs="Times New Roman"/>
                      <w:smallCaps/>
                      <w:sz w:val="22"/>
                      <w:lang w:eastAsia="es-ES"/>
                    </w:rPr>
                    <w:t>DAVID RECIO ARNÉS</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649B92E8" w:rsidR="006A2001" w:rsidRDefault="006A2001" w:rsidP="00A460B5">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Pr>
                      <w:rFonts w:ascii="Eras Medium ITC" w:eastAsia="Times New Roman" w:hAnsi="Eras Medium ITC" w:cs="Times New Roman"/>
                      <w:sz w:val="22"/>
                      <w:szCs w:val="28"/>
                      <w:lang w:eastAsia="es-ES"/>
                    </w:rPr>
                    <w:t xml:space="preserve"> </w:t>
                  </w:r>
                </w:p>
                <w:p w14:paraId="45FD5C36" w14:textId="5B9B8DE1" w:rsidR="001936CC" w:rsidRPr="001936CC" w:rsidRDefault="001936CC" w:rsidP="00A460B5">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Diseño e Implementación de una</w:t>
                  </w:r>
                  <w:r>
                    <w:rPr>
                      <w:rFonts w:ascii="Eras Medium ITC" w:hAnsi="Eras Medium ITC"/>
                      <w:spacing w:val="20"/>
                      <w:sz w:val="28"/>
                      <w:szCs w:val="28"/>
                    </w:rPr>
                    <w:t xml:space="preserve"> aplicación RESTful</w:t>
                  </w:r>
                </w:p>
                <w:p w14:paraId="23C769F9" w14:textId="07521410" w:rsidR="001936CC" w:rsidRPr="001936CC" w:rsidRDefault="001936CC" w:rsidP="00A460B5">
                  <w:pPr>
                    <w:pStyle w:val="CdigoFuente"/>
                    <w:framePr w:hSpace="141" w:wrap="around" w:vAnchor="text" w:hAnchor="margin" w:y="239"/>
                    <w:rPr>
                      <w:rFonts w:ascii="Eras Medium ITC" w:hAnsi="Eras Medium ITC"/>
                      <w:spacing w:val="20"/>
                      <w:sz w:val="28"/>
                      <w:szCs w:val="28"/>
                    </w:rPr>
                  </w:pPr>
                  <w:r w:rsidRPr="001936CC">
                    <w:rPr>
                      <w:rFonts w:ascii="Eras Medium ITC" w:hAnsi="Eras Medium ITC"/>
                      <w:spacing w:val="20"/>
                      <w:sz w:val="28"/>
                      <w:szCs w:val="28"/>
                    </w:rPr>
                    <w:t>para la disminución del abandono en el primer año universitario</w:t>
                  </w:r>
                  <w:r>
                    <w:rPr>
                      <w:rFonts w:ascii="Eras Medium ITC" w:hAnsi="Eras Medium ITC"/>
                      <w:spacing w:val="20"/>
                      <w:sz w:val="28"/>
                      <w:szCs w:val="28"/>
                    </w:rPr>
                    <w:t>.</w:t>
                  </w:r>
                </w:p>
                <w:p w14:paraId="32685964" w14:textId="1BD3F9F2" w:rsidR="006A2001" w:rsidRPr="00882F9E" w:rsidRDefault="006A2001" w:rsidP="00A460B5">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A460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A460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A460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A460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A460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A460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24E9FC0C" w:rsidR="006A2001" w:rsidRPr="0015284E" w:rsidRDefault="0015284E" w:rsidP="00A460B5">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w:t>
                  </w:r>
                  <w:r w:rsidR="00AA4595">
                    <w:rPr>
                      <w:rFonts w:ascii="Eras Medium ITC" w:eastAsia="Times New Roman" w:hAnsi="Eras Medium ITC" w:cs="Times New Roman"/>
                      <w:sz w:val="20"/>
                      <w:szCs w:val="20"/>
                      <w:lang w:eastAsia="es-ES"/>
                    </w:rPr>
                    <w:t>Junio</w:t>
                  </w:r>
                  <w:r w:rsidRPr="0015284E">
                    <w:rPr>
                      <w:rFonts w:ascii="Eras Medium ITC" w:eastAsia="Times New Roman" w:hAnsi="Eras Medium ITC" w:cs="Times New Roman"/>
                      <w:sz w:val="20"/>
                      <w:szCs w:val="20"/>
                      <w:lang w:eastAsia="es-ES"/>
                    </w:rPr>
                    <w:t>/</w:t>
                  </w:r>
                  <w:r w:rsidR="00AA4595">
                    <w:rPr>
                      <w:rFonts w:ascii="Eras Medium ITC" w:eastAsia="Times New Roman" w:hAnsi="Eras Medium ITC" w:cs="Times New Roman"/>
                      <w:sz w:val="20"/>
                      <w:szCs w:val="20"/>
                      <w:lang w:eastAsia="es-ES"/>
                    </w:rPr>
                    <w:t>2022</w:t>
                  </w:r>
                  <w:r w:rsidRPr="0015284E">
                    <w:rPr>
                      <w:rFonts w:ascii="Eras Medium ITC" w:eastAsia="Times New Roman" w:hAnsi="Eras Medium ITC" w:cs="Times New Roman"/>
                      <w:sz w:val="20"/>
                      <w:szCs w:val="20"/>
                      <w:lang w:eastAsia="es-ES"/>
                    </w:rPr>
                    <w:t>, acuerda otorgar al Trabajo Fin de Grado presentado por D.</w:t>
                  </w:r>
                  <w:r w:rsidR="00AA4595">
                    <w:rPr>
                      <w:rFonts w:ascii="Eras Medium ITC" w:eastAsia="Times New Roman" w:hAnsi="Eras Medium ITC" w:cs="Times New Roman"/>
                      <w:sz w:val="20"/>
                      <w:szCs w:val="20"/>
                      <w:lang w:eastAsia="es-ES"/>
                    </w:rPr>
                    <w:t xml:space="preserve"> David Recio Arnés </w:t>
                  </w:r>
                  <w:r w:rsidRPr="0015284E">
                    <w:rPr>
                      <w:rFonts w:ascii="Eras Medium ITC" w:eastAsia="Times New Roman" w:hAnsi="Eras Medium ITC" w:cs="Times New Roman"/>
                      <w:sz w:val="20"/>
                      <w:szCs w:val="20"/>
                      <w:lang w:eastAsia="es-ES"/>
                    </w:rPr>
                    <w:t xml:space="preserve">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3" w:name="_Toc492311562"/>
      <w:bookmarkStart w:id="4" w:name="_Toc492311855"/>
      <w:bookmarkStart w:id="5" w:name="_Toc492644603"/>
      <w:bookmarkStart w:id="6" w:name="_Toc492644665"/>
      <w:bookmarkStart w:id="7" w:name="_Toc492887858"/>
      <w:bookmarkStart w:id="8" w:name="_Toc492888159"/>
      <w:bookmarkStart w:id="9" w:name="_Toc492901247"/>
      <w:r w:rsidRPr="00BC13A5">
        <w:rPr>
          <w:szCs w:val="48"/>
        </w:rPr>
        <w:lastRenderedPageBreak/>
        <w:t>Resumen</w:t>
      </w:r>
      <w:bookmarkEnd w:id="3"/>
      <w:bookmarkEnd w:id="4"/>
      <w:bookmarkEnd w:id="5"/>
      <w:bookmarkEnd w:id="6"/>
      <w:bookmarkEnd w:id="7"/>
      <w:bookmarkEnd w:id="8"/>
      <w:bookmarkEnd w:id="9"/>
      <w:r w:rsidRPr="00BC13A5">
        <w:rPr>
          <w:rFonts w:asciiTheme="minorHAnsi" w:eastAsiaTheme="minorHAnsi" w:hAnsiTheme="minorHAnsi" w:cs="Arial"/>
          <w:spacing w:val="0"/>
          <w:kern w:val="0"/>
          <w:sz w:val="24"/>
          <w:szCs w:val="24"/>
        </w:rPr>
        <w:tab/>
      </w:r>
    </w:p>
    <w:p w14:paraId="43BE45D9" w14:textId="0C60375C" w:rsidR="00A91FB3" w:rsidRDefault="00BC13A5" w:rsidP="00A91FB3">
      <w:pPr>
        <w:autoSpaceDE w:val="0"/>
        <w:autoSpaceDN w:val="0"/>
        <w:adjustRightInd w:val="0"/>
        <w:spacing w:after="0" w:line="240" w:lineRule="auto"/>
        <w:rPr>
          <w:rFonts w:cs="Arial"/>
          <w:szCs w:val="24"/>
        </w:rPr>
      </w:pPr>
      <w:r w:rsidRPr="008B7EED">
        <w:rPr>
          <w:rFonts w:cs="Arial"/>
          <w:color w:val="FF0000"/>
          <w:szCs w:val="24"/>
        </w:rPr>
        <w:t>Texto con, a lo sumo, 200 palabras.</w:t>
      </w:r>
    </w:p>
    <w:p w14:paraId="62388A07" w14:textId="2E1424EE" w:rsidR="00DF3AC9" w:rsidRDefault="00DF3AC9" w:rsidP="00A91FB3">
      <w:pPr>
        <w:autoSpaceDE w:val="0"/>
        <w:autoSpaceDN w:val="0"/>
        <w:adjustRightInd w:val="0"/>
        <w:spacing w:after="0" w:line="240" w:lineRule="auto"/>
        <w:rPr>
          <w:rFonts w:cs="Arial"/>
          <w:szCs w:val="24"/>
        </w:rPr>
      </w:pPr>
    </w:p>
    <w:p w14:paraId="55D99800" w14:textId="4691DD9D" w:rsidR="00DF3AC9" w:rsidDel="004439FF" w:rsidRDefault="00F01C97" w:rsidP="00A91FB3">
      <w:pPr>
        <w:autoSpaceDE w:val="0"/>
        <w:autoSpaceDN w:val="0"/>
        <w:adjustRightInd w:val="0"/>
        <w:spacing w:after="0" w:line="240" w:lineRule="auto"/>
        <w:rPr>
          <w:del w:id="10" w:author="David Recio" w:date="2022-06-22T20:21:00Z"/>
          <w:rFonts w:cs="Arial"/>
          <w:szCs w:val="24"/>
        </w:rPr>
      </w:pPr>
      <w:del w:id="11" w:author="David Recio" w:date="2022-06-22T20:21:00Z">
        <w:r w:rsidDel="004439FF">
          <w:rPr>
            <w:rFonts w:cs="Arial"/>
            <w:szCs w:val="24"/>
          </w:rPr>
          <w:delText xml:space="preserve">Para un estudiante que quiere comenzar la Universidad, </w:delText>
        </w:r>
        <w:r w:rsidR="00A261B4" w:rsidDel="004439FF">
          <w:rPr>
            <w:rFonts w:cs="Arial"/>
            <w:szCs w:val="24"/>
          </w:rPr>
          <w:delText>una buena</w:delText>
        </w:r>
        <w:r w:rsidDel="004439FF">
          <w:rPr>
            <w:rFonts w:cs="Arial"/>
            <w:szCs w:val="24"/>
          </w:rPr>
          <w:delText xml:space="preserve"> elección de </w:delText>
        </w:r>
        <w:r w:rsidR="00A261B4" w:rsidDel="004439FF">
          <w:rPr>
            <w:rFonts w:cs="Arial"/>
            <w:szCs w:val="24"/>
          </w:rPr>
          <w:delText xml:space="preserve">la titulación es fundamental para asegurar el éxito </w:delText>
        </w:r>
        <w:r w:rsidR="008B7EED" w:rsidDel="004439FF">
          <w:rPr>
            <w:rFonts w:cs="Arial"/>
            <w:szCs w:val="24"/>
          </w:rPr>
          <w:delText>en</w:delText>
        </w:r>
        <w:r w:rsidR="00A261B4" w:rsidDel="004439FF">
          <w:rPr>
            <w:rFonts w:cs="Arial"/>
            <w:szCs w:val="24"/>
          </w:rPr>
          <w:delText xml:space="preserve"> su carrera, pero muchas veces, la falta de aptitudes o motivación le hacen abandonar sus estudios tras el primer año. Este TFG se basa en la creación de una herramienta útil precisamente para ayudar en este proceso de elegir una titulación adaptada a cada estudiante, en base a unos formularios creados por la </w:delText>
        </w:r>
        <w:r w:rsidR="00823668" w:rsidDel="004439FF">
          <w:rPr>
            <w:rFonts w:cs="Arial"/>
            <w:szCs w:val="24"/>
          </w:rPr>
          <w:delText xml:space="preserve">Universidad de forma específica, con el fin de garantizar la continuidad y evitar el abandono universitario. Para ello, se utiliza una arquitectura de </w:delText>
        </w:r>
        <w:commentRangeStart w:id="12"/>
        <w:r w:rsidR="00823668" w:rsidDel="004439FF">
          <w:rPr>
            <w:rFonts w:cs="Arial"/>
            <w:szCs w:val="24"/>
          </w:rPr>
          <w:delText xml:space="preserve">Servicios Web RESTful basada en las respuestas del cliente </w:delText>
        </w:r>
        <w:commentRangeEnd w:id="12"/>
        <w:r w:rsidR="00002DF2" w:rsidDel="004439FF">
          <w:rPr>
            <w:rStyle w:val="Refdecomentario"/>
          </w:rPr>
          <w:commentReference w:id="12"/>
        </w:r>
        <w:r w:rsidR="00823668" w:rsidDel="004439FF">
          <w:rPr>
            <w:rFonts w:cs="Arial"/>
            <w:szCs w:val="24"/>
          </w:rPr>
          <w:delText xml:space="preserve">(el estudiante) </w:delText>
        </w:r>
        <w:r w:rsidR="008B7EED" w:rsidDel="004439FF">
          <w:rPr>
            <w:rFonts w:cs="Arial"/>
            <w:szCs w:val="24"/>
          </w:rPr>
          <w:delText>en dichos formularios, sirviendo de guía en su elección antes de comenzar el primer año universitario.</w:delText>
        </w:r>
      </w:del>
    </w:p>
    <w:p w14:paraId="72B7AF37" w14:textId="77777777" w:rsidR="00F01C97" w:rsidRDefault="00F01C97" w:rsidP="00A91FB3">
      <w:pPr>
        <w:autoSpaceDE w:val="0"/>
        <w:autoSpaceDN w:val="0"/>
        <w:adjustRightInd w:val="0"/>
        <w:spacing w:after="0" w:line="240" w:lineRule="auto"/>
        <w:rPr>
          <w:rFonts w:cs="Arial"/>
          <w:szCs w:val="24"/>
        </w:rPr>
      </w:pPr>
    </w:p>
    <w:p w14:paraId="2936FFC1" w14:textId="110AA5F4" w:rsidR="00DF3AC9" w:rsidDel="006A1F3A" w:rsidRDefault="006A1F3A" w:rsidP="00A91FB3">
      <w:pPr>
        <w:autoSpaceDE w:val="0"/>
        <w:autoSpaceDN w:val="0"/>
        <w:adjustRightInd w:val="0"/>
        <w:spacing w:after="0" w:line="240" w:lineRule="auto"/>
        <w:rPr>
          <w:del w:id="13" w:author="David Recio" w:date="2022-06-23T19:38:00Z"/>
          <w:rFonts w:cs="Arial"/>
          <w:szCs w:val="24"/>
        </w:rPr>
      </w:pPr>
      <w:ins w:id="14" w:author="David Recio" w:date="2022-06-23T19:38:00Z">
        <w:r w:rsidRPr="006A1F3A">
          <w:rPr>
            <w:rFonts w:cs="Arial"/>
            <w:szCs w:val="24"/>
          </w:rPr>
          <w:t>En la actualidad, los jóvenes que están en el proceso de acceder a la universidad se enfrentan a una problemática que es la elección de su grado o carrera universitaria, por falta de orientación vocacional, y muchos de ellos se equivocan en sus elecciones lo cual se ve reflejado en el abandono del primer curso del grado, siendo estos puntos la motivación central para la realización de este TFG, pues mediante la creación de un servicio Web RESTful especializado, la orientación vocacional afín a sus gustos personales,  garantizan al estudiante la orientación adecuada para la elección de su grado a través de  formularios estandarizados  con bases psicológicos, psicotécnicos y pedagógicos para así garantizar una mayor continuidad y evitar  la deserción universitaria. El servicio Web RESTful realizado en este TFG da un servicio optimo mediante dos formularios uno donde se orienta en los grados universitarios (ingeniería, ciencias sociales, artes y ciencias) y consiguiente el otro formulario que ve la capacidad de concentración para así ver cuánto le puede afectar la carrera que desea entrar y por último se toma las notas del usuario y da así una respuesta final mediante sugerencias en la facilidad o no del grado que desea.</w:t>
        </w:r>
      </w:ins>
    </w:p>
    <w:p w14:paraId="758A6661" w14:textId="3B88FACF" w:rsidR="00A91FB3" w:rsidRPr="002C6510" w:rsidDel="006A1F3A" w:rsidRDefault="00A91FB3" w:rsidP="00A91FB3">
      <w:pPr>
        <w:autoSpaceDE w:val="0"/>
        <w:autoSpaceDN w:val="0"/>
        <w:adjustRightInd w:val="0"/>
        <w:spacing w:after="0" w:line="240" w:lineRule="auto"/>
        <w:rPr>
          <w:del w:id="15" w:author="David Recio" w:date="2022-06-23T19:38:00Z"/>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51DD010D" w14:textId="002A6999" w:rsidR="00BC13A5" w:rsidRDefault="00BC13A5" w:rsidP="00A91FB3">
      <w:pPr>
        <w:autoSpaceDE w:val="0"/>
        <w:autoSpaceDN w:val="0"/>
        <w:adjustRightInd w:val="0"/>
        <w:spacing w:after="0" w:line="240" w:lineRule="auto"/>
        <w:rPr>
          <w:rFonts w:cs="Arial"/>
          <w:szCs w:val="24"/>
        </w:rPr>
      </w:pPr>
    </w:p>
    <w:p w14:paraId="7621D0B2" w14:textId="77777777" w:rsidR="004141C5" w:rsidRDefault="004141C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16" w:name="_Toc492311563"/>
      <w:bookmarkStart w:id="17" w:name="_Toc492311856"/>
      <w:bookmarkStart w:id="18" w:name="_Toc492644604"/>
      <w:bookmarkStart w:id="19" w:name="_Toc492644666"/>
      <w:bookmarkStart w:id="20" w:name="_Toc492887859"/>
      <w:bookmarkStart w:id="21" w:name="_Toc492888160"/>
      <w:bookmarkStart w:id="22" w:name="_Toc492901248"/>
      <w:r w:rsidRPr="00B612E8">
        <w:t>Palabras Clave</w:t>
      </w:r>
      <w:bookmarkEnd w:id="16"/>
      <w:bookmarkEnd w:id="17"/>
      <w:bookmarkEnd w:id="18"/>
      <w:bookmarkEnd w:id="19"/>
      <w:bookmarkEnd w:id="20"/>
      <w:bookmarkEnd w:id="21"/>
      <w:bookmarkEnd w:id="22"/>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23"/>
          <w:footerReference w:type="even" r:id="rId24"/>
          <w:headerReference w:type="first" r:id="rId25"/>
          <w:footerReference w:type="first" r:id="rId26"/>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0382464" w14:textId="04419E32" w:rsidR="00BC13A5" w:rsidRDefault="00BC13A5" w:rsidP="00BC13A5">
      <w:pPr>
        <w:autoSpaceDE w:val="0"/>
        <w:autoSpaceDN w:val="0"/>
        <w:adjustRightInd w:val="0"/>
        <w:spacing w:after="0" w:line="240" w:lineRule="auto"/>
        <w:rPr>
          <w:rFonts w:cs="Arial"/>
          <w:szCs w:val="24"/>
        </w:rPr>
      </w:pPr>
      <w:r>
        <w:rPr>
          <w:rFonts w:cs="Arial"/>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r w:rsidRPr="00767F00">
        <w:t>Keywords</w:t>
      </w:r>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EndPr/>
      <w:sdtContent>
        <w:p w14:paraId="59D949C8" w14:textId="18B26937" w:rsidR="00ED681F" w:rsidRDefault="00ED681F" w:rsidP="00223142">
          <w:pPr>
            <w:spacing w:before="0" w:after="0" w:line="240" w:lineRule="auto"/>
          </w:pPr>
        </w:p>
        <w:p w14:paraId="7F46FC9F" w14:textId="66D2509C" w:rsidR="00101642" w:rsidRDefault="003C3F39">
          <w:pPr>
            <w:pStyle w:val="TDC1"/>
            <w:rPr>
              <w:rFonts w:eastAsiaTheme="minorEastAsia"/>
              <w:bCs w:val="0"/>
              <w:iCs w:val="0"/>
              <w:sz w:val="22"/>
              <w:szCs w:val="22"/>
              <w:lang w:eastAsia="es-ES"/>
            </w:rPr>
          </w:pPr>
          <w:r>
            <w:fldChar w:fldCharType="begin"/>
          </w:r>
          <w:r w:rsidR="00ED681F">
            <w:instrText>TOC \o "1-3" \h \z \u</w:instrText>
          </w:r>
          <w:r>
            <w:fldChar w:fldCharType="separate"/>
          </w:r>
          <w:hyperlink w:anchor="_Toc106131005" w:history="1">
            <w:r w:rsidR="00101642" w:rsidRPr="00C120B8">
              <w:rPr>
                <w:rStyle w:val="Hipervnculo"/>
              </w:rPr>
              <w:t>Capítulo 1 Introducción</w:t>
            </w:r>
            <w:r w:rsidR="00101642">
              <w:rPr>
                <w:webHidden/>
              </w:rPr>
              <w:tab/>
            </w:r>
            <w:r w:rsidR="00101642">
              <w:rPr>
                <w:webHidden/>
              </w:rPr>
              <w:fldChar w:fldCharType="begin"/>
            </w:r>
            <w:r w:rsidR="00101642">
              <w:rPr>
                <w:webHidden/>
              </w:rPr>
              <w:instrText xml:space="preserve"> PAGEREF _Toc106131005 \h </w:instrText>
            </w:r>
            <w:r w:rsidR="00101642">
              <w:rPr>
                <w:webHidden/>
              </w:rPr>
            </w:r>
            <w:r w:rsidR="00101642">
              <w:rPr>
                <w:webHidden/>
              </w:rPr>
              <w:fldChar w:fldCharType="separate"/>
            </w:r>
            <w:r w:rsidR="00101642">
              <w:rPr>
                <w:webHidden/>
              </w:rPr>
              <w:t>1</w:t>
            </w:r>
            <w:r w:rsidR="00101642">
              <w:rPr>
                <w:webHidden/>
              </w:rPr>
              <w:fldChar w:fldCharType="end"/>
            </w:r>
          </w:hyperlink>
        </w:p>
        <w:p w14:paraId="61564E21" w14:textId="56EEFA88" w:rsidR="00101642" w:rsidRDefault="001E0F17">
          <w:pPr>
            <w:pStyle w:val="TDC2"/>
            <w:rPr>
              <w:rFonts w:eastAsiaTheme="minorEastAsia"/>
              <w:bCs w:val="0"/>
              <w:noProof/>
              <w:lang w:eastAsia="es-ES"/>
            </w:rPr>
          </w:pPr>
          <w:hyperlink w:anchor="_Toc106131006" w:history="1">
            <w:r w:rsidR="00101642" w:rsidRPr="00C120B8">
              <w:rPr>
                <w:rStyle w:val="Hipervnculo"/>
                <w:noProof/>
              </w:rPr>
              <w:t>1.1</w:t>
            </w:r>
            <w:r w:rsidR="00101642">
              <w:rPr>
                <w:rFonts w:eastAsiaTheme="minorEastAsia"/>
                <w:bCs w:val="0"/>
                <w:noProof/>
                <w:lang w:eastAsia="es-ES"/>
              </w:rPr>
              <w:tab/>
            </w:r>
            <w:r w:rsidR="00101642" w:rsidRPr="00C120B8">
              <w:rPr>
                <w:rStyle w:val="Hipervnculo"/>
                <w:noProof/>
              </w:rPr>
              <w:t>Objetivos</w:t>
            </w:r>
            <w:r w:rsidR="00101642">
              <w:rPr>
                <w:noProof/>
                <w:webHidden/>
              </w:rPr>
              <w:tab/>
            </w:r>
            <w:r w:rsidR="00101642">
              <w:rPr>
                <w:noProof/>
                <w:webHidden/>
              </w:rPr>
              <w:fldChar w:fldCharType="begin"/>
            </w:r>
            <w:r w:rsidR="00101642">
              <w:rPr>
                <w:noProof/>
                <w:webHidden/>
              </w:rPr>
              <w:instrText xml:space="preserve"> PAGEREF _Toc106131006 \h </w:instrText>
            </w:r>
            <w:r w:rsidR="00101642">
              <w:rPr>
                <w:noProof/>
                <w:webHidden/>
              </w:rPr>
            </w:r>
            <w:r w:rsidR="00101642">
              <w:rPr>
                <w:noProof/>
                <w:webHidden/>
              </w:rPr>
              <w:fldChar w:fldCharType="separate"/>
            </w:r>
            <w:r w:rsidR="00101642">
              <w:rPr>
                <w:noProof/>
                <w:webHidden/>
              </w:rPr>
              <w:t>2</w:t>
            </w:r>
            <w:r w:rsidR="00101642">
              <w:rPr>
                <w:noProof/>
                <w:webHidden/>
              </w:rPr>
              <w:fldChar w:fldCharType="end"/>
            </w:r>
          </w:hyperlink>
        </w:p>
        <w:p w14:paraId="47003742" w14:textId="1ED9A5FD" w:rsidR="00101642" w:rsidRDefault="001E0F17">
          <w:pPr>
            <w:pStyle w:val="TDC1"/>
            <w:rPr>
              <w:rFonts w:eastAsiaTheme="minorEastAsia"/>
              <w:bCs w:val="0"/>
              <w:iCs w:val="0"/>
              <w:sz w:val="22"/>
              <w:szCs w:val="22"/>
              <w:lang w:eastAsia="es-ES"/>
            </w:rPr>
          </w:pPr>
          <w:hyperlink w:anchor="_Toc106131007" w:history="1">
            <w:r w:rsidR="00101642" w:rsidRPr="00C120B8">
              <w:rPr>
                <w:rStyle w:val="Hipervnculo"/>
              </w:rPr>
              <w:t>Capítulo 2 Gestión del proyecto</w:t>
            </w:r>
            <w:r w:rsidR="00101642">
              <w:rPr>
                <w:webHidden/>
              </w:rPr>
              <w:tab/>
            </w:r>
            <w:r w:rsidR="00101642">
              <w:rPr>
                <w:webHidden/>
              </w:rPr>
              <w:fldChar w:fldCharType="begin"/>
            </w:r>
            <w:r w:rsidR="00101642">
              <w:rPr>
                <w:webHidden/>
              </w:rPr>
              <w:instrText xml:space="preserve"> PAGEREF _Toc106131007 \h </w:instrText>
            </w:r>
            <w:r w:rsidR="00101642">
              <w:rPr>
                <w:webHidden/>
              </w:rPr>
            </w:r>
            <w:r w:rsidR="00101642">
              <w:rPr>
                <w:webHidden/>
              </w:rPr>
              <w:fldChar w:fldCharType="separate"/>
            </w:r>
            <w:r w:rsidR="00101642">
              <w:rPr>
                <w:webHidden/>
              </w:rPr>
              <w:t>3</w:t>
            </w:r>
            <w:r w:rsidR="00101642">
              <w:rPr>
                <w:webHidden/>
              </w:rPr>
              <w:fldChar w:fldCharType="end"/>
            </w:r>
          </w:hyperlink>
        </w:p>
        <w:p w14:paraId="6E54AEB3" w14:textId="6C15D4AE" w:rsidR="00101642" w:rsidRDefault="001E0F17">
          <w:pPr>
            <w:pStyle w:val="TDC2"/>
            <w:rPr>
              <w:rFonts w:eastAsiaTheme="minorEastAsia"/>
              <w:bCs w:val="0"/>
              <w:noProof/>
              <w:lang w:eastAsia="es-ES"/>
            </w:rPr>
          </w:pPr>
          <w:hyperlink w:anchor="_Toc106131008" w:history="1">
            <w:r w:rsidR="00101642" w:rsidRPr="00C120B8">
              <w:rPr>
                <w:rStyle w:val="Hipervnculo"/>
                <w:noProof/>
              </w:rPr>
              <w:t>2.1</w:t>
            </w:r>
            <w:r w:rsidR="00101642">
              <w:rPr>
                <w:rFonts w:eastAsiaTheme="minorEastAsia"/>
                <w:bCs w:val="0"/>
                <w:noProof/>
                <w:lang w:eastAsia="es-ES"/>
              </w:rPr>
              <w:tab/>
            </w:r>
            <w:r w:rsidR="00101642" w:rsidRPr="00C120B8">
              <w:rPr>
                <w:rStyle w:val="Hipervnculo"/>
                <w:noProof/>
              </w:rPr>
              <w:t>Modelo de ciclo de vida</w:t>
            </w:r>
            <w:r w:rsidR="00101642">
              <w:rPr>
                <w:noProof/>
                <w:webHidden/>
              </w:rPr>
              <w:tab/>
            </w:r>
            <w:r w:rsidR="00101642">
              <w:rPr>
                <w:noProof/>
                <w:webHidden/>
              </w:rPr>
              <w:fldChar w:fldCharType="begin"/>
            </w:r>
            <w:r w:rsidR="00101642">
              <w:rPr>
                <w:noProof/>
                <w:webHidden/>
              </w:rPr>
              <w:instrText xml:space="preserve"> PAGEREF _Toc106131008 \h </w:instrText>
            </w:r>
            <w:r w:rsidR="00101642">
              <w:rPr>
                <w:noProof/>
                <w:webHidden/>
              </w:rPr>
            </w:r>
            <w:r w:rsidR="00101642">
              <w:rPr>
                <w:noProof/>
                <w:webHidden/>
              </w:rPr>
              <w:fldChar w:fldCharType="separate"/>
            </w:r>
            <w:r w:rsidR="00101642">
              <w:rPr>
                <w:noProof/>
                <w:webHidden/>
              </w:rPr>
              <w:t>3</w:t>
            </w:r>
            <w:r w:rsidR="00101642">
              <w:rPr>
                <w:noProof/>
                <w:webHidden/>
              </w:rPr>
              <w:fldChar w:fldCharType="end"/>
            </w:r>
          </w:hyperlink>
        </w:p>
        <w:p w14:paraId="41BEED0F" w14:textId="4CD6A959" w:rsidR="00101642" w:rsidRDefault="001E0F17">
          <w:pPr>
            <w:pStyle w:val="TDC3"/>
            <w:tabs>
              <w:tab w:val="left" w:pos="1440"/>
              <w:tab w:val="right" w:leader="dot" w:pos="7921"/>
            </w:tabs>
            <w:rPr>
              <w:rFonts w:eastAsiaTheme="minorEastAsia"/>
              <w:noProof/>
              <w:sz w:val="22"/>
              <w:szCs w:val="22"/>
              <w:lang w:eastAsia="es-ES"/>
            </w:rPr>
          </w:pPr>
          <w:hyperlink w:anchor="_Toc106131009" w:history="1">
            <w:r w:rsidR="00101642" w:rsidRPr="00C120B8">
              <w:rPr>
                <w:rStyle w:val="Hipervnculo"/>
                <w:noProof/>
              </w:rPr>
              <w:t>2.1.1</w:t>
            </w:r>
            <w:r w:rsidR="00101642">
              <w:rPr>
                <w:rFonts w:eastAsiaTheme="minorEastAsia"/>
                <w:noProof/>
                <w:sz w:val="22"/>
                <w:szCs w:val="22"/>
                <w:lang w:eastAsia="es-ES"/>
              </w:rPr>
              <w:tab/>
            </w:r>
            <w:r w:rsidR="00101642" w:rsidRPr="00C120B8">
              <w:rPr>
                <w:rStyle w:val="Hipervnculo"/>
                <w:noProof/>
              </w:rPr>
              <w:t>El diseño del programa es lo primero (“</w:t>
            </w:r>
            <w:r w:rsidR="00101642" w:rsidRPr="00C120B8">
              <w:rPr>
                <w:rStyle w:val="Hipervnculo"/>
                <w:i/>
                <w:iCs/>
                <w:noProof/>
              </w:rPr>
              <w:t>program design come first”</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_Toc106131009 \h </w:instrText>
            </w:r>
            <w:r w:rsidR="00101642">
              <w:rPr>
                <w:noProof/>
                <w:webHidden/>
              </w:rPr>
            </w:r>
            <w:r w:rsidR="00101642">
              <w:rPr>
                <w:noProof/>
                <w:webHidden/>
              </w:rPr>
              <w:fldChar w:fldCharType="separate"/>
            </w:r>
            <w:r w:rsidR="00101642">
              <w:rPr>
                <w:noProof/>
                <w:webHidden/>
              </w:rPr>
              <w:t>4</w:t>
            </w:r>
            <w:r w:rsidR="00101642">
              <w:rPr>
                <w:noProof/>
                <w:webHidden/>
              </w:rPr>
              <w:fldChar w:fldCharType="end"/>
            </w:r>
          </w:hyperlink>
        </w:p>
        <w:p w14:paraId="54991ECE" w14:textId="29FD0038" w:rsidR="00101642" w:rsidRDefault="001E0F17">
          <w:pPr>
            <w:pStyle w:val="TDC3"/>
            <w:tabs>
              <w:tab w:val="left" w:pos="1440"/>
              <w:tab w:val="right" w:leader="dot" w:pos="7921"/>
            </w:tabs>
            <w:rPr>
              <w:rFonts w:eastAsiaTheme="minorEastAsia"/>
              <w:noProof/>
              <w:sz w:val="22"/>
              <w:szCs w:val="22"/>
              <w:lang w:eastAsia="es-ES"/>
            </w:rPr>
          </w:pPr>
          <w:hyperlink w:anchor="_Toc106131010" w:history="1">
            <w:r w:rsidR="00101642" w:rsidRPr="00C120B8">
              <w:rPr>
                <w:rStyle w:val="Hipervnculo"/>
                <w:noProof/>
              </w:rPr>
              <w:t>2.1.2</w:t>
            </w:r>
            <w:r w:rsidR="00101642">
              <w:rPr>
                <w:rFonts w:eastAsiaTheme="minorEastAsia"/>
                <w:noProof/>
                <w:sz w:val="22"/>
                <w:szCs w:val="22"/>
                <w:lang w:eastAsia="es-ES"/>
              </w:rPr>
              <w:tab/>
            </w:r>
            <w:r w:rsidR="00101642" w:rsidRPr="00C120B8">
              <w:rPr>
                <w:rStyle w:val="Hipervnculo"/>
                <w:noProof/>
              </w:rPr>
              <w:t>Documentar el diseño (“</w:t>
            </w:r>
            <w:r w:rsidR="00101642" w:rsidRPr="00C120B8">
              <w:rPr>
                <w:rStyle w:val="Hipervnculo"/>
                <w:i/>
                <w:iCs/>
                <w:noProof/>
              </w:rPr>
              <w:t>document the design”</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_Toc106131010 \h </w:instrText>
            </w:r>
            <w:r w:rsidR="00101642">
              <w:rPr>
                <w:noProof/>
                <w:webHidden/>
              </w:rPr>
            </w:r>
            <w:r w:rsidR="00101642">
              <w:rPr>
                <w:noProof/>
                <w:webHidden/>
              </w:rPr>
              <w:fldChar w:fldCharType="separate"/>
            </w:r>
            <w:r w:rsidR="00101642">
              <w:rPr>
                <w:noProof/>
                <w:webHidden/>
              </w:rPr>
              <w:t>5</w:t>
            </w:r>
            <w:r w:rsidR="00101642">
              <w:rPr>
                <w:noProof/>
                <w:webHidden/>
              </w:rPr>
              <w:fldChar w:fldCharType="end"/>
            </w:r>
          </w:hyperlink>
        </w:p>
        <w:p w14:paraId="113FB42F" w14:textId="740FF7A9" w:rsidR="00101642" w:rsidRDefault="001E0F17">
          <w:pPr>
            <w:pStyle w:val="TDC3"/>
            <w:tabs>
              <w:tab w:val="left" w:pos="1440"/>
              <w:tab w:val="right" w:leader="dot" w:pos="7921"/>
            </w:tabs>
            <w:rPr>
              <w:rFonts w:eastAsiaTheme="minorEastAsia"/>
              <w:noProof/>
              <w:sz w:val="22"/>
              <w:szCs w:val="22"/>
              <w:lang w:eastAsia="es-ES"/>
            </w:rPr>
          </w:pPr>
          <w:hyperlink w:anchor="_Toc106131011" w:history="1">
            <w:r w:rsidR="00101642" w:rsidRPr="00C120B8">
              <w:rPr>
                <w:rStyle w:val="Hipervnculo"/>
                <w:noProof/>
              </w:rPr>
              <w:t>2.1.3</w:t>
            </w:r>
            <w:r w:rsidR="00101642">
              <w:rPr>
                <w:rFonts w:eastAsiaTheme="minorEastAsia"/>
                <w:noProof/>
                <w:sz w:val="22"/>
                <w:szCs w:val="22"/>
                <w:lang w:eastAsia="es-ES"/>
              </w:rPr>
              <w:tab/>
            </w:r>
            <w:r w:rsidR="00101642" w:rsidRPr="00C120B8">
              <w:rPr>
                <w:rStyle w:val="Hipervnculo"/>
                <w:noProof/>
              </w:rPr>
              <w:t>Hazlo dos veces (“</w:t>
            </w:r>
            <w:r w:rsidR="00101642" w:rsidRPr="00C120B8">
              <w:rPr>
                <w:rStyle w:val="Hipervnculo"/>
                <w:i/>
                <w:iCs/>
                <w:noProof/>
              </w:rPr>
              <w:t>do it twice”</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_Toc106131011 \h </w:instrText>
            </w:r>
            <w:r w:rsidR="00101642">
              <w:rPr>
                <w:noProof/>
                <w:webHidden/>
              </w:rPr>
            </w:r>
            <w:r w:rsidR="00101642">
              <w:rPr>
                <w:noProof/>
                <w:webHidden/>
              </w:rPr>
              <w:fldChar w:fldCharType="separate"/>
            </w:r>
            <w:r w:rsidR="00101642">
              <w:rPr>
                <w:noProof/>
                <w:webHidden/>
              </w:rPr>
              <w:t>6</w:t>
            </w:r>
            <w:r w:rsidR="00101642">
              <w:rPr>
                <w:noProof/>
                <w:webHidden/>
              </w:rPr>
              <w:fldChar w:fldCharType="end"/>
            </w:r>
          </w:hyperlink>
        </w:p>
        <w:p w14:paraId="53F01F67" w14:textId="75FB65A9" w:rsidR="00101642" w:rsidRDefault="001E0F17">
          <w:pPr>
            <w:pStyle w:val="TDC3"/>
            <w:tabs>
              <w:tab w:val="left" w:pos="1440"/>
              <w:tab w:val="right" w:leader="dot" w:pos="7921"/>
            </w:tabs>
            <w:rPr>
              <w:rFonts w:eastAsiaTheme="minorEastAsia"/>
              <w:noProof/>
              <w:sz w:val="22"/>
              <w:szCs w:val="22"/>
              <w:lang w:eastAsia="es-ES"/>
            </w:rPr>
          </w:pPr>
          <w:hyperlink w:anchor="_Toc106131012" w:history="1">
            <w:r w:rsidR="00101642" w:rsidRPr="00C120B8">
              <w:rPr>
                <w:rStyle w:val="Hipervnculo"/>
                <w:noProof/>
              </w:rPr>
              <w:t>2.1.4</w:t>
            </w:r>
            <w:r w:rsidR="00101642">
              <w:rPr>
                <w:rFonts w:eastAsiaTheme="minorEastAsia"/>
                <w:noProof/>
                <w:sz w:val="22"/>
                <w:szCs w:val="22"/>
                <w:lang w:eastAsia="es-ES"/>
              </w:rPr>
              <w:tab/>
            </w:r>
            <w:r w:rsidR="00101642" w:rsidRPr="00C120B8">
              <w:rPr>
                <w:rStyle w:val="Hipervnculo"/>
                <w:noProof/>
              </w:rPr>
              <w:t>Planificación y pruebas de control (“</w:t>
            </w:r>
            <w:r w:rsidR="00101642" w:rsidRPr="00C120B8">
              <w:rPr>
                <w:rStyle w:val="Hipervnculo"/>
                <w:i/>
                <w:iCs/>
                <w:noProof/>
              </w:rPr>
              <w:t>Plan, control and monitor testing</w:t>
            </w:r>
            <w:r w:rsidR="00101642" w:rsidRPr="00C120B8">
              <w:rPr>
                <w:rStyle w:val="Hipervnculo"/>
                <w:noProof/>
              </w:rPr>
              <w:t>”)</w:t>
            </w:r>
            <w:r w:rsidR="00101642">
              <w:rPr>
                <w:noProof/>
                <w:webHidden/>
              </w:rPr>
              <w:tab/>
            </w:r>
            <w:r w:rsidR="00101642">
              <w:rPr>
                <w:noProof/>
                <w:webHidden/>
              </w:rPr>
              <w:fldChar w:fldCharType="begin"/>
            </w:r>
            <w:r w:rsidR="00101642">
              <w:rPr>
                <w:noProof/>
                <w:webHidden/>
              </w:rPr>
              <w:instrText xml:space="preserve"> PAGEREF _Toc106131012 \h </w:instrText>
            </w:r>
            <w:r w:rsidR="00101642">
              <w:rPr>
                <w:noProof/>
                <w:webHidden/>
              </w:rPr>
            </w:r>
            <w:r w:rsidR="00101642">
              <w:rPr>
                <w:noProof/>
                <w:webHidden/>
              </w:rPr>
              <w:fldChar w:fldCharType="separate"/>
            </w:r>
            <w:r w:rsidR="00101642">
              <w:rPr>
                <w:noProof/>
                <w:webHidden/>
              </w:rPr>
              <w:t>6</w:t>
            </w:r>
            <w:r w:rsidR="00101642">
              <w:rPr>
                <w:noProof/>
                <w:webHidden/>
              </w:rPr>
              <w:fldChar w:fldCharType="end"/>
            </w:r>
          </w:hyperlink>
        </w:p>
        <w:p w14:paraId="3DF19254" w14:textId="216DAD04" w:rsidR="00101642" w:rsidRDefault="001E0F17">
          <w:pPr>
            <w:pStyle w:val="TDC2"/>
            <w:rPr>
              <w:rFonts w:eastAsiaTheme="minorEastAsia"/>
              <w:bCs w:val="0"/>
              <w:noProof/>
              <w:lang w:eastAsia="es-ES"/>
            </w:rPr>
          </w:pPr>
          <w:hyperlink w:anchor="_Toc106131013" w:history="1">
            <w:r w:rsidR="00101642" w:rsidRPr="00C120B8">
              <w:rPr>
                <w:rStyle w:val="Hipervnculo"/>
                <w:noProof/>
              </w:rPr>
              <w:t>2.2</w:t>
            </w:r>
            <w:r w:rsidR="00101642">
              <w:rPr>
                <w:rFonts w:eastAsiaTheme="minorEastAsia"/>
                <w:bCs w:val="0"/>
                <w:noProof/>
                <w:lang w:eastAsia="es-ES"/>
              </w:rPr>
              <w:tab/>
            </w:r>
            <w:r w:rsidR="00101642" w:rsidRPr="00C120B8">
              <w:rPr>
                <w:rStyle w:val="Hipervnculo"/>
                <w:noProof/>
              </w:rPr>
              <w:t>Papeles desempeñados en el proyecto</w:t>
            </w:r>
            <w:r w:rsidR="00101642">
              <w:rPr>
                <w:noProof/>
                <w:webHidden/>
              </w:rPr>
              <w:tab/>
            </w:r>
            <w:r w:rsidR="00101642">
              <w:rPr>
                <w:noProof/>
                <w:webHidden/>
              </w:rPr>
              <w:fldChar w:fldCharType="begin"/>
            </w:r>
            <w:r w:rsidR="00101642">
              <w:rPr>
                <w:noProof/>
                <w:webHidden/>
              </w:rPr>
              <w:instrText xml:space="preserve"> PAGEREF _Toc106131013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7787672C" w14:textId="1E6B921A" w:rsidR="00101642" w:rsidRDefault="001E0F17">
          <w:pPr>
            <w:pStyle w:val="TDC3"/>
            <w:tabs>
              <w:tab w:val="left" w:pos="1440"/>
              <w:tab w:val="right" w:leader="dot" w:pos="7921"/>
            </w:tabs>
            <w:rPr>
              <w:rFonts w:eastAsiaTheme="minorEastAsia"/>
              <w:noProof/>
              <w:sz w:val="22"/>
              <w:szCs w:val="22"/>
              <w:lang w:eastAsia="es-ES"/>
            </w:rPr>
          </w:pPr>
          <w:hyperlink w:anchor="_Toc106131014" w:history="1">
            <w:r w:rsidR="00101642" w:rsidRPr="00C120B8">
              <w:rPr>
                <w:rStyle w:val="Hipervnculo"/>
                <w:noProof/>
              </w:rPr>
              <w:t>2.2.1</w:t>
            </w:r>
            <w:r w:rsidR="00101642">
              <w:rPr>
                <w:rFonts w:eastAsiaTheme="minorEastAsia"/>
                <w:noProof/>
                <w:sz w:val="22"/>
                <w:szCs w:val="22"/>
                <w:lang w:eastAsia="es-ES"/>
              </w:rPr>
              <w:tab/>
            </w:r>
            <w:r w:rsidR="00101642" w:rsidRPr="00C120B8">
              <w:rPr>
                <w:rStyle w:val="Hipervnculo"/>
                <w:noProof/>
              </w:rPr>
              <w:t>Roles del tutor</w:t>
            </w:r>
            <w:r w:rsidR="00101642">
              <w:rPr>
                <w:noProof/>
                <w:webHidden/>
              </w:rPr>
              <w:tab/>
            </w:r>
            <w:r w:rsidR="00101642">
              <w:rPr>
                <w:noProof/>
                <w:webHidden/>
              </w:rPr>
              <w:fldChar w:fldCharType="begin"/>
            </w:r>
            <w:r w:rsidR="00101642">
              <w:rPr>
                <w:noProof/>
                <w:webHidden/>
              </w:rPr>
              <w:instrText xml:space="preserve"> PAGEREF _Toc106131014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208DE7D7" w14:textId="137A6249" w:rsidR="00101642" w:rsidRDefault="001E0F17">
          <w:pPr>
            <w:pStyle w:val="TDC3"/>
            <w:tabs>
              <w:tab w:val="left" w:pos="1440"/>
              <w:tab w:val="right" w:leader="dot" w:pos="7921"/>
            </w:tabs>
            <w:rPr>
              <w:rFonts w:eastAsiaTheme="minorEastAsia"/>
              <w:noProof/>
              <w:sz w:val="22"/>
              <w:szCs w:val="22"/>
              <w:lang w:eastAsia="es-ES"/>
            </w:rPr>
          </w:pPr>
          <w:hyperlink w:anchor="_Toc106131015" w:history="1">
            <w:r w:rsidR="00101642" w:rsidRPr="00C120B8">
              <w:rPr>
                <w:rStyle w:val="Hipervnculo"/>
                <w:noProof/>
              </w:rPr>
              <w:t>2.2.2</w:t>
            </w:r>
            <w:r w:rsidR="00101642">
              <w:rPr>
                <w:rFonts w:eastAsiaTheme="minorEastAsia"/>
                <w:noProof/>
                <w:sz w:val="22"/>
                <w:szCs w:val="22"/>
                <w:lang w:eastAsia="es-ES"/>
              </w:rPr>
              <w:tab/>
            </w:r>
            <w:r w:rsidR="00101642" w:rsidRPr="00C120B8">
              <w:rPr>
                <w:rStyle w:val="Hipervnculo"/>
                <w:noProof/>
              </w:rPr>
              <w:t>Roles del estudiante</w:t>
            </w:r>
            <w:r w:rsidR="00101642">
              <w:rPr>
                <w:noProof/>
                <w:webHidden/>
              </w:rPr>
              <w:tab/>
            </w:r>
            <w:r w:rsidR="00101642">
              <w:rPr>
                <w:noProof/>
                <w:webHidden/>
              </w:rPr>
              <w:fldChar w:fldCharType="begin"/>
            </w:r>
            <w:r w:rsidR="00101642">
              <w:rPr>
                <w:noProof/>
                <w:webHidden/>
              </w:rPr>
              <w:instrText xml:space="preserve"> PAGEREF _Toc106131015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7F03E976" w14:textId="000A0EA3" w:rsidR="00101642" w:rsidRDefault="001E0F17">
          <w:pPr>
            <w:pStyle w:val="TDC2"/>
            <w:rPr>
              <w:rFonts w:eastAsiaTheme="minorEastAsia"/>
              <w:bCs w:val="0"/>
              <w:noProof/>
              <w:lang w:eastAsia="es-ES"/>
            </w:rPr>
          </w:pPr>
          <w:hyperlink w:anchor="_Toc106131016" w:history="1">
            <w:r w:rsidR="00101642" w:rsidRPr="00C120B8">
              <w:rPr>
                <w:rStyle w:val="Hipervnculo"/>
                <w:noProof/>
              </w:rPr>
              <w:t>2.3</w:t>
            </w:r>
            <w:r w:rsidR="00101642">
              <w:rPr>
                <w:rFonts w:eastAsiaTheme="minorEastAsia"/>
                <w:bCs w:val="0"/>
                <w:noProof/>
                <w:lang w:eastAsia="es-ES"/>
              </w:rPr>
              <w:tab/>
            </w:r>
            <w:r w:rsidR="00101642" w:rsidRPr="00C120B8">
              <w:rPr>
                <w:rStyle w:val="Hipervnculo"/>
                <w:noProof/>
              </w:rPr>
              <w:t>Planificación</w:t>
            </w:r>
            <w:r w:rsidR="00101642">
              <w:rPr>
                <w:noProof/>
                <w:webHidden/>
              </w:rPr>
              <w:tab/>
            </w:r>
            <w:r w:rsidR="00101642">
              <w:rPr>
                <w:noProof/>
                <w:webHidden/>
              </w:rPr>
              <w:fldChar w:fldCharType="begin"/>
            </w:r>
            <w:r w:rsidR="00101642">
              <w:rPr>
                <w:noProof/>
                <w:webHidden/>
              </w:rPr>
              <w:instrText xml:space="preserve"> PAGEREF _Toc106131016 \h </w:instrText>
            </w:r>
            <w:r w:rsidR="00101642">
              <w:rPr>
                <w:noProof/>
                <w:webHidden/>
              </w:rPr>
            </w:r>
            <w:r w:rsidR="00101642">
              <w:rPr>
                <w:noProof/>
                <w:webHidden/>
              </w:rPr>
              <w:fldChar w:fldCharType="separate"/>
            </w:r>
            <w:r w:rsidR="00101642">
              <w:rPr>
                <w:noProof/>
                <w:webHidden/>
              </w:rPr>
              <w:t>7</w:t>
            </w:r>
            <w:r w:rsidR="00101642">
              <w:rPr>
                <w:noProof/>
                <w:webHidden/>
              </w:rPr>
              <w:fldChar w:fldCharType="end"/>
            </w:r>
          </w:hyperlink>
        </w:p>
        <w:p w14:paraId="54204336" w14:textId="2F666498" w:rsidR="00101642" w:rsidRDefault="001E0F17">
          <w:pPr>
            <w:pStyle w:val="TDC2"/>
            <w:rPr>
              <w:rFonts w:eastAsiaTheme="minorEastAsia"/>
              <w:bCs w:val="0"/>
              <w:noProof/>
              <w:lang w:eastAsia="es-ES"/>
            </w:rPr>
          </w:pPr>
          <w:hyperlink w:anchor="_Toc106131017" w:history="1">
            <w:r w:rsidR="00101642" w:rsidRPr="00C120B8">
              <w:rPr>
                <w:rStyle w:val="Hipervnculo"/>
                <w:noProof/>
              </w:rPr>
              <w:t>2.4</w:t>
            </w:r>
            <w:r w:rsidR="00101642">
              <w:rPr>
                <w:rFonts w:eastAsiaTheme="minorEastAsia"/>
                <w:bCs w:val="0"/>
                <w:noProof/>
                <w:lang w:eastAsia="es-ES"/>
              </w:rPr>
              <w:tab/>
            </w:r>
            <w:r w:rsidR="00101642" w:rsidRPr="00C120B8">
              <w:rPr>
                <w:rStyle w:val="Hipervnculo"/>
                <w:noProof/>
              </w:rPr>
              <w:t>Presupuesto</w:t>
            </w:r>
            <w:r w:rsidR="00101642">
              <w:rPr>
                <w:noProof/>
                <w:webHidden/>
              </w:rPr>
              <w:tab/>
            </w:r>
            <w:r w:rsidR="00101642">
              <w:rPr>
                <w:noProof/>
                <w:webHidden/>
              </w:rPr>
              <w:fldChar w:fldCharType="begin"/>
            </w:r>
            <w:r w:rsidR="00101642">
              <w:rPr>
                <w:noProof/>
                <w:webHidden/>
              </w:rPr>
              <w:instrText xml:space="preserve"> PAGEREF _Toc106131017 \h </w:instrText>
            </w:r>
            <w:r w:rsidR="00101642">
              <w:rPr>
                <w:noProof/>
                <w:webHidden/>
              </w:rPr>
            </w:r>
            <w:r w:rsidR="00101642">
              <w:rPr>
                <w:noProof/>
                <w:webHidden/>
              </w:rPr>
              <w:fldChar w:fldCharType="separate"/>
            </w:r>
            <w:r w:rsidR="00101642">
              <w:rPr>
                <w:noProof/>
                <w:webHidden/>
              </w:rPr>
              <w:t>8</w:t>
            </w:r>
            <w:r w:rsidR="00101642">
              <w:rPr>
                <w:noProof/>
                <w:webHidden/>
              </w:rPr>
              <w:fldChar w:fldCharType="end"/>
            </w:r>
          </w:hyperlink>
        </w:p>
        <w:p w14:paraId="74BF4575" w14:textId="04EA1731" w:rsidR="00101642" w:rsidRDefault="001E0F17">
          <w:pPr>
            <w:pStyle w:val="TDC3"/>
            <w:tabs>
              <w:tab w:val="left" w:pos="1440"/>
              <w:tab w:val="right" w:leader="dot" w:pos="7921"/>
            </w:tabs>
            <w:rPr>
              <w:rFonts w:eastAsiaTheme="minorEastAsia"/>
              <w:noProof/>
              <w:sz w:val="22"/>
              <w:szCs w:val="22"/>
              <w:lang w:eastAsia="es-ES"/>
            </w:rPr>
          </w:pPr>
          <w:hyperlink w:anchor="_Toc106131018" w:history="1">
            <w:r w:rsidR="00101642" w:rsidRPr="00C120B8">
              <w:rPr>
                <w:rStyle w:val="Hipervnculo"/>
                <w:noProof/>
              </w:rPr>
              <w:t>2.4.1</w:t>
            </w:r>
            <w:r w:rsidR="00101642">
              <w:rPr>
                <w:rFonts w:eastAsiaTheme="minorEastAsia"/>
                <w:noProof/>
                <w:sz w:val="22"/>
                <w:szCs w:val="22"/>
                <w:lang w:eastAsia="es-ES"/>
              </w:rPr>
              <w:tab/>
            </w:r>
            <w:r w:rsidR="00101642" w:rsidRPr="00C120B8">
              <w:rPr>
                <w:rStyle w:val="Hipervnculo"/>
                <w:noProof/>
              </w:rPr>
              <w:t>Costes en la fase de desarrollo</w:t>
            </w:r>
            <w:r w:rsidR="00101642">
              <w:rPr>
                <w:noProof/>
                <w:webHidden/>
              </w:rPr>
              <w:tab/>
            </w:r>
            <w:r w:rsidR="00101642">
              <w:rPr>
                <w:noProof/>
                <w:webHidden/>
              </w:rPr>
              <w:fldChar w:fldCharType="begin"/>
            </w:r>
            <w:r w:rsidR="00101642">
              <w:rPr>
                <w:noProof/>
                <w:webHidden/>
              </w:rPr>
              <w:instrText xml:space="preserve"> PAGEREF _Toc106131018 \h </w:instrText>
            </w:r>
            <w:r w:rsidR="00101642">
              <w:rPr>
                <w:noProof/>
                <w:webHidden/>
              </w:rPr>
            </w:r>
            <w:r w:rsidR="00101642">
              <w:rPr>
                <w:noProof/>
                <w:webHidden/>
              </w:rPr>
              <w:fldChar w:fldCharType="separate"/>
            </w:r>
            <w:r w:rsidR="00101642">
              <w:rPr>
                <w:noProof/>
                <w:webHidden/>
              </w:rPr>
              <w:t>9</w:t>
            </w:r>
            <w:r w:rsidR="00101642">
              <w:rPr>
                <w:noProof/>
                <w:webHidden/>
              </w:rPr>
              <w:fldChar w:fldCharType="end"/>
            </w:r>
          </w:hyperlink>
        </w:p>
        <w:p w14:paraId="68D88759" w14:textId="4E1EB16B" w:rsidR="00101642" w:rsidRDefault="001E0F17">
          <w:pPr>
            <w:pStyle w:val="TDC3"/>
            <w:tabs>
              <w:tab w:val="left" w:pos="1440"/>
              <w:tab w:val="right" w:leader="dot" w:pos="7921"/>
            </w:tabs>
            <w:rPr>
              <w:rFonts w:eastAsiaTheme="minorEastAsia"/>
              <w:noProof/>
              <w:sz w:val="22"/>
              <w:szCs w:val="22"/>
              <w:lang w:eastAsia="es-ES"/>
            </w:rPr>
          </w:pPr>
          <w:hyperlink w:anchor="_Toc106131019" w:history="1">
            <w:r w:rsidR="00101642" w:rsidRPr="00C120B8">
              <w:rPr>
                <w:rStyle w:val="Hipervnculo"/>
                <w:noProof/>
              </w:rPr>
              <w:t>2.4.2</w:t>
            </w:r>
            <w:r w:rsidR="00101642">
              <w:rPr>
                <w:rFonts w:eastAsiaTheme="minorEastAsia"/>
                <w:noProof/>
                <w:sz w:val="22"/>
                <w:szCs w:val="22"/>
                <w:lang w:eastAsia="es-ES"/>
              </w:rPr>
              <w:tab/>
            </w:r>
            <w:r w:rsidR="00101642" w:rsidRPr="00C120B8">
              <w:rPr>
                <w:rStyle w:val="Hipervnculo"/>
                <w:noProof/>
              </w:rPr>
              <w:t>Costes en la fase de producción</w:t>
            </w:r>
            <w:r w:rsidR="00101642">
              <w:rPr>
                <w:noProof/>
                <w:webHidden/>
              </w:rPr>
              <w:tab/>
            </w:r>
            <w:r w:rsidR="00101642">
              <w:rPr>
                <w:noProof/>
                <w:webHidden/>
              </w:rPr>
              <w:fldChar w:fldCharType="begin"/>
            </w:r>
            <w:r w:rsidR="00101642">
              <w:rPr>
                <w:noProof/>
                <w:webHidden/>
              </w:rPr>
              <w:instrText xml:space="preserve"> PAGEREF _Toc106131019 \h </w:instrText>
            </w:r>
            <w:r w:rsidR="00101642">
              <w:rPr>
                <w:noProof/>
                <w:webHidden/>
              </w:rPr>
            </w:r>
            <w:r w:rsidR="00101642">
              <w:rPr>
                <w:noProof/>
                <w:webHidden/>
              </w:rPr>
              <w:fldChar w:fldCharType="separate"/>
            </w:r>
            <w:r w:rsidR="00101642">
              <w:rPr>
                <w:noProof/>
                <w:webHidden/>
              </w:rPr>
              <w:t>9</w:t>
            </w:r>
            <w:r w:rsidR="00101642">
              <w:rPr>
                <w:noProof/>
                <w:webHidden/>
              </w:rPr>
              <w:fldChar w:fldCharType="end"/>
            </w:r>
          </w:hyperlink>
        </w:p>
        <w:p w14:paraId="55CD4642" w14:textId="4C36784B" w:rsidR="00101642" w:rsidRDefault="001E0F17">
          <w:pPr>
            <w:pStyle w:val="TDC2"/>
            <w:rPr>
              <w:rFonts w:eastAsiaTheme="minorEastAsia"/>
              <w:bCs w:val="0"/>
              <w:noProof/>
              <w:lang w:eastAsia="es-ES"/>
            </w:rPr>
          </w:pPr>
          <w:hyperlink w:anchor="_Toc106131020" w:history="1">
            <w:r w:rsidR="00101642" w:rsidRPr="00C120B8">
              <w:rPr>
                <w:rStyle w:val="Hipervnculo"/>
                <w:noProof/>
              </w:rPr>
              <w:t>2.5</w:t>
            </w:r>
            <w:r w:rsidR="00101642">
              <w:rPr>
                <w:rFonts w:eastAsiaTheme="minorEastAsia"/>
                <w:bCs w:val="0"/>
                <w:noProof/>
                <w:lang w:eastAsia="es-ES"/>
              </w:rPr>
              <w:tab/>
            </w:r>
            <w:r w:rsidR="00101642" w:rsidRPr="00C120B8">
              <w:rPr>
                <w:rStyle w:val="Hipervnculo"/>
                <w:noProof/>
              </w:rPr>
              <w:t>Ejecución</w:t>
            </w:r>
            <w:r w:rsidR="00101642">
              <w:rPr>
                <w:noProof/>
                <w:webHidden/>
              </w:rPr>
              <w:tab/>
            </w:r>
            <w:r w:rsidR="00101642">
              <w:rPr>
                <w:noProof/>
                <w:webHidden/>
              </w:rPr>
              <w:fldChar w:fldCharType="begin"/>
            </w:r>
            <w:r w:rsidR="00101642">
              <w:rPr>
                <w:noProof/>
                <w:webHidden/>
              </w:rPr>
              <w:instrText xml:space="preserve"> PAGEREF _Toc106131020 \h </w:instrText>
            </w:r>
            <w:r w:rsidR="00101642">
              <w:rPr>
                <w:noProof/>
                <w:webHidden/>
              </w:rPr>
            </w:r>
            <w:r w:rsidR="00101642">
              <w:rPr>
                <w:noProof/>
                <w:webHidden/>
              </w:rPr>
              <w:fldChar w:fldCharType="separate"/>
            </w:r>
            <w:r w:rsidR="00101642">
              <w:rPr>
                <w:noProof/>
                <w:webHidden/>
              </w:rPr>
              <w:t>10</w:t>
            </w:r>
            <w:r w:rsidR="00101642">
              <w:rPr>
                <w:noProof/>
                <w:webHidden/>
              </w:rPr>
              <w:fldChar w:fldCharType="end"/>
            </w:r>
          </w:hyperlink>
        </w:p>
        <w:p w14:paraId="3F0D4584" w14:textId="4C10DD93" w:rsidR="00101642" w:rsidRDefault="001E0F17">
          <w:pPr>
            <w:pStyle w:val="TDC1"/>
            <w:rPr>
              <w:rFonts w:eastAsiaTheme="minorEastAsia"/>
              <w:bCs w:val="0"/>
              <w:iCs w:val="0"/>
              <w:sz w:val="22"/>
              <w:szCs w:val="22"/>
              <w:lang w:eastAsia="es-ES"/>
            </w:rPr>
          </w:pPr>
          <w:hyperlink w:anchor="_Toc106131021" w:history="1">
            <w:r w:rsidR="00101642" w:rsidRPr="00C120B8">
              <w:rPr>
                <w:rStyle w:val="Hipervnculo"/>
              </w:rPr>
              <w:t>Capítulo 3 Estado del arte</w:t>
            </w:r>
            <w:r w:rsidR="00101642">
              <w:rPr>
                <w:webHidden/>
              </w:rPr>
              <w:tab/>
            </w:r>
            <w:r w:rsidR="00101642">
              <w:rPr>
                <w:webHidden/>
              </w:rPr>
              <w:fldChar w:fldCharType="begin"/>
            </w:r>
            <w:r w:rsidR="00101642">
              <w:rPr>
                <w:webHidden/>
              </w:rPr>
              <w:instrText xml:space="preserve"> PAGEREF _Toc106131021 \h </w:instrText>
            </w:r>
            <w:r w:rsidR="00101642">
              <w:rPr>
                <w:webHidden/>
              </w:rPr>
            </w:r>
            <w:r w:rsidR="00101642">
              <w:rPr>
                <w:webHidden/>
              </w:rPr>
              <w:fldChar w:fldCharType="separate"/>
            </w:r>
            <w:r w:rsidR="00101642">
              <w:rPr>
                <w:webHidden/>
              </w:rPr>
              <w:t>11</w:t>
            </w:r>
            <w:r w:rsidR="00101642">
              <w:rPr>
                <w:webHidden/>
              </w:rPr>
              <w:fldChar w:fldCharType="end"/>
            </w:r>
          </w:hyperlink>
        </w:p>
        <w:p w14:paraId="7B30B63C" w14:textId="39E333F6" w:rsidR="00101642" w:rsidRDefault="001E0F17">
          <w:pPr>
            <w:pStyle w:val="TDC2"/>
            <w:rPr>
              <w:rFonts w:eastAsiaTheme="minorEastAsia"/>
              <w:bCs w:val="0"/>
              <w:noProof/>
              <w:lang w:eastAsia="es-ES"/>
            </w:rPr>
          </w:pPr>
          <w:hyperlink w:anchor="_Toc106131022" w:history="1">
            <w:r w:rsidR="00101642" w:rsidRPr="00C120B8">
              <w:rPr>
                <w:rStyle w:val="Hipervnculo"/>
                <w:noProof/>
              </w:rPr>
              <w:t>3.1</w:t>
            </w:r>
            <w:r w:rsidR="00101642">
              <w:rPr>
                <w:rFonts w:eastAsiaTheme="minorEastAsia"/>
                <w:bCs w:val="0"/>
                <w:noProof/>
                <w:lang w:eastAsia="es-ES"/>
              </w:rPr>
              <w:tab/>
            </w:r>
            <w:r w:rsidR="00101642" w:rsidRPr="00C120B8">
              <w:rPr>
                <w:rStyle w:val="Hipervnculo"/>
                <w:noProof/>
              </w:rPr>
              <w:t>¿Qué son los Servicios Web tradicionales y cómo funcionan?</w:t>
            </w:r>
            <w:r w:rsidR="00101642">
              <w:rPr>
                <w:noProof/>
                <w:webHidden/>
              </w:rPr>
              <w:tab/>
            </w:r>
            <w:r w:rsidR="00101642">
              <w:rPr>
                <w:noProof/>
                <w:webHidden/>
              </w:rPr>
              <w:fldChar w:fldCharType="begin"/>
            </w:r>
            <w:r w:rsidR="00101642">
              <w:rPr>
                <w:noProof/>
                <w:webHidden/>
              </w:rPr>
              <w:instrText xml:space="preserve"> PAGEREF _Toc106131022 \h </w:instrText>
            </w:r>
            <w:r w:rsidR="00101642">
              <w:rPr>
                <w:noProof/>
                <w:webHidden/>
              </w:rPr>
            </w:r>
            <w:r w:rsidR="00101642">
              <w:rPr>
                <w:noProof/>
                <w:webHidden/>
              </w:rPr>
              <w:fldChar w:fldCharType="separate"/>
            </w:r>
            <w:r w:rsidR="00101642">
              <w:rPr>
                <w:noProof/>
                <w:webHidden/>
              </w:rPr>
              <w:t>11</w:t>
            </w:r>
            <w:r w:rsidR="00101642">
              <w:rPr>
                <w:noProof/>
                <w:webHidden/>
              </w:rPr>
              <w:fldChar w:fldCharType="end"/>
            </w:r>
          </w:hyperlink>
        </w:p>
        <w:p w14:paraId="16CC2179" w14:textId="31C18269" w:rsidR="00101642" w:rsidRDefault="001E0F17">
          <w:pPr>
            <w:pStyle w:val="TDC3"/>
            <w:tabs>
              <w:tab w:val="left" w:pos="1440"/>
              <w:tab w:val="right" w:leader="dot" w:pos="7921"/>
            </w:tabs>
            <w:rPr>
              <w:rFonts w:eastAsiaTheme="minorEastAsia"/>
              <w:noProof/>
              <w:sz w:val="22"/>
              <w:szCs w:val="22"/>
              <w:lang w:eastAsia="es-ES"/>
            </w:rPr>
          </w:pPr>
          <w:hyperlink w:anchor="_Toc106131023" w:history="1">
            <w:r w:rsidR="00101642" w:rsidRPr="00C120B8">
              <w:rPr>
                <w:rStyle w:val="Hipervnculo"/>
                <w:noProof/>
              </w:rPr>
              <w:t>3.1.1</w:t>
            </w:r>
            <w:r w:rsidR="00101642">
              <w:rPr>
                <w:rFonts w:eastAsiaTheme="minorEastAsia"/>
                <w:noProof/>
                <w:sz w:val="22"/>
                <w:szCs w:val="22"/>
                <w:lang w:eastAsia="es-ES"/>
              </w:rPr>
              <w:tab/>
            </w:r>
            <w:r w:rsidR="00101642" w:rsidRPr="00C120B8">
              <w:rPr>
                <w:rStyle w:val="Hipervnculo"/>
                <w:noProof/>
              </w:rPr>
              <w:t>Servicios Web RESTful (estilo arquitectónico REST)</w:t>
            </w:r>
            <w:r w:rsidR="00101642">
              <w:rPr>
                <w:noProof/>
                <w:webHidden/>
              </w:rPr>
              <w:tab/>
            </w:r>
            <w:r w:rsidR="00101642">
              <w:rPr>
                <w:noProof/>
                <w:webHidden/>
              </w:rPr>
              <w:fldChar w:fldCharType="begin"/>
            </w:r>
            <w:r w:rsidR="00101642">
              <w:rPr>
                <w:noProof/>
                <w:webHidden/>
              </w:rPr>
              <w:instrText xml:space="preserve"> PAGEREF _Toc106131023 \h </w:instrText>
            </w:r>
            <w:r w:rsidR="00101642">
              <w:rPr>
                <w:noProof/>
                <w:webHidden/>
              </w:rPr>
            </w:r>
            <w:r w:rsidR="00101642">
              <w:rPr>
                <w:noProof/>
                <w:webHidden/>
              </w:rPr>
              <w:fldChar w:fldCharType="separate"/>
            </w:r>
            <w:r w:rsidR="00101642">
              <w:rPr>
                <w:noProof/>
                <w:webHidden/>
              </w:rPr>
              <w:t>13</w:t>
            </w:r>
            <w:r w:rsidR="00101642">
              <w:rPr>
                <w:noProof/>
                <w:webHidden/>
              </w:rPr>
              <w:fldChar w:fldCharType="end"/>
            </w:r>
          </w:hyperlink>
        </w:p>
        <w:p w14:paraId="302CD43B" w14:textId="1FBC7A89" w:rsidR="00101642" w:rsidRDefault="001E0F17">
          <w:pPr>
            <w:pStyle w:val="TDC3"/>
            <w:tabs>
              <w:tab w:val="left" w:pos="1440"/>
              <w:tab w:val="right" w:leader="dot" w:pos="7921"/>
            </w:tabs>
            <w:rPr>
              <w:rFonts w:eastAsiaTheme="minorEastAsia"/>
              <w:noProof/>
              <w:sz w:val="22"/>
              <w:szCs w:val="22"/>
              <w:lang w:eastAsia="es-ES"/>
            </w:rPr>
          </w:pPr>
          <w:hyperlink w:anchor="_Toc106131024" w:history="1">
            <w:r w:rsidR="00101642" w:rsidRPr="00C120B8">
              <w:rPr>
                <w:rStyle w:val="Hipervnculo"/>
                <w:noProof/>
              </w:rPr>
              <w:t>3.1.2</w:t>
            </w:r>
            <w:r w:rsidR="00101642">
              <w:rPr>
                <w:rFonts w:eastAsiaTheme="minorEastAsia"/>
                <w:noProof/>
                <w:sz w:val="22"/>
                <w:szCs w:val="22"/>
                <w:lang w:eastAsia="es-ES"/>
              </w:rPr>
              <w:tab/>
            </w:r>
            <w:r w:rsidR="00101642" w:rsidRPr="00C120B8">
              <w:rPr>
                <w:rStyle w:val="Hipervnculo"/>
                <w:noProof/>
              </w:rPr>
              <w:t>Modelo de madurez de Richardson</w:t>
            </w:r>
            <w:r w:rsidR="00101642">
              <w:rPr>
                <w:noProof/>
                <w:webHidden/>
              </w:rPr>
              <w:tab/>
            </w:r>
            <w:r w:rsidR="00101642">
              <w:rPr>
                <w:noProof/>
                <w:webHidden/>
              </w:rPr>
              <w:fldChar w:fldCharType="begin"/>
            </w:r>
            <w:r w:rsidR="00101642">
              <w:rPr>
                <w:noProof/>
                <w:webHidden/>
              </w:rPr>
              <w:instrText xml:space="preserve"> PAGEREF _Toc106131024 \h </w:instrText>
            </w:r>
            <w:r w:rsidR="00101642">
              <w:rPr>
                <w:noProof/>
                <w:webHidden/>
              </w:rPr>
            </w:r>
            <w:r w:rsidR="00101642">
              <w:rPr>
                <w:noProof/>
                <w:webHidden/>
              </w:rPr>
              <w:fldChar w:fldCharType="separate"/>
            </w:r>
            <w:r w:rsidR="00101642">
              <w:rPr>
                <w:noProof/>
                <w:webHidden/>
              </w:rPr>
              <w:t>16</w:t>
            </w:r>
            <w:r w:rsidR="00101642">
              <w:rPr>
                <w:noProof/>
                <w:webHidden/>
              </w:rPr>
              <w:fldChar w:fldCharType="end"/>
            </w:r>
          </w:hyperlink>
        </w:p>
        <w:p w14:paraId="42D6BAE4" w14:textId="5B12AADB" w:rsidR="00101642" w:rsidRDefault="001E0F17">
          <w:pPr>
            <w:pStyle w:val="TDC1"/>
            <w:rPr>
              <w:rFonts w:eastAsiaTheme="minorEastAsia"/>
              <w:bCs w:val="0"/>
              <w:iCs w:val="0"/>
              <w:sz w:val="22"/>
              <w:szCs w:val="22"/>
              <w:lang w:eastAsia="es-ES"/>
            </w:rPr>
          </w:pPr>
          <w:hyperlink w:anchor="_Toc106131025" w:history="1">
            <w:r w:rsidR="00101642" w:rsidRPr="00C120B8">
              <w:rPr>
                <w:rStyle w:val="Hipervnculo"/>
              </w:rPr>
              <w:t>Capítulo 4 Análisis</w:t>
            </w:r>
            <w:r w:rsidR="00101642">
              <w:rPr>
                <w:webHidden/>
              </w:rPr>
              <w:tab/>
            </w:r>
            <w:r w:rsidR="00101642">
              <w:rPr>
                <w:webHidden/>
              </w:rPr>
              <w:fldChar w:fldCharType="begin"/>
            </w:r>
            <w:r w:rsidR="00101642">
              <w:rPr>
                <w:webHidden/>
              </w:rPr>
              <w:instrText xml:space="preserve"> PAGEREF _Toc106131025 \h </w:instrText>
            </w:r>
            <w:r w:rsidR="00101642">
              <w:rPr>
                <w:webHidden/>
              </w:rPr>
            </w:r>
            <w:r w:rsidR="00101642">
              <w:rPr>
                <w:webHidden/>
              </w:rPr>
              <w:fldChar w:fldCharType="separate"/>
            </w:r>
            <w:r w:rsidR="00101642">
              <w:rPr>
                <w:webHidden/>
              </w:rPr>
              <w:t>19</w:t>
            </w:r>
            <w:r w:rsidR="00101642">
              <w:rPr>
                <w:webHidden/>
              </w:rPr>
              <w:fldChar w:fldCharType="end"/>
            </w:r>
          </w:hyperlink>
        </w:p>
        <w:p w14:paraId="42CCA667" w14:textId="24FE2082" w:rsidR="00101642" w:rsidRDefault="001E0F17">
          <w:pPr>
            <w:pStyle w:val="TDC2"/>
            <w:rPr>
              <w:rFonts w:eastAsiaTheme="minorEastAsia"/>
              <w:bCs w:val="0"/>
              <w:noProof/>
              <w:lang w:eastAsia="es-ES"/>
            </w:rPr>
          </w:pPr>
          <w:hyperlink w:anchor="_Toc106131026" w:history="1">
            <w:r w:rsidR="00101642" w:rsidRPr="00C120B8">
              <w:rPr>
                <w:rStyle w:val="Hipervnculo"/>
                <w:noProof/>
              </w:rPr>
              <w:t>4.1</w:t>
            </w:r>
            <w:r w:rsidR="00101642">
              <w:rPr>
                <w:rFonts w:eastAsiaTheme="minorEastAsia"/>
                <w:bCs w:val="0"/>
                <w:noProof/>
                <w:lang w:eastAsia="es-ES"/>
              </w:rPr>
              <w:tab/>
            </w:r>
            <w:r w:rsidR="00101642" w:rsidRPr="00C120B8">
              <w:rPr>
                <w:rStyle w:val="Hipervnculo"/>
                <w:noProof/>
              </w:rPr>
              <w:t>Análisis de dominio</w:t>
            </w:r>
            <w:r w:rsidR="00101642">
              <w:rPr>
                <w:noProof/>
                <w:webHidden/>
              </w:rPr>
              <w:tab/>
            </w:r>
            <w:r w:rsidR="00101642">
              <w:rPr>
                <w:noProof/>
                <w:webHidden/>
              </w:rPr>
              <w:fldChar w:fldCharType="begin"/>
            </w:r>
            <w:r w:rsidR="00101642">
              <w:rPr>
                <w:noProof/>
                <w:webHidden/>
              </w:rPr>
              <w:instrText xml:space="preserve"> PAGEREF _Toc106131026 \h </w:instrText>
            </w:r>
            <w:r w:rsidR="00101642">
              <w:rPr>
                <w:noProof/>
                <w:webHidden/>
              </w:rPr>
            </w:r>
            <w:r w:rsidR="00101642">
              <w:rPr>
                <w:noProof/>
                <w:webHidden/>
              </w:rPr>
              <w:fldChar w:fldCharType="separate"/>
            </w:r>
            <w:r w:rsidR="00101642">
              <w:rPr>
                <w:noProof/>
                <w:webHidden/>
              </w:rPr>
              <w:t>19</w:t>
            </w:r>
            <w:r w:rsidR="00101642">
              <w:rPr>
                <w:noProof/>
                <w:webHidden/>
              </w:rPr>
              <w:fldChar w:fldCharType="end"/>
            </w:r>
          </w:hyperlink>
        </w:p>
        <w:p w14:paraId="401894A3" w14:textId="742C889A" w:rsidR="00101642" w:rsidRDefault="001E0F17">
          <w:pPr>
            <w:pStyle w:val="TDC2"/>
            <w:rPr>
              <w:rFonts w:eastAsiaTheme="minorEastAsia"/>
              <w:bCs w:val="0"/>
              <w:noProof/>
              <w:lang w:eastAsia="es-ES"/>
            </w:rPr>
          </w:pPr>
          <w:hyperlink w:anchor="_Toc106131027" w:history="1">
            <w:r w:rsidR="00101642" w:rsidRPr="00C120B8">
              <w:rPr>
                <w:rStyle w:val="Hipervnculo"/>
                <w:noProof/>
              </w:rPr>
              <w:t>4.2</w:t>
            </w:r>
            <w:r w:rsidR="00101642">
              <w:rPr>
                <w:rFonts w:eastAsiaTheme="minorEastAsia"/>
                <w:bCs w:val="0"/>
                <w:noProof/>
                <w:lang w:eastAsia="es-ES"/>
              </w:rPr>
              <w:tab/>
            </w:r>
            <w:r w:rsidR="00101642" w:rsidRPr="00C120B8">
              <w:rPr>
                <w:rStyle w:val="Hipervnculo"/>
                <w:noProof/>
              </w:rPr>
              <w:t>Especificación de requisitos</w:t>
            </w:r>
            <w:r w:rsidR="00101642">
              <w:rPr>
                <w:noProof/>
                <w:webHidden/>
              </w:rPr>
              <w:tab/>
            </w:r>
            <w:r w:rsidR="00101642">
              <w:rPr>
                <w:noProof/>
                <w:webHidden/>
              </w:rPr>
              <w:fldChar w:fldCharType="begin"/>
            </w:r>
            <w:r w:rsidR="00101642">
              <w:rPr>
                <w:noProof/>
                <w:webHidden/>
              </w:rPr>
              <w:instrText xml:space="preserve"> PAGEREF _Toc106131027 \h </w:instrText>
            </w:r>
            <w:r w:rsidR="00101642">
              <w:rPr>
                <w:noProof/>
                <w:webHidden/>
              </w:rPr>
            </w:r>
            <w:r w:rsidR="00101642">
              <w:rPr>
                <w:noProof/>
                <w:webHidden/>
              </w:rPr>
              <w:fldChar w:fldCharType="separate"/>
            </w:r>
            <w:r w:rsidR="00101642">
              <w:rPr>
                <w:noProof/>
                <w:webHidden/>
              </w:rPr>
              <w:t>23</w:t>
            </w:r>
            <w:r w:rsidR="00101642">
              <w:rPr>
                <w:noProof/>
                <w:webHidden/>
              </w:rPr>
              <w:fldChar w:fldCharType="end"/>
            </w:r>
          </w:hyperlink>
        </w:p>
        <w:p w14:paraId="0A0AF52E" w14:textId="4BE69D5D" w:rsidR="00101642" w:rsidRDefault="001E0F17">
          <w:pPr>
            <w:pStyle w:val="TDC3"/>
            <w:tabs>
              <w:tab w:val="left" w:pos="1200"/>
              <w:tab w:val="right" w:leader="dot" w:pos="7921"/>
            </w:tabs>
            <w:rPr>
              <w:rFonts w:eastAsiaTheme="minorEastAsia"/>
              <w:noProof/>
              <w:sz w:val="22"/>
              <w:szCs w:val="22"/>
              <w:lang w:eastAsia="es-ES"/>
            </w:rPr>
          </w:pPr>
          <w:hyperlink w:anchor="_Toc106131028" w:history="1">
            <w:r w:rsidR="00101642" w:rsidRPr="00C120B8">
              <w:rPr>
                <w:rStyle w:val="Hipervnculo"/>
                <w:rFonts w:ascii="Symbol" w:hAnsi="Symbol" w:cstheme="minorHAnsi"/>
                <w:bCs/>
                <w:iCs/>
                <w:noProof/>
              </w:rPr>
              <w:t></w:t>
            </w:r>
            <w:r w:rsidR="00101642">
              <w:rPr>
                <w:rFonts w:eastAsiaTheme="minorEastAsia"/>
                <w:noProof/>
                <w:sz w:val="22"/>
                <w:szCs w:val="22"/>
                <w:lang w:eastAsia="es-ES"/>
              </w:rPr>
              <w:tab/>
            </w:r>
            <w:r w:rsidR="00101642" w:rsidRPr="00C120B8">
              <w:rPr>
                <w:rStyle w:val="Hipervnculo"/>
                <w:rFonts w:cstheme="minorHAnsi"/>
                <w:bCs/>
                <w:i/>
                <w:iCs/>
                <w:noProof/>
              </w:rPr>
              <w:t>Requisitos funcionales</w:t>
            </w:r>
            <w:r w:rsidR="00101642">
              <w:rPr>
                <w:noProof/>
                <w:webHidden/>
              </w:rPr>
              <w:tab/>
            </w:r>
            <w:r w:rsidR="00101642">
              <w:rPr>
                <w:noProof/>
                <w:webHidden/>
              </w:rPr>
              <w:fldChar w:fldCharType="begin"/>
            </w:r>
            <w:r w:rsidR="00101642">
              <w:rPr>
                <w:noProof/>
                <w:webHidden/>
              </w:rPr>
              <w:instrText xml:space="preserve"> PAGEREF _Toc106131028 \h </w:instrText>
            </w:r>
            <w:r w:rsidR="00101642">
              <w:rPr>
                <w:noProof/>
                <w:webHidden/>
              </w:rPr>
            </w:r>
            <w:r w:rsidR="00101642">
              <w:rPr>
                <w:noProof/>
                <w:webHidden/>
              </w:rPr>
              <w:fldChar w:fldCharType="separate"/>
            </w:r>
            <w:r w:rsidR="00101642">
              <w:rPr>
                <w:noProof/>
                <w:webHidden/>
              </w:rPr>
              <w:t>26</w:t>
            </w:r>
            <w:r w:rsidR="00101642">
              <w:rPr>
                <w:noProof/>
                <w:webHidden/>
              </w:rPr>
              <w:fldChar w:fldCharType="end"/>
            </w:r>
          </w:hyperlink>
        </w:p>
        <w:p w14:paraId="616C8F85" w14:textId="5F52DD6B" w:rsidR="00101642" w:rsidRDefault="001E0F17">
          <w:pPr>
            <w:pStyle w:val="TDC2"/>
            <w:rPr>
              <w:rFonts w:eastAsiaTheme="minorEastAsia"/>
              <w:bCs w:val="0"/>
              <w:noProof/>
              <w:lang w:eastAsia="es-ES"/>
            </w:rPr>
          </w:pPr>
          <w:hyperlink w:anchor="_Toc106131029" w:history="1">
            <w:r w:rsidR="00101642" w:rsidRPr="00C120B8">
              <w:rPr>
                <w:rStyle w:val="Hipervnculo"/>
                <w:noProof/>
              </w:rPr>
              <w:t>4.3</w:t>
            </w:r>
            <w:r w:rsidR="00101642">
              <w:rPr>
                <w:rFonts w:eastAsiaTheme="minorEastAsia"/>
                <w:bCs w:val="0"/>
                <w:noProof/>
                <w:lang w:eastAsia="es-ES"/>
              </w:rPr>
              <w:tab/>
            </w:r>
            <w:r w:rsidR="00101642" w:rsidRPr="00C120B8">
              <w:rPr>
                <w:rStyle w:val="Hipervnculo"/>
                <w:noProof/>
              </w:rPr>
              <w:t>Análisis de los casos de uso y de las clases de análisis</w:t>
            </w:r>
            <w:r w:rsidR="00101642">
              <w:rPr>
                <w:noProof/>
                <w:webHidden/>
              </w:rPr>
              <w:tab/>
            </w:r>
            <w:r w:rsidR="00101642">
              <w:rPr>
                <w:noProof/>
                <w:webHidden/>
              </w:rPr>
              <w:fldChar w:fldCharType="begin"/>
            </w:r>
            <w:r w:rsidR="00101642">
              <w:rPr>
                <w:noProof/>
                <w:webHidden/>
              </w:rPr>
              <w:instrText xml:space="preserve"> PAGEREF _Toc106131029 \h </w:instrText>
            </w:r>
            <w:r w:rsidR="00101642">
              <w:rPr>
                <w:noProof/>
                <w:webHidden/>
              </w:rPr>
            </w:r>
            <w:r w:rsidR="00101642">
              <w:rPr>
                <w:noProof/>
                <w:webHidden/>
              </w:rPr>
              <w:fldChar w:fldCharType="separate"/>
            </w:r>
            <w:r w:rsidR="00101642">
              <w:rPr>
                <w:noProof/>
                <w:webHidden/>
              </w:rPr>
              <w:t>27</w:t>
            </w:r>
            <w:r w:rsidR="00101642">
              <w:rPr>
                <w:noProof/>
                <w:webHidden/>
              </w:rPr>
              <w:fldChar w:fldCharType="end"/>
            </w:r>
          </w:hyperlink>
        </w:p>
        <w:p w14:paraId="1CCAC8CB" w14:textId="418141BE" w:rsidR="00101642" w:rsidRDefault="001E0F17">
          <w:pPr>
            <w:pStyle w:val="TDC2"/>
            <w:rPr>
              <w:rFonts w:eastAsiaTheme="minorEastAsia"/>
              <w:bCs w:val="0"/>
              <w:noProof/>
              <w:lang w:eastAsia="es-ES"/>
            </w:rPr>
          </w:pPr>
          <w:hyperlink w:anchor="_Toc106131030" w:history="1">
            <w:r w:rsidR="00101642" w:rsidRPr="00C120B8">
              <w:rPr>
                <w:rStyle w:val="Hipervnculo"/>
                <w:noProof/>
              </w:rPr>
              <w:t>4.4</w:t>
            </w:r>
            <w:r w:rsidR="00101642">
              <w:rPr>
                <w:rFonts w:eastAsiaTheme="minorEastAsia"/>
                <w:bCs w:val="0"/>
                <w:noProof/>
                <w:lang w:eastAsia="es-ES"/>
              </w:rPr>
              <w:tab/>
            </w:r>
            <w:r w:rsidR="00101642" w:rsidRPr="00C120B8">
              <w:rPr>
                <w:rStyle w:val="Hipervnculo"/>
                <w:noProof/>
              </w:rPr>
              <w:t>Análisis de seguridad</w:t>
            </w:r>
            <w:r w:rsidR="00101642">
              <w:rPr>
                <w:noProof/>
                <w:webHidden/>
              </w:rPr>
              <w:tab/>
            </w:r>
            <w:r w:rsidR="00101642">
              <w:rPr>
                <w:noProof/>
                <w:webHidden/>
              </w:rPr>
              <w:fldChar w:fldCharType="begin"/>
            </w:r>
            <w:r w:rsidR="00101642">
              <w:rPr>
                <w:noProof/>
                <w:webHidden/>
              </w:rPr>
              <w:instrText xml:space="preserve"> PAGEREF _Toc106131030 \h </w:instrText>
            </w:r>
            <w:r w:rsidR="00101642">
              <w:rPr>
                <w:noProof/>
                <w:webHidden/>
              </w:rPr>
            </w:r>
            <w:r w:rsidR="00101642">
              <w:rPr>
                <w:noProof/>
                <w:webHidden/>
              </w:rPr>
              <w:fldChar w:fldCharType="separate"/>
            </w:r>
            <w:r w:rsidR="00101642">
              <w:rPr>
                <w:noProof/>
                <w:webHidden/>
              </w:rPr>
              <w:t>28</w:t>
            </w:r>
            <w:r w:rsidR="00101642">
              <w:rPr>
                <w:noProof/>
                <w:webHidden/>
              </w:rPr>
              <w:fldChar w:fldCharType="end"/>
            </w:r>
          </w:hyperlink>
        </w:p>
        <w:p w14:paraId="2A85E7AB" w14:textId="7D7A056B" w:rsidR="00101642" w:rsidRDefault="001E0F17">
          <w:pPr>
            <w:pStyle w:val="TDC1"/>
            <w:rPr>
              <w:rFonts w:eastAsiaTheme="minorEastAsia"/>
              <w:bCs w:val="0"/>
              <w:iCs w:val="0"/>
              <w:sz w:val="22"/>
              <w:szCs w:val="22"/>
              <w:lang w:eastAsia="es-ES"/>
            </w:rPr>
          </w:pPr>
          <w:hyperlink w:anchor="_Toc106131031" w:history="1">
            <w:r w:rsidR="00101642" w:rsidRPr="00C120B8">
              <w:rPr>
                <w:rStyle w:val="Hipervnculo"/>
              </w:rPr>
              <w:t>Capítulo 5 Diseño e implementación</w:t>
            </w:r>
            <w:r w:rsidR="00101642">
              <w:rPr>
                <w:webHidden/>
              </w:rPr>
              <w:tab/>
            </w:r>
            <w:r w:rsidR="00101642">
              <w:rPr>
                <w:webHidden/>
              </w:rPr>
              <w:fldChar w:fldCharType="begin"/>
            </w:r>
            <w:r w:rsidR="00101642">
              <w:rPr>
                <w:webHidden/>
              </w:rPr>
              <w:instrText xml:space="preserve"> PAGEREF _Toc106131031 \h </w:instrText>
            </w:r>
            <w:r w:rsidR="00101642">
              <w:rPr>
                <w:webHidden/>
              </w:rPr>
            </w:r>
            <w:r w:rsidR="00101642">
              <w:rPr>
                <w:webHidden/>
              </w:rPr>
              <w:fldChar w:fldCharType="separate"/>
            </w:r>
            <w:r w:rsidR="00101642">
              <w:rPr>
                <w:webHidden/>
              </w:rPr>
              <w:t>33</w:t>
            </w:r>
            <w:r w:rsidR="00101642">
              <w:rPr>
                <w:webHidden/>
              </w:rPr>
              <w:fldChar w:fldCharType="end"/>
            </w:r>
          </w:hyperlink>
        </w:p>
        <w:p w14:paraId="6E154F61" w14:textId="382351A6" w:rsidR="00101642" w:rsidRDefault="001E0F17">
          <w:pPr>
            <w:pStyle w:val="TDC2"/>
            <w:rPr>
              <w:rFonts w:eastAsiaTheme="minorEastAsia"/>
              <w:bCs w:val="0"/>
              <w:noProof/>
              <w:lang w:eastAsia="es-ES"/>
            </w:rPr>
          </w:pPr>
          <w:hyperlink w:anchor="_Toc106131032" w:history="1">
            <w:r w:rsidR="00101642" w:rsidRPr="00C120B8">
              <w:rPr>
                <w:rStyle w:val="Hipervnculo"/>
                <w:noProof/>
              </w:rPr>
              <w:t>5.1</w:t>
            </w:r>
            <w:r w:rsidR="00101642">
              <w:rPr>
                <w:rFonts w:eastAsiaTheme="minorEastAsia"/>
                <w:bCs w:val="0"/>
                <w:noProof/>
                <w:lang w:eastAsia="es-ES"/>
              </w:rPr>
              <w:tab/>
            </w:r>
            <w:r w:rsidR="00101642" w:rsidRPr="00C120B8">
              <w:rPr>
                <w:rStyle w:val="Hipervnculo"/>
                <w:noProof/>
              </w:rPr>
              <w:t>Arquitectura del sistema</w:t>
            </w:r>
            <w:r w:rsidR="00101642">
              <w:rPr>
                <w:noProof/>
                <w:webHidden/>
              </w:rPr>
              <w:tab/>
            </w:r>
            <w:r w:rsidR="00101642">
              <w:rPr>
                <w:noProof/>
                <w:webHidden/>
              </w:rPr>
              <w:fldChar w:fldCharType="begin"/>
            </w:r>
            <w:r w:rsidR="00101642">
              <w:rPr>
                <w:noProof/>
                <w:webHidden/>
              </w:rPr>
              <w:instrText xml:space="preserve"> PAGEREF _Toc106131032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42932849" w14:textId="19AF22AC" w:rsidR="00101642" w:rsidRDefault="001E0F17">
          <w:pPr>
            <w:pStyle w:val="TDC2"/>
            <w:rPr>
              <w:rFonts w:eastAsiaTheme="minorEastAsia"/>
              <w:bCs w:val="0"/>
              <w:noProof/>
              <w:lang w:eastAsia="es-ES"/>
            </w:rPr>
          </w:pPr>
          <w:hyperlink w:anchor="_Toc106131033" w:history="1">
            <w:r w:rsidR="00101642" w:rsidRPr="00C120B8">
              <w:rPr>
                <w:rStyle w:val="Hipervnculo"/>
                <w:noProof/>
              </w:rPr>
              <w:t>5.2</w:t>
            </w:r>
            <w:r w:rsidR="00101642">
              <w:rPr>
                <w:rFonts w:eastAsiaTheme="minorEastAsia"/>
                <w:bCs w:val="0"/>
                <w:noProof/>
                <w:lang w:eastAsia="es-ES"/>
              </w:rPr>
              <w:tab/>
            </w:r>
            <w:r w:rsidR="00101642" w:rsidRPr="00C120B8">
              <w:rPr>
                <w:rStyle w:val="Hipervnculo"/>
                <w:noProof/>
              </w:rPr>
              <w:t>Modelo de clases de diseño</w:t>
            </w:r>
            <w:r w:rsidR="00101642">
              <w:rPr>
                <w:noProof/>
                <w:webHidden/>
              </w:rPr>
              <w:tab/>
            </w:r>
            <w:r w:rsidR="00101642">
              <w:rPr>
                <w:noProof/>
                <w:webHidden/>
              </w:rPr>
              <w:fldChar w:fldCharType="begin"/>
            </w:r>
            <w:r w:rsidR="00101642">
              <w:rPr>
                <w:noProof/>
                <w:webHidden/>
              </w:rPr>
              <w:instrText xml:space="preserve"> PAGEREF _Toc106131033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27D4FAA" w14:textId="1745AEB8" w:rsidR="00101642" w:rsidRDefault="001E0F17">
          <w:pPr>
            <w:pStyle w:val="TDC2"/>
            <w:rPr>
              <w:rFonts w:eastAsiaTheme="minorEastAsia"/>
              <w:bCs w:val="0"/>
              <w:noProof/>
              <w:lang w:eastAsia="es-ES"/>
            </w:rPr>
          </w:pPr>
          <w:hyperlink w:anchor="_Toc106131034" w:history="1">
            <w:r w:rsidR="00101642" w:rsidRPr="00C120B8">
              <w:rPr>
                <w:rStyle w:val="Hipervnculo"/>
                <w:noProof/>
              </w:rPr>
              <w:t>5.3</w:t>
            </w:r>
            <w:r w:rsidR="00101642">
              <w:rPr>
                <w:rFonts w:eastAsiaTheme="minorEastAsia"/>
                <w:bCs w:val="0"/>
                <w:noProof/>
                <w:lang w:eastAsia="es-ES"/>
              </w:rPr>
              <w:tab/>
            </w:r>
            <w:r w:rsidR="00101642" w:rsidRPr="00C120B8">
              <w:rPr>
                <w:rStyle w:val="Hipervnculo"/>
                <w:noProof/>
              </w:rPr>
              <w:t>Diseño físico de datos</w:t>
            </w:r>
            <w:r w:rsidR="00101642">
              <w:rPr>
                <w:noProof/>
                <w:webHidden/>
              </w:rPr>
              <w:tab/>
            </w:r>
            <w:r w:rsidR="00101642">
              <w:rPr>
                <w:noProof/>
                <w:webHidden/>
              </w:rPr>
              <w:fldChar w:fldCharType="begin"/>
            </w:r>
            <w:r w:rsidR="00101642">
              <w:rPr>
                <w:noProof/>
                <w:webHidden/>
              </w:rPr>
              <w:instrText xml:space="preserve"> PAGEREF _Toc106131034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3C65E9C0" w14:textId="048A4E0B" w:rsidR="00101642" w:rsidRDefault="001E0F17">
          <w:pPr>
            <w:pStyle w:val="TDC2"/>
            <w:rPr>
              <w:rFonts w:eastAsiaTheme="minorEastAsia"/>
              <w:bCs w:val="0"/>
              <w:noProof/>
              <w:lang w:eastAsia="es-ES"/>
            </w:rPr>
          </w:pPr>
          <w:hyperlink w:anchor="_Toc106131035" w:history="1">
            <w:r w:rsidR="00101642" w:rsidRPr="00C120B8">
              <w:rPr>
                <w:rStyle w:val="Hipervnculo"/>
                <w:noProof/>
              </w:rPr>
              <w:t>5.4</w:t>
            </w:r>
            <w:r w:rsidR="00101642">
              <w:rPr>
                <w:rFonts w:eastAsiaTheme="minorEastAsia"/>
                <w:bCs w:val="0"/>
                <w:noProof/>
                <w:lang w:eastAsia="es-ES"/>
              </w:rPr>
              <w:tab/>
            </w:r>
            <w:r w:rsidR="00101642" w:rsidRPr="00C120B8">
              <w:rPr>
                <w:rStyle w:val="Hipervnculo"/>
                <w:noProof/>
              </w:rPr>
              <w:t>Migración y carga inicial de datos (si procede)</w:t>
            </w:r>
            <w:r w:rsidR="00101642">
              <w:rPr>
                <w:noProof/>
                <w:webHidden/>
              </w:rPr>
              <w:tab/>
            </w:r>
            <w:r w:rsidR="00101642">
              <w:rPr>
                <w:noProof/>
                <w:webHidden/>
              </w:rPr>
              <w:fldChar w:fldCharType="begin"/>
            </w:r>
            <w:r w:rsidR="00101642">
              <w:rPr>
                <w:noProof/>
                <w:webHidden/>
              </w:rPr>
              <w:instrText xml:space="preserve"> PAGEREF _Toc106131035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CC53F0C" w14:textId="4AF626D7" w:rsidR="00101642" w:rsidRDefault="001E0F17">
          <w:pPr>
            <w:pStyle w:val="TDC2"/>
            <w:rPr>
              <w:rFonts w:eastAsiaTheme="minorEastAsia"/>
              <w:bCs w:val="0"/>
              <w:noProof/>
              <w:lang w:eastAsia="es-ES"/>
            </w:rPr>
          </w:pPr>
          <w:hyperlink w:anchor="_Toc106131036" w:history="1">
            <w:r w:rsidR="00101642" w:rsidRPr="00C120B8">
              <w:rPr>
                <w:rStyle w:val="Hipervnculo"/>
                <w:noProof/>
              </w:rPr>
              <w:t>5.5</w:t>
            </w:r>
            <w:r w:rsidR="00101642">
              <w:rPr>
                <w:rFonts w:eastAsiaTheme="minorEastAsia"/>
                <w:bCs w:val="0"/>
                <w:noProof/>
                <w:lang w:eastAsia="es-ES"/>
              </w:rPr>
              <w:tab/>
            </w:r>
            <w:r w:rsidR="00101642" w:rsidRPr="00C120B8">
              <w:rPr>
                <w:rStyle w:val="Hipervnculo"/>
                <w:noProof/>
              </w:rPr>
              <w:t>Diseño de la interfaz de usuario</w:t>
            </w:r>
            <w:r w:rsidR="00101642">
              <w:rPr>
                <w:noProof/>
                <w:webHidden/>
              </w:rPr>
              <w:tab/>
            </w:r>
            <w:r w:rsidR="00101642">
              <w:rPr>
                <w:noProof/>
                <w:webHidden/>
              </w:rPr>
              <w:fldChar w:fldCharType="begin"/>
            </w:r>
            <w:r w:rsidR="00101642">
              <w:rPr>
                <w:noProof/>
                <w:webHidden/>
              </w:rPr>
              <w:instrText xml:space="preserve"> PAGEREF _Toc106131036 \h </w:instrText>
            </w:r>
            <w:r w:rsidR="00101642">
              <w:rPr>
                <w:noProof/>
                <w:webHidden/>
              </w:rPr>
            </w:r>
            <w:r w:rsidR="00101642">
              <w:rPr>
                <w:noProof/>
                <w:webHidden/>
              </w:rPr>
              <w:fldChar w:fldCharType="separate"/>
            </w:r>
            <w:r w:rsidR="00101642">
              <w:rPr>
                <w:noProof/>
                <w:webHidden/>
              </w:rPr>
              <w:t>33</w:t>
            </w:r>
            <w:r w:rsidR="00101642">
              <w:rPr>
                <w:noProof/>
                <w:webHidden/>
              </w:rPr>
              <w:fldChar w:fldCharType="end"/>
            </w:r>
          </w:hyperlink>
        </w:p>
        <w:p w14:paraId="26107019" w14:textId="443C9CF2" w:rsidR="00101642" w:rsidRDefault="001E0F17">
          <w:pPr>
            <w:pStyle w:val="TDC2"/>
            <w:rPr>
              <w:rFonts w:eastAsiaTheme="minorEastAsia"/>
              <w:bCs w:val="0"/>
              <w:noProof/>
              <w:lang w:eastAsia="es-ES"/>
            </w:rPr>
          </w:pPr>
          <w:hyperlink w:anchor="_Toc106131037" w:history="1">
            <w:r w:rsidR="00101642" w:rsidRPr="00C120B8">
              <w:rPr>
                <w:rStyle w:val="Hipervnculo"/>
                <w:noProof/>
              </w:rPr>
              <w:t>5.6</w:t>
            </w:r>
            <w:r w:rsidR="00101642">
              <w:rPr>
                <w:rFonts w:eastAsiaTheme="minorEastAsia"/>
                <w:bCs w:val="0"/>
                <w:noProof/>
                <w:lang w:eastAsia="es-ES"/>
              </w:rPr>
              <w:tab/>
            </w:r>
            <w:r w:rsidR="00101642" w:rsidRPr="00C120B8">
              <w:rPr>
                <w:rStyle w:val="Hipervnculo"/>
                <w:noProof/>
              </w:rPr>
              <w:t>Entorno de construcción</w:t>
            </w:r>
            <w:r w:rsidR="00101642">
              <w:rPr>
                <w:noProof/>
                <w:webHidden/>
              </w:rPr>
              <w:tab/>
            </w:r>
            <w:r w:rsidR="00101642">
              <w:rPr>
                <w:noProof/>
                <w:webHidden/>
              </w:rPr>
              <w:fldChar w:fldCharType="begin"/>
            </w:r>
            <w:r w:rsidR="00101642">
              <w:rPr>
                <w:noProof/>
                <w:webHidden/>
              </w:rPr>
              <w:instrText xml:space="preserve"> PAGEREF _Toc106131037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5FA94686" w14:textId="536CD0A9" w:rsidR="00101642" w:rsidRDefault="001E0F17">
          <w:pPr>
            <w:pStyle w:val="TDC2"/>
            <w:rPr>
              <w:rFonts w:eastAsiaTheme="minorEastAsia"/>
              <w:bCs w:val="0"/>
              <w:noProof/>
              <w:lang w:eastAsia="es-ES"/>
            </w:rPr>
          </w:pPr>
          <w:hyperlink w:anchor="_Toc106131038" w:history="1">
            <w:r w:rsidR="00101642" w:rsidRPr="00C120B8">
              <w:rPr>
                <w:rStyle w:val="Hipervnculo"/>
                <w:noProof/>
              </w:rPr>
              <w:t>5.7</w:t>
            </w:r>
            <w:r w:rsidR="00101642">
              <w:rPr>
                <w:rFonts w:eastAsiaTheme="minorEastAsia"/>
                <w:bCs w:val="0"/>
                <w:noProof/>
                <w:lang w:eastAsia="es-ES"/>
              </w:rPr>
              <w:tab/>
            </w:r>
            <w:r w:rsidR="00101642" w:rsidRPr="00C120B8">
              <w:rPr>
                <w:rStyle w:val="Hipervnculo"/>
                <w:noProof/>
              </w:rPr>
              <w:t>Plan de pruebas</w:t>
            </w:r>
            <w:r w:rsidR="00101642">
              <w:rPr>
                <w:noProof/>
                <w:webHidden/>
              </w:rPr>
              <w:tab/>
            </w:r>
            <w:r w:rsidR="00101642">
              <w:rPr>
                <w:noProof/>
                <w:webHidden/>
              </w:rPr>
              <w:fldChar w:fldCharType="begin"/>
            </w:r>
            <w:r w:rsidR="00101642">
              <w:rPr>
                <w:noProof/>
                <w:webHidden/>
              </w:rPr>
              <w:instrText xml:space="preserve"> PAGEREF _Toc106131038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7C035B8B" w14:textId="071C7E86" w:rsidR="00101642" w:rsidRDefault="001E0F17">
          <w:pPr>
            <w:pStyle w:val="TDC2"/>
            <w:rPr>
              <w:rFonts w:eastAsiaTheme="minorEastAsia"/>
              <w:bCs w:val="0"/>
              <w:noProof/>
              <w:lang w:eastAsia="es-ES"/>
            </w:rPr>
          </w:pPr>
          <w:hyperlink w:anchor="_Toc106131039" w:history="1">
            <w:r w:rsidR="00101642" w:rsidRPr="00C120B8">
              <w:rPr>
                <w:rStyle w:val="Hipervnculo"/>
                <w:noProof/>
              </w:rPr>
              <w:t>5.8</w:t>
            </w:r>
            <w:r w:rsidR="00101642">
              <w:rPr>
                <w:rFonts w:eastAsiaTheme="minorEastAsia"/>
                <w:bCs w:val="0"/>
                <w:noProof/>
                <w:lang w:eastAsia="es-ES"/>
              </w:rPr>
              <w:tab/>
            </w:r>
            <w:r w:rsidR="00101642" w:rsidRPr="00C120B8">
              <w:rPr>
                <w:rStyle w:val="Hipervnculo"/>
                <w:noProof/>
              </w:rPr>
              <w:t>Diagrama de infraestructuras de nivel 3</w:t>
            </w:r>
            <w:r w:rsidR="00101642">
              <w:rPr>
                <w:noProof/>
                <w:webHidden/>
              </w:rPr>
              <w:tab/>
            </w:r>
            <w:r w:rsidR="00101642">
              <w:rPr>
                <w:noProof/>
                <w:webHidden/>
              </w:rPr>
              <w:fldChar w:fldCharType="begin"/>
            </w:r>
            <w:r w:rsidR="00101642">
              <w:rPr>
                <w:noProof/>
                <w:webHidden/>
              </w:rPr>
              <w:instrText xml:space="preserve"> PAGEREF _Toc106131039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27DBCDAC" w14:textId="0A685E39" w:rsidR="00101642" w:rsidRDefault="001E0F17">
          <w:pPr>
            <w:pStyle w:val="TDC2"/>
            <w:rPr>
              <w:rFonts w:eastAsiaTheme="minorEastAsia"/>
              <w:bCs w:val="0"/>
              <w:noProof/>
              <w:lang w:eastAsia="es-ES"/>
            </w:rPr>
          </w:pPr>
          <w:hyperlink w:anchor="_Toc106131040" w:history="1">
            <w:r w:rsidR="00101642" w:rsidRPr="00C120B8">
              <w:rPr>
                <w:rStyle w:val="Hipervnculo"/>
                <w:noProof/>
              </w:rPr>
              <w:t>5.9</w:t>
            </w:r>
            <w:r w:rsidR="00101642">
              <w:rPr>
                <w:rFonts w:eastAsiaTheme="minorEastAsia"/>
                <w:bCs w:val="0"/>
                <w:noProof/>
                <w:lang w:eastAsia="es-ES"/>
              </w:rPr>
              <w:tab/>
            </w:r>
            <w:r w:rsidR="00101642" w:rsidRPr="00C120B8">
              <w:rPr>
                <w:rStyle w:val="Hipervnculo"/>
                <w:noProof/>
              </w:rPr>
              <w:t>Diagrama de infraestructuras de nivel 2 (si procede)</w:t>
            </w:r>
            <w:r w:rsidR="00101642">
              <w:rPr>
                <w:noProof/>
                <w:webHidden/>
              </w:rPr>
              <w:tab/>
            </w:r>
            <w:r w:rsidR="00101642">
              <w:rPr>
                <w:noProof/>
                <w:webHidden/>
              </w:rPr>
              <w:fldChar w:fldCharType="begin"/>
            </w:r>
            <w:r w:rsidR="00101642">
              <w:rPr>
                <w:noProof/>
                <w:webHidden/>
              </w:rPr>
              <w:instrText xml:space="preserve"> PAGEREF _Toc106131040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366E01CC" w14:textId="1893CD3A" w:rsidR="00101642" w:rsidRDefault="001E0F17">
          <w:pPr>
            <w:pStyle w:val="TDC1"/>
            <w:rPr>
              <w:rFonts w:eastAsiaTheme="minorEastAsia"/>
              <w:bCs w:val="0"/>
              <w:iCs w:val="0"/>
              <w:sz w:val="22"/>
              <w:szCs w:val="22"/>
              <w:lang w:eastAsia="es-ES"/>
            </w:rPr>
          </w:pPr>
          <w:hyperlink w:anchor="_Toc106131041" w:history="1">
            <w:r w:rsidR="00101642" w:rsidRPr="00C120B8">
              <w:rPr>
                <w:rStyle w:val="Hipervnculo"/>
              </w:rPr>
              <w:t>Capítulo 6 Construcción</w:t>
            </w:r>
            <w:r w:rsidR="00101642">
              <w:rPr>
                <w:webHidden/>
              </w:rPr>
              <w:tab/>
            </w:r>
            <w:r w:rsidR="00101642">
              <w:rPr>
                <w:webHidden/>
              </w:rPr>
              <w:fldChar w:fldCharType="begin"/>
            </w:r>
            <w:r w:rsidR="00101642">
              <w:rPr>
                <w:webHidden/>
              </w:rPr>
              <w:instrText xml:space="preserve"> PAGEREF _Toc106131041 \h </w:instrText>
            </w:r>
            <w:r w:rsidR="00101642">
              <w:rPr>
                <w:webHidden/>
              </w:rPr>
            </w:r>
            <w:r w:rsidR="00101642">
              <w:rPr>
                <w:webHidden/>
              </w:rPr>
              <w:fldChar w:fldCharType="separate"/>
            </w:r>
            <w:r w:rsidR="00101642">
              <w:rPr>
                <w:webHidden/>
              </w:rPr>
              <w:t>34</w:t>
            </w:r>
            <w:r w:rsidR="00101642">
              <w:rPr>
                <w:webHidden/>
              </w:rPr>
              <w:fldChar w:fldCharType="end"/>
            </w:r>
          </w:hyperlink>
        </w:p>
        <w:p w14:paraId="3547BF6F" w14:textId="3D6F091E" w:rsidR="00101642" w:rsidRDefault="001E0F17">
          <w:pPr>
            <w:pStyle w:val="TDC2"/>
            <w:rPr>
              <w:rFonts w:eastAsiaTheme="minorEastAsia"/>
              <w:bCs w:val="0"/>
              <w:noProof/>
              <w:lang w:eastAsia="es-ES"/>
            </w:rPr>
          </w:pPr>
          <w:hyperlink w:anchor="_Toc106131042" w:history="1">
            <w:r w:rsidR="00101642" w:rsidRPr="00C120B8">
              <w:rPr>
                <w:rStyle w:val="Hipervnculo"/>
                <w:noProof/>
              </w:rPr>
              <w:t>6.1</w:t>
            </w:r>
            <w:r w:rsidR="00101642">
              <w:rPr>
                <w:rFonts w:eastAsiaTheme="minorEastAsia"/>
                <w:bCs w:val="0"/>
                <w:noProof/>
                <w:lang w:eastAsia="es-ES"/>
              </w:rPr>
              <w:tab/>
            </w:r>
            <w:r w:rsidR="00101642" w:rsidRPr="00C120B8">
              <w:rPr>
                <w:rStyle w:val="Hipervnculo"/>
                <w:noProof/>
              </w:rPr>
              <w:t>Referencia al repositorio de software</w:t>
            </w:r>
            <w:r w:rsidR="00101642">
              <w:rPr>
                <w:noProof/>
                <w:webHidden/>
              </w:rPr>
              <w:tab/>
            </w:r>
            <w:r w:rsidR="00101642">
              <w:rPr>
                <w:noProof/>
                <w:webHidden/>
              </w:rPr>
              <w:fldChar w:fldCharType="begin"/>
            </w:r>
            <w:r w:rsidR="00101642">
              <w:rPr>
                <w:noProof/>
                <w:webHidden/>
              </w:rPr>
              <w:instrText xml:space="preserve"> PAGEREF _Toc106131042 \h </w:instrText>
            </w:r>
            <w:r w:rsidR="00101642">
              <w:rPr>
                <w:noProof/>
                <w:webHidden/>
              </w:rPr>
            </w:r>
            <w:r w:rsidR="00101642">
              <w:rPr>
                <w:noProof/>
                <w:webHidden/>
              </w:rPr>
              <w:fldChar w:fldCharType="separate"/>
            </w:r>
            <w:r w:rsidR="00101642">
              <w:rPr>
                <w:noProof/>
                <w:webHidden/>
              </w:rPr>
              <w:t>34</w:t>
            </w:r>
            <w:r w:rsidR="00101642">
              <w:rPr>
                <w:noProof/>
                <w:webHidden/>
              </w:rPr>
              <w:fldChar w:fldCharType="end"/>
            </w:r>
          </w:hyperlink>
        </w:p>
        <w:p w14:paraId="1C87D460" w14:textId="561BD8FB" w:rsidR="00101642" w:rsidRDefault="001E0F17">
          <w:pPr>
            <w:pStyle w:val="TDC2"/>
            <w:rPr>
              <w:rFonts w:eastAsiaTheme="minorEastAsia"/>
              <w:bCs w:val="0"/>
              <w:noProof/>
              <w:lang w:eastAsia="es-ES"/>
            </w:rPr>
          </w:pPr>
          <w:hyperlink w:anchor="_Toc106131043" w:history="1">
            <w:r w:rsidR="00101642" w:rsidRPr="00C120B8">
              <w:rPr>
                <w:rStyle w:val="Hipervnculo"/>
                <w:noProof/>
              </w:rPr>
              <w:t>6.2</w:t>
            </w:r>
            <w:r w:rsidR="00101642">
              <w:rPr>
                <w:rFonts w:eastAsiaTheme="minorEastAsia"/>
                <w:bCs w:val="0"/>
                <w:noProof/>
                <w:lang w:eastAsia="es-ES"/>
              </w:rPr>
              <w:tab/>
            </w:r>
            <w:r w:rsidR="00101642" w:rsidRPr="00C120B8">
              <w:rPr>
                <w:rStyle w:val="Hipervnculo"/>
                <w:noProof/>
              </w:rPr>
              <w:t>Manuales</w:t>
            </w:r>
            <w:r w:rsidR="00101642">
              <w:rPr>
                <w:noProof/>
                <w:webHidden/>
              </w:rPr>
              <w:tab/>
            </w:r>
            <w:r w:rsidR="00101642">
              <w:rPr>
                <w:noProof/>
                <w:webHidden/>
              </w:rPr>
              <w:fldChar w:fldCharType="begin"/>
            </w:r>
            <w:r w:rsidR="00101642">
              <w:rPr>
                <w:noProof/>
                <w:webHidden/>
              </w:rPr>
              <w:instrText xml:space="preserve"> PAGEREF _Toc106131043 \h </w:instrText>
            </w:r>
            <w:r w:rsidR="00101642">
              <w:rPr>
                <w:noProof/>
                <w:webHidden/>
              </w:rPr>
            </w:r>
            <w:r w:rsidR="00101642">
              <w:rPr>
                <w:noProof/>
                <w:webHidden/>
              </w:rPr>
              <w:fldChar w:fldCharType="separate"/>
            </w:r>
            <w:r w:rsidR="00101642">
              <w:rPr>
                <w:noProof/>
                <w:webHidden/>
              </w:rPr>
              <w:t>35</w:t>
            </w:r>
            <w:r w:rsidR="00101642">
              <w:rPr>
                <w:noProof/>
                <w:webHidden/>
              </w:rPr>
              <w:fldChar w:fldCharType="end"/>
            </w:r>
          </w:hyperlink>
        </w:p>
        <w:p w14:paraId="21EB328E" w14:textId="2392CBE7" w:rsidR="00101642" w:rsidRDefault="001E0F17">
          <w:pPr>
            <w:pStyle w:val="TDC1"/>
            <w:rPr>
              <w:rFonts w:eastAsiaTheme="minorEastAsia"/>
              <w:bCs w:val="0"/>
              <w:iCs w:val="0"/>
              <w:sz w:val="22"/>
              <w:szCs w:val="22"/>
              <w:lang w:eastAsia="es-ES"/>
            </w:rPr>
          </w:pPr>
          <w:hyperlink w:anchor="_Toc106131044" w:history="1">
            <w:r w:rsidR="00101642" w:rsidRPr="00C120B8">
              <w:rPr>
                <w:rStyle w:val="Hipervnculo"/>
              </w:rPr>
              <w:t>Capítulo 7 Conclusiones y líneas futuras</w:t>
            </w:r>
            <w:r w:rsidR="00101642">
              <w:rPr>
                <w:webHidden/>
              </w:rPr>
              <w:tab/>
            </w:r>
            <w:r w:rsidR="00101642">
              <w:rPr>
                <w:webHidden/>
              </w:rPr>
              <w:fldChar w:fldCharType="begin"/>
            </w:r>
            <w:r w:rsidR="00101642">
              <w:rPr>
                <w:webHidden/>
              </w:rPr>
              <w:instrText xml:space="preserve"> PAGEREF _Toc106131044 \h </w:instrText>
            </w:r>
            <w:r w:rsidR="00101642">
              <w:rPr>
                <w:webHidden/>
              </w:rPr>
            </w:r>
            <w:r w:rsidR="00101642">
              <w:rPr>
                <w:webHidden/>
              </w:rPr>
              <w:fldChar w:fldCharType="separate"/>
            </w:r>
            <w:r w:rsidR="00101642">
              <w:rPr>
                <w:webHidden/>
              </w:rPr>
              <w:t>37</w:t>
            </w:r>
            <w:r w:rsidR="00101642">
              <w:rPr>
                <w:webHidden/>
              </w:rPr>
              <w:fldChar w:fldCharType="end"/>
            </w:r>
          </w:hyperlink>
        </w:p>
        <w:p w14:paraId="56FF3698" w14:textId="4F9E58E2" w:rsidR="00101642" w:rsidRDefault="001E0F17">
          <w:pPr>
            <w:pStyle w:val="TDC1"/>
            <w:rPr>
              <w:rFonts w:eastAsiaTheme="minorEastAsia"/>
              <w:bCs w:val="0"/>
              <w:iCs w:val="0"/>
              <w:sz w:val="22"/>
              <w:szCs w:val="22"/>
              <w:lang w:eastAsia="es-ES"/>
            </w:rPr>
          </w:pPr>
          <w:hyperlink w:anchor="_Toc106131045" w:history="1">
            <w:r w:rsidR="00101642" w:rsidRPr="00C120B8">
              <w:rPr>
                <w:rStyle w:val="Hipervnculo"/>
              </w:rPr>
              <w:t>Bibliografía</w:t>
            </w:r>
            <w:r w:rsidR="00101642">
              <w:rPr>
                <w:webHidden/>
              </w:rPr>
              <w:tab/>
            </w:r>
            <w:r w:rsidR="00101642">
              <w:rPr>
                <w:webHidden/>
              </w:rPr>
              <w:fldChar w:fldCharType="begin"/>
            </w:r>
            <w:r w:rsidR="00101642">
              <w:rPr>
                <w:webHidden/>
              </w:rPr>
              <w:instrText xml:space="preserve"> PAGEREF _Toc106131045 \h </w:instrText>
            </w:r>
            <w:r w:rsidR="00101642">
              <w:rPr>
                <w:webHidden/>
              </w:rPr>
            </w:r>
            <w:r w:rsidR="00101642">
              <w:rPr>
                <w:webHidden/>
              </w:rPr>
              <w:fldChar w:fldCharType="separate"/>
            </w:r>
            <w:r w:rsidR="00101642">
              <w:rPr>
                <w:webHidden/>
              </w:rPr>
              <w:t>39</w:t>
            </w:r>
            <w:r w:rsidR="00101642">
              <w:rPr>
                <w:webHidden/>
              </w:rPr>
              <w:fldChar w:fldCharType="end"/>
            </w:r>
          </w:hyperlink>
        </w:p>
        <w:p w14:paraId="17DE4A3A" w14:textId="5A85D68D" w:rsidR="00101642" w:rsidRDefault="001E0F17">
          <w:pPr>
            <w:pStyle w:val="TDC1"/>
            <w:rPr>
              <w:rFonts w:eastAsiaTheme="minorEastAsia"/>
              <w:bCs w:val="0"/>
              <w:iCs w:val="0"/>
              <w:sz w:val="22"/>
              <w:szCs w:val="22"/>
              <w:lang w:eastAsia="es-ES"/>
            </w:rPr>
          </w:pPr>
          <w:hyperlink w:anchor="_Toc106131046" w:history="1">
            <w:r w:rsidR="00101642" w:rsidRPr="00C120B8">
              <w:rPr>
                <w:rStyle w:val="Hipervnculo"/>
              </w:rPr>
              <w:t>Anexo I</w:t>
            </w:r>
            <w:r w:rsidR="00101642">
              <w:rPr>
                <w:webHidden/>
              </w:rPr>
              <w:tab/>
            </w:r>
            <w:r w:rsidR="00101642">
              <w:rPr>
                <w:webHidden/>
              </w:rPr>
              <w:fldChar w:fldCharType="begin"/>
            </w:r>
            <w:r w:rsidR="00101642">
              <w:rPr>
                <w:webHidden/>
              </w:rPr>
              <w:instrText xml:space="preserve"> PAGEREF _Toc106131046 \h </w:instrText>
            </w:r>
            <w:r w:rsidR="00101642">
              <w:rPr>
                <w:webHidden/>
              </w:rPr>
            </w:r>
            <w:r w:rsidR="00101642">
              <w:rPr>
                <w:webHidden/>
              </w:rPr>
              <w:fldChar w:fldCharType="separate"/>
            </w:r>
            <w:r w:rsidR="00101642">
              <w:rPr>
                <w:webHidden/>
              </w:rPr>
              <w:t>41</w:t>
            </w:r>
            <w:r w:rsidR="00101642">
              <w:rPr>
                <w:webHidden/>
              </w:rPr>
              <w:fldChar w:fldCharType="end"/>
            </w:r>
          </w:hyperlink>
        </w:p>
        <w:p w14:paraId="45D240DA" w14:textId="0DFDD228" w:rsidR="00101642" w:rsidRDefault="001E0F17">
          <w:pPr>
            <w:pStyle w:val="TDC1"/>
            <w:rPr>
              <w:rFonts w:eastAsiaTheme="minorEastAsia"/>
              <w:bCs w:val="0"/>
              <w:iCs w:val="0"/>
              <w:sz w:val="22"/>
              <w:szCs w:val="22"/>
              <w:lang w:eastAsia="es-ES"/>
            </w:rPr>
          </w:pPr>
          <w:hyperlink w:anchor="_Toc106131047" w:history="1">
            <w:r w:rsidR="00101642" w:rsidRPr="00C120B8">
              <w:rPr>
                <w:rStyle w:val="Hipervnculo"/>
              </w:rPr>
              <w:t>Otras posibilidades para realizar el análisis y el diseño</w:t>
            </w:r>
            <w:r w:rsidR="00101642">
              <w:rPr>
                <w:webHidden/>
              </w:rPr>
              <w:tab/>
            </w:r>
            <w:r w:rsidR="00101642">
              <w:rPr>
                <w:webHidden/>
              </w:rPr>
              <w:fldChar w:fldCharType="begin"/>
            </w:r>
            <w:r w:rsidR="00101642">
              <w:rPr>
                <w:webHidden/>
              </w:rPr>
              <w:instrText xml:space="preserve"> PAGEREF _Toc106131047 \h </w:instrText>
            </w:r>
            <w:r w:rsidR="00101642">
              <w:rPr>
                <w:webHidden/>
              </w:rPr>
            </w:r>
            <w:r w:rsidR="00101642">
              <w:rPr>
                <w:webHidden/>
              </w:rPr>
              <w:fldChar w:fldCharType="separate"/>
            </w:r>
            <w:r w:rsidR="00101642">
              <w:rPr>
                <w:webHidden/>
              </w:rPr>
              <w:t>41</w:t>
            </w:r>
            <w:r w:rsidR="00101642">
              <w:rPr>
                <w:webHidden/>
              </w:rPr>
              <w:fldChar w:fldCharType="end"/>
            </w:r>
          </w:hyperlink>
        </w:p>
        <w:p w14:paraId="2E0EC45D" w14:textId="550F7E16" w:rsidR="00101642" w:rsidRDefault="001E0F17">
          <w:pPr>
            <w:pStyle w:val="TDC1"/>
            <w:rPr>
              <w:rFonts w:eastAsiaTheme="minorEastAsia"/>
              <w:bCs w:val="0"/>
              <w:iCs w:val="0"/>
              <w:sz w:val="22"/>
              <w:szCs w:val="22"/>
              <w:lang w:eastAsia="es-ES"/>
            </w:rPr>
          </w:pPr>
          <w:hyperlink w:anchor="_Toc106131048" w:history="1">
            <w:r w:rsidR="00101642" w:rsidRPr="00C120B8">
              <w:rPr>
                <w:rStyle w:val="Hipervnculo"/>
              </w:rPr>
              <w:t>Anexo II</w:t>
            </w:r>
            <w:r w:rsidR="00101642">
              <w:rPr>
                <w:webHidden/>
              </w:rPr>
              <w:tab/>
            </w:r>
            <w:r w:rsidR="00101642">
              <w:rPr>
                <w:webHidden/>
              </w:rPr>
              <w:fldChar w:fldCharType="begin"/>
            </w:r>
            <w:r w:rsidR="00101642">
              <w:rPr>
                <w:webHidden/>
              </w:rPr>
              <w:instrText xml:space="preserve"> PAGEREF _Toc106131048 \h </w:instrText>
            </w:r>
            <w:r w:rsidR="00101642">
              <w:rPr>
                <w:webHidden/>
              </w:rPr>
            </w:r>
            <w:r w:rsidR="00101642">
              <w:rPr>
                <w:webHidden/>
              </w:rPr>
              <w:fldChar w:fldCharType="separate"/>
            </w:r>
            <w:r w:rsidR="00101642">
              <w:rPr>
                <w:webHidden/>
              </w:rPr>
              <w:t>42</w:t>
            </w:r>
            <w:r w:rsidR="00101642">
              <w:rPr>
                <w:webHidden/>
              </w:rPr>
              <w:fldChar w:fldCharType="end"/>
            </w:r>
          </w:hyperlink>
        </w:p>
        <w:p w14:paraId="078FDD1C" w14:textId="04FCF982" w:rsidR="00101642" w:rsidRDefault="001E0F17">
          <w:pPr>
            <w:pStyle w:val="TDC1"/>
            <w:rPr>
              <w:rFonts w:eastAsiaTheme="minorEastAsia"/>
              <w:bCs w:val="0"/>
              <w:iCs w:val="0"/>
              <w:sz w:val="22"/>
              <w:szCs w:val="22"/>
              <w:lang w:eastAsia="es-ES"/>
            </w:rPr>
          </w:pPr>
          <w:hyperlink w:anchor="_Toc106131049" w:history="1">
            <w:r w:rsidR="00101642" w:rsidRPr="00C120B8">
              <w:rPr>
                <w:rStyle w:val="Hipervnculo"/>
              </w:rPr>
              <w:t>Fuente de inspiración del presente documento</w:t>
            </w:r>
            <w:r w:rsidR="00101642">
              <w:rPr>
                <w:webHidden/>
              </w:rPr>
              <w:tab/>
            </w:r>
            <w:r w:rsidR="00101642">
              <w:rPr>
                <w:webHidden/>
              </w:rPr>
              <w:fldChar w:fldCharType="begin"/>
            </w:r>
            <w:r w:rsidR="00101642">
              <w:rPr>
                <w:webHidden/>
              </w:rPr>
              <w:instrText xml:space="preserve"> PAGEREF _Toc106131049 \h </w:instrText>
            </w:r>
            <w:r w:rsidR="00101642">
              <w:rPr>
                <w:webHidden/>
              </w:rPr>
            </w:r>
            <w:r w:rsidR="00101642">
              <w:rPr>
                <w:webHidden/>
              </w:rPr>
              <w:fldChar w:fldCharType="separate"/>
            </w:r>
            <w:r w:rsidR="00101642">
              <w:rPr>
                <w:webHidden/>
              </w:rPr>
              <w:t>42</w:t>
            </w:r>
            <w:r w:rsidR="00101642">
              <w:rPr>
                <w:webHidden/>
              </w:rPr>
              <w:fldChar w:fldCharType="end"/>
            </w:r>
          </w:hyperlink>
        </w:p>
        <w:p w14:paraId="35222CED" w14:textId="1B53C70C" w:rsidR="00101642" w:rsidRDefault="001E0F17">
          <w:pPr>
            <w:pStyle w:val="TDC1"/>
            <w:rPr>
              <w:rFonts w:eastAsiaTheme="minorEastAsia"/>
              <w:bCs w:val="0"/>
              <w:iCs w:val="0"/>
              <w:sz w:val="22"/>
              <w:szCs w:val="22"/>
              <w:lang w:eastAsia="es-ES"/>
            </w:rPr>
          </w:pPr>
          <w:hyperlink w:anchor="_Toc106131050" w:history="1">
            <w:r w:rsidR="00101642" w:rsidRPr="00C120B8">
              <w:rPr>
                <w:rStyle w:val="Hipervnculo"/>
              </w:rPr>
              <w:t>Glosario de términos</w:t>
            </w:r>
            <w:r w:rsidR="00101642">
              <w:rPr>
                <w:webHidden/>
              </w:rPr>
              <w:tab/>
            </w:r>
            <w:r w:rsidR="00101642">
              <w:rPr>
                <w:webHidden/>
              </w:rPr>
              <w:fldChar w:fldCharType="begin"/>
            </w:r>
            <w:r w:rsidR="00101642">
              <w:rPr>
                <w:webHidden/>
              </w:rPr>
              <w:instrText xml:space="preserve"> PAGEREF _Toc106131050 \h </w:instrText>
            </w:r>
            <w:r w:rsidR="00101642">
              <w:rPr>
                <w:webHidden/>
              </w:rPr>
            </w:r>
            <w:r w:rsidR="00101642">
              <w:rPr>
                <w:webHidden/>
              </w:rPr>
              <w:fldChar w:fldCharType="separate"/>
            </w:r>
            <w:r w:rsidR="00101642">
              <w:rPr>
                <w:webHidden/>
              </w:rPr>
              <w:t>43</w:t>
            </w:r>
            <w:r w:rsidR="00101642">
              <w:rPr>
                <w:webHidden/>
              </w:rPr>
              <w:fldChar w:fldCharType="end"/>
            </w:r>
          </w:hyperlink>
        </w:p>
        <w:p w14:paraId="7B224AF3" w14:textId="323E0B51" w:rsidR="00101642" w:rsidRDefault="001E0F17">
          <w:pPr>
            <w:pStyle w:val="TDC1"/>
            <w:rPr>
              <w:rFonts w:eastAsiaTheme="minorEastAsia"/>
              <w:bCs w:val="0"/>
              <w:iCs w:val="0"/>
              <w:sz w:val="22"/>
              <w:szCs w:val="22"/>
              <w:lang w:eastAsia="es-ES"/>
            </w:rPr>
          </w:pPr>
          <w:hyperlink w:anchor="_Toc106131051" w:history="1">
            <w:r w:rsidR="00101642" w:rsidRPr="00C120B8">
              <w:rPr>
                <w:rStyle w:val="Hipervnculo"/>
              </w:rPr>
              <w:t>Anexos</w:t>
            </w:r>
            <w:r w:rsidR="00101642">
              <w:rPr>
                <w:webHidden/>
              </w:rPr>
              <w:tab/>
            </w:r>
            <w:r w:rsidR="00101642">
              <w:rPr>
                <w:webHidden/>
              </w:rPr>
              <w:fldChar w:fldCharType="begin"/>
            </w:r>
            <w:r w:rsidR="00101642">
              <w:rPr>
                <w:webHidden/>
              </w:rPr>
              <w:instrText xml:space="preserve"> PAGEREF _Toc106131051 \h </w:instrText>
            </w:r>
            <w:r w:rsidR="00101642">
              <w:rPr>
                <w:webHidden/>
              </w:rPr>
            </w:r>
            <w:r w:rsidR="00101642">
              <w:rPr>
                <w:webHidden/>
              </w:rPr>
              <w:fldChar w:fldCharType="separate"/>
            </w:r>
            <w:r w:rsidR="00101642">
              <w:rPr>
                <w:webHidden/>
              </w:rPr>
              <w:t>45</w:t>
            </w:r>
            <w:r w:rsidR="00101642">
              <w:rPr>
                <w:webHidden/>
              </w:rPr>
              <w:fldChar w:fldCharType="end"/>
            </w:r>
          </w:hyperlink>
        </w:p>
        <w:p w14:paraId="4C0392C1" w14:textId="6DA237B9"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B6E0D27" w14:textId="232780D6" w:rsidR="00216058" w:rsidRDefault="00637CED">
      <w:pPr>
        <w:pStyle w:val="Tabladeilustraciones"/>
        <w:tabs>
          <w:tab w:val="right" w:leader="dot" w:pos="7921"/>
        </w:tabs>
        <w:rPr>
          <w:ins w:id="23" w:author="David Recio" w:date="2022-06-23T02:07:00Z"/>
          <w:rFonts w:eastAsiaTheme="minorEastAsia"/>
          <w:noProof/>
          <w:sz w:val="22"/>
          <w:lang w:eastAsia="es-ES"/>
        </w:rPr>
      </w:pPr>
      <w:r>
        <w:rPr>
          <w:b/>
          <w:bCs/>
          <w:noProof/>
        </w:rPr>
        <w:fldChar w:fldCharType="begin"/>
      </w:r>
      <w:r>
        <w:rPr>
          <w:b/>
          <w:bCs/>
          <w:noProof/>
        </w:rPr>
        <w:instrText xml:space="preserve"> TOC \h \z \c "Ilustración" </w:instrText>
      </w:r>
      <w:r>
        <w:rPr>
          <w:b/>
          <w:bCs/>
          <w:noProof/>
        </w:rPr>
        <w:fldChar w:fldCharType="separate"/>
      </w:r>
      <w:ins w:id="24" w:author="David Recio" w:date="2022-06-23T02:07:00Z">
        <w:r w:rsidR="00216058" w:rsidRPr="00ED10F2">
          <w:rPr>
            <w:rStyle w:val="Hipervnculo"/>
            <w:noProof/>
          </w:rPr>
          <w:fldChar w:fldCharType="begin"/>
        </w:r>
        <w:r w:rsidR="00216058" w:rsidRPr="00ED10F2">
          <w:rPr>
            <w:rStyle w:val="Hipervnculo"/>
            <w:noProof/>
          </w:rPr>
          <w:instrText xml:space="preserve"> </w:instrText>
        </w:r>
        <w:r w:rsidR="00216058">
          <w:rPr>
            <w:noProof/>
          </w:rPr>
          <w:instrText>HYPERLINK \l "_Toc106842458"</w:instrText>
        </w:r>
        <w:r w:rsidR="00216058" w:rsidRPr="00ED10F2">
          <w:rPr>
            <w:rStyle w:val="Hipervnculo"/>
            <w:noProof/>
          </w:rPr>
          <w:instrText xml:space="preserve"> </w:instrText>
        </w:r>
      </w:ins>
      <w:r w:rsidR="00216058" w:rsidRPr="00ED10F2">
        <w:rPr>
          <w:rStyle w:val="Hipervnculo"/>
          <w:noProof/>
        </w:rPr>
      </w:r>
      <w:ins w:id="25" w:author="David Recio" w:date="2022-06-23T02:07:00Z">
        <w:r w:rsidR="00216058" w:rsidRPr="00ED10F2">
          <w:rPr>
            <w:rStyle w:val="Hipervnculo"/>
            <w:noProof/>
          </w:rPr>
          <w:fldChar w:fldCharType="separate"/>
        </w:r>
        <w:r w:rsidR="00216058" w:rsidRPr="00ED10F2">
          <w:rPr>
            <w:rStyle w:val="Hipervnculo"/>
            <w:noProof/>
          </w:rPr>
          <w:t>Ilustración 1. Metodología en Cascada</w:t>
        </w:r>
        <w:r w:rsidR="00216058">
          <w:rPr>
            <w:noProof/>
            <w:webHidden/>
          </w:rPr>
          <w:tab/>
        </w:r>
        <w:r w:rsidR="00216058">
          <w:rPr>
            <w:noProof/>
            <w:webHidden/>
          </w:rPr>
          <w:fldChar w:fldCharType="begin"/>
        </w:r>
        <w:r w:rsidR="00216058">
          <w:rPr>
            <w:noProof/>
            <w:webHidden/>
          </w:rPr>
          <w:instrText xml:space="preserve"> PAGEREF _Toc106842458 \h </w:instrText>
        </w:r>
      </w:ins>
      <w:r w:rsidR="00216058">
        <w:rPr>
          <w:noProof/>
          <w:webHidden/>
        </w:rPr>
      </w:r>
      <w:r w:rsidR="00216058">
        <w:rPr>
          <w:noProof/>
          <w:webHidden/>
        </w:rPr>
        <w:fldChar w:fldCharType="separate"/>
      </w:r>
      <w:ins w:id="26" w:author="David Recio" w:date="2022-06-23T02:07:00Z">
        <w:r w:rsidR="00216058">
          <w:rPr>
            <w:noProof/>
            <w:webHidden/>
          </w:rPr>
          <w:t>3</w:t>
        </w:r>
        <w:r w:rsidR="00216058">
          <w:rPr>
            <w:noProof/>
            <w:webHidden/>
          </w:rPr>
          <w:fldChar w:fldCharType="end"/>
        </w:r>
        <w:r w:rsidR="00216058" w:rsidRPr="00ED10F2">
          <w:rPr>
            <w:rStyle w:val="Hipervnculo"/>
            <w:noProof/>
          </w:rPr>
          <w:fldChar w:fldCharType="end"/>
        </w:r>
      </w:ins>
    </w:p>
    <w:p w14:paraId="57FB641D" w14:textId="7494635E" w:rsidR="00216058" w:rsidRDefault="00216058">
      <w:pPr>
        <w:pStyle w:val="Tabladeilustraciones"/>
        <w:tabs>
          <w:tab w:val="right" w:leader="dot" w:pos="7921"/>
        </w:tabs>
        <w:rPr>
          <w:ins w:id="27" w:author="David Recio" w:date="2022-06-23T02:07:00Z"/>
          <w:rFonts w:eastAsiaTheme="minorEastAsia"/>
          <w:noProof/>
          <w:sz w:val="22"/>
          <w:lang w:eastAsia="es-ES"/>
        </w:rPr>
      </w:pPr>
      <w:ins w:id="28"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"_Toc106842459"</w:instrText>
        </w:r>
        <w:r w:rsidRPr="00ED10F2">
          <w:rPr>
            <w:rStyle w:val="Hipervnculo"/>
            <w:noProof/>
          </w:rPr>
          <w:instrText xml:space="preserve"> </w:instrText>
        </w:r>
      </w:ins>
      <w:r w:rsidRPr="00ED10F2">
        <w:rPr>
          <w:rStyle w:val="Hipervnculo"/>
          <w:noProof/>
        </w:rPr>
      </w:r>
      <w:ins w:id="29" w:author="David Recio" w:date="2022-06-23T02:07:00Z">
        <w:r w:rsidRPr="00ED10F2">
          <w:rPr>
            <w:rStyle w:val="Hipervnculo"/>
            <w:noProof/>
          </w:rPr>
          <w:fldChar w:fldCharType="separate"/>
        </w:r>
        <w:r w:rsidRPr="00ED10F2">
          <w:rPr>
            <w:rStyle w:val="Hipervnculo"/>
            <w:noProof/>
          </w:rPr>
          <w:t>Ilustración 2. Variante Metodología en Cascada</w:t>
        </w:r>
        <w:r>
          <w:rPr>
            <w:noProof/>
            <w:webHidden/>
          </w:rPr>
          <w:tab/>
        </w:r>
        <w:r>
          <w:rPr>
            <w:noProof/>
            <w:webHidden/>
          </w:rPr>
          <w:fldChar w:fldCharType="begin"/>
        </w:r>
        <w:r>
          <w:rPr>
            <w:noProof/>
            <w:webHidden/>
          </w:rPr>
          <w:instrText xml:space="preserve"> PAGEREF _Toc106842459 \h </w:instrText>
        </w:r>
      </w:ins>
      <w:r>
        <w:rPr>
          <w:noProof/>
          <w:webHidden/>
        </w:rPr>
      </w:r>
      <w:r>
        <w:rPr>
          <w:noProof/>
          <w:webHidden/>
        </w:rPr>
        <w:fldChar w:fldCharType="separate"/>
      </w:r>
      <w:ins w:id="30" w:author="David Recio" w:date="2022-06-23T02:07:00Z">
        <w:r>
          <w:rPr>
            <w:noProof/>
            <w:webHidden/>
          </w:rPr>
          <w:t>4</w:t>
        </w:r>
        <w:r>
          <w:rPr>
            <w:noProof/>
            <w:webHidden/>
          </w:rPr>
          <w:fldChar w:fldCharType="end"/>
        </w:r>
        <w:r w:rsidRPr="00ED10F2">
          <w:rPr>
            <w:rStyle w:val="Hipervnculo"/>
            <w:noProof/>
          </w:rPr>
          <w:fldChar w:fldCharType="end"/>
        </w:r>
      </w:ins>
    </w:p>
    <w:p w14:paraId="623C894B" w14:textId="01900075" w:rsidR="00216058" w:rsidRDefault="00216058">
      <w:pPr>
        <w:pStyle w:val="Tabladeilustraciones"/>
        <w:tabs>
          <w:tab w:val="right" w:leader="dot" w:pos="7921"/>
        </w:tabs>
        <w:rPr>
          <w:ins w:id="31" w:author="David Recio" w:date="2022-06-23T02:07:00Z"/>
          <w:rFonts w:eastAsiaTheme="minorEastAsia"/>
          <w:noProof/>
          <w:sz w:val="22"/>
          <w:lang w:eastAsia="es-ES"/>
        </w:rPr>
      </w:pPr>
      <w:ins w:id="32"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"C:\\Users\\david\\Documents\\GitHub\\tfgFinal\\Doc\\Memoria.docx" \l "_Toc106842460"</w:instrText>
        </w:r>
        <w:r w:rsidRPr="00ED10F2">
          <w:rPr>
            <w:rStyle w:val="Hipervnculo"/>
            <w:noProof/>
          </w:rPr>
          <w:instrText xml:space="preserve"> </w:instrText>
        </w:r>
      </w:ins>
      <w:r w:rsidRPr="00ED10F2">
        <w:rPr>
          <w:rStyle w:val="Hipervnculo"/>
          <w:noProof/>
        </w:rPr>
      </w:r>
      <w:ins w:id="33" w:author="David Recio" w:date="2022-06-23T02:07:00Z">
        <w:r w:rsidRPr="00ED10F2">
          <w:rPr>
            <w:rStyle w:val="Hipervnculo"/>
            <w:noProof/>
          </w:rPr>
          <w:fldChar w:fldCharType="separate"/>
        </w:r>
        <w:r w:rsidRPr="00ED10F2">
          <w:rPr>
            <w:rStyle w:val="Hipervnculo"/>
            <w:noProof/>
          </w:rPr>
          <w:t>Ilustración 3. Planificación estimada</w:t>
        </w:r>
        <w:r>
          <w:rPr>
            <w:noProof/>
            <w:webHidden/>
          </w:rPr>
          <w:tab/>
        </w:r>
        <w:r>
          <w:rPr>
            <w:noProof/>
            <w:webHidden/>
          </w:rPr>
          <w:fldChar w:fldCharType="begin"/>
        </w:r>
        <w:r>
          <w:rPr>
            <w:noProof/>
            <w:webHidden/>
          </w:rPr>
          <w:instrText xml:space="preserve"> PAGEREF _Toc106842460 \h </w:instrText>
        </w:r>
      </w:ins>
      <w:r>
        <w:rPr>
          <w:noProof/>
          <w:webHidden/>
        </w:rPr>
      </w:r>
      <w:r>
        <w:rPr>
          <w:noProof/>
          <w:webHidden/>
        </w:rPr>
        <w:fldChar w:fldCharType="separate"/>
      </w:r>
      <w:ins w:id="34" w:author="David Recio" w:date="2022-06-23T02:07:00Z">
        <w:r>
          <w:rPr>
            <w:noProof/>
            <w:webHidden/>
          </w:rPr>
          <w:t>6</w:t>
        </w:r>
        <w:r>
          <w:rPr>
            <w:noProof/>
            <w:webHidden/>
          </w:rPr>
          <w:fldChar w:fldCharType="end"/>
        </w:r>
        <w:r w:rsidRPr="00ED10F2">
          <w:rPr>
            <w:rStyle w:val="Hipervnculo"/>
            <w:noProof/>
          </w:rPr>
          <w:fldChar w:fldCharType="end"/>
        </w:r>
      </w:ins>
    </w:p>
    <w:p w14:paraId="476BFD81" w14:textId="337A516F" w:rsidR="00216058" w:rsidRDefault="00216058">
      <w:pPr>
        <w:pStyle w:val="Tabladeilustraciones"/>
        <w:tabs>
          <w:tab w:val="right" w:leader="dot" w:pos="7921"/>
        </w:tabs>
        <w:rPr>
          <w:ins w:id="35" w:author="David Recio" w:date="2022-06-23T02:07:00Z"/>
          <w:rFonts w:eastAsiaTheme="minorEastAsia"/>
          <w:noProof/>
          <w:sz w:val="22"/>
          <w:lang w:eastAsia="es-ES"/>
        </w:rPr>
      </w:pPr>
      <w:ins w:id="36"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"_Toc106842461"</w:instrText>
        </w:r>
        <w:r w:rsidRPr="00ED10F2">
          <w:rPr>
            <w:rStyle w:val="Hipervnculo"/>
            <w:noProof/>
          </w:rPr>
          <w:instrText xml:space="preserve"> </w:instrText>
        </w:r>
      </w:ins>
      <w:r w:rsidRPr="00ED10F2">
        <w:rPr>
          <w:rStyle w:val="Hipervnculo"/>
          <w:noProof/>
        </w:rPr>
      </w:r>
      <w:ins w:id="37" w:author="David Recio" w:date="2022-06-23T02:07:00Z">
        <w:r w:rsidRPr="00ED10F2">
          <w:rPr>
            <w:rStyle w:val="Hipervnculo"/>
            <w:noProof/>
          </w:rPr>
          <w:fldChar w:fldCharType="separate"/>
        </w:r>
        <w:r w:rsidRPr="00ED10F2">
          <w:rPr>
            <w:rStyle w:val="Hipervnculo"/>
            <w:noProof/>
          </w:rPr>
          <w:t>Ilustración 4. Servicios Web Tradicionales</w:t>
        </w:r>
        <w:r>
          <w:rPr>
            <w:noProof/>
            <w:webHidden/>
          </w:rPr>
          <w:tab/>
        </w:r>
        <w:r>
          <w:rPr>
            <w:noProof/>
            <w:webHidden/>
          </w:rPr>
          <w:fldChar w:fldCharType="begin"/>
        </w:r>
        <w:r>
          <w:rPr>
            <w:noProof/>
            <w:webHidden/>
          </w:rPr>
          <w:instrText xml:space="preserve"> PAGEREF _Toc106842461 \h </w:instrText>
        </w:r>
      </w:ins>
      <w:r>
        <w:rPr>
          <w:noProof/>
          <w:webHidden/>
        </w:rPr>
      </w:r>
      <w:r>
        <w:rPr>
          <w:noProof/>
          <w:webHidden/>
        </w:rPr>
        <w:fldChar w:fldCharType="separate"/>
      </w:r>
      <w:ins w:id="38" w:author="David Recio" w:date="2022-06-23T02:07:00Z">
        <w:r>
          <w:rPr>
            <w:noProof/>
            <w:webHidden/>
          </w:rPr>
          <w:t>9</w:t>
        </w:r>
        <w:r>
          <w:rPr>
            <w:noProof/>
            <w:webHidden/>
          </w:rPr>
          <w:fldChar w:fldCharType="end"/>
        </w:r>
        <w:r w:rsidRPr="00ED10F2">
          <w:rPr>
            <w:rStyle w:val="Hipervnculo"/>
            <w:noProof/>
          </w:rPr>
          <w:fldChar w:fldCharType="end"/>
        </w:r>
      </w:ins>
    </w:p>
    <w:p w14:paraId="14E90FFD" w14:textId="64FF2F85" w:rsidR="00216058" w:rsidRDefault="00216058">
      <w:pPr>
        <w:pStyle w:val="Tabladeilustraciones"/>
        <w:tabs>
          <w:tab w:val="right" w:leader="dot" w:pos="7921"/>
        </w:tabs>
        <w:rPr>
          <w:ins w:id="39" w:author="David Recio" w:date="2022-06-23T02:07:00Z"/>
          <w:rFonts w:eastAsiaTheme="minorEastAsia"/>
          <w:noProof/>
          <w:sz w:val="22"/>
          <w:lang w:eastAsia="es-ES"/>
        </w:rPr>
      </w:pPr>
      <w:ins w:id="40"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"_Toc106842462"</w:instrText>
        </w:r>
        <w:r w:rsidRPr="00ED10F2">
          <w:rPr>
            <w:rStyle w:val="Hipervnculo"/>
            <w:noProof/>
          </w:rPr>
          <w:instrText xml:space="preserve"> </w:instrText>
        </w:r>
      </w:ins>
      <w:r w:rsidRPr="00ED10F2">
        <w:rPr>
          <w:rStyle w:val="Hipervnculo"/>
          <w:noProof/>
        </w:rPr>
      </w:r>
      <w:ins w:id="41" w:author="David Recio" w:date="2022-06-23T02:07:00Z">
        <w:r w:rsidRPr="00ED10F2">
          <w:rPr>
            <w:rStyle w:val="Hipervnculo"/>
            <w:noProof/>
          </w:rPr>
          <w:fldChar w:fldCharType="separate"/>
        </w:r>
        <w:r w:rsidRPr="00ED10F2">
          <w:rPr>
            <w:rStyle w:val="Hipervnculo"/>
            <w:noProof/>
          </w:rPr>
          <w:t>Ilustración 5. Discovery Process</w:t>
        </w:r>
        <w:r>
          <w:rPr>
            <w:noProof/>
            <w:webHidden/>
          </w:rPr>
          <w:tab/>
        </w:r>
        <w:r>
          <w:rPr>
            <w:noProof/>
            <w:webHidden/>
          </w:rPr>
          <w:fldChar w:fldCharType="begin"/>
        </w:r>
        <w:r>
          <w:rPr>
            <w:noProof/>
            <w:webHidden/>
          </w:rPr>
          <w:instrText xml:space="preserve"> PAGEREF _Toc106842462 \h </w:instrText>
        </w:r>
      </w:ins>
      <w:r>
        <w:rPr>
          <w:noProof/>
          <w:webHidden/>
        </w:rPr>
      </w:r>
      <w:r>
        <w:rPr>
          <w:noProof/>
          <w:webHidden/>
        </w:rPr>
        <w:fldChar w:fldCharType="separate"/>
      </w:r>
      <w:ins w:id="42" w:author="David Recio" w:date="2022-06-23T02:07:00Z">
        <w:r>
          <w:rPr>
            <w:noProof/>
            <w:webHidden/>
          </w:rPr>
          <w:t>10</w:t>
        </w:r>
        <w:r>
          <w:rPr>
            <w:noProof/>
            <w:webHidden/>
          </w:rPr>
          <w:fldChar w:fldCharType="end"/>
        </w:r>
        <w:r w:rsidRPr="00ED10F2">
          <w:rPr>
            <w:rStyle w:val="Hipervnculo"/>
            <w:noProof/>
          </w:rPr>
          <w:fldChar w:fldCharType="end"/>
        </w:r>
      </w:ins>
    </w:p>
    <w:p w14:paraId="4C171362" w14:textId="684DE1AC" w:rsidR="00216058" w:rsidRDefault="00216058">
      <w:pPr>
        <w:pStyle w:val="Tabladeilustraciones"/>
        <w:tabs>
          <w:tab w:val="right" w:leader="dot" w:pos="7921"/>
        </w:tabs>
        <w:rPr>
          <w:ins w:id="43" w:author="David Recio" w:date="2022-06-23T02:07:00Z"/>
          <w:rFonts w:eastAsiaTheme="minorEastAsia"/>
          <w:noProof/>
          <w:sz w:val="22"/>
          <w:lang w:eastAsia="es-ES"/>
        </w:rPr>
      </w:pPr>
      <w:ins w:id="44"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"C:\\Users\\david\\Documents\\GitHub\\tfgFinal\\Doc\\Memoria.docx" \l "_Toc106842463"</w:instrText>
        </w:r>
        <w:r w:rsidRPr="00ED10F2">
          <w:rPr>
            <w:rStyle w:val="Hipervnculo"/>
            <w:noProof/>
          </w:rPr>
          <w:instrText xml:space="preserve"> </w:instrText>
        </w:r>
      </w:ins>
      <w:r w:rsidRPr="00ED10F2">
        <w:rPr>
          <w:rStyle w:val="Hipervnculo"/>
          <w:noProof/>
        </w:rPr>
      </w:r>
      <w:ins w:id="45" w:author="David Recio" w:date="2022-06-23T02:07:00Z">
        <w:r w:rsidRPr="00ED10F2">
          <w:rPr>
            <w:rStyle w:val="Hipervnculo"/>
            <w:noProof/>
          </w:rPr>
          <w:fldChar w:fldCharType="separate"/>
        </w:r>
        <w:r w:rsidRPr="00ED10F2">
          <w:rPr>
            <w:rStyle w:val="Hipervnculo"/>
            <w:noProof/>
          </w:rPr>
          <w:t>Ilustración 6. Diagrama de una estructura REST</w:t>
        </w:r>
        <w:r>
          <w:rPr>
            <w:noProof/>
            <w:webHidden/>
          </w:rPr>
          <w:tab/>
        </w:r>
        <w:r>
          <w:rPr>
            <w:noProof/>
            <w:webHidden/>
          </w:rPr>
          <w:fldChar w:fldCharType="begin"/>
        </w:r>
        <w:r>
          <w:rPr>
            <w:noProof/>
            <w:webHidden/>
          </w:rPr>
          <w:instrText xml:space="preserve"> PAGEREF _Toc106842463 \h </w:instrText>
        </w:r>
      </w:ins>
      <w:r>
        <w:rPr>
          <w:noProof/>
          <w:webHidden/>
        </w:rPr>
      </w:r>
      <w:r>
        <w:rPr>
          <w:noProof/>
          <w:webHidden/>
        </w:rPr>
        <w:fldChar w:fldCharType="separate"/>
      </w:r>
      <w:ins w:id="46" w:author="David Recio" w:date="2022-06-23T02:07:00Z">
        <w:r>
          <w:rPr>
            <w:noProof/>
            <w:webHidden/>
          </w:rPr>
          <w:t>11</w:t>
        </w:r>
        <w:r>
          <w:rPr>
            <w:noProof/>
            <w:webHidden/>
          </w:rPr>
          <w:fldChar w:fldCharType="end"/>
        </w:r>
        <w:r w:rsidRPr="00ED10F2">
          <w:rPr>
            <w:rStyle w:val="Hipervnculo"/>
            <w:noProof/>
          </w:rPr>
          <w:fldChar w:fldCharType="end"/>
        </w:r>
      </w:ins>
    </w:p>
    <w:p w14:paraId="2C4F7277" w14:textId="51027390" w:rsidR="00216058" w:rsidRDefault="00216058">
      <w:pPr>
        <w:pStyle w:val="Tabladeilustraciones"/>
        <w:tabs>
          <w:tab w:val="right" w:leader="dot" w:pos="7921"/>
        </w:tabs>
        <w:rPr>
          <w:ins w:id="47" w:author="David Recio" w:date="2022-06-23T02:07:00Z"/>
          <w:rFonts w:eastAsiaTheme="minorEastAsia"/>
          <w:noProof/>
          <w:sz w:val="22"/>
          <w:lang w:eastAsia="es-ES"/>
        </w:rPr>
      </w:pPr>
      <w:ins w:id="48"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"_Toc106842464"</w:instrText>
        </w:r>
        <w:r w:rsidRPr="00ED10F2">
          <w:rPr>
            <w:rStyle w:val="Hipervnculo"/>
            <w:noProof/>
          </w:rPr>
          <w:instrText xml:space="preserve"> </w:instrText>
        </w:r>
      </w:ins>
      <w:r w:rsidRPr="00ED10F2">
        <w:rPr>
          <w:rStyle w:val="Hipervnculo"/>
          <w:noProof/>
        </w:rPr>
      </w:r>
      <w:ins w:id="49" w:author="David Recio" w:date="2022-06-23T02:07:00Z">
        <w:r w:rsidRPr="00ED10F2">
          <w:rPr>
            <w:rStyle w:val="Hipervnculo"/>
            <w:noProof/>
          </w:rPr>
          <w:fldChar w:fldCharType="separate"/>
        </w:r>
        <w:r w:rsidRPr="00ED10F2">
          <w:rPr>
            <w:rStyle w:val="Hipervnculo"/>
            <w:noProof/>
          </w:rPr>
          <w:t>Ilustración 7. Niveles de madurez de los Servicios Web REST</w:t>
        </w:r>
        <w:r>
          <w:rPr>
            <w:noProof/>
            <w:webHidden/>
          </w:rPr>
          <w:tab/>
        </w:r>
        <w:r>
          <w:rPr>
            <w:noProof/>
            <w:webHidden/>
          </w:rPr>
          <w:fldChar w:fldCharType="begin"/>
        </w:r>
        <w:r>
          <w:rPr>
            <w:noProof/>
            <w:webHidden/>
          </w:rPr>
          <w:instrText xml:space="preserve"> PAGEREF _Toc106842464 \h </w:instrText>
        </w:r>
      </w:ins>
      <w:r>
        <w:rPr>
          <w:noProof/>
          <w:webHidden/>
        </w:rPr>
      </w:r>
      <w:r>
        <w:rPr>
          <w:noProof/>
          <w:webHidden/>
        </w:rPr>
        <w:fldChar w:fldCharType="separate"/>
      </w:r>
      <w:ins w:id="50" w:author="David Recio" w:date="2022-06-23T02:07:00Z">
        <w:r>
          <w:rPr>
            <w:noProof/>
            <w:webHidden/>
          </w:rPr>
          <w:t>14</w:t>
        </w:r>
        <w:r>
          <w:rPr>
            <w:noProof/>
            <w:webHidden/>
          </w:rPr>
          <w:fldChar w:fldCharType="end"/>
        </w:r>
        <w:r w:rsidRPr="00ED10F2">
          <w:rPr>
            <w:rStyle w:val="Hipervnculo"/>
            <w:noProof/>
          </w:rPr>
          <w:fldChar w:fldCharType="end"/>
        </w:r>
      </w:ins>
    </w:p>
    <w:p w14:paraId="7EE70D3A" w14:textId="317C2B36" w:rsidR="00216058" w:rsidRDefault="00216058">
      <w:pPr>
        <w:pStyle w:val="Tabladeilustraciones"/>
        <w:tabs>
          <w:tab w:val="right" w:leader="dot" w:pos="7921"/>
        </w:tabs>
        <w:rPr>
          <w:ins w:id="51" w:author="David Recio" w:date="2022-06-23T02:07:00Z"/>
          <w:rFonts w:eastAsiaTheme="minorEastAsia"/>
          <w:noProof/>
          <w:sz w:val="22"/>
          <w:lang w:eastAsia="es-ES"/>
        </w:rPr>
      </w:pPr>
      <w:ins w:id="52"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"_Toc106842465"</w:instrText>
        </w:r>
        <w:r w:rsidRPr="00ED10F2">
          <w:rPr>
            <w:rStyle w:val="Hipervnculo"/>
            <w:noProof/>
          </w:rPr>
          <w:instrText xml:space="preserve"> </w:instrText>
        </w:r>
      </w:ins>
      <w:r w:rsidRPr="00ED10F2">
        <w:rPr>
          <w:rStyle w:val="Hipervnculo"/>
          <w:noProof/>
        </w:rPr>
      </w:r>
      <w:ins w:id="53" w:author="David Recio" w:date="2022-06-23T02:07:00Z">
        <w:r w:rsidRPr="00ED10F2">
          <w:rPr>
            <w:rStyle w:val="Hipervnculo"/>
            <w:noProof/>
          </w:rPr>
          <w:fldChar w:fldCharType="separate"/>
        </w:r>
        <w:r w:rsidRPr="00ED10F2">
          <w:rPr>
            <w:rStyle w:val="Hipervnculo"/>
            <w:noProof/>
          </w:rPr>
          <w:t>Ilustración 8. Nivel 0 de Madurez del Servicio Web REST</w:t>
        </w:r>
        <w:r>
          <w:rPr>
            <w:noProof/>
            <w:webHidden/>
          </w:rPr>
          <w:tab/>
        </w:r>
        <w:r>
          <w:rPr>
            <w:noProof/>
            <w:webHidden/>
          </w:rPr>
          <w:fldChar w:fldCharType="begin"/>
        </w:r>
        <w:r>
          <w:rPr>
            <w:noProof/>
            <w:webHidden/>
          </w:rPr>
          <w:instrText xml:space="preserve"> PAGEREF _Toc106842465 \h </w:instrText>
        </w:r>
      </w:ins>
      <w:r>
        <w:rPr>
          <w:noProof/>
          <w:webHidden/>
        </w:rPr>
      </w:r>
      <w:r>
        <w:rPr>
          <w:noProof/>
          <w:webHidden/>
        </w:rPr>
        <w:fldChar w:fldCharType="separate"/>
      </w:r>
      <w:ins w:id="54" w:author="David Recio" w:date="2022-06-23T02:07:00Z">
        <w:r>
          <w:rPr>
            <w:noProof/>
            <w:webHidden/>
          </w:rPr>
          <w:t>15</w:t>
        </w:r>
        <w:r>
          <w:rPr>
            <w:noProof/>
            <w:webHidden/>
          </w:rPr>
          <w:fldChar w:fldCharType="end"/>
        </w:r>
        <w:r w:rsidRPr="00ED10F2">
          <w:rPr>
            <w:rStyle w:val="Hipervnculo"/>
            <w:noProof/>
          </w:rPr>
          <w:fldChar w:fldCharType="end"/>
        </w:r>
      </w:ins>
    </w:p>
    <w:p w14:paraId="00F36DA6" w14:textId="12E3D2D8" w:rsidR="00216058" w:rsidRDefault="00216058">
      <w:pPr>
        <w:pStyle w:val="Tabladeilustraciones"/>
        <w:tabs>
          <w:tab w:val="right" w:leader="dot" w:pos="7921"/>
        </w:tabs>
        <w:rPr>
          <w:ins w:id="55" w:author="David Recio" w:date="2022-06-23T02:07:00Z"/>
          <w:rFonts w:eastAsiaTheme="minorEastAsia"/>
          <w:noProof/>
          <w:sz w:val="22"/>
          <w:lang w:eastAsia="es-ES"/>
        </w:rPr>
      </w:pPr>
      <w:ins w:id="56"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"_Toc106842466"</w:instrText>
        </w:r>
        <w:r w:rsidRPr="00ED10F2">
          <w:rPr>
            <w:rStyle w:val="Hipervnculo"/>
            <w:noProof/>
          </w:rPr>
          <w:instrText xml:space="preserve"> </w:instrText>
        </w:r>
      </w:ins>
      <w:r w:rsidRPr="00ED10F2">
        <w:rPr>
          <w:rStyle w:val="Hipervnculo"/>
          <w:noProof/>
        </w:rPr>
      </w:r>
      <w:ins w:id="57" w:author="David Recio" w:date="2022-06-23T02:07:00Z">
        <w:r w:rsidRPr="00ED10F2">
          <w:rPr>
            <w:rStyle w:val="Hipervnculo"/>
            <w:noProof/>
          </w:rPr>
          <w:fldChar w:fldCharType="separate"/>
        </w:r>
        <w:r w:rsidRPr="00ED10F2">
          <w:rPr>
            <w:rStyle w:val="Hipervnculo"/>
            <w:noProof/>
          </w:rPr>
          <w:t>Ilustración 9. Nivel 1 de Madurez del Servicio Web REST</w:t>
        </w:r>
        <w:r>
          <w:rPr>
            <w:noProof/>
            <w:webHidden/>
          </w:rPr>
          <w:tab/>
        </w:r>
        <w:r>
          <w:rPr>
            <w:noProof/>
            <w:webHidden/>
          </w:rPr>
          <w:fldChar w:fldCharType="begin"/>
        </w:r>
        <w:r>
          <w:rPr>
            <w:noProof/>
            <w:webHidden/>
          </w:rPr>
          <w:instrText xml:space="preserve"> PAGEREF _Toc106842466 \h </w:instrText>
        </w:r>
      </w:ins>
      <w:r>
        <w:rPr>
          <w:noProof/>
          <w:webHidden/>
        </w:rPr>
      </w:r>
      <w:r>
        <w:rPr>
          <w:noProof/>
          <w:webHidden/>
        </w:rPr>
        <w:fldChar w:fldCharType="separate"/>
      </w:r>
      <w:ins w:id="58" w:author="David Recio" w:date="2022-06-23T02:07:00Z">
        <w:r>
          <w:rPr>
            <w:noProof/>
            <w:webHidden/>
          </w:rPr>
          <w:t>16</w:t>
        </w:r>
        <w:r>
          <w:rPr>
            <w:noProof/>
            <w:webHidden/>
          </w:rPr>
          <w:fldChar w:fldCharType="end"/>
        </w:r>
        <w:r w:rsidRPr="00ED10F2">
          <w:rPr>
            <w:rStyle w:val="Hipervnculo"/>
            <w:noProof/>
          </w:rPr>
          <w:fldChar w:fldCharType="end"/>
        </w:r>
      </w:ins>
    </w:p>
    <w:p w14:paraId="15C22B49" w14:textId="7AF0445C" w:rsidR="00216058" w:rsidRDefault="00216058">
      <w:pPr>
        <w:pStyle w:val="Tabladeilustraciones"/>
        <w:tabs>
          <w:tab w:val="right" w:leader="dot" w:pos="7921"/>
        </w:tabs>
        <w:rPr>
          <w:ins w:id="59" w:author="David Recio" w:date="2022-06-23T02:07:00Z"/>
          <w:rFonts w:eastAsiaTheme="minorEastAsia"/>
          <w:noProof/>
          <w:sz w:val="22"/>
          <w:lang w:eastAsia="es-ES"/>
        </w:rPr>
      </w:pPr>
      <w:ins w:id="60"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"_Toc106842467"</w:instrText>
        </w:r>
        <w:r w:rsidRPr="00ED10F2">
          <w:rPr>
            <w:rStyle w:val="Hipervnculo"/>
            <w:noProof/>
          </w:rPr>
          <w:instrText xml:space="preserve"> </w:instrText>
        </w:r>
      </w:ins>
      <w:r w:rsidRPr="00ED10F2">
        <w:rPr>
          <w:rStyle w:val="Hipervnculo"/>
          <w:noProof/>
        </w:rPr>
      </w:r>
      <w:ins w:id="61" w:author="David Recio" w:date="2022-06-23T02:07:00Z">
        <w:r w:rsidRPr="00ED10F2">
          <w:rPr>
            <w:rStyle w:val="Hipervnculo"/>
            <w:noProof/>
          </w:rPr>
          <w:fldChar w:fldCharType="separate"/>
        </w:r>
        <w:r w:rsidRPr="00ED10F2">
          <w:rPr>
            <w:rStyle w:val="Hipervnculo"/>
            <w:noProof/>
          </w:rPr>
          <w:t>Ilustración 11. Nivel 3 de Madurez del Servicio Web REST</w:t>
        </w:r>
        <w:r>
          <w:rPr>
            <w:noProof/>
            <w:webHidden/>
          </w:rPr>
          <w:tab/>
        </w:r>
        <w:r>
          <w:rPr>
            <w:noProof/>
            <w:webHidden/>
          </w:rPr>
          <w:fldChar w:fldCharType="begin"/>
        </w:r>
        <w:r>
          <w:rPr>
            <w:noProof/>
            <w:webHidden/>
          </w:rPr>
          <w:instrText xml:space="preserve"> PAGEREF _Toc106842467 \h </w:instrText>
        </w:r>
      </w:ins>
      <w:r>
        <w:rPr>
          <w:noProof/>
          <w:webHidden/>
        </w:rPr>
      </w:r>
      <w:r>
        <w:rPr>
          <w:noProof/>
          <w:webHidden/>
        </w:rPr>
        <w:fldChar w:fldCharType="separate"/>
      </w:r>
      <w:ins w:id="62" w:author="David Recio" w:date="2022-06-23T02:07:00Z">
        <w:r>
          <w:rPr>
            <w:noProof/>
            <w:webHidden/>
          </w:rPr>
          <w:t>19</w:t>
        </w:r>
        <w:r>
          <w:rPr>
            <w:noProof/>
            <w:webHidden/>
          </w:rPr>
          <w:fldChar w:fldCharType="end"/>
        </w:r>
        <w:r w:rsidRPr="00ED10F2">
          <w:rPr>
            <w:rStyle w:val="Hipervnculo"/>
            <w:noProof/>
          </w:rPr>
          <w:fldChar w:fldCharType="end"/>
        </w:r>
      </w:ins>
    </w:p>
    <w:p w14:paraId="550348EA" w14:textId="2BF8512A" w:rsidR="00216058" w:rsidRDefault="00216058">
      <w:pPr>
        <w:pStyle w:val="Tabladeilustraciones"/>
        <w:tabs>
          <w:tab w:val="right" w:leader="dot" w:pos="7921"/>
        </w:tabs>
        <w:rPr>
          <w:ins w:id="63" w:author="David Recio" w:date="2022-06-23T02:07:00Z"/>
          <w:rFonts w:eastAsiaTheme="minorEastAsia"/>
          <w:noProof/>
          <w:sz w:val="22"/>
          <w:lang w:eastAsia="es-ES"/>
        </w:rPr>
      </w:pPr>
      <w:ins w:id="64"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"_Toc106842468"</w:instrText>
        </w:r>
        <w:r w:rsidRPr="00ED10F2">
          <w:rPr>
            <w:rStyle w:val="Hipervnculo"/>
            <w:noProof/>
          </w:rPr>
          <w:instrText xml:space="preserve"> </w:instrText>
        </w:r>
      </w:ins>
      <w:r w:rsidRPr="00ED10F2">
        <w:rPr>
          <w:rStyle w:val="Hipervnculo"/>
          <w:noProof/>
        </w:rPr>
      </w:r>
      <w:ins w:id="65" w:author="David Recio" w:date="2022-06-23T02:07:00Z">
        <w:r w:rsidRPr="00ED10F2">
          <w:rPr>
            <w:rStyle w:val="Hipervnculo"/>
            <w:noProof/>
          </w:rPr>
          <w:fldChar w:fldCharType="separate"/>
        </w:r>
        <w:r w:rsidRPr="00ED10F2">
          <w:rPr>
            <w:rStyle w:val="Hipervnculo"/>
            <w:noProof/>
          </w:rPr>
          <w:t>Ilustración 11.Población de matriculados en universidades.</w:t>
        </w:r>
        <w:r>
          <w:rPr>
            <w:noProof/>
            <w:webHidden/>
          </w:rPr>
          <w:tab/>
        </w:r>
        <w:r>
          <w:rPr>
            <w:noProof/>
            <w:webHidden/>
          </w:rPr>
          <w:fldChar w:fldCharType="begin"/>
        </w:r>
        <w:r>
          <w:rPr>
            <w:noProof/>
            <w:webHidden/>
          </w:rPr>
          <w:instrText xml:space="preserve"> PAGEREF _Toc106842468 \h </w:instrText>
        </w:r>
      </w:ins>
      <w:r>
        <w:rPr>
          <w:noProof/>
          <w:webHidden/>
        </w:rPr>
      </w:r>
      <w:r>
        <w:rPr>
          <w:noProof/>
          <w:webHidden/>
        </w:rPr>
        <w:fldChar w:fldCharType="separate"/>
      </w:r>
      <w:ins w:id="66" w:author="David Recio" w:date="2022-06-23T02:07:00Z">
        <w:r>
          <w:rPr>
            <w:noProof/>
            <w:webHidden/>
          </w:rPr>
          <w:t>21</w:t>
        </w:r>
        <w:r>
          <w:rPr>
            <w:noProof/>
            <w:webHidden/>
          </w:rPr>
          <w:fldChar w:fldCharType="end"/>
        </w:r>
        <w:r w:rsidRPr="00ED10F2">
          <w:rPr>
            <w:rStyle w:val="Hipervnculo"/>
            <w:noProof/>
          </w:rPr>
          <w:fldChar w:fldCharType="end"/>
        </w:r>
      </w:ins>
    </w:p>
    <w:p w14:paraId="7A112397" w14:textId="420E117F" w:rsidR="00216058" w:rsidRDefault="00216058">
      <w:pPr>
        <w:pStyle w:val="Tabladeilustraciones"/>
        <w:tabs>
          <w:tab w:val="right" w:leader="dot" w:pos="7921"/>
        </w:tabs>
        <w:rPr>
          <w:ins w:id="67" w:author="David Recio" w:date="2022-06-23T02:07:00Z"/>
          <w:rFonts w:eastAsiaTheme="minorEastAsia"/>
          <w:noProof/>
          <w:sz w:val="22"/>
          <w:lang w:eastAsia="es-ES"/>
        </w:rPr>
      </w:pPr>
      <w:ins w:id="68"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"_Toc106842469"</w:instrText>
        </w:r>
        <w:r w:rsidRPr="00ED10F2">
          <w:rPr>
            <w:rStyle w:val="Hipervnculo"/>
            <w:noProof/>
          </w:rPr>
          <w:instrText xml:space="preserve"> </w:instrText>
        </w:r>
      </w:ins>
      <w:r w:rsidRPr="00ED10F2">
        <w:rPr>
          <w:rStyle w:val="Hipervnculo"/>
          <w:noProof/>
        </w:rPr>
      </w:r>
      <w:ins w:id="69" w:author="David Recio" w:date="2022-06-23T02:07:00Z">
        <w:r w:rsidRPr="00ED10F2">
          <w:rPr>
            <w:rStyle w:val="Hipervnculo"/>
            <w:noProof/>
          </w:rPr>
          <w:fldChar w:fldCharType="separate"/>
        </w:r>
        <w:r w:rsidRPr="00ED10F2">
          <w:rPr>
            <w:rStyle w:val="Hipervnculo"/>
            <w:noProof/>
          </w:rPr>
          <w:t>Ilustración 12. Test de Toulouse</w:t>
        </w:r>
        <w:r>
          <w:rPr>
            <w:noProof/>
            <w:webHidden/>
          </w:rPr>
          <w:tab/>
        </w:r>
        <w:r>
          <w:rPr>
            <w:noProof/>
            <w:webHidden/>
          </w:rPr>
          <w:fldChar w:fldCharType="begin"/>
        </w:r>
        <w:r>
          <w:rPr>
            <w:noProof/>
            <w:webHidden/>
          </w:rPr>
          <w:instrText xml:space="preserve"> PAGEREF _Toc106842469 \h </w:instrText>
        </w:r>
      </w:ins>
      <w:r>
        <w:rPr>
          <w:noProof/>
          <w:webHidden/>
        </w:rPr>
      </w:r>
      <w:r>
        <w:rPr>
          <w:noProof/>
          <w:webHidden/>
        </w:rPr>
        <w:fldChar w:fldCharType="separate"/>
      </w:r>
      <w:ins w:id="70" w:author="David Recio" w:date="2022-06-23T02:07:00Z">
        <w:r>
          <w:rPr>
            <w:noProof/>
            <w:webHidden/>
          </w:rPr>
          <w:t>25</w:t>
        </w:r>
        <w:r>
          <w:rPr>
            <w:noProof/>
            <w:webHidden/>
          </w:rPr>
          <w:fldChar w:fldCharType="end"/>
        </w:r>
        <w:r w:rsidRPr="00ED10F2">
          <w:rPr>
            <w:rStyle w:val="Hipervnculo"/>
            <w:noProof/>
          </w:rPr>
          <w:fldChar w:fldCharType="end"/>
        </w:r>
      </w:ins>
    </w:p>
    <w:p w14:paraId="7E8F53A2" w14:textId="119E5EE0" w:rsidR="00216058" w:rsidRDefault="00216058">
      <w:pPr>
        <w:pStyle w:val="Tabladeilustraciones"/>
        <w:tabs>
          <w:tab w:val="right" w:leader="dot" w:pos="7921"/>
        </w:tabs>
        <w:rPr>
          <w:ins w:id="71" w:author="David Recio" w:date="2022-06-23T02:07:00Z"/>
          <w:rFonts w:eastAsiaTheme="minorEastAsia"/>
          <w:noProof/>
          <w:sz w:val="22"/>
          <w:lang w:eastAsia="es-ES"/>
        </w:rPr>
      </w:pPr>
      <w:ins w:id="72" w:author="David Recio" w:date="2022-06-23T02:07:00Z">
        <w:r w:rsidRPr="00ED10F2">
          <w:rPr>
            <w:rStyle w:val="Hipervnculo"/>
            <w:noProof/>
          </w:rPr>
          <w:fldChar w:fldCharType="begin"/>
        </w:r>
        <w:r w:rsidRPr="00ED10F2">
          <w:rPr>
            <w:rStyle w:val="Hipervnculo"/>
            <w:noProof/>
          </w:rPr>
          <w:instrText xml:space="preserve"> </w:instrText>
        </w:r>
        <w:r>
          <w:rPr>
            <w:noProof/>
          </w:rPr>
          <w:instrText>HYPERLINK \l "_Toc106842470"</w:instrText>
        </w:r>
        <w:r w:rsidRPr="00ED10F2">
          <w:rPr>
            <w:rStyle w:val="Hipervnculo"/>
            <w:noProof/>
          </w:rPr>
          <w:instrText xml:space="preserve"> </w:instrText>
        </w:r>
      </w:ins>
      <w:r w:rsidRPr="00ED10F2">
        <w:rPr>
          <w:rStyle w:val="Hipervnculo"/>
          <w:noProof/>
        </w:rPr>
      </w:r>
      <w:ins w:id="73" w:author="David Recio" w:date="2022-06-23T02:07:00Z">
        <w:r w:rsidRPr="00ED10F2">
          <w:rPr>
            <w:rStyle w:val="Hipervnculo"/>
            <w:noProof/>
          </w:rPr>
          <w:fldChar w:fldCharType="separate"/>
        </w:r>
        <w:r w:rsidRPr="00ED10F2">
          <w:rPr>
            <w:rStyle w:val="Hipervnculo"/>
            <w:noProof/>
          </w:rPr>
          <w:t>13 Funcionalidades del sistema</w:t>
        </w:r>
        <w:r>
          <w:rPr>
            <w:noProof/>
            <w:webHidden/>
          </w:rPr>
          <w:tab/>
        </w:r>
        <w:r>
          <w:rPr>
            <w:noProof/>
            <w:webHidden/>
          </w:rPr>
          <w:fldChar w:fldCharType="begin"/>
        </w:r>
        <w:r>
          <w:rPr>
            <w:noProof/>
            <w:webHidden/>
          </w:rPr>
          <w:instrText xml:space="preserve"> PAGEREF _Toc106842470 \h </w:instrText>
        </w:r>
      </w:ins>
      <w:r>
        <w:rPr>
          <w:noProof/>
          <w:webHidden/>
        </w:rPr>
      </w:r>
      <w:r>
        <w:rPr>
          <w:noProof/>
          <w:webHidden/>
        </w:rPr>
        <w:fldChar w:fldCharType="separate"/>
      </w:r>
      <w:ins w:id="74" w:author="David Recio" w:date="2022-06-23T02:07:00Z">
        <w:r>
          <w:rPr>
            <w:noProof/>
            <w:webHidden/>
          </w:rPr>
          <w:t>27</w:t>
        </w:r>
        <w:r>
          <w:rPr>
            <w:noProof/>
            <w:webHidden/>
          </w:rPr>
          <w:fldChar w:fldCharType="end"/>
        </w:r>
        <w:r w:rsidRPr="00ED10F2">
          <w:rPr>
            <w:rStyle w:val="Hipervnculo"/>
            <w:noProof/>
          </w:rPr>
          <w:fldChar w:fldCharType="end"/>
        </w:r>
      </w:ins>
    </w:p>
    <w:p w14:paraId="443B29A2" w14:textId="5B8870C0" w:rsidR="00216058" w:rsidDel="00216058" w:rsidRDefault="00216058">
      <w:pPr>
        <w:pStyle w:val="Tabladeilustraciones"/>
        <w:tabs>
          <w:tab w:val="right" w:leader="dot" w:pos="7921"/>
        </w:tabs>
        <w:rPr>
          <w:del w:id="75" w:author="David Recio" w:date="2022-06-23T02:07:00Z"/>
          <w:rFonts w:eastAsiaTheme="minorEastAsia"/>
          <w:noProof/>
          <w:sz w:val="22"/>
          <w:lang w:eastAsia="es-ES"/>
        </w:rPr>
      </w:pPr>
      <w:del w:id="76" w:author="David Recio" w:date="2022-06-23T02:07:00Z">
        <w:r w:rsidRPr="00216058" w:rsidDel="00216058">
          <w:rPr>
            <w:rStyle w:val="Hipervnculo"/>
            <w:noProof/>
          </w:rPr>
          <w:delText>Ilustración 1. Metodología en Cascada</w:delText>
        </w:r>
        <w:r w:rsidDel="00216058">
          <w:rPr>
            <w:noProof/>
            <w:webHidden/>
          </w:rPr>
          <w:tab/>
          <w:delText>3</w:delText>
        </w:r>
      </w:del>
    </w:p>
    <w:p w14:paraId="2CB90A7D" w14:textId="2545C2A7" w:rsidR="00216058" w:rsidDel="00216058" w:rsidRDefault="00216058">
      <w:pPr>
        <w:pStyle w:val="Tabladeilustraciones"/>
        <w:tabs>
          <w:tab w:val="right" w:leader="dot" w:pos="7921"/>
        </w:tabs>
        <w:rPr>
          <w:del w:id="77" w:author="David Recio" w:date="2022-06-23T02:07:00Z"/>
          <w:rFonts w:eastAsiaTheme="minorEastAsia"/>
          <w:noProof/>
          <w:sz w:val="22"/>
          <w:lang w:eastAsia="es-ES"/>
        </w:rPr>
      </w:pPr>
      <w:del w:id="78" w:author="David Recio" w:date="2022-06-23T02:07:00Z">
        <w:r w:rsidRPr="00216058" w:rsidDel="00216058">
          <w:rPr>
            <w:rStyle w:val="Hipervnculo"/>
            <w:noProof/>
          </w:rPr>
          <w:delText>Ilustración 2. Variante Metodología en Cascada</w:delText>
        </w:r>
        <w:r w:rsidDel="00216058">
          <w:rPr>
            <w:noProof/>
            <w:webHidden/>
          </w:rPr>
          <w:tab/>
          <w:delText>4</w:delText>
        </w:r>
      </w:del>
    </w:p>
    <w:p w14:paraId="51D420B2" w14:textId="2E1DDCBB" w:rsidR="00216058" w:rsidDel="00216058" w:rsidRDefault="00216058">
      <w:pPr>
        <w:pStyle w:val="Tabladeilustraciones"/>
        <w:tabs>
          <w:tab w:val="right" w:leader="dot" w:pos="7921"/>
        </w:tabs>
        <w:rPr>
          <w:del w:id="79" w:author="David Recio" w:date="2022-06-23T02:07:00Z"/>
          <w:rFonts w:eastAsiaTheme="minorEastAsia"/>
          <w:noProof/>
          <w:sz w:val="22"/>
          <w:lang w:eastAsia="es-ES"/>
        </w:rPr>
      </w:pPr>
      <w:del w:id="80" w:author="David Recio" w:date="2022-06-23T02:07:00Z">
        <w:r w:rsidRPr="00216058" w:rsidDel="00216058">
          <w:rPr>
            <w:rStyle w:val="Hipervnculo"/>
            <w:noProof/>
          </w:rPr>
          <w:delText>Ilustración 3. Planificación estimada</w:delText>
        </w:r>
        <w:r w:rsidDel="00216058">
          <w:rPr>
            <w:noProof/>
            <w:webHidden/>
          </w:rPr>
          <w:tab/>
          <w:delText>6</w:delText>
        </w:r>
      </w:del>
    </w:p>
    <w:p w14:paraId="51F72AD9" w14:textId="42D848CE" w:rsidR="00216058" w:rsidDel="00216058" w:rsidRDefault="00216058">
      <w:pPr>
        <w:pStyle w:val="Tabladeilustraciones"/>
        <w:tabs>
          <w:tab w:val="right" w:leader="dot" w:pos="7921"/>
        </w:tabs>
        <w:rPr>
          <w:del w:id="81" w:author="David Recio" w:date="2022-06-23T02:07:00Z"/>
          <w:rFonts w:eastAsiaTheme="minorEastAsia"/>
          <w:noProof/>
          <w:sz w:val="22"/>
          <w:lang w:eastAsia="es-ES"/>
        </w:rPr>
      </w:pPr>
      <w:del w:id="82" w:author="David Recio" w:date="2022-06-23T02:07:00Z">
        <w:r w:rsidRPr="00216058" w:rsidDel="00216058">
          <w:rPr>
            <w:rStyle w:val="Hipervnculo"/>
            <w:noProof/>
          </w:rPr>
          <w:delText>Ilustración 4. Servicios Web Tradicionales</w:delText>
        </w:r>
        <w:r w:rsidDel="00216058">
          <w:rPr>
            <w:noProof/>
            <w:webHidden/>
          </w:rPr>
          <w:tab/>
          <w:delText>9</w:delText>
        </w:r>
      </w:del>
    </w:p>
    <w:p w14:paraId="1233AD0A" w14:textId="0E0389E5" w:rsidR="00216058" w:rsidDel="00216058" w:rsidRDefault="00216058">
      <w:pPr>
        <w:pStyle w:val="Tabladeilustraciones"/>
        <w:tabs>
          <w:tab w:val="right" w:leader="dot" w:pos="7921"/>
        </w:tabs>
        <w:rPr>
          <w:del w:id="83" w:author="David Recio" w:date="2022-06-23T02:07:00Z"/>
          <w:rFonts w:eastAsiaTheme="minorEastAsia"/>
          <w:noProof/>
          <w:sz w:val="22"/>
          <w:lang w:eastAsia="es-ES"/>
        </w:rPr>
      </w:pPr>
      <w:del w:id="84" w:author="David Recio" w:date="2022-06-23T02:07:00Z">
        <w:r w:rsidRPr="00216058" w:rsidDel="00216058">
          <w:rPr>
            <w:rStyle w:val="Hipervnculo"/>
            <w:noProof/>
          </w:rPr>
          <w:delText>Ilustración 5. Discovery Process</w:delText>
        </w:r>
        <w:r w:rsidDel="00216058">
          <w:rPr>
            <w:noProof/>
            <w:webHidden/>
          </w:rPr>
          <w:tab/>
          <w:delText>10</w:delText>
        </w:r>
      </w:del>
    </w:p>
    <w:p w14:paraId="638202D1" w14:textId="05E08E2B" w:rsidR="00216058" w:rsidDel="00216058" w:rsidRDefault="00216058">
      <w:pPr>
        <w:pStyle w:val="Tabladeilustraciones"/>
        <w:tabs>
          <w:tab w:val="right" w:leader="dot" w:pos="7921"/>
        </w:tabs>
        <w:rPr>
          <w:del w:id="85" w:author="David Recio" w:date="2022-06-23T02:07:00Z"/>
          <w:rFonts w:eastAsiaTheme="minorEastAsia"/>
          <w:noProof/>
          <w:sz w:val="22"/>
          <w:lang w:eastAsia="es-ES"/>
        </w:rPr>
      </w:pPr>
      <w:del w:id="86" w:author="David Recio" w:date="2022-06-23T02:07:00Z">
        <w:r w:rsidRPr="00216058" w:rsidDel="00216058">
          <w:rPr>
            <w:rStyle w:val="Hipervnculo"/>
            <w:noProof/>
          </w:rPr>
          <w:delText>Ilustración 6. Diagrama de una estructura REST</w:delText>
        </w:r>
        <w:r w:rsidDel="00216058">
          <w:rPr>
            <w:noProof/>
            <w:webHidden/>
          </w:rPr>
          <w:tab/>
        </w:r>
      </w:del>
      <w:del w:id="87" w:author="David Recio" w:date="2022-06-23T02:06:00Z">
        <w:r w:rsidDel="00216058">
          <w:rPr>
            <w:noProof/>
            <w:webHidden/>
          </w:rPr>
          <w:delText>11</w:delText>
        </w:r>
      </w:del>
    </w:p>
    <w:p w14:paraId="0DB2EFE2" w14:textId="0F86A2B0" w:rsidR="00216058" w:rsidDel="00216058" w:rsidRDefault="00216058">
      <w:pPr>
        <w:pStyle w:val="Tabladeilustraciones"/>
        <w:tabs>
          <w:tab w:val="right" w:leader="dot" w:pos="7921"/>
        </w:tabs>
        <w:rPr>
          <w:del w:id="88" w:author="David Recio" w:date="2022-06-23T02:07:00Z"/>
          <w:rFonts w:eastAsiaTheme="minorEastAsia"/>
          <w:noProof/>
          <w:sz w:val="22"/>
          <w:lang w:eastAsia="es-ES"/>
        </w:rPr>
      </w:pPr>
      <w:del w:id="89" w:author="David Recio" w:date="2022-06-23T02:07:00Z">
        <w:r w:rsidRPr="00216058" w:rsidDel="00216058">
          <w:rPr>
            <w:rStyle w:val="Hipervnculo"/>
            <w:noProof/>
          </w:rPr>
          <w:delText>Ilustración 7. Niveles de madurez de los Servicios Web REST</w:delText>
        </w:r>
        <w:r w:rsidDel="00216058">
          <w:rPr>
            <w:noProof/>
            <w:webHidden/>
          </w:rPr>
          <w:tab/>
          <w:delText>14</w:delText>
        </w:r>
      </w:del>
    </w:p>
    <w:p w14:paraId="24A9706B" w14:textId="6649E01B" w:rsidR="00216058" w:rsidDel="00216058" w:rsidRDefault="00216058">
      <w:pPr>
        <w:pStyle w:val="Tabladeilustraciones"/>
        <w:tabs>
          <w:tab w:val="right" w:leader="dot" w:pos="7921"/>
        </w:tabs>
        <w:rPr>
          <w:del w:id="90" w:author="David Recio" w:date="2022-06-23T02:07:00Z"/>
          <w:rFonts w:eastAsiaTheme="minorEastAsia"/>
          <w:noProof/>
          <w:sz w:val="22"/>
          <w:lang w:eastAsia="es-ES"/>
        </w:rPr>
      </w:pPr>
      <w:del w:id="91" w:author="David Recio" w:date="2022-06-23T02:07:00Z">
        <w:r w:rsidRPr="00216058" w:rsidDel="00216058">
          <w:rPr>
            <w:rStyle w:val="Hipervnculo"/>
            <w:noProof/>
          </w:rPr>
          <w:delText>Ilustración 8. Nivel 0 de Madurez del Servicio Web REST</w:delText>
        </w:r>
        <w:r w:rsidDel="00216058">
          <w:rPr>
            <w:noProof/>
            <w:webHidden/>
          </w:rPr>
          <w:tab/>
          <w:delText>15</w:delText>
        </w:r>
      </w:del>
    </w:p>
    <w:p w14:paraId="134A7F02" w14:textId="12BAC0CB" w:rsidR="00216058" w:rsidDel="00216058" w:rsidRDefault="00216058">
      <w:pPr>
        <w:pStyle w:val="Tabladeilustraciones"/>
        <w:tabs>
          <w:tab w:val="right" w:leader="dot" w:pos="7921"/>
        </w:tabs>
        <w:rPr>
          <w:del w:id="92" w:author="David Recio" w:date="2022-06-23T02:07:00Z"/>
          <w:rFonts w:eastAsiaTheme="minorEastAsia"/>
          <w:noProof/>
          <w:sz w:val="22"/>
          <w:lang w:eastAsia="es-ES"/>
        </w:rPr>
      </w:pPr>
      <w:del w:id="93" w:author="David Recio" w:date="2022-06-23T02:07:00Z">
        <w:r w:rsidRPr="00216058" w:rsidDel="00216058">
          <w:rPr>
            <w:rStyle w:val="Hipervnculo"/>
            <w:noProof/>
          </w:rPr>
          <w:delText>Ilustración 9. Nivel 1 de Madurez del Servicio Web REST</w:delText>
        </w:r>
        <w:r w:rsidDel="00216058">
          <w:rPr>
            <w:noProof/>
            <w:webHidden/>
          </w:rPr>
          <w:tab/>
        </w:r>
      </w:del>
      <w:del w:id="94" w:author="David Recio" w:date="2022-06-23T02:06:00Z">
        <w:r w:rsidDel="00216058">
          <w:rPr>
            <w:noProof/>
            <w:webHidden/>
          </w:rPr>
          <w:delText>16</w:delText>
        </w:r>
      </w:del>
    </w:p>
    <w:p w14:paraId="2BF723CE" w14:textId="2182F5ED" w:rsidR="00216058" w:rsidDel="00216058" w:rsidRDefault="00216058">
      <w:pPr>
        <w:pStyle w:val="Tabladeilustraciones"/>
        <w:tabs>
          <w:tab w:val="right" w:leader="dot" w:pos="7921"/>
        </w:tabs>
        <w:rPr>
          <w:del w:id="95" w:author="David Recio" w:date="2022-06-23T02:07:00Z"/>
          <w:rFonts w:eastAsiaTheme="minorEastAsia"/>
          <w:noProof/>
          <w:sz w:val="22"/>
          <w:lang w:eastAsia="es-ES"/>
        </w:rPr>
      </w:pPr>
      <w:del w:id="96" w:author="David Recio" w:date="2022-06-23T02:07:00Z">
        <w:r w:rsidRPr="00216058" w:rsidDel="00216058">
          <w:rPr>
            <w:rStyle w:val="Hipervnculo"/>
            <w:noProof/>
          </w:rPr>
          <w:delText>Ilustración 11. Nivel 3 de Madurez del Servicio Web REST</w:delText>
        </w:r>
        <w:r w:rsidDel="00216058">
          <w:rPr>
            <w:noProof/>
            <w:webHidden/>
          </w:rPr>
          <w:tab/>
        </w:r>
      </w:del>
      <w:del w:id="97" w:author="David Recio" w:date="2022-06-23T02:06:00Z">
        <w:r w:rsidDel="00216058">
          <w:rPr>
            <w:noProof/>
            <w:webHidden/>
          </w:rPr>
          <w:delText>19</w:delText>
        </w:r>
      </w:del>
    </w:p>
    <w:p w14:paraId="43255287" w14:textId="38215832" w:rsidR="00216058" w:rsidDel="00216058" w:rsidRDefault="00216058">
      <w:pPr>
        <w:pStyle w:val="Tabladeilustraciones"/>
        <w:tabs>
          <w:tab w:val="right" w:leader="dot" w:pos="7921"/>
        </w:tabs>
        <w:rPr>
          <w:del w:id="98" w:author="David Recio" w:date="2022-06-23T02:07:00Z"/>
          <w:rFonts w:eastAsiaTheme="minorEastAsia"/>
          <w:noProof/>
          <w:sz w:val="22"/>
          <w:lang w:eastAsia="es-ES"/>
        </w:rPr>
      </w:pPr>
      <w:del w:id="99" w:author="David Recio" w:date="2022-06-23T02:07:00Z">
        <w:r w:rsidRPr="00216058" w:rsidDel="00216058">
          <w:rPr>
            <w:rStyle w:val="Hipervnculo"/>
            <w:noProof/>
          </w:rPr>
          <w:delText>12. Test de Toulouse</w:delText>
        </w:r>
        <w:r w:rsidDel="00216058">
          <w:rPr>
            <w:noProof/>
            <w:webHidden/>
          </w:rPr>
          <w:tab/>
        </w:r>
      </w:del>
      <w:del w:id="100" w:author="David Recio" w:date="2022-06-23T02:06:00Z">
        <w:r w:rsidDel="00216058">
          <w:rPr>
            <w:noProof/>
            <w:webHidden/>
          </w:rPr>
          <w:delText>25</w:delText>
        </w:r>
      </w:del>
    </w:p>
    <w:p w14:paraId="09DBE3D5" w14:textId="72413A7F" w:rsidR="00216058" w:rsidDel="00216058" w:rsidRDefault="00216058">
      <w:pPr>
        <w:pStyle w:val="Tabladeilustraciones"/>
        <w:tabs>
          <w:tab w:val="right" w:leader="dot" w:pos="7921"/>
        </w:tabs>
        <w:rPr>
          <w:del w:id="101" w:author="David Recio" w:date="2022-06-23T02:07:00Z"/>
          <w:rFonts w:eastAsiaTheme="minorEastAsia"/>
          <w:noProof/>
          <w:sz w:val="22"/>
          <w:lang w:eastAsia="es-ES"/>
        </w:rPr>
      </w:pPr>
      <w:del w:id="102" w:author="David Recio" w:date="2022-06-23T02:07:00Z">
        <w:r w:rsidRPr="00216058" w:rsidDel="00216058">
          <w:rPr>
            <w:rStyle w:val="Hipervnculo"/>
            <w:noProof/>
          </w:rPr>
          <w:delText>13 Funcionalidades del sistema</w:delText>
        </w:r>
        <w:r w:rsidDel="00216058">
          <w:rPr>
            <w:noProof/>
            <w:webHidden/>
          </w:rPr>
          <w:tab/>
        </w:r>
      </w:del>
      <w:del w:id="103" w:author="David Recio" w:date="2022-06-23T02:06:00Z">
        <w:r w:rsidDel="00216058">
          <w:rPr>
            <w:noProof/>
            <w:webHidden/>
          </w:rPr>
          <w:delText>27</w:delText>
        </w:r>
      </w:del>
    </w:p>
    <w:p w14:paraId="511F817F" w14:textId="53C00D3D" w:rsidR="004439FF" w:rsidDel="00216058" w:rsidRDefault="004439FF">
      <w:pPr>
        <w:pStyle w:val="Tabladeilustraciones"/>
        <w:tabs>
          <w:tab w:val="right" w:leader="dot" w:pos="7921"/>
        </w:tabs>
        <w:rPr>
          <w:del w:id="104" w:author="David Recio" w:date="2022-06-23T02:01:00Z"/>
          <w:rFonts w:eastAsiaTheme="minorEastAsia"/>
          <w:noProof/>
          <w:sz w:val="22"/>
          <w:lang w:eastAsia="es-ES"/>
        </w:rPr>
      </w:pPr>
      <w:del w:id="105" w:author="David Recio" w:date="2022-06-23T02:01:00Z">
        <w:r w:rsidRPr="00216058" w:rsidDel="00216058">
          <w:rPr>
            <w:rStyle w:val="Hipervnculo"/>
            <w:noProof/>
          </w:rPr>
          <w:delText>Ilustración 1. Metodología en Cascada</w:delText>
        </w:r>
        <w:r w:rsidDel="00216058">
          <w:rPr>
            <w:noProof/>
            <w:webHidden/>
          </w:rPr>
          <w:tab/>
          <w:delText>3</w:delText>
        </w:r>
      </w:del>
    </w:p>
    <w:p w14:paraId="40B7C8F1" w14:textId="0200465C" w:rsidR="004439FF" w:rsidDel="00216058" w:rsidRDefault="004439FF">
      <w:pPr>
        <w:pStyle w:val="Tabladeilustraciones"/>
        <w:tabs>
          <w:tab w:val="right" w:leader="dot" w:pos="7921"/>
        </w:tabs>
        <w:rPr>
          <w:del w:id="106" w:author="David Recio" w:date="2022-06-23T02:01:00Z"/>
          <w:rFonts w:eastAsiaTheme="minorEastAsia"/>
          <w:noProof/>
          <w:sz w:val="22"/>
          <w:lang w:eastAsia="es-ES"/>
        </w:rPr>
      </w:pPr>
      <w:del w:id="107" w:author="David Recio" w:date="2022-06-23T02:01:00Z">
        <w:r w:rsidRPr="00216058" w:rsidDel="00216058">
          <w:rPr>
            <w:rStyle w:val="Hipervnculo"/>
            <w:noProof/>
          </w:rPr>
          <w:delText>Ilustración 2. Variante Metodología en Cascada</w:delText>
        </w:r>
        <w:r w:rsidDel="00216058">
          <w:rPr>
            <w:noProof/>
            <w:webHidden/>
          </w:rPr>
          <w:tab/>
          <w:delText>4</w:delText>
        </w:r>
      </w:del>
    </w:p>
    <w:p w14:paraId="65A49D4A" w14:textId="26DC380A" w:rsidR="004439FF" w:rsidDel="00216058" w:rsidRDefault="004439FF">
      <w:pPr>
        <w:pStyle w:val="Tabladeilustraciones"/>
        <w:tabs>
          <w:tab w:val="right" w:leader="dot" w:pos="7921"/>
        </w:tabs>
        <w:rPr>
          <w:del w:id="108" w:author="David Recio" w:date="2022-06-23T02:01:00Z"/>
          <w:rFonts w:eastAsiaTheme="minorEastAsia"/>
          <w:noProof/>
          <w:sz w:val="22"/>
          <w:lang w:eastAsia="es-ES"/>
        </w:rPr>
      </w:pPr>
      <w:del w:id="109" w:author="David Recio" w:date="2022-06-23T02:01:00Z">
        <w:r w:rsidRPr="00216058" w:rsidDel="00216058">
          <w:rPr>
            <w:rStyle w:val="Hipervnculo"/>
            <w:noProof/>
          </w:rPr>
          <w:delText>Ilustración 3. Planificación estimada</w:delText>
        </w:r>
        <w:r w:rsidDel="00216058">
          <w:rPr>
            <w:noProof/>
            <w:webHidden/>
          </w:rPr>
          <w:tab/>
          <w:delText>6</w:delText>
        </w:r>
      </w:del>
    </w:p>
    <w:p w14:paraId="7733149E" w14:textId="71DCC7B8" w:rsidR="004439FF" w:rsidDel="00216058" w:rsidRDefault="004439FF">
      <w:pPr>
        <w:pStyle w:val="Tabladeilustraciones"/>
        <w:tabs>
          <w:tab w:val="right" w:leader="dot" w:pos="7921"/>
        </w:tabs>
        <w:rPr>
          <w:del w:id="110" w:author="David Recio" w:date="2022-06-23T02:01:00Z"/>
          <w:rFonts w:eastAsiaTheme="minorEastAsia"/>
          <w:noProof/>
          <w:sz w:val="22"/>
          <w:lang w:eastAsia="es-ES"/>
        </w:rPr>
      </w:pPr>
      <w:del w:id="111" w:author="David Recio" w:date="2022-06-23T02:01:00Z">
        <w:r w:rsidRPr="00216058" w:rsidDel="00216058">
          <w:rPr>
            <w:rStyle w:val="Hipervnculo"/>
            <w:noProof/>
          </w:rPr>
          <w:delText>Ilustración 4. Servicios Web Tradicionales</w:delText>
        </w:r>
        <w:r w:rsidDel="00216058">
          <w:rPr>
            <w:noProof/>
            <w:webHidden/>
          </w:rPr>
          <w:tab/>
          <w:delText>9</w:delText>
        </w:r>
      </w:del>
    </w:p>
    <w:p w14:paraId="7DAAF173" w14:textId="31FF9BC2" w:rsidR="004439FF" w:rsidDel="00216058" w:rsidRDefault="004439FF">
      <w:pPr>
        <w:pStyle w:val="Tabladeilustraciones"/>
        <w:tabs>
          <w:tab w:val="right" w:leader="dot" w:pos="7921"/>
        </w:tabs>
        <w:rPr>
          <w:del w:id="112" w:author="David Recio" w:date="2022-06-23T02:01:00Z"/>
          <w:rFonts w:eastAsiaTheme="minorEastAsia"/>
          <w:noProof/>
          <w:sz w:val="22"/>
          <w:lang w:eastAsia="es-ES"/>
        </w:rPr>
      </w:pPr>
      <w:del w:id="113" w:author="David Recio" w:date="2022-06-23T02:01:00Z">
        <w:r w:rsidRPr="00216058" w:rsidDel="00216058">
          <w:rPr>
            <w:rStyle w:val="Hipervnculo"/>
            <w:noProof/>
          </w:rPr>
          <w:delText>Ilustración 5. Discovery Process</w:delText>
        </w:r>
        <w:r w:rsidDel="00216058">
          <w:rPr>
            <w:noProof/>
            <w:webHidden/>
          </w:rPr>
          <w:tab/>
          <w:delText>10</w:delText>
        </w:r>
      </w:del>
    </w:p>
    <w:p w14:paraId="21FDB2F4" w14:textId="6E56A9B1" w:rsidR="004439FF" w:rsidDel="00216058" w:rsidRDefault="004439FF">
      <w:pPr>
        <w:pStyle w:val="Tabladeilustraciones"/>
        <w:tabs>
          <w:tab w:val="right" w:leader="dot" w:pos="7921"/>
        </w:tabs>
        <w:rPr>
          <w:del w:id="114" w:author="David Recio" w:date="2022-06-23T02:01:00Z"/>
          <w:rFonts w:eastAsiaTheme="minorEastAsia"/>
          <w:noProof/>
          <w:sz w:val="22"/>
          <w:lang w:eastAsia="es-ES"/>
        </w:rPr>
      </w:pPr>
      <w:del w:id="115" w:author="David Recio" w:date="2022-06-23T02:01:00Z">
        <w:r w:rsidRPr="00216058" w:rsidDel="00216058">
          <w:rPr>
            <w:rStyle w:val="Hipervnculo"/>
            <w:noProof/>
          </w:rPr>
          <w:delText>6 Niveles de madurez de los Servicios Web REST</w:delText>
        </w:r>
        <w:r w:rsidDel="00216058">
          <w:rPr>
            <w:noProof/>
            <w:webHidden/>
          </w:rPr>
          <w:tab/>
          <w:delText>11</w:delText>
        </w:r>
      </w:del>
    </w:p>
    <w:p w14:paraId="1CC6FCF4" w14:textId="52E3A025" w:rsidR="004439FF" w:rsidDel="00216058" w:rsidRDefault="004439FF">
      <w:pPr>
        <w:pStyle w:val="Tabladeilustraciones"/>
        <w:tabs>
          <w:tab w:val="right" w:leader="dot" w:pos="7921"/>
        </w:tabs>
        <w:rPr>
          <w:del w:id="116" w:author="David Recio" w:date="2022-06-23T02:01:00Z"/>
          <w:rFonts w:eastAsiaTheme="minorEastAsia"/>
          <w:noProof/>
          <w:sz w:val="22"/>
          <w:lang w:eastAsia="es-ES"/>
        </w:rPr>
      </w:pPr>
      <w:del w:id="117" w:author="David Recio" w:date="2022-06-23T02:01:00Z">
        <w:r w:rsidRPr="00216058" w:rsidDel="00216058">
          <w:rPr>
            <w:rStyle w:val="Hipervnculo"/>
            <w:noProof/>
          </w:rPr>
          <w:delText>7 Nivel 0 de Madurez del Servicio Web REST</w:delText>
        </w:r>
        <w:r w:rsidDel="00216058">
          <w:rPr>
            <w:noProof/>
            <w:webHidden/>
          </w:rPr>
          <w:tab/>
          <w:delText>12</w:delText>
        </w:r>
      </w:del>
    </w:p>
    <w:p w14:paraId="18E2ECF7" w14:textId="7C8E2BB6" w:rsidR="004439FF" w:rsidDel="00216058" w:rsidRDefault="004439FF">
      <w:pPr>
        <w:pStyle w:val="Tabladeilustraciones"/>
        <w:tabs>
          <w:tab w:val="right" w:leader="dot" w:pos="7921"/>
        </w:tabs>
        <w:rPr>
          <w:del w:id="118" w:author="David Recio" w:date="2022-06-23T02:01:00Z"/>
          <w:rFonts w:eastAsiaTheme="minorEastAsia"/>
          <w:noProof/>
          <w:sz w:val="22"/>
          <w:lang w:eastAsia="es-ES"/>
        </w:rPr>
      </w:pPr>
      <w:del w:id="119" w:author="David Recio" w:date="2022-06-23T02:01:00Z">
        <w:r w:rsidRPr="00216058" w:rsidDel="00216058">
          <w:rPr>
            <w:rStyle w:val="Hipervnculo"/>
            <w:noProof/>
          </w:rPr>
          <w:delText>8 Nivel 1 de Madurez del Servicio Web REST</w:delText>
        </w:r>
        <w:r w:rsidDel="00216058">
          <w:rPr>
            <w:noProof/>
            <w:webHidden/>
          </w:rPr>
          <w:tab/>
          <w:delText>12</w:delText>
        </w:r>
      </w:del>
    </w:p>
    <w:p w14:paraId="54A98EC7" w14:textId="6AC3C33B" w:rsidR="004439FF" w:rsidDel="00216058" w:rsidRDefault="004439FF">
      <w:pPr>
        <w:pStyle w:val="Tabladeilustraciones"/>
        <w:tabs>
          <w:tab w:val="right" w:leader="dot" w:pos="7921"/>
        </w:tabs>
        <w:rPr>
          <w:del w:id="120" w:author="David Recio" w:date="2022-06-23T02:01:00Z"/>
          <w:rFonts w:eastAsiaTheme="minorEastAsia"/>
          <w:noProof/>
          <w:sz w:val="22"/>
          <w:lang w:eastAsia="es-ES"/>
        </w:rPr>
      </w:pPr>
      <w:del w:id="121" w:author="David Recio" w:date="2022-06-23T02:01:00Z">
        <w:r w:rsidRPr="00216058" w:rsidDel="00216058">
          <w:rPr>
            <w:rStyle w:val="Hipervnculo"/>
            <w:noProof/>
          </w:rPr>
          <w:delText>9 Nivel 2 de Madurez del Servicio Web REST</w:delText>
        </w:r>
        <w:r w:rsidDel="00216058">
          <w:rPr>
            <w:noProof/>
            <w:webHidden/>
          </w:rPr>
          <w:tab/>
          <w:delText>13</w:delText>
        </w:r>
      </w:del>
    </w:p>
    <w:p w14:paraId="07D75A56" w14:textId="01D023E5" w:rsidR="004439FF" w:rsidDel="00216058" w:rsidRDefault="004439FF">
      <w:pPr>
        <w:pStyle w:val="Tabladeilustraciones"/>
        <w:tabs>
          <w:tab w:val="right" w:leader="dot" w:pos="7921"/>
        </w:tabs>
        <w:rPr>
          <w:del w:id="122" w:author="David Recio" w:date="2022-06-23T02:01:00Z"/>
          <w:rFonts w:eastAsiaTheme="minorEastAsia"/>
          <w:noProof/>
          <w:sz w:val="22"/>
          <w:lang w:eastAsia="es-ES"/>
        </w:rPr>
      </w:pPr>
      <w:del w:id="123" w:author="David Recio" w:date="2022-06-23T02:01:00Z">
        <w:r w:rsidRPr="00216058" w:rsidDel="00216058">
          <w:rPr>
            <w:rStyle w:val="Hipervnculo"/>
            <w:noProof/>
          </w:rPr>
          <w:delText>10 Nivel 3 de Madurez del Servicio Web REST</w:delText>
        </w:r>
        <w:r w:rsidDel="00216058">
          <w:rPr>
            <w:noProof/>
            <w:webHidden/>
          </w:rPr>
          <w:tab/>
          <w:delText>13</w:delText>
        </w:r>
      </w:del>
    </w:p>
    <w:p w14:paraId="6BB15A40" w14:textId="0E734E83" w:rsidR="004439FF" w:rsidDel="00216058" w:rsidRDefault="004439FF">
      <w:pPr>
        <w:pStyle w:val="Tabladeilustraciones"/>
        <w:tabs>
          <w:tab w:val="right" w:leader="dot" w:pos="7921"/>
        </w:tabs>
        <w:rPr>
          <w:del w:id="124" w:author="David Recio" w:date="2022-06-23T02:01:00Z"/>
          <w:rFonts w:eastAsiaTheme="minorEastAsia"/>
          <w:noProof/>
          <w:sz w:val="22"/>
          <w:lang w:eastAsia="es-ES"/>
        </w:rPr>
      </w:pPr>
      <w:del w:id="125" w:author="David Recio" w:date="2022-06-23T02:01:00Z">
        <w:r w:rsidRPr="00216058" w:rsidDel="00216058">
          <w:rPr>
            <w:rStyle w:val="Hipervnculo"/>
            <w:i/>
            <w:iCs/>
            <w:noProof/>
          </w:rPr>
          <w:delText>11. Población de matriculados en universidades.</w:delText>
        </w:r>
        <w:r w:rsidDel="00216058">
          <w:rPr>
            <w:noProof/>
            <w:webHidden/>
          </w:rPr>
          <w:tab/>
          <w:delText>15</w:delText>
        </w:r>
      </w:del>
    </w:p>
    <w:p w14:paraId="0DE02E42" w14:textId="48F06B61" w:rsidR="004439FF" w:rsidDel="00216058" w:rsidRDefault="004439FF">
      <w:pPr>
        <w:pStyle w:val="Tabladeilustraciones"/>
        <w:tabs>
          <w:tab w:val="right" w:leader="dot" w:pos="7921"/>
        </w:tabs>
        <w:rPr>
          <w:del w:id="126" w:author="David Recio" w:date="2022-06-23T02:01:00Z"/>
          <w:rFonts w:eastAsiaTheme="minorEastAsia"/>
          <w:noProof/>
          <w:sz w:val="22"/>
          <w:lang w:eastAsia="es-ES"/>
        </w:rPr>
      </w:pPr>
      <w:del w:id="127" w:author="David Recio" w:date="2022-06-23T02:01:00Z">
        <w:r w:rsidRPr="00216058" w:rsidDel="00216058">
          <w:rPr>
            <w:rStyle w:val="Hipervnculo"/>
            <w:noProof/>
          </w:rPr>
          <w:delText>12. Test de Toulouse</w:delText>
        </w:r>
        <w:r w:rsidDel="00216058">
          <w:rPr>
            <w:noProof/>
            <w:webHidden/>
          </w:rPr>
          <w:tab/>
          <w:delText>19</w:delText>
        </w:r>
      </w:del>
    </w:p>
    <w:p w14:paraId="6C5B47C1" w14:textId="4C8DF657" w:rsidR="004439FF" w:rsidDel="00216058" w:rsidRDefault="004439FF">
      <w:pPr>
        <w:pStyle w:val="Tabladeilustraciones"/>
        <w:tabs>
          <w:tab w:val="right" w:leader="dot" w:pos="7921"/>
        </w:tabs>
        <w:rPr>
          <w:del w:id="128" w:author="David Recio" w:date="2022-06-23T02:01:00Z"/>
          <w:rFonts w:eastAsiaTheme="minorEastAsia"/>
          <w:noProof/>
          <w:sz w:val="22"/>
          <w:lang w:eastAsia="es-ES"/>
        </w:rPr>
      </w:pPr>
      <w:del w:id="129" w:author="David Recio" w:date="2022-06-23T02:01:00Z">
        <w:r w:rsidRPr="00216058" w:rsidDel="00216058">
          <w:rPr>
            <w:rStyle w:val="Hipervnculo"/>
            <w:noProof/>
          </w:rPr>
          <w:delText>13 Funcionalidades del sistema</w:delText>
        </w:r>
        <w:r w:rsidDel="00216058">
          <w:rPr>
            <w:noProof/>
            <w:webHidden/>
          </w:rPr>
          <w:tab/>
          <w:delText>21</w:delText>
        </w:r>
      </w:del>
    </w:p>
    <w:p w14:paraId="4D52A0E2" w14:textId="04DCB6A5" w:rsidR="00637CED" w:rsidDel="004439FF" w:rsidRDefault="00637CED">
      <w:pPr>
        <w:pStyle w:val="Tabladeilustraciones"/>
        <w:tabs>
          <w:tab w:val="right" w:leader="dot" w:pos="7921"/>
        </w:tabs>
        <w:rPr>
          <w:del w:id="130" w:author="David Recio" w:date="2022-06-22T20:20:00Z"/>
          <w:rFonts w:eastAsiaTheme="minorEastAsia"/>
          <w:noProof/>
          <w:sz w:val="22"/>
          <w:lang w:eastAsia="es-ES"/>
        </w:rPr>
      </w:pPr>
      <w:del w:id="131" w:author="David Recio" w:date="2022-06-22T20:20:00Z">
        <w:r w:rsidRPr="004439FF" w:rsidDel="004439FF">
          <w:rPr>
            <w:rPrChange w:id="132" w:author="David Recio" w:date="2022-06-22T20:20:00Z">
              <w:rPr>
                <w:rStyle w:val="Hipervnculo"/>
                <w:i/>
                <w:iCs/>
                <w:noProof/>
              </w:rPr>
            </w:rPrChange>
          </w:rPr>
          <w:delText>1. Población de matriculados en universidades.</w:delText>
        </w:r>
        <w:r w:rsidDel="004439FF">
          <w:rPr>
            <w:noProof/>
            <w:webHidden/>
          </w:rPr>
          <w:tab/>
          <w:delText>5</w:delText>
        </w:r>
      </w:del>
    </w:p>
    <w:p w14:paraId="75F2DBE9" w14:textId="5B1E2E3E" w:rsidR="00637CED" w:rsidDel="004439FF" w:rsidRDefault="00637CED">
      <w:pPr>
        <w:pStyle w:val="Tabladeilustraciones"/>
        <w:tabs>
          <w:tab w:val="right" w:leader="dot" w:pos="7921"/>
        </w:tabs>
        <w:rPr>
          <w:del w:id="133" w:author="David Recio" w:date="2022-06-22T20:20:00Z"/>
          <w:rFonts w:eastAsiaTheme="minorEastAsia"/>
          <w:noProof/>
          <w:sz w:val="22"/>
          <w:lang w:eastAsia="es-ES"/>
        </w:rPr>
      </w:pPr>
      <w:del w:id="134" w:author="David Recio" w:date="2022-06-22T20:20:00Z">
        <w:r w:rsidRPr="004439FF" w:rsidDel="004439FF">
          <w:rPr>
            <w:rPrChange w:id="135" w:author="David Recio" w:date="2022-06-22T20:20:00Z">
              <w:rPr>
                <w:rStyle w:val="Hipervnculo"/>
                <w:noProof/>
              </w:rPr>
            </w:rPrChange>
          </w:rPr>
          <w:delText>2. Test de Toulouse</w:delText>
        </w:r>
        <w:r w:rsidDel="004439FF">
          <w:rPr>
            <w:noProof/>
            <w:webHidden/>
          </w:rPr>
          <w:tab/>
          <w:delText>8</w:delText>
        </w:r>
      </w:del>
    </w:p>
    <w:p w14:paraId="3E6805EC" w14:textId="00EB635F" w:rsidR="00637CED" w:rsidRDefault="00637CED" w:rsidP="00637CED">
      <w:r>
        <w:rPr>
          <w:b/>
          <w:bCs/>
          <w:noProof/>
        </w:rPr>
        <w:fldChar w:fldCharType="end"/>
      </w:r>
    </w:p>
    <w:p w14:paraId="478E9759" w14:textId="77777777" w:rsidR="00D8720C" w:rsidRDefault="00D8720C" w:rsidP="00337FBF"/>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5EDDFE58" w14:textId="4563D9C9" w:rsidR="00637CED" w:rsidRPr="003E1D19" w:rsidRDefault="178392B7" w:rsidP="00637CED">
      <w:pPr>
        <w:pStyle w:val="Ttulo"/>
      </w:pPr>
      <w:r>
        <w:lastRenderedPageBreak/>
        <w:t>Índice de tablas</w:t>
      </w:r>
    </w:p>
    <w:p w14:paraId="47E7AFAC" w14:textId="002D2816" w:rsidR="00216058" w:rsidRDefault="00637CED">
      <w:pPr>
        <w:pStyle w:val="Tabladeilustraciones"/>
        <w:tabs>
          <w:tab w:val="right" w:leader="dot" w:pos="7921"/>
        </w:tabs>
        <w:rPr>
          <w:ins w:id="136" w:author="David Recio" w:date="2022-06-23T02:07:00Z"/>
          <w:rFonts w:eastAsiaTheme="minorEastAsia"/>
          <w:noProof/>
          <w:sz w:val="22"/>
          <w:lang w:eastAsia="es-ES"/>
        </w:rPr>
      </w:pPr>
      <w:r>
        <w:rPr>
          <w:b/>
          <w:bCs/>
          <w:noProof/>
        </w:rPr>
        <w:fldChar w:fldCharType="begin"/>
      </w:r>
      <w:r>
        <w:rPr>
          <w:b/>
          <w:bCs/>
          <w:noProof/>
        </w:rPr>
        <w:instrText xml:space="preserve"> TOC \h \z \c "Tabla" </w:instrText>
      </w:r>
      <w:r>
        <w:rPr>
          <w:b/>
          <w:bCs/>
          <w:noProof/>
        </w:rPr>
        <w:fldChar w:fldCharType="separate"/>
      </w:r>
      <w:ins w:id="137" w:author="David Recio" w:date="2022-06-23T02:07:00Z">
        <w:r w:rsidR="00216058" w:rsidRPr="009613E5">
          <w:rPr>
            <w:rStyle w:val="Hipervnculo"/>
            <w:noProof/>
          </w:rPr>
          <w:fldChar w:fldCharType="begin"/>
        </w:r>
        <w:r w:rsidR="00216058" w:rsidRPr="009613E5">
          <w:rPr>
            <w:rStyle w:val="Hipervnculo"/>
            <w:noProof/>
          </w:rPr>
          <w:instrText xml:space="preserve"> </w:instrText>
        </w:r>
        <w:r w:rsidR="00216058">
          <w:rPr>
            <w:noProof/>
          </w:rPr>
          <w:instrText>HYPERLINK \l "_Toc106842494"</w:instrText>
        </w:r>
        <w:r w:rsidR="00216058" w:rsidRPr="009613E5">
          <w:rPr>
            <w:rStyle w:val="Hipervnculo"/>
            <w:noProof/>
          </w:rPr>
          <w:instrText xml:space="preserve"> </w:instrText>
        </w:r>
      </w:ins>
      <w:r w:rsidR="00216058" w:rsidRPr="009613E5">
        <w:rPr>
          <w:rStyle w:val="Hipervnculo"/>
          <w:noProof/>
        </w:rPr>
      </w:r>
      <w:ins w:id="138" w:author="David Recio" w:date="2022-06-23T02:07:00Z">
        <w:r w:rsidR="00216058" w:rsidRPr="009613E5">
          <w:rPr>
            <w:rStyle w:val="Hipervnculo"/>
            <w:noProof/>
          </w:rPr>
          <w:fldChar w:fldCharType="separate"/>
        </w:r>
        <w:r w:rsidR="00216058" w:rsidRPr="009613E5">
          <w:rPr>
            <w:rStyle w:val="Hipervnculo"/>
            <w:noProof/>
          </w:rPr>
          <w:t>Tabla 1.  Tasas de abandono en el primer año</w:t>
        </w:r>
        <w:r w:rsidR="00216058">
          <w:rPr>
            <w:noProof/>
            <w:webHidden/>
          </w:rPr>
          <w:tab/>
        </w:r>
        <w:r w:rsidR="00216058">
          <w:rPr>
            <w:noProof/>
            <w:webHidden/>
          </w:rPr>
          <w:fldChar w:fldCharType="begin"/>
        </w:r>
        <w:r w:rsidR="00216058">
          <w:rPr>
            <w:noProof/>
            <w:webHidden/>
          </w:rPr>
          <w:instrText xml:space="preserve"> PAGEREF _Toc106842494 \h </w:instrText>
        </w:r>
      </w:ins>
      <w:r w:rsidR="00216058">
        <w:rPr>
          <w:noProof/>
          <w:webHidden/>
        </w:rPr>
      </w:r>
      <w:r w:rsidR="00216058">
        <w:rPr>
          <w:noProof/>
          <w:webHidden/>
        </w:rPr>
        <w:fldChar w:fldCharType="separate"/>
      </w:r>
      <w:ins w:id="139" w:author="David Recio" w:date="2022-06-23T02:07:00Z">
        <w:r w:rsidR="00216058">
          <w:rPr>
            <w:noProof/>
            <w:webHidden/>
          </w:rPr>
          <w:t>24</w:t>
        </w:r>
        <w:r w:rsidR="00216058">
          <w:rPr>
            <w:noProof/>
            <w:webHidden/>
          </w:rPr>
          <w:fldChar w:fldCharType="end"/>
        </w:r>
        <w:r w:rsidR="00216058" w:rsidRPr="009613E5">
          <w:rPr>
            <w:rStyle w:val="Hipervnculo"/>
            <w:noProof/>
          </w:rPr>
          <w:fldChar w:fldCharType="end"/>
        </w:r>
      </w:ins>
    </w:p>
    <w:p w14:paraId="1E4B39D8" w14:textId="3ECA82BD" w:rsidR="00216058" w:rsidRDefault="00216058">
      <w:pPr>
        <w:pStyle w:val="Tabladeilustraciones"/>
        <w:tabs>
          <w:tab w:val="right" w:leader="dot" w:pos="7921"/>
        </w:tabs>
        <w:rPr>
          <w:ins w:id="140" w:author="David Recio" w:date="2022-06-23T02:07:00Z"/>
          <w:rFonts w:eastAsiaTheme="minorEastAsia"/>
          <w:noProof/>
          <w:sz w:val="22"/>
          <w:lang w:eastAsia="es-ES"/>
        </w:rPr>
      </w:pPr>
      <w:ins w:id="141" w:author="David Recio" w:date="2022-06-23T02:07:00Z">
        <w:r w:rsidRPr="009613E5">
          <w:rPr>
            <w:rStyle w:val="Hipervnculo"/>
            <w:noProof/>
          </w:rPr>
          <w:fldChar w:fldCharType="begin"/>
        </w:r>
        <w:r w:rsidRPr="009613E5">
          <w:rPr>
            <w:rStyle w:val="Hipervnculo"/>
            <w:noProof/>
          </w:rPr>
          <w:instrText xml:space="preserve"> </w:instrText>
        </w:r>
        <w:r>
          <w:rPr>
            <w:noProof/>
          </w:rPr>
          <w:instrText>HYPERLINK \l "_Toc106842495"</w:instrText>
        </w:r>
        <w:r w:rsidRPr="009613E5">
          <w:rPr>
            <w:rStyle w:val="Hipervnculo"/>
            <w:noProof/>
          </w:rPr>
          <w:instrText xml:space="preserve"> </w:instrText>
        </w:r>
      </w:ins>
      <w:r w:rsidRPr="009613E5">
        <w:rPr>
          <w:rStyle w:val="Hipervnculo"/>
          <w:noProof/>
        </w:rPr>
      </w:r>
      <w:ins w:id="142" w:author="David Recio" w:date="2022-06-23T02:07:00Z">
        <w:r w:rsidRPr="009613E5">
          <w:rPr>
            <w:rStyle w:val="Hipervnculo"/>
            <w:noProof/>
          </w:rPr>
          <w:fldChar w:fldCharType="separate"/>
        </w:r>
        <w:r w:rsidRPr="009613E5">
          <w:rPr>
            <w:rStyle w:val="Hipervnculo"/>
            <w:noProof/>
          </w:rPr>
          <w:t>Tabla 2. Evaluación CHASIDE</w:t>
        </w:r>
        <w:r>
          <w:rPr>
            <w:noProof/>
            <w:webHidden/>
          </w:rPr>
          <w:tab/>
        </w:r>
        <w:r>
          <w:rPr>
            <w:noProof/>
            <w:webHidden/>
          </w:rPr>
          <w:fldChar w:fldCharType="begin"/>
        </w:r>
        <w:r>
          <w:rPr>
            <w:noProof/>
            <w:webHidden/>
          </w:rPr>
          <w:instrText xml:space="preserve"> PAGEREF _Toc106842495 \h </w:instrText>
        </w:r>
      </w:ins>
      <w:r>
        <w:rPr>
          <w:noProof/>
          <w:webHidden/>
        </w:rPr>
      </w:r>
      <w:r>
        <w:rPr>
          <w:noProof/>
          <w:webHidden/>
        </w:rPr>
        <w:fldChar w:fldCharType="separate"/>
      </w:r>
      <w:ins w:id="143" w:author="David Recio" w:date="2022-06-23T02:07:00Z">
        <w:r>
          <w:rPr>
            <w:noProof/>
            <w:webHidden/>
          </w:rPr>
          <w:t>25</w:t>
        </w:r>
        <w:r>
          <w:rPr>
            <w:noProof/>
            <w:webHidden/>
          </w:rPr>
          <w:fldChar w:fldCharType="end"/>
        </w:r>
        <w:r w:rsidRPr="009613E5">
          <w:rPr>
            <w:rStyle w:val="Hipervnculo"/>
            <w:noProof/>
          </w:rPr>
          <w:fldChar w:fldCharType="end"/>
        </w:r>
      </w:ins>
    </w:p>
    <w:p w14:paraId="1E57B22D" w14:textId="46F6DD93" w:rsidR="004439FF" w:rsidDel="00216058" w:rsidRDefault="004439FF">
      <w:pPr>
        <w:pStyle w:val="Tabladeilustraciones"/>
        <w:tabs>
          <w:tab w:val="right" w:leader="dot" w:pos="7921"/>
        </w:tabs>
        <w:rPr>
          <w:del w:id="144" w:author="David Recio" w:date="2022-06-23T02:07:00Z"/>
          <w:rFonts w:eastAsiaTheme="minorEastAsia"/>
          <w:noProof/>
          <w:sz w:val="22"/>
          <w:lang w:eastAsia="es-ES"/>
        </w:rPr>
      </w:pPr>
      <w:del w:id="145" w:author="David Recio" w:date="2022-06-23T02:07:00Z">
        <w:r w:rsidRPr="00216058" w:rsidDel="00216058">
          <w:rPr>
            <w:rStyle w:val="Hipervnculo"/>
            <w:noProof/>
          </w:rPr>
          <w:delText>Tabla 1.  Tasas de abandono en el primer año</w:delText>
        </w:r>
        <w:r w:rsidDel="00216058">
          <w:rPr>
            <w:noProof/>
            <w:webHidden/>
          </w:rPr>
          <w:tab/>
        </w:r>
      </w:del>
      <w:del w:id="146" w:author="David Recio" w:date="2022-06-23T02:06:00Z">
        <w:r w:rsidDel="00216058">
          <w:rPr>
            <w:noProof/>
            <w:webHidden/>
          </w:rPr>
          <w:delText>16</w:delText>
        </w:r>
      </w:del>
    </w:p>
    <w:p w14:paraId="255B1DD9" w14:textId="739F5A52" w:rsidR="004439FF" w:rsidDel="00216058" w:rsidRDefault="004439FF">
      <w:pPr>
        <w:pStyle w:val="Tabladeilustraciones"/>
        <w:tabs>
          <w:tab w:val="right" w:leader="dot" w:pos="7921"/>
        </w:tabs>
        <w:rPr>
          <w:del w:id="147" w:author="David Recio" w:date="2022-06-23T02:07:00Z"/>
          <w:rFonts w:eastAsiaTheme="minorEastAsia"/>
          <w:noProof/>
          <w:sz w:val="22"/>
          <w:lang w:eastAsia="es-ES"/>
        </w:rPr>
      </w:pPr>
      <w:del w:id="148" w:author="David Recio" w:date="2022-06-23T02:07:00Z">
        <w:r w:rsidRPr="00216058" w:rsidDel="00216058">
          <w:rPr>
            <w:rStyle w:val="Hipervnculo"/>
            <w:noProof/>
          </w:rPr>
          <w:delText>2. Tabla de evaluación CHASIDE</w:delText>
        </w:r>
        <w:r w:rsidDel="00216058">
          <w:rPr>
            <w:noProof/>
            <w:webHidden/>
          </w:rPr>
          <w:tab/>
        </w:r>
      </w:del>
      <w:del w:id="149" w:author="David Recio" w:date="2022-06-23T02:06:00Z">
        <w:r w:rsidDel="00216058">
          <w:rPr>
            <w:noProof/>
            <w:webHidden/>
          </w:rPr>
          <w:delText>17</w:delText>
        </w:r>
      </w:del>
    </w:p>
    <w:p w14:paraId="3394DBD5" w14:textId="4358FCD1" w:rsidR="004439FF" w:rsidDel="00216058" w:rsidRDefault="004439FF">
      <w:pPr>
        <w:pStyle w:val="Tabladeilustraciones"/>
        <w:tabs>
          <w:tab w:val="right" w:leader="dot" w:pos="7921"/>
        </w:tabs>
        <w:rPr>
          <w:del w:id="150" w:author="David Recio" w:date="2022-06-23T02:07:00Z"/>
          <w:rFonts w:eastAsiaTheme="minorEastAsia"/>
          <w:noProof/>
          <w:sz w:val="22"/>
          <w:lang w:eastAsia="es-ES"/>
        </w:rPr>
      </w:pPr>
      <w:del w:id="151" w:author="David Recio" w:date="2022-06-23T02:07:00Z">
        <w:r w:rsidRPr="00216058" w:rsidDel="00216058">
          <w:rPr>
            <w:rStyle w:val="Hipervnculo"/>
            <w:noProof/>
          </w:rPr>
          <w:delText>3 Guía de la Seguridad de las TIC</w:delText>
        </w:r>
        <w:r w:rsidDel="00216058">
          <w:rPr>
            <w:noProof/>
            <w:webHidden/>
          </w:rPr>
          <w:tab/>
        </w:r>
      </w:del>
      <w:del w:id="152" w:author="David Recio" w:date="2022-06-23T02:06:00Z">
        <w:r w:rsidDel="00216058">
          <w:rPr>
            <w:noProof/>
            <w:webHidden/>
          </w:rPr>
          <w:delText>27</w:delText>
        </w:r>
      </w:del>
    </w:p>
    <w:p w14:paraId="4F751481" w14:textId="70C25796" w:rsidR="004439FF" w:rsidDel="004439FF" w:rsidRDefault="004439FF">
      <w:pPr>
        <w:pStyle w:val="Tabladeilustraciones"/>
        <w:tabs>
          <w:tab w:val="right" w:leader="dot" w:pos="7921"/>
        </w:tabs>
        <w:rPr>
          <w:del w:id="153" w:author="David Recio" w:date="2022-06-22T20:24:00Z"/>
          <w:rFonts w:eastAsiaTheme="minorEastAsia"/>
          <w:noProof/>
          <w:sz w:val="22"/>
          <w:lang w:eastAsia="es-ES"/>
        </w:rPr>
      </w:pPr>
      <w:del w:id="154" w:author="David Recio" w:date="2022-06-22T20:24:00Z">
        <w:r w:rsidRPr="004439FF" w:rsidDel="004439FF">
          <w:rPr>
            <w:rStyle w:val="Hipervnculo"/>
            <w:i/>
            <w:iCs/>
            <w:noProof/>
          </w:rPr>
          <w:delText>1.  Tasas de abandono en el primer año.</w:delText>
        </w:r>
        <w:r w:rsidDel="004439FF">
          <w:rPr>
            <w:noProof/>
            <w:webHidden/>
          </w:rPr>
          <w:tab/>
          <w:delText>16</w:delText>
        </w:r>
      </w:del>
    </w:p>
    <w:p w14:paraId="59A079D2" w14:textId="604E17D8" w:rsidR="004439FF" w:rsidDel="004439FF" w:rsidRDefault="004439FF">
      <w:pPr>
        <w:pStyle w:val="Tabladeilustraciones"/>
        <w:tabs>
          <w:tab w:val="right" w:leader="dot" w:pos="7921"/>
        </w:tabs>
        <w:rPr>
          <w:del w:id="155" w:author="David Recio" w:date="2022-06-22T20:24:00Z"/>
          <w:rFonts w:eastAsiaTheme="minorEastAsia"/>
          <w:noProof/>
          <w:sz w:val="22"/>
          <w:lang w:eastAsia="es-ES"/>
        </w:rPr>
      </w:pPr>
      <w:del w:id="156" w:author="David Recio" w:date="2022-06-22T20:24:00Z">
        <w:r w:rsidRPr="004439FF" w:rsidDel="004439FF">
          <w:rPr>
            <w:rStyle w:val="Hipervnculo"/>
            <w:noProof/>
          </w:rPr>
          <w:delText>2. Tabla de evaluación CHASIDE</w:delText>
        </w:r>
        <w:r w:rsidDel="004439FF">
          <w:rPr>
            <w:noProof/>
            <w:webHidden/>
          </w:rPr>
          <w:tab/>
          <w:delText>17</w:delText>
        </w:r>
      </w:del>
    </w:p>
    <w:p w14:paraId="7C6E48C6" w14:textId="6FE62478" w:rsidR="004439FF" w:rsidDel="004439FF" w:rsidRDefault="004439FF">
      <w:pPr>
        <w:pStyle w:val="Tabladeilustraciones"/>
        <w:tabs>
          <w:tab w:val="right" w:leader="dot" w:pos="7921"/>
        </w:tabs>
        <w:rPr>
          <w:del w:id="157" w:author="David Recio" w:date="2022-06-22T20:24:00Z"/>
          <w:rFonts w:eastAsiaTheme="minorEastAsia"/>
          <w:noProof/>
          <w:sz w:val="22"/>
          <w:lang w:eastAsia="es-ES"/>
        </w:rPr>
      </w:pPr>
      <w:del w:id="158" w:author="David Recio" w:date="2022-06-22T20:24:00Z">
        <w:r w:rsidRPr="004439FF" w:rsidDel="004439FF">
          <w:rPr>
            <w:rStyle w:val="Hipervnculo"/>
            <w:noProof/>
          </w:rPr>
          <w:delText>3 Guía de la Seguridad de las TIC</w:delText>
        </w:r>
        <w:r w:rsidDel="004439FF">
          <w:rPr>
            <w:noProof/>
            <w:webHidden/>
          </w:rPr>
          <w:tab/>
          <w:delText>27</w:delText>
        </w:r>
      </w:del>
    </w:p>
    <w:p w14:paraId="5B557A14" w14:textId="5A0126A1" w:rsidR="00D8720C" w:rsidRDefault="00637CED" w:rsidP="00637CED">
      <w:r>
        <w:rPr>
          <w:b/>
          <w:bCs/>
          <w:noProof/>
        </w:rPr>
        <w:fldChar w:fldCharType="end"/>
      </w:r>
    </w:p>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A74910" w:rsidRDefault="009B3341" w:rsidP="009B3341">
      <w:pPr>
        <w:pStyle w:val="Ttulo1"/>
        <w:keepNext w:val="0"/>
        <w:framePr w:wrap="notBeside"/>
        <w:rPr>
          <w:sz w:val="40"/>
          <w:szCs w:val="40"/>
        </w:rPr>
      </w:pPr>
      <w:r>
        <w:lastRenderedPageBreak/>
        <w:br/>
      </w:r>
      <w:bookmarkStart w:id="159" w:name="_Toc106131005"/>
      <w:r w:rsidR="2756277C" w:rsidRPr="00A74910">
        <w:rPr>
          <w:sz w:val="40"/>
          <w:szCs w:val="40"/>
        </w:rPr>
        <w:t>Introducción</w:t>
      </w:r>
      <w:bookmarkEnd w:id="159"/>
    </w:p>
    <w:p w14:paraId="6884179A" w14:textId="5EEBCE77" w:rsidR="00C414E3" w:rsidRDefault="00EA3175" w:rsidP="00EA3175">
      <w:pPr>
        <w:spacing w:before="0"/>
        <w:ind w:left="-567" w:firstLine="1134"/>
        <w:contextualSpacing/>
        <w:mirrorIndents/>
      </w:pPr>
      <w:bookmarkStart w:id="160" w:name="_Hlk98879398"/>
      <w:r>
        <w:t>Desde hace algunos años los problemas más importantes que se encuentran l</w:t>
      </w:r>
      <w:r w:rsidR="00C414E3">
        <w:t>as universidades durante</w:t>
      </w:r>
      <w:r>
        <w:t xml:space="preserve"> </w:t>
      </w:r>
      <w:r w:rsidR="00C414E3">
        <w:t>el</w:t>
      </w:r>
      <w:r>
        <w:t xml:space="preserve"> primer año universitario son la tasa de abandono y el fracaso académico. Para evitar este fracaso, hay que centrarse en el estudio de los factores que determinan el éxito o fracaso de un estudiante, tales como: </w:t>
      </w:r>
      <w:bookmarkEnd w:id="160"/>
      <w:r>
        <w:t xml:space="preserve">factores comportamentales (hábitos de estudio), factores afectivos (nivel de satisfacción), y factores motivacionales (internos y externos). </w:t>
      </w:r>
    </w:p>
    <w:p w14:paraId="4FA883A4" w14:textId="26B0C64D" w:rsidR="00AC5420" w:rsidRDefault="00C414E3" w:rsidP="00EA3175">
      <w:pPr>
        <w:spacing w:before="0"/>
        <w:ind w:left="-567" w:firstLine="1134"/>
        <w:contextualSpacing/>
        <w:mirrorIndents/>
      </w:pPr>
      <w:r>
        <w:t>Por su parte, el estudiante</w:t>
      </w:r>
      <w:r w:rsidR="005D6840">
        <w:t xml:space="preserve"> al iniciar la universidad </w:t>
      </w:r>
      <w:r>
        <w:t xml:space="preserve">se encuentra </w:t>
      </w:r>
      <w:r w:rsidR="005D6840">
        <w:t>con una serie de dificultades</w:t>
      </w:r>
      <w:r w:rsidR="00AC5420">
        <w:t xml:space="preserve">. En primer lugar, la </w:t>
      </w:r>
      <w:r w:rsidR="005D6840">
        <w:t xml:space="preserve">elección de la titulación, para ello existen unas jornadas que facilitan los colegios el último año </w:t>
      </w:r>
      <w:r w:rsidR="002C0DA2">
        <w:t>donde visita</w:t>
      </w:r>
      <w:r w:rsidR="00AC5420">
        <w:t>n</w:t>
      </w:r>
      <w:r w:rsidR="005D6840">
        <w:t xml:space="preserve"> distintas universidades y carreras, a modo de orientación.</w:t>
      </w:r>
      <w:r w:rsidR="00AC5420">
        <w:t xml:space="preserve"> Para la elección de la carrera también es fundamental conocer la vocación y las aptitudes del estudiante; la vocación tiene carácter intrínseco que no puede evaluarse de la misma forma que las aptitudes, en cambio, las aptitudes </w:t>
      </w:r>
      <w:r w:rsidR="009E3DE1" w:rsidRPr="009E3DE1">
        <w:t>deberían alinearse con la carrera que seleccionara el alumno para que obtuviera un mejor rendimiento</w:t>
      </w:r>
      <w:r w:rsidR="009E3DE1">
        <w:t xml:space="preserve">, para ello, </w:t>
      </w:r>
      <w:r w:rsidR="00AC5420">
        <w:t xml:space="preserve">pueden evaluarse mediante unos formularios estandarizados que ofrecen unos resultados que sirven a modo de recomendación para elegir mejor una titulación. </w:t>
      </w:r>
    </w:p>
    <w:p w14:paraId="0052C03E" w14:textId="43F92D55" w:rsidR="00AC5420" w:rsidRDefault="00AC5420" w:rsidP="003D057C">
      <w:pPr>
        <w:spacing w:before="0"/>
        <w:ind w:left="-567" w:firstLine="1134"/>
        <w:contextualSpacing/>
        <w:mirrorIndents/>
      </w:pPr>
      <w:r>
        <w:t>Una vez que e</w:t>
      </w:r>
      <w:r w:rsidR="00866659">
        <w:t>l</w:t>
      </w:r>
      <w:r>
        <w:t xml:space="preserve"> estudiante conoce sus aptitudes, puede determinar qué asignaturas requieren de una mayor o menor concentración de estudio, y así poder realizar una mejor planificación de su tiempo. Esto es fundamental, dado que muchos estudiantes </w:t>
      </w:r>
      <w:r w:rsidR="00866659">
        <w:t xml:space="preserve">tienen </w:t>
      </w:r>
      <w:r w:rsidR="009E3DE1">
        <w:t>que abordar</w:t>
      </w:r>
      <w:r>
        <w:t xml:space="preserve"> </w:t>
      </w:r>
      <w:r w:rsidR="009E3DE1" w:rsidRPr="009E3DE1">
        <w:t>toda la carga de trabajo que conlleva</w:t>
      </w:r>
      <w:r w:rsidR="00866659">
        <w:t>n</w:t>
      </w:r>
      <w:r w:rsidR="009E3DE1" w:rsidRPr="009E3DE1">
        <w:t xml:space="preserve"> unos estudios universitarios</w:t>
      </w:r>
      <w:r w:rsidR="00866659">
        <w:t>, y una</w:t>
      </w:r>
      <w:r w:rsidR="009E3DE1" w:rsidRPr="009E3DE1">
        <w:t xml:space="preserve"> </w:t>
      </w:r>
      <w:r w:rsidR="00866659">
        <w:t>p</w:t>
      </w:r>
      <w:r w:rsidR="009E3DE1" w:rsidRPr="009E3DE1">
        <w:t xml:space="preserve">lanificación que hasta </w:t>
      </w:r>
      <w:r w:rsidR="009E3DE1" w:rsidRPr="00D5671F">
        <w:t>ese</w:t>
      </w:r>
      <w:r w:rsidR="009E3DE1" w:rsidRPr="009E3DE1">
        <w:t xml:space="preserve"> momento de sus vidas no han tenido que hacer.</w:t>
      </w:r>
      <w:r w:rsidR="003D057C">
        <w:t xml:space="preserve"> Por último, no hay que olvidar que </w:t>
      </w:r>
      <w:r w:rsidR="00D5671F">
        <w:t>otra</w:t>
      </w:r>
      <w:r w:rsidR="003D057C">
        <w:t xml:space="preserve"> de las dificultades</w:t>
      </w:r>
      <w:r w:rsidR="00866659">
        <w:t xml:space="preserve"> que se encuentra</w:t>
      </w:r>
      <w:r>
        <w:t xml:space="preserve"> el estudiante</w:t>
      </w:r>
      <w:r w:rsidR="00866659">
        <w:t xml:space="preserve"> es</w:t>
      </w:r>
      <w:r>
        <w:t xml:space="preserve"> establecer relaciones entre compañeros, que le servirán en un futuro para facilitar el trabajo en equipo.</w:t>
      </w:r>
    </w:p>
    <w:p w14:paraId="24217065" w14:textId="77777777" w:rsidR="00AC5420" w:rsidRDefault="00AC5420" w:rsidP="00EA3175">
      <w:pPr>
        <w:spacing w:before="0"/>
        <w:ind w:left="-567" w:firstLine="1134"/>
        <w:contextualSpacing/>
        <w:mirrorIndents/>
      </w:pPr>
    </w:p>
    <w:p w14:paraId="0F1CA905" w14:textId="41531898" w:rsidR="00EA3175" w:rsidRDefault="005D6840" w:rsidP="00EA3175">
      <w:pPr>
        <w:spacing w:before="0"/>
        <w:ind w:left="-567" w:firstLine="1134"/>
        <w:contextualSpacing/>
        <w:mirrorIndents/>
      </w:pPr>
      <w:r>
        <w:lastRenderedPageBreak/>
        <w:t xml:space="preserve"> </w:t>
      </w:r>
    </w:p>
    <w:p w14:paraId="751917E5" w14:textId="4A87A67F" w:rsidR="00EA3175" w:rsidRDefault="00EA3175" w:rsidP="00C73DFD"/>
    <w:p w14:paraId="6533DFB9" w14:textId="63EB4443" w:rsidR="00435AB7" w:rsidRDefault="00435AB7" w:rsidP="00435AB7">
      <w:pPr>
        <w:pStyle w:val="Ttulo2"/>
      </w:pPr>
      <w:bookmarkStart w:id="161" w:name="_Toc106131006"/>
      <w:r w:rsidRPr="00435AB7">
        <w:t>O</w:t>
      </w:r>
      <w:r w:rsidR="005D6840" w:rsidRPr="00435AB7">
        <w:t>bjetivos</w:t>
      </w:r>
      <w:bookmarkEnd w:id="161"/>
    </w:p>
    <w:p w14:paraId="73CC2C30" w14:textId="4323BE02" w:rsidR="00435AB7" w:rsidRPr="00435AB7" w:rsidRDefault="00435AB7" w:rsidP="00435AB7">
      <w:pPr>
        <w:spacing w:before="0"/>
        <w:ind w:left="-567" w:firstLine="1134"/>
        <w:contextualSpacing/>
        <w:mirrorIndents/>
      </w:pPr>
      <w:r>
        <w:t xml:space="preserve">Para abordar las dificultades que se encuentra el estudiante antes de comenzar su primer año de universidad y durante el desarrollo mismo (mencionadas en el apartado anterior), se </w:t>
      </w:r>
      <w:r w:rsidR="00181F98">
        <w:t>va a crear</w:t>
      </w:r>
      <w:r>
        <w:t xml:space="preserve"> un</w:t>
      </w:r>
      <w:r w:rsidR="00181F98">
        <w:t xml:space="preserve"> Servicio Web </w:t>
      </w:r>
      <w:r>
        <w:t xml:space="preserve">que asesora y acompaña al estudiante mediante recomendaciones durante ese período. Para ello se han establecido </w:t>
      </w:r>
      <w:r w:rsidR="00181F98">
        <w:t>los siguientes objetivos</w:t>
      </w:r>
      <w:r>
        <w:t>:</w:t>
      </w:r>
    </w:p>
    <w:p w14:paraId="34A36538" w14:textId="5905A062" w:rsidR="00435AB7" w:rsidRDefault="00181F98" w:rsidP="007513A8">
      <w:pPr>
        <w:pStyle w:val="Prrafodelista"/>
        <w:numPr>
          <w:ilvl w:val="0"/>
          <w:numId w:val="6"/>
        </w:numPr>
        <w:spacing w:before="0"/>
        <w:mirrorIndents/>
      </w:pPr>
      <w:r>
        <w:t>El sistema será capaz de realizar una v</w:t>
      </w:r>
      <w:r w:rsidR="00435AB7">
        <w:t xml:space="preserve">aloración de las aptitudes </w:t>
      </w:r>
      <w:r w:rsidR="00E005FC">
        <w:t>del</w:t>
      </w:r>
      <w:r w:rsidR="00435AB7">
        <w:t xml:space="preserve"> estudiante</w:t>
      </w:r>
      <w:r w:rsidR="00E005FC">
        <w:t xml:space="preserve">, y de su </w:t>
      </w:r>
      <w:r w:rsidR="00E41EDE">
        <w:t xml:space="preserve">concentración </w:t>
      </w:r>
      <w:r w:rsidR="00435AB7">
        <w:t>mediante el análisis de los resultados de unos formularios estandarizados, para realizar recomendaciones sobre la elección de la titulación.</w:t>
      </w:r>
    </w:p>
    <w:p w14:paraId="6BC8471E" w14:textId="01CF0181" w:rsidR="00435AB7" w:rsidRPr="00435AB7" w:rsidRDefault="00181F98" w:rsidP="007513A8">
      <w:pPr>
        <w:pStyle w:val="Prrafodelista"/>
        <w:numPr>
          <w:ilvl w:val="0"/>
          <w:numId w:val="6"/>
        </w:numPr>
        <w:spacing w:before="0"/>
        <w:mirrorIndents/>
      </w:pPr>
      <w:r>
        <w:t>El sistema será capaz de realizar una p</w:t>
      </w:r>
      <w:r w:rsidR="00435AB7" w:rsidRPr="00435AB7">
        <w:t>lanificación de tiempos de estudio</w:t>
      </w:r>
      <w:r w:rsidR="00435AB7">
        <w:t xml:space="preserve">, </w:t>
      </w:r>
      <w:r w:rsidR="00435AB7" w:rsidRPr="00435AB7">
        <w:t>mediante recomendaciones de los datos obtenidos anteriormente.</w:t>
      </w:r>
    </w:p>
    <w:p w14:paraId="7BEE3BD9" w14:textId="300B706E" w:rsidR="00435AB7" w:rsidRPr="00435AB7" w:rsidRDefault="00181F98" w:rsidP="007513A8">
      <w:pPr>
        <w:pStyle w:val="Prrafodelista"/>
        <w:numPr>
          <w:ilvl w:val="0"/>
          <w:numId w:val="6"/>
        </w:numPr>
        <w:spacing w:before="0"/>
        <w:mirrorIndents/>
      </w:pPr>
      <w:r>
        <w:t xml:space="preserve">El sistema buscará </w:t>
      </w:r>
      <w:r w:rsidR="009E3DE1" w:rsidRPr="009E3DE1">
        <w:t xml:space="preserve">fomentar la colaboración entre estudiantes </w:t>
      </w:r>
      <w:r w:rsidR="00435AB7">
        <w:t xml:space="preserve">y </w:t>
      </w:r>
      <w:r w:rsidR="00435AB7" w:rsidRPr="00435AB7">
        <w:t xml:space="preserve">el aprendizaje grupal, </w:t>
      </w:r>
      <w:r>
        <w:t>para reforzar las bases</w:t>
      </w:r>
      <w:r w:rsidR="00F40018">
        <w:t xml:space="preserve"> de conocimiento</w:t>
      </w:r>
      <w:r>
        <w:t xml:space="preserve"> de los compañeros de segundo, mediante </w:t>
      </w:r>
      <w:r w:rsidR="00F40018">
        <w:t>el apoyo</w:t>
      </w:r>
      <w:r>
        <w:t xml:space="preserve"> a los estudiantes de primero</w:t>
      </w:r>
      <w:r w:rsidR="00435AB7">
        <w:t>.</w:t>
      </w:r>
    </w:p>
    <w:p w14:paraId="6A625910" w14:textId="77777777" w:rsidR="00435AB7" w:rsidRPr="00435AB7" w:rsidRDefault="00435AB7" w:rsidP="00435AB7"/>
    <w:p w14:paraId="58DDD9BF" w14:textId="77777777" w:rsidR="00435AB7" w:rsidRPr="00435AB7" w:rsidRDefault="00435AB7" w:rsidP="00435AB7"/>
    <w:p w14:paraId="6B7DF3F8" w14:textId="77777777" w:rsidR="005D6840" w:rsidRDefault="005D6840" w:rsidP="00C73DFD"/>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7"/>
          <w:headerReference w:type="default" r:id="rId28"/>
          <w:headerReference w:type="first" r:id="rId29"/>
          <w:pgSz w:w="11900" w:h="16840" w:code="9"/>
          <w:pgMar w:top="1985" w:right="1701" w:bottom="1418" w:left="1701" w:header="851" w:footer="851" w:gutter="567"/>
          <w:pgNumType w:start="1"/>
          <w:cols w:space="708"/>
          <w:titlePg/>
          <w:docGrid w:linePitch="360"/>
        </w:sectPr>
      </w:pPr>
    </w:p>
    <w:p w14:paraId="136B0A1F" w14:textId="398E9E4B" w:rsidR="002154A7" w:rsidRPr="00A74910" w:rsidRDefault="009B3341" w:rsidP="009B3341">
      <w:pPr>
        <w:pStyle w:val="Ttulo1"/>
        <w:framePr w:wrap="notBeside"/>
        <w:rPr>
          <w:sz w:val="44"/>
          <w:szCs w:val="44"/>
        </w:rPr>
      </w:pPr>
      <w:r>
        <w:lastRenderedPageBreak/>
        <w:br/>
      </w:r>
      <w:bookmarkStart w:id="162" w:name="_Toc106131007"/>
      <w:r w:rsidR="5DC65E9C" w:rsidRPr="00A74910">
        <w:rPr>
          <w:sz w:val="44"/>
          <w:szCs w:val="44"/>
        </w:rPr>
        <w:t>Gestión del proyecto</w:t>
      </w:r>
      <w:bookmarkEnd w:id="162"/>
    </w:p>
    <w:p w14:paraId="2A87ACD7" w14:textId="2A1A021B" w:rsidR="006124A8" w:rsidRDefault="39E28D74" w:rsidP="39E28D74">
      <w:pPr>
        <w:pStyle w:val="Ttulo2"/>
      </w:pPr>
      <w:bookmarkStart w:id="163" w:name="_Toc106131008"/>
      <w:r>
        <w:t>Modelo de ciclo de vida</w:t>
      </w:r>
      <w:bookmarkEnd w:id="163"/>
    </w:p>
    <w:p w14:paraId="24275752" w14:textId="0E16CF44" w:rsidR="000E5BB9" w:rsidRPr="001352F3" w:rsidRDefault="001352F3" w:rsidP="000E5BB9">
      <w:r>
        <w:t xml:space="preserve">En este caso la metodología escogida fue la metodología en cascada dado que se ajusta a la </w:t>
      </w:r>
      <w:r w:rsidR="000E5BB9">
        <w:t xml:space="preserve">este, dado </w:t>
      </w:r>
      <w:r w:rsidR="000E5BB9">
        <w:rPr>
          <w:rStyle w:val="markedcontent"/>
          <w:sz w:val="21"/>
          <w:szCs w:val="21"/>
        </w:rPr>
        <w:t xml:space="preserve">que los requerimientos son fijos y el trabajo avanza en forma lineal hacia el </w:t>
      </w:r>
      <w:r w:rsidR="000E5BB9" w:rsidRPr="006E08FE">
        <w:rPr>
          <w:rStyle w:val="markedcontent"/>
          <w:color w:val="000000" w:themeColor="text1"/>
          <w:sz w:val="21"/>
          <w:szCs w:val="21"/>
          <w:rPrChange w:id="164" w:author="David Recio" w:date="2022-06-16T19:08:00Z">
            <w:rPr>
              <w:rStyle w:val="markedcontent"/>
              <w:sz w:val="21"/>
              <w:szCs w:val="21"/>
            </w:rPr>
          </w:rPrChange>
        </w:rPr>
        <w:t>final</w:t>
      </w:r>
      <w:r w:rsidR="000E5BB9">
        <w:rPr>
          <w:rStyle w:val="markedcontent"/>
          <w:sz w:val="21"/>
          <w:szCs w:val="21"/>
        </w:rPr>
        <w:t>.</w:t>
      </w:r>
      <w:r w:rsidR="007A36AB">
        <w:rPr>
          <w:rStyle w:val="markedcontent"/>
          <w:sz w:val="21"/>
          <w:szCs w:val="21"/>
        </w:rPr>
        <w:fldChar w:fldCharType="begin"/>
      </w:r>
      <w:r w:rsidR="007A36AB">
        <w:rPr>
          <w:rStyle w:val="markedcontent"/>
          <w:sz w:val="21"/>
          <w:szCs w:val="21"/>
        </w:rPr>
        <w:instrText xml:space="preserve"> REF _Ref106145075 \r \h </w:instrText>
      </w:r>
      <w:r w:rsidR="007A36AB">
        <w:rPr>
          <w:rStyle w:val="markedcontent"/>
          <w:sz w:val="21"/>
          <w:szCs w:val="21"/>
        </w:rPr>
      </w:r>
      <w:r w:rsidR="007A36AB">
        <w:rPr>
          <w:rStyle w:val="markedcontent"/>
          <w:sz w:val="21"/>
          <w:szCs w:val="21"/>
        </w:rPr>
        <w:fldChar w:fldCharType="separate"/>
      </w:r>
      <w:r w:rsidR="007A36AB">
        <w:rPr>
          <w:rStyle w:val="markedcontent"/>
          <w:sz w:val="21"/>
          <w:szCs w:val="21"/>
        </w:rPr>
        <w:t>[6]</w:t>
      </w:r>
      <w:r w:rsidR="007A36AB">
        <w:rPr>
          <w:rStyle w:val="markedcontent"/>
          <w:sz w:val="21"/>
          <w:szCs w:val="21"/>
        </w:rPr>
        <w:fldChar w:fldCharType="end"/>
      </w:r>
    </w:p>
    <w:p w14:paraId="7A8A12BF" w14:textId="654CD696" w:rsidR="000E5BB9" w:rsidRDefault="001352F3" w:rsidP="001352F3">
      <w:r>
        <w:t xml:space="preserve">La versión original fue presentada por Royce en 1970, aunque son más conocidos los refinamientos realizados por Boehm </w:t>
      </w:r>
      <w:ins w:id="165" w:author="David Recio" w:date="2022-06-16T19:08:00Z">
        <w:r w:rsidR="006E08FE">
          <w:t xml:space="preserve"> </w:t>
        </w:r>
      </w:ins>
      <w:ins w:id="166" w:author="David Recio" w:date="2022-06-16T19:09:00Z">
        <w:r w:rsidR="006E08FE">
          <w:t xml:space="preserve">en </w:t>
        </w:r>
      </w:ins>
      <w:del w:id="167" w:author="David Recio" w:date="2022-06-16T19:08:00Z">
        <w:r w:rsidDel="006E08FE">
          <w:delText>[</w:delText>
        </w:r>
      </w:del>
      <w:r>
        <w:t>1981</w:t>
      </w:r>
      <w:del w:id="168" w:author="David Recio" w:date="2022-06-16T19:08:00Z">
        <w:r w:rsidDel="006E08FE">
          <w:delText>]</w:delText>
        </w:r>
      </w:del>
      <w:r>
        <w:t xml:space="preserve">, Sommerville </w:t>
      </w:r>
      <w:ins w:id="169" w:author="David Recio" w:date="2022-06-16T19:09:00Z">
        <w:r w:rsidR="006E08FE">
          <w:t xml:space="preserve">en </w:t>
        </w:r>
      </w:ins>
      <w:del w:id="170" w:author="David Recio" w:date="2022-06-16T19:09:00Z">
        <w:r w:rsidDel="006E08FE">
          <w:delText>[</w:delText>
        </w:r>
      </w:del>
      <w:r>
        <w:t>1985</w:t>
      </w:r>
      <w:del w:id="171" w:author="David Recio" w:date="2022-06-16T19:09:00Z">
        <w:r w:rsidDel="006E08FE">
          <w:delText xml:space="preserve">] </w:delText>
        </w:r>
      </w:del>
      <w:r>
        <w:t xml:space="preserve">y Sigwart y col. </w:t>
      </w:r>
      <w:ins w:id="172" w:author="David Recio" w:date="2022-06-16T19:09:00Z">
        <w:r w:rsidR="006E08FE">
          <w:t xml:space="preserve">En </w:t>
        </w:r>
      </w:ins>
      <w:del w:id="173" w:author="David Recio" w:date="2022-06-16T19:09:00Z">
        <w:r w:rsidDel="006E08FE">
          <w:delText>[</w:delText>
        </w:r>
      </w:del>
      <w:r>
        <w:t>1990</w:t>
      </w:r>
      <w:del w:id="174" w:author="David Recio" w:date="2022-06-16T19:09:00Z">
        <w:r w:rsidDel="006E08FE">
          <w:delText>]</w:delText>
        </w:r>
      </w:del>
      <w:r>
        <w:t>.</w:t>
      </w:r>
      <w:r w:rsidR="000E5BB9">
        <w:t xml:space="preserve"> Esta metodología, se basa en la evolución del producto a través de una secuencia de fases de forma lineal mediante iteraciones de</w:t>
      </w:r>
      <w:r w:rsidR="00CE6CFB">
        <w:t>l estado anterior.</w:t>
      </w:r>
    </w:p>
    <w:p w14:paraId="258218BD" w14:textId="77777777" w:rsidR="008B3087" w:rsidRDefault="00CE6CFB" w:rsidP="008B3087">
      <w:pPr>
        <w:keepNext/>
      </w:pPr>
      <w:r>
        <w:rPr>
          <w:noProof/>
        </w:rPr>
        <w:drawing>
          <wp:inline distT="0" distB="0" distL="0" distR="0" wp14:anchorId="2AF8BC9C" wp14:editId="256238F2">
            <wp:extent cx="5036185" cy="963930"/>
            <wp:effectExtent l="0" t="0" r="0" b="7620"/>
            <wp:docPr id="45" name="Imagen 4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con confianza media"/>
                    <pic:cNvPicPr/>
                  </pic:nvPicPr>
                  <pic:blipFill>
                    <a:blip r:embed="rId30"/>
                    <a:stretch>
                      <a:fillRect/>
                    </a:stretch>
                  </pic:blipFill>
                  <pic:spPr>
                    <a:xfrm>
                      <a:off x="0" y="0"/>
                      <a:ext cx="5036185" cy="963930"/>
                    </a:xfrm>
                    <a:prstGeom prst="rect">
                      <a:avLst/>
                    </a:prstGeom>
                  </pic:spPr>
                </pic:pic>
              </a:graphicData>
            </a:graphic>
          </wp:inline>
        </w:drawing>
      </w:r>
    </w:p>
    <w:p w14:paraId="0F309393" w14:textId="5B523D3C" w:rsidR="00CE6CFB" w:rsidRPr="00216058" w:rsidRDefault="008B3087" w:rsidP="008B3087">
      <w:pPr>
        <w:pStyle w:val="Descripcin"/>
        <w:rPr>
          <w:i w:val="0"/>
          <w:iCs w:val="0"/>
          <w:rPrChange w:id="175" w:author="David Recio" w:date="2022-06-23T02:06:00Z">
            <w:rPr/>
          </w:rPrChange>
        </w:rPr>
      </w:pPr>
      <w:bookmarkStart w:id="176" w:name="_Toc106842458"/>
      <w:r w:rsidRPr="00216058">
        <w:rPr>
          <w:i w:val="0"/>
          <w:iCs w:val="0"/>
          <w:rPrChange w:id="177" w:author="David Recio" w:date="2022-06-23T02:06:00Z">
            <w:rPr/>
          </w:rPrChange>
        </w:rPr>
        <w:t xml:space="preserve">Ilustración </w:t>
      </w:r>
      <w:r w:rsidR="00D40DC9" w:rsidRPr="00216058">
        <w:rPr>
          <w:i w:val="0"/>
          <w:iCs w:val="0"/>
          <w:rPrChange w:id="178" w:author="David Recio" w:date="2022-06-23T02:06:00Z">
            <w:rPr/>
          </w:rPrChange>
        </w:rPr>
        <w:fldChar w:fldCharType="begin"/>
      </w:r>
      <w:r w:rsidR="00D40DC9" w:rsidRPr="00216058">
        <w:rPr>
          <w:i w:val="0"/>
          <w:iCs w:val="0"/>
          <w:rPrChange w:id="179" w:author="David Recio" w:date="2022-06-23T02:06:00Z">
            <w:rPr/>
          </w:rPrChange>
        </w:rPr>
        <w:instrText xml:space="preserve"> SEQ Ilustración \* ARABIC </w:instrText>
      </w:r>
      <w:r w:rsidR="00D40DC9" w:rsidRPr="00216058">
        <w:rPr>
          <w:i w:val="0"/>
          <w:iCs w:val="0"/>
          <w:rPrChange w:id="180" w:author="David Recio" w:date="2022-06-23T02:06:00Z">
            <w:rPr>
              <w:noProof/>
            </w:rPr>
          </w:rPrChange>
        </w:rPr>
        <w:fldChar w:fldCharType="separate"/>
      </w:r>
      <w:ins w:id="181" w:author="David Recio" w:date="2022-06-25T20:40:00Z">
        <w:r w:rsidR="00D844A9">
          <w:rPr>
            <w:i w:val="0"/>
            <w:iCs w:val="0"/>
            <w:noProof/>
          </w:rPr>
          <w:t>1</w:t>
        </w:r>
      </w:ins>
      <w:del w:id="182" w:author="David Recio" w:date="2022-06-23T22:00:00Z">
        <w:r w:rsidR="00216058" w:rsidRPr="00216058" w:rsidDel="00282515">
          <w:rPr>
            <w:i w:val="0"/>
            <w:iCs w:val="0"/>
            <w:noProof/>
            <w:rPrChange w:id="183" w:author="David Recio" w:date="2022-06-23T02:06:00Z">
              <w:rPr>
                <w:noProof/>
              </w:rPr>
            </w:rPrChange>
          </w:rPr>
          <w:delText>1</w:delText>
        </w:r>
      </w:del>
      <w:r w:rsidR="00D40DC9" w:rsidRPr="00216058">
        <w:rPr>
          <w:i w:val="0"/>
          <w:iCs w:val="0"/>
          <w:noProof/>
          <w:rPrChange w:id="184" w:author="David Recio" w:date="2022-06-23T02:06:00Z">
            <w:rPr>
              <w:noProof/>
            </w:rPr>
          </w:rPrChange>
        </w:rPr>
        <w:fldChar w:fldCharType="end"/>
      </w:r>
      <w:r w:rsidRPr="00216058">
        <w:rPr>
          <w:i w:val="0"/>
          <w:iCs w:val="0"/>
          <w:rPrChange w:id="185" w:author="David Recio" w:date="2022-06-23T02:06:00Z">
            <w:rPr/>
          </w:rPrChange>
        </w:rPr>
        <w:t xml:space="preserve">. </w:t>
      </w:r>
      <w:commentRangeStart w:id="186"/>
      <w:r w:rsidRPr="00216058">
        <w:rPr>
          <w:i w:val="0"/>
          <w:iCs w:val="0"/>
          <w:rPrChange w:id="187" w:author="David Recio" w:date="2022-06-23T02:06:00Z">
            <w:rPr/>
          </w:rPrChange>
        </w:rPr>
        <w:t>Metodología en Cascada</w:t>
      </w:r>
      <w:commentRangeEnd w:id="186"/>
      <w:r w:rsidR="00276DFA" w:rsidRPr="00216058">
        <w:rPr>
          <w:rStyle w:val="Refdecomentario"/>
          <w:i w:val="0"/>
          <w:iCs w:val="0"/>
          <w:color w:val="auto"/>
        </w:rPr>
        <w:commentReference w:id="186"/>
      </w:r>
      <w:bookmarkEnd w:id="176"/>
    </w:p>
    <w:p w14:paraId="3007222E" w14:textId="1306CE1A" w:rsidR="006C519C" w:rsidRDefault="00A655F6" w:rsidP="001352F3">
      <w:pPr>
        <w:rPr>
          <w:rStyle w:val="markedcontent"/>
          <w:sz w:val="21"/>
          <w:szCs w:val="21"/>
        </w:rPr>
      </w:pPr>
      <w:r>
        <w:rPr>
          <w:rStyle w:val="markedcontent"/>
          <w:sz w:val="21"/>
          <w:szCs w:val="21"/>
        </w:rPr>
        <w:t xml:space="preserve">Esta metodología comienza con la especificación de los requerimientos por parte del cliente y avanza a través de </w:t>
      </w:r>
      <w:commentRangeStart w:id="188"/>
      <w:del w:id="189" w:author="David Recio" w:date="2022-06-16T19:10:00Z">
        <w:r w:rsidDel="006E08FE">
          <w:rPr>
            <w:rStyle w:val="markedcontent"/>
            <w:sz w:val="21"/>
            <w:szCs w:val="21"/>
          </w:rPr>
          <w:delText>planeación</w:delText>
        </w:r>
        <w:commentRangeEnd w:id="188"/>
        <w:r w:rsidR="00276DFA" w:rsidDel="006E08FE">
          <w:rPr>
            <w:rStyle w:val="Refdecomentario"/>
          </w:rPr>
          <w:commentReference w:id="188"/>
        </w:r>
      </w:del>
      <w:ins w:id="190" w:author="David Recio" w:date="2022-06-16T19:10:00Z">
        <w:r w:rsidR="006E08FE">
          <w:rPr>
            <w:rStyle w:val="markedcontent"/>
            <w:sz w:val="21"/>
            <w:szCs w:val="21"/>
          </w:rPr>
          <w:t xml:space="preserve">planificación </w:t>
        </w:r>
      </w:ins>
      <w:r>
        <w:rPr>
          <w:rStyle w:val="markedcontent"/>
          <w:sz w:val="21"/>
          <w:szCs w:val="21"/>
        </w:rPr>
        <w:t xml:space="preserve">, modelado, construcción y despliegue, para concluir con el </w:t>
      </w:r>
      <w:ins w:id="191" w:author="David Recio" w:date="2022-06-16T19:10:00Z">
        <w:r w:rsidR="006E08FE">
          <w:rPr>
            <w:rStyle w:val="markedcontent"/>
            <w:sz w:val="21"/>
            <w:szCs w:val="21"/>
          </w:rPr>
          <w:t xml:space="preserve">mantenimiento </w:t>
        </w:r>
      </w:ins>
      <w:commentRangeStart w:id="192"/>
      <w:del w:id="193" w:author="David Recio" w:date="2022-06-16T19:10:00Z">
        <w:r w:rsidDel="006E08FE">
          <w:rPr>
            <w:rStyle w:val="markedcontent"/>
            <w:sz w:val="21"/>
            <w:szCs w:val="21"/>
          </w:rPr>
          <w:delText xml:space="preserve">apoyo </w:delText>
        </w:r>
        <w:commentRangeEnd w:id="192"/>
        <w:r w:rsidR="00276DFA" w:rsidDel="006E08FE">
          <w:rPr>
            <w:rStyle w:val="Refdecomentario"/>
          </w:rPr>
          <w:commentReference w:id="192"/>
        </w:r>
        <w:r w:rsidDel="006E08FE">
          <w:rPr>
            <w:rStyle w:val="markedcontent"/>
            <w:sz w:val="21"/>
            <w:szCs w:val="21"/>
          </w:rPr>
          <w:delText>d</w:delText>
        </w:r>
      </w:del>
      <w:ins w:id="194" w:author="David Recio" w:date="2022-06-16T19:10:00Z">
        <w:r w:rsidR="006E08FE">
          <w:rPr>
            <w:rStyle w:val="markedcontent"/>
            <w:sz w:val="21"/>
            <w:szCs w:val="21"/>
          </w:rPr>
          <w:t xml:space="preserve"> d</w:t>
        </w:r>
      </w:ins>
      <w:r>
        <w:rPr>
          <w:rStyle w:val="markedcontent"/>
          <w:sz w:val="21"/>
          <w:szCs w:val="21"/>
        </w:rPr>
        <w:t>el software.</w:t>
      </w:r>
    </w:p>
    <w:p w14:paraId="41AEF1CD" w14:textId="4EE70356" w:rsidR="00A655F6" w:rsidRDefault="00A655F6" w:rsidP="001352F3">
      <w:pPr>
        <w:rPr>
          <w:rStyle w:val="markedcontent"/>
          <w:sz w:val="21"/>
          <w:szCs w:val="21"/>
        </w:rPr>
      </w:pPr>
      <w:commentRangeStart w:id="195"/>
      <w:commentRangeStart w:id="196"/>
      <w:r>
        <w:rPr>
          <w:rStyle w:val="markedcontent"/>
          <w:sz w:val="21"/>
          <w:szCs w:val="21"/>
        </w:rPr>
        <w:t>Para que se adapte mejor al proyecto se ha realizado una variante, la cual simplemente disgrega las partes, dando lugar a un total de siete etapas diferentes:</w:t>
      </w:r>
      <w:commentRangeEnd w:id="195"/>
      <w:r w:rsidR="00276DFA">
        <w:rPr>
          <w:rStyle w:val="Refdecomentario"/>
        </w:rPr>
        <w:commentReference w:id="195"/>
      </w:r>
      <w:commentRangeEnd w:id="196"/>
      <w:r w:rsidR="00597FD8">
        <w:rPr>
          <w:rStyle w:val="Refdecomentario"/>
        </w:rPr>
        <w:commentReference w:id="196"/>
      </w:r>
    </w:p>
    <w:p w14:paraId="4C8A530F" w14:textId="77777777" w:rsidR="00EE092C" w:rsidRDefault="00EE092C" w:rsidP="00EE092C">
      <w:pPr>
        <w:keepNext/>
      </w:pPr>
      <w:r>
        <w:rPr>
          <w:noProof/>
        </w:rPr>
        <w:lastRenderedPageBreak/>
        <w:drawing>
          <wp:inline distT="0" distB="0" distL="0" distR="0" wp14:anchorId="146246B1" wp14:editId="4A876011">
            <wp:extent cx="5036185" cy="3914140"/>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31"/>
                    <a:stretch>
                      <a:fillRect/>
                    </a:stretch>
                  </pic:blipFill>
                  <pic:spPr>
                    <a:xfrm>
                      <a:off x="0" y="0"/>
                      <a:ext cx="5036185" cy="3914140"/>
                    </a:xfrm>
                    <a:prstGeom prst="rect">
                      <a:avLst/>
                    </a:prstGeom>
                  </pic:spPr>
                </pic:pic>
              </a:graphicData>
            </a:graphic>
          </wp:inline>
        </w:drawing>
      </w:r>
    </w:p>
    <w:p w14:paraId="0F77D270" w14:textId="561E9B18" w:rsidR="00EE092C" w:rsidRPr="00216058" w:rsidRDefault="00EE092C" w:rsidP="00EE092C">
      <w:pPr>
        <w:pStyle w:val="Descripcin"/>
        <w:rPr>
          <w:rStyle w:val="markedcontent"/>
          <w:i w:val="0"/>
          <w:iCs w:val="0"/>
          <w:sz w:val="21"/>
          <w:szCs w:val="21"/>
          <w:rPrChange w:id="197" w:author="David Recio" w:date="2022-06-23T02:05:00Z">
            <w:rPr>
              <w:rStyle w:val="markedcontent"/>
              <w:i w:val="0"/>
              <w:iCs w:val="0"/>
              <w:color w:val="auto"/>
              <w:sz w:val="21"/>
              <w:szCs w:val="21"/>
            </w:rPr>
          </w:rPrChange>
        </w:rPr>
      </w:pPr>
      <w:bookmarkStart w:id="198" w:name="_Toc106842459"/>
      <w:r w:rsidRPr="00216058">
        <w:rPr>
          <w:i w:val="0"/>
          <w:iCs w:val="0"/>
          <w:rPrChange w:id="199" w:author="David Recio" w:date="2022-06-23T02:05:00Z">
            <w:rPr/>
          </w:rPrChange>
        </w:rPr>
        <w:t xml:space="preserve">Ilustración </w:t>
      </w:r>
      <w:r w:rsidR="00D40DC9" w:rsidRPr="00216058">
        <w:rPr>
          <w:i w:val="0"/>
          <w:iCs w:val="0"/>
          <w:rPrChange w:id="200" w:author="David Recio" w:date="2022-06-23T02:05:00Z">
            <w:rPr/>
          </w:rPrChange>
        </w:rPr>
        <w:fldChar w:fldCharType="begin"/>
      </w:r>
      <w:r w:rsidR="00D40DC9" w:rsidRPr="00216058">
        <w:rPr>
          <w:i w:val="0"/>
          <w:iCs w:val="0"/>
          <w:rPrChange w:id="201" w:author="David Recio" w:date="2022-06-23T02:05:00Z">
            <w:rPr/>
          </w:rPrChange>
        </w:rPr>
        <w:instrText xml:space="preserve"> SEQ Ilustración \* ARABIC </w:instrText>
      </w:r>
      <w:r w:rsidR="00D40DC9" w:rsidRPr="00216058">
        <w:rPr>
          <w:i w:val="0"/>
          <w:iCs w:val="0"/>
          <w:rPrChange w:id="202" w:author="David Recio" w:date="2022-06-23T02:05:00Z">
            <w:rPr>
              <w:noProof/>
            </w:rPr>
          </w:rPrChange>
        </w:rPr>
        <w:fldChar w:fldCharType="separate"/>
      </w:r>
      <w:ins w:id="203" w:author="David Recio" w:date="2022-06-25T20:40:00Z">
        <w:r w:rsidR="00D844A9">
          <w:rPr>
            <w:i w:val="0"/>
            <w:iCs w:val="0"/>
            <w:noProof/>
          </w:rPr>
          <w:t>2</w:t>
        </w:r>
      </w:ins>
      <w:del w:id="204" w:author="David Recio" w:date="2022-06-23T22:00:00Z">
        <w:r w:rsidR="00216058" w:rsidRPr="00216058" w:rsidDel="00282515">
          <w:rPr>
            <w:i w:val="0"/>
            <w:iCs w:val="0"/>
            <w:noProof/>
            <w:rPrChange w:id="205" w:author="David Recio" w:date="2022-06-23T02:05:00Z">
              <w:rPr>
                <w:noProof/>
              </w:rPr>
            </w:rPrChange>
          </w:rPr>
          <w:delText>2</w:delText>
        </w:r>
      </w:del>
      <w:r w:rsidR="00D40DC9" w:rsidRPr="00216058">
        <w:rPr>
          <w:i w:val="0"/>
          <w:iCs w:val="0"/>
          <w:noProof/>
          <w:rPrChange w:id="206" w:author="David Recio" w:date="2022-06-23T02:05:00Z">
            <w:rPr>
              <w:noProof/>
            </w:rPr>
          </w:rPrChange>
        </w:rPr>
        <w:fldChar w:fldCharType="end"/>
      </w:r>
      <w:r w:rsidRPr="00216058">
        <w:rPr>
          <w:i w:val="0"/>
          <w:iCs w:val="0"/>
          <w:rPrChange w:id="207" w:author="David Recio" w:date="2022-06-23T02:05:00Z">
            <w:rPr/>
          </w:rPrChange>
        </w:rPr>
        <w:t>. Variante Metodología en Cascada</w:t>
      </w:r>
      <w:bookmarkEnd w:id="198"/>
    </w:p>
    <w:p w14:paraId="32D58E47" w14:textId="6781F12F" w:rsidR="00F93BEE" w:rsidRDefault="00BF7E75" w:rsidP="0045176F">
      <w:pPr>
        <w:pStyle w:val="Prrafodelista"/>
        <w:numPr>
          <w:ilvl w:val="0"/>
          <w:numId w:val="25"/>
        </w:numPr>
      </w:pPr>
      <w:r w:rsidRPr="00F9348A">
        <w:rPr>
          <w:b/>
          <w:bCs/>
        </w:rPr>
        <w:t>Análisis de requisitos del software</w:t>
      </w:r>
      <w:r>
        <w:t>. En esta etapa el analista se sienta junto al cliente escuchando las necesidades de este y tras esta</w:t>
      </w:r>
      <w:r w:rsidR="00F9348A">
        <w:t>s</w:t>
      </w:r>
      <w:r>
        <w:t xml:space="preserve"> reuniones genera </w:t>
      </w:r>
      <w:r w:rsidRPr="00BF7E75">
        <w:t xml:space="preserve">SRD (documento de especificación de requisitos), que contiene la especificación completa de lo que debe hacer el sistema </w:t>
      </w:r>
      <w:r w:rsidR="00F9348A">
        <w:t>sin detalles técnicos, dicho documento debe estar consensuado con el cliente para delimitar el alcance del proyecto.</w:t>
      </w:r>
    </w:p>
    <w:p w14:paraId="19E7DA64" w14:textId="500B43F9" w:rsidR="00577939" w:rsidRDefault="00A655F6" w:rsidP="00577939">
      <w:pPr>
        <w:pStyle w:val="Prrafodelista"/>
        <w:numPr>
          <w:ilvl w:val="0"/>
          <w:numId w:val="25"/>
        </w:numPr>
      </w:pPr>
      <w:r w:rsidRPr="00F9348A">
        <w:rPr>
          <w:b/>
          <w:bCs/>
        </w:rPr>
        <w:t>Diseño del sistema</w:t>
      </w:r>
      <w:r w:rsidR="00F9348A" w:rsidRPr="00F9348A">
        <w:rPr>
          <w:b/>
          <w:bCs/>
        </w:rPr>
        <w:t>.</w:t>
      </w:r>
      <w:r w:rsidR="00577939">
        <w:rPr>
          <w:b/>
          <w:bCs/>
        </w:rPr>
        <w:t xml:space="preserve"> </w:t>
      </w:r>
      <w:r w:rsidR="00AA366C" w:rsidRPr="00AA366C">
        <w:t xml:space="preserve">Se </w:t>
      </w:r>
      <w:r w:rsidR="00AA366C">
        <w:t>d</w:t>
      </w:r>
      <w:r w:rsidR="00577939">
        <w:t>escompone y organiza el sistema en partes separadas, generando el SDD</w:t>
      </w:r>
      <w:r w:rsidR="00AA366C">
        <w:t xml:space="preserve"> </w:t>
      </w:r>
      <w:r w:rsidR="00577939">
        <w:t>(</w:t>
      </w:r>
      <w:r w:rsidR="00AA366C">
        <w:t>Descripción</w:t>
      </w:r>
      <w:r w:rsidR="00577939">
        <w:t xml:space="preserve"> del diseño del software), que contiene la descripción de la estructura </w:t>
      </w:r>
      <w:r w:rsidR="00E72831">
        <w:t xml:space="preserve">del </w:t>
      </w:r>
      <w:r w:rsidR="00577939">
        <w:t xml:space="preserve">sistema </w:t>
      </w:r>
      <w:r w:rsidR="00E72831">
        <w:t xml:space="preserve">la funcionalidad </w:t>
      </w:r>
      <w:r w:rsidR="00577939">
        <w:t xml:space="preserve"> de sus partes, así como la manera en que se combinan unas con otras.</w:t>
      </w:r>
    </w:p>
    <w:p w14:paraId="4971B55E" w14:textId="3D4084F2" w:rsidR="00A655F6" w:rsidRPr="00E72831" w:rsidRDefault="00F93BEE" w:rsidP="00A655F6">
      <w:pPr>
        <w:pStyle w:val="Prrafodelista"/>
        <w:numPr>
          <w:ilvl w:val="0"/>
          <w:numId w:val="25"/>
        </w:numPr>
        <w:rPr>
          <w:b/>
          <w:bCs/>
        </w:rPr>
      </w:pPr>
      <w:r w:rsidRPr="00E72831">
        <w:rPr>
          <w:b/>
          <w:bCs/>
        </w:rPr>
        <w:t>Diseño del programa</w:t>
      </w:r>
      <w:r w:rsidR="00E72831">
        <w:rPr>
          <w:b/>
          <w:bCs/>
        </w:rPr>
        <w:t xml:space="preserve">. </w:t>
      </w:r>
      <w:r w:rsidR="00AA366C">
        <w:t>Se desarrollan</w:t>
      </w:r>
      <w:r w:rsidR="00AA366C" w:rsidRPr="00AA366C">
        <w:t xml:space="preserve"> los algoritmos necesarios para </w:t>
      </w:r>
      <w:r w:rsidR="00AA366C">
        <w:t>satisfacer</w:t>
      </w:r>
      <w:r w:rsidR="00AA366C" w:rsidRPr="00AA366C">
        <w:t xml:space="preserve"> los requerimientos del </w:t>
      </w:r>
      <w:r w:rsidR="00AA366C">
        <w:t xml:space="preserve">cliente , además del estudio necesario para saber que herramientas son requeridas para la etapa de codificación </w:t>
      </w:r>
    </w:p>
    <w:p w14:paraId="0A80E0D2" w14:textId="38AB92D6" w:rsidR="00AA366C" w:rsidRDefault="00F93BEE" w:rsidP="00AA366C">
      <w:pPr>
        <w:pStyle w:val="Prrafodelista"/>
        <w:numPr>
          <w:ilvl w:val="0"/>
          <w:numId w:val="25"/>
        </w:numPr>
      </w:pPr>
      <w:r w:rsidRPr="00AD2B34">
        <w:rPr>
          <w:b/>
          <w:bCs/>
        </w:rPr>
        <w:lastRenderedPageBreak/>
        <w:t>Codificación</w:t>
      </w:r>
      <w:r w:rsidR="00AA366C" w:rsidRPr="00AD2B34">
        <w:rPr>
          <w:b/>
          <w:bCs/>
        </w:rPr>
        <w:t>.</w:t>
      </w:r>
      <w:r w:rsidR="00AD2B34">
        <w:t xml:space="preserve"> Se implementa el código del programa para que realice las funcionalidades detalladas en los algoritmos.</w:t>
      </w:r>
    </w:p>
    <w:p w14:paraId="60AB8569" w14:textId="7EBF6861" w:rsidR="00F93BEE" w:rsidRDefault="00F93BEE" w:rsidP="00A655F6">
      <w:pPr>
        <w:pStyle w:val="Prrafodelista"/>
        <w:numPr>
          <w:ilvl w:val="0"/>
          <w:numId w:val="25"/>
        </w:numPr>
      </w:pPr>
      <w:r w:rsidRPr="00AD2B34">
        <w:rPr>
          <w:b/>
          <w:bCs/>
        </w:rPr>
        <w:t>Testing</w:t>
      </w:r>
      <w:r w:rsidR="00AD2B34" w:rsidRPr="00AD2B34">
        <w:rPr>
          <w:b/>
          <w:bCs/>
        </w:rPr>
        <w:t>.</w:t>
      </w:r>
      <w:r w:rsidR="00AD2B34">
        <w:t xml:space="preserve"> Realización de pruebas y corrección de errores procedentes de la etapa anterior teniendo como objetivo  revisar que se satisfaga las necesidades del cliente, previamente declaradas </w:t>
      </w:r>
      <w:del w:id="208" w:author="David Recio" w:date="2022-06-16T19:12:00Z">
        <w:r w:rsidR="00AD2B34" w:rsidRPr="00FD4B61" w:rsidDel="006E08FE">
          <w:rPr>
            <w:highlight w:val="yellow"/>
            <w:rPrChange w:id="209" w:author="Sergio Saugar García" w:date="2022-06-16T13:13:00Z">
              <w:rPr/>
            </w:rPrChange>
          </w:rPr>
          <w:delText>d</w:delText>
        </w:r>
      </w:del>
      <w:r w:rsidR="00AD2B34" w:rsidRPr="00FD4B61">
        <w:rPr>
          <w:highlight w:val="yellow"/>
          <w:rPrChange w:id="210" w:author="Sergio Saugar García" w:date="2022-06-16T13:13:00Z">
            <w:rPr/>
          </w:rPrChange>
        </w:rPr>
        <w:t>en</w:t>
      </w:r>
      <w:r w:rsidR="00AD2B34">
        <w:t xml:space="preserve"> el SDD</w:t>
      </w:r>
    </w:p>
    <w:p w14:paraId="56FE88E9" w14:textId="56ACD427" w:rsidR="00F93BEE" w:rsidRDefault="00F93BEE" w:rsidP="00A655F6">
      <w:pPr>
        <w:pStyle w:val="Prrafodelista"/>
        <w:numPr>
          <w:ilvl w:val="0"/>
          <w:numId w:val="25"/>
        </w:numPr>
      </w:pPr>
      <w:r w:rsidRPr="00AD2B34">
        <w:rPr>
          <w:b/>
          <w:bCs/>
        </w:rPr>
        <w:t xml:space="preserve">Despliegue </w:t>
      </w:r>
      <w:r w:rsidR="00A32347">
        <w:rPr>
          <w:b/>
          <w:bCs/>
        </w:rPr>
        <w:t>del</w:t>
      </w:r>
      <w:r w:rsidRPr="00AD2B34">
        <w:rPr>
          <w:b/>
          <w:bCs/>
        </w:rPr>
        <w:t xml:space="preserve"> software</w:t>
      </w:r>
      <w:r w:rsidR="00AD2B34" w:rsidRPr="00AD2B34">
        <w:rPr>
          <w:b/>
          <w:bCs/>
        </w:rPr>
        <w:t>.</w:t>
      </w:r>
      <w:r w:rsidR="00AD2B34">
        <w:t xml:space="preserve"> Ejecución del sistema, donde el cliente revisa y valida si es cierto que se consiguieron cubrir todas sus necesidades.</w:t>
      </w:r>
    </w:p>
    <w:p w14:paraId="60E7C90A" w14:textId="5E73C1D4" w:rsidR="00F93BEE" w:rsidRPr="00AD2B34" w:rsidRDefault="00F93BEE" w:rsidP="00A655F6">
      <w:pPr>
        <w:pStyle w:val="Prrafodelista"/>
        <w:numPr>
          <w:ilvl w:val="0"/>
          <w:numId w:val="25"/>
        </w:numPr>
        <w:rPr>
          <w:b/>
          <w:bCs/>
        </w:rPr>
      </w:pPr>
      <w:r w:rsidRPr="00AD2B34">
        <w:rPr>
          <w:b/>
          <w:bCs/>
        </w:rPr>
        <w:t>Mantenimiento</w:t>
      </w:r>
      <w:r w:rsidR="00AD2B34">
        <w:rPr>
          <w:b/>
          <w:bCs/>
        </w:rPr>
        <w:t xml:space="preserve">. </w:t>
      </w:r>
      <w:r w:rsidR="00C36CD4">
        <w:t>Adaptación y corrección de las necesidades no cubiertas por parte del cliente.</w:t>
      </w:r>
    </w:p>
    <w:p w14:paraId="2380A4D7" w14:textId="37D08EBA" w:rsidR="006124A8" w:rsidRDefault="39E28D74" w:rsidP="39E28D74">
      <w:pPr>
        <w:pStyle w:val="Ttulo2"/>
      </w:pPr>
      <w:bookmarkStart w:id="211" w:name="_Toc106131013"/>
      <w:r>
        <w:t>Papeles desempeñados en el proyecto</w:t>
      </w:r>
      <w:bookmarkEnd w:id="211"/>
    </w:p>
    <w:p w14:paraId="66A81E17" w14:textId="77777777" w:rsidR="00EA28B4" w:rsidRDefault="00EA28B4" w:rsidP="00EA28B4">
      <w:r>
        <w:t>Según la naturaleza del proyecto, nos encontramos 2 entidades, siendo estas el tutor del trabajo fin de grado (TFG) y el estudiante.</w:t>
      </w:r>
    </w:p>
    <w:p w14:paraId="5A973484" w14:textId="77777777" w:rsidR="00EA28B4" w:rsidRDefault="00EA28B4" w:rsidP="007513A8">
      <w:pPr>
        <w:pStyle w:val="Ttulo3"/>
        <w:numPr>
          <w:ilvl w:val="2"/>
          <w:numId w:val="7"/>
        </w:numPr>
      </w:pPr>
      <w:bookmarkStart w:id="212" w:name="_Toc106131014"/>
      <w:r>
        <w:t>Roles del tutor</w:t>
      </w:r>
      <w:bookmarkEnd w:id="212"/>
    </w:p>
    <w:p w14:paraId="75C695D3" w14:textId="4AA62A75" w:rsidR="00EA28B4" w:rsidRDefault="00EA28B4" w:rsidP="00EA28B4">
      <w:r>
        <w:t>El tutor ha realizado</w:t>
      </w:r>
      <w:r w:rsidR="00417FAD">
        <w:t xml:space="preserve"> </w:t>
      </w:r>
      <w:r w:rsidR="009514DA">
        <w:t>tres</w:t>
      </w:r>
      <w:r w:rsidR="00100F01">
        <w:t xml:space="preserve"> </w:t>
      </w:r>
      <w:r w:rsidR="00417FAD">
        <w:t>roles:</w:t>
      </w:r>
      <w:r>
        <w:t xml:space="preserve"> el rol de director del proyecto, </w:t>
      </w:r>
      <w:r w:rsidR="000C32C3">
        <w:t xml:space="preserve">ya que </w:t>
      </w:r>
      <w:r>
        <w:t>ha participado en la planificación y definición de objetivos</w:t>
      </w:r>
      <w:r w:rsidR="000C32C3">
        <w:t>;</w:t>
      </w:r>
      <w:r>
        <w:t xml:space="preserve"> de analista de re</w:t>
      </w:r>
      <w:r w:rsidR="00F40018">
        <w:t>quisito</w:t>
      </w:r>
      <w:r>
        <w:t>s</w:t>
      </w:r>
      <w:r w:rsidR="00F40018">
        <w:t xml:space="preserve"> </w:t>
      </w:r>
      <w:del w:id="213" w:author="Sergio Saugar García" w:date="2022-06-16T13:13:00Z">
        <w:r w:rsidR="00F40018" w:rsidDel="00FD4B61">
          <w:delText xml:space="preserve">ayudo </w:delText>
        </w:r>
      </w:del>
      <w:ins w:id="214" w:author="Sergio Saugar García" w:date="2022-06-16T13:13:00Z">
        <w:r w:rsidR="00FD4B61">
          <w:t xml:space="preserve">ayudó </w:t>
        </w:r>
      </w:ins>
      <w:r w:rsidR="00F40018">
        <w:t>a establecer los requisitos de la aplicación</w:t>
      </w:r>
      <w:ins w:id="215" w:author="David Recio" w:date="2022-06-16T19:13:00Z">
        <w:r w:rsidR="006E08FE">
          <w:t>.</w:t>
        </w:r>
      </w:ins>
      <w:del w:id="216" w:author="David Recio" w:date="2022-06-16T19:13:00Z">
        <w:r w:rsidR="00F40018" w:rsidDel="006E08FE">
          <w:delText>;</w:delText>
        </w:r>
        <w:r w:rsidR="009514DA" w:rsidDel="006E08FE">
          <w:delText xml:space="preserve"> </w:delText>
        </w:r>
        <w:commentRangeStart w:id="217"/>
        <w:r w:rsidR="00F40018" w:rsidDel="006E08FE">
          <w:delText xml:space="preserve">y </w:delText>
        </w:r>
        <w:r w:rsidR="009514DA" w:rsidDel="006E08FE">
          <w:delText xml:space="preserve">de </w:delText>
        </w:r>
        <w:r w:rsidR="00F40018" w:rsidDel="006E08FE">
          <w:delText xml:space="preserve">cliente, ya que es el usuario final que usara la </w:delText>
        </w:r>
        <w:r w:rsidR="009514DA" w:rsidDel="006E08FE">
          <w:delText>aplicación</w:delText>
        </w:r>
        <w:commentRangeEnd w:id="217"/>
        <w:r w:rsidR="00FD4B61" w:rsidDel="006E08FE">
          <w:rPr>
            <w:rStyle w:val="Refdecomentario"/>
          </w:rPr>
          <w:commentReference w:id="217"/>
        </w:r>
        <w:r w:rsidR="009514DA" w:rsidDel="006E08FE">
          <w:delText>.</w:delText>
        </w:r>
      </w:del>
    </w:p>
    <w:p w14:paraId="5E6EB2BE" w14:textId="77777777" w:rsidR="00EA28B4" w:rsidRDefault="00EA28B4" w:rsidP="007513A8">
      <w:pPr>
        <w:pStyle w:val="Ttulo3"/>
        <w:numPr>
          <w:ilvl w:val="2"/>
          <w:numId w:val="7"/>
        </w:numPr>
      </w:pPr>
      <w:bookmarkStart w:id="218" w:name="_Toc106131015"/>
      <w:r>
        <w:t>Roles del estudiante</w:t>
      </w:r>
      <w:bookmarkEnd w:id="218"/>
    </w:p>
    <w:p w14:paraId="57CBFCDD" w14:textId="4C3CEE40" w:rsidR="00EA28B4" w:rsidRDefault="00EA28B4" w:rsidP="00EA28B4">
      <w:r>
        <w:t>El alumno ha ejercido</w:t>
      </w:r>
      <w:r w:rsidR="00417FAD">
        <w:t xml:space="preserve"> cuatro roles:</w:t>
      </w:r>
      <w:r>
        <w:t xml:space="preserve"> el rol de cliente</w:t>
      </w:r>
      <w:r w:rsidR="000C32C3">
        <w:t>,</w:t>
      </w:r>
      <w:r>
        <w:t xml:space="preserve"> </w:t>
      </w:r>
      <w:r w:rsidR="000C32C3">
        <w:t>puesto que</w:t>
      </w:r>
      <w:r>
        <w:t xml:space="preserve"> propuso la idea de la aplicación</w:t>
      </w:r>
      <w:r w:rsidR="000C32C3">
        <w:t xml:space="preserve">; </w:t>
      </w:r>
      <w:r>
        <w:t xml:space="preserve">analista de </w:t>
      </w:r>
      <w:commentRangeStart w:id="219"/>
      <w:del w:id="220" w:author="David Recio" w:date="2022-06-16T19:13:00Z">
        <w:r w:rsidDel="006E08FE">
          <w:delText>requerimientos</w:delText>
        </w:r>
        <w:r w:rsidR="000C32C3" w:rsidDel="006E08FE">
          <w:delText xml:space="preserve"> </w:delText>
        </w:r>
      </w:del>
      <w:commentRangeEnd w:id="219"/>
      <w:ins w:id="221" w:author="David Recio" w:date="2022-06-16T19:13:00Z">
        <w:r w:rsidR="006E08FE">
          <w:t xml:space="preserve">requisitos </w:t>
        </w:r>
      </w:ins>
      <w:r w:rsidR="00FD4B61">
        <w:rPr>
          <w:rStyle w:val="Refdecomentario"/>
        </w:rPr>
        <w:commentReference w:id="219"/>
      </w:r>
      <w:r w:rsidR="000C32C3">
        <w:t xml:space="preserve">dado que </w:t>
      </w:r>
      <w:r>
        <w:t>estableció los requisitos de la aplicación</w:t>
      </w:r>
      <w:r w:rsidR="000C32C3">
        <w:t>;</w:t>
      </w:r>
      <w:r>
        <w:t xml:space="preserve"> de desarrollador</w:t>
      </w:r>
      <w:r w:rsidR="000C32C3">
        <w:t>, diseñó</w:t>
      </w:r>
      <w:r>
        <w:t xml:space="preserve"> y escribió el código</w:t>
      </w:r>
      <w:r w:rsidR="000C32C3">
        <w:t>;</w:t>
      </w:r>
      <w:r>
        <w:t xml:space="preserve"> y</w:t>
      </w:r>
      <w:r w:rsidR="000C32C3">
        <w:t>, finalmente,</w:t>
      </w:r>
      <w:r>
        <w:t xml:space="preserve"> de</w:t>
      </w:r>
      <w:r w:rsidR="00100F01" w:rsidRPr="00100F01">
        <w:rPr>
          <w:i/>
          <w:iCs/>
        </w:rPr>
        <w:t xml:space="preserve"> t</w:t>
      </w:r>
      <w:r w:rsidRPr="00100F01">
        <w:rPr>
          <w:i/>
          <w:iCs/>
        </w:rPr>
        <w:t>ester</w:t>
      </w:r>
      <w:r w:rsidR="000C32C3">
        <w:t xml:space="preserve">, ya que </w:t>
      </w:r>
      <w:r>
        <w:t>realizó las pruebas necesarias para validar el correcto funcionamiento de la aplicación.</w:t>
      </w:r>
    </w:p>
    <w:p w14:paraId="65A88F15" w14:textId="0EC79801" w:rsidR="006124A8" w:rsidRDefault="39E28D74" w:rsidP="39E28D74">
      <w:pPr>
        <w:pStyle w:val="Ttulo2"/>
      </w:pPr>
      <w:bookmarkStart w:id="222" w:name="_Toc106131016"/>
      <w:r>
        <w:lastRenderedPageBreak/>
        <w:t>Planificación</w:t>
      </w:r>
      <w:bookmarkEnd w:id="222"/>
    </w:p>
    <w:p w14:paraId="0C88C587" w14:textId="77777777" w:rsidR="00417FAD" w:rsidRDefault="00EA28B4" w:rsidP="00417FAD">
      <w:pPr>
        <w:ind w:firstLine="1134"/>
        <w:rPr>
          <w:color w:val="000000" w:themeColor="text1"/>
        </w:rPr>
      </w:pPr>
      <w:r>
        <w:rPr>
          <w:color w:val="000000" w:themeColor="text1"/>
        </w:rPr>
        <w:t>En este apartado se muestran, mediante un diagrama de GANTT, los tiempos estimados que se dedican a las tareas, antes y durante el desarrollo del programa, para extraer una visión más amplia del recorrido, arrojando aún más luz en el apartado de conclusiones.</w:t>
      </w:r>
    </w:p>
    <w:p w14:paraId="171C8FE1" w14:textId="211C997A" w:rsidR="00EA28B4" w:rsidRDefault="00597FD8" w:rsidP="00417FAD">
      <w:pPr>
        <w:ind w:firstLine="1134"/>
        <w:rPr>
          <w:color w:val="000000" w:themeColor="text1"/>
        </w:rPr>
      </w:pPr>
      <w:ins w:id="223" w:author="David Recio" w:date="2022-06-22T19:24:00Z">
        <w:r>
          <w:rPr>
            <w:noProof/>
          </w:rPr>
          <mc:AlternateContent>
            <mc:Choice Requires="wps">
              <w:drawing>
                <wp:anchor distT="0" distB="0" distL="114300" distR="114300" simplePos="0" relativeHeight="251664384" behindDoc="1" locked="0" layoutInCell="1" allowOverlap="1" wp14:anchorId="6138A7DF" wp14:editId="5AC7B6E5">
                  <wp:simplePos x="0" y="0"/>
                  <wp:positionH relativeFrom="column">
                    <wp:posOffset>-137160</wp:posOffset>
                  </wp:positionH>
                  <wp:positionV relativeFrom="paragraph">
                    <wp:posOffset>3499485</wp:posOffset>
                  </wp:positionV>
                  <wp:extent cx="607631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6076315" cy="635"/>
                          </a:xfrm>
                          <a:prstGeom prst="rect">
                            <a:avLst/>
                          </a:prstGeom>
                          <a:solidFill>
                            <a:prstClr val="white"/>
                          </a:solidFill>
                          <a:ln>
                            <a:noFill/>
                          </a:ln>
                        </wps:spPr>
                        <wps:txbx>
                          <w:txbxContent>
                            <w:p w14:paraId="2034B551" w14:textId="55E509CF" w:rsidR="00597FD8" w:rsidRPr="00793A79" w:rsidRDefault="00597FD8">
                              <w:pPr>
                                <w:pStyle w:val="Descripcin"/>
                                <w:rPr>
                                  <w:noProof/>
                                </w:rPr>
                                <w:pPrChange w:id="224" w:author="David Recio" w:date="2022-06-22T19:24:00Z">
                                  <w:pPr>
                                    <w:ind w:firstLine="1134"/>
                                  </w:pPr>
                                </w:pPrChange>
                              </w:pPr>
                              <w:bookmarkStart w:id="225" w:name="_Toc106842460"/>
                              <w:ins w:id="226" w:author="David Recio" w:date="2022-06-22T19:24:00Z">
                                <w:r w:rsidRPr="00216058">
                                  <w:rPr>
                                    <w:i w:val="0"/>
                                    <w:iCs w:val="0"/>
                                    <w:rPrChange w:id="227" w:author="David Recio" w:date="2022-06-23T02:05:00Z">
                                      <w:rPr>
                                        <w:i/>
                                        <w:iCs/>
                                      </w:rPr>
                                    </w:rPrChange>
                                  </w:rPr>
                                  <w:t xml:space="preserve">Ilustración </w:t>
                                </w:r>
                                <w:r w:rsidRPr="00216058">
                                  <w:rPr>
                                    <w:i w:val="0"/>
                                    <w:iCs w:val="0"/>
                                    <w:rPrChange w:id="228" w:author="David Recio" w:date="2022-06-23T02:05:00Z">
                                      <w:rPr>
                                        <w:i/>
                                        <w:iCs/>
                                      </w:rPr>
                                    </w:rPrChange>
                                  </w:rPr>
                                  <w:fldChar w:fldCharType="begin"/>
                                </w:r>
                                <w:r w:rsidRPr="00216058">
                                  <w:rPr>
                                    <w:i w:val="0"/>
                                    <w:iCs w:val="0"/>
                                    <w:rPrChange w:id="229" w:author="David Recio" w:date="2022-06-23T02:05:00Z">
                                      <w:rPr>
                                        <w:i/>
                                        <w:iCs/>
                                      </w:rPr>
                                    </w:rPrChange>
                                  </w:rPr>
                                  <w:instrText xml:space="preserve"> SEQ Ilustración \* ARABIC </w:instrText>
                                </w:r>
                              </w:ins>
                              <w:r w:rsidRPr="00216058">
                                <w:rPr>
                                  <w:i w:val="0"/>
                                  <w:iCs w:val="0"/>
                                  <w:rPrChange w:id="230" w:author="David Recio" w:date="2022-06-23T02:05:00Z">
                                    <w:rPr>
                                      <w:i/>
                                      <w:iCs/>
                                    </w:rPr>
                                  </w:rPrChange>
                                </w:rPr>
                                <w:fldChar w:fldCharType="separate"/>
                              </w:r>
                              <w:ins w:id="231" w:author="David Recio" w:date="2022-06-25T20:40:00Z">
                                <w:r w:rsidR="00D844A9">
                                  <w:rPr>
                                    <w:i w:val="0"/>
                                    <w:iCs w:val="0"/>
                                    <w:noProof/>
                                  </w:rPr>
                                  <w:t>3</w:t>
                                </w:r>
                              </w:ins>
                              <w:ins w:id="232" w:author="David Recio" w:date="2022-06-22T19:24:00Z">
                                <w:r w:rsidRPr="00216058">
                                  <w:rPr>
                                    <w:i w:val="0"/>
                                    <w:iCs w:val="0"/>
                                    <w:rPrChange w:id="233" w:author="David Recio" w:date="2022-06-23T02:05:00Z">
                                      <w:rPr>
                                        <w:i/>
                                        <w:iCs/>
                                      </w:rPr>
                                    </w:rPrChange>
                                  </w:rPr>
                                  <w:fldChar w:fldCharType="end"/>
                                </w:r>
                                <w:r w:rsidRPr="00216058">
                                  <w:rPr>
                                    <w:i w:val="0"/>
                                    <w:iCs w:val="0"/>
                                    <w:rPrChange w:id="234" w:author="David Recio" w:date="2022-06-23T02:05:00Z">
                                      <w:rPr>
                                        <w:i/>
                                        <w:iCs/>
                                      </w:rPr>
                                    </w:rPrChange>
                                  </w:rPr>
                                  <w:t>. Planificación estimada</w:t>
                                </w:r>
                              </w:ins>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38A7DF" id="_x0000_t202" coordsize="21600,21600" o:spt="202" path="m,l,21600r21600,l21600,xe">
                  <v:stroke joinstyle="miter"/>
                  <v:path gradientshapeok="t" o:connecttype="rect"/>
                </v:shapetype>
                <v:shape id="Cuadro de texto 25" o:spid="_x0000_s1026" type="#_x0000_t202" style="position:absolute;left:0;text-align:left;margin-left:-10.8pt;margin-top:275.55pt;width:478.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gPFg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XM+/Ti/nd1xJik3v72L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" stroked="f">
                  <v:textbox style="mso-fit-shape-to-text:t" inset="0,0,0,0">
                    <w:txbxContent>
                      <w:p w14:paraId="2034B551" w14:textId="55E509CF" w:rsidR="00597FD8" w:rsidRPr="00793A79" w:rsidRDefault="00597FD8">
                        <w:pPr>
                          <w:pStyle w:val="Descripcin"/>
                          <w:rPr>
                            <w:noProof/>
                          </w:rPr>
                          <w:pPrChange w:id="235" w:author="David Recio" w:date="2022-06-22T19:24:00Z">
                            <w:pPr>
                              <w:ind w:firstLine="1134"/>
                            </w:pPr>
                          </w:pPrChange>
                        </w:pPr>
                        <w:bookmarkStart w:id="236" w:name="_Toc106842460"/>
                        <w:ins w:id="237" w:author="David Recio" w:date="2022-06-22T19:24:00Z">
                          <w:r w:rsidRPr="00216058">
                            <w:rPr>
                              <w:i w:val="0"/>
                              <w:iCs w:val="0"/>
                              <w:rPrChange w:id="238" w:author="David Recio" w:date="2022-06-23T02:05:00Z">
                                <w:rPr>
                                  <w:i/>
                                  <w:iCs/>
                                </w:rPr>
                              </w:rPrChange>
                            </w:rPr>
                            <w:t xml:space="preserve">Ilustración </w:t>
                          </w:r>
                          <w:r w:rsidRPr="00216058">
                            <w:rPr>
                              <w:i w:val="0"/>
                              <w:iCs w:val="0"/>
                              <w:rPrChange w:id="239" w:author="David Recio" w:date="2022-06-23T02:05:00Z">
                                <w:rPr>
                                  <w:i/>
                                  <w:iCs/>
                                </w:rPr>
                              </w:rPrChange>
                            </w:rPr>
                            <w:fldChar w:fldCharType="begin"/>
                          </w:r>
                          <w:r w:rsidRPr="00216058">
                            <w:rPr>
                              <w:i w:val="0"/>
                              <w:iCs w:val="0"/>
                              <w:rPrChange w:id="240" w:author="David Recio" w:date="2022-06-23T02:05:00Z">
                                <w:rPr>
                                  <w:i/>
                                  <w:iCs/>
                                </w:rPr>
                              </w:rPrChange>
                            </w:rPr>
                            <w:instrText xml:space="preserve"> SEQ Ilustración \* ARABIC </w:instrText>
                          </w:r>
                        </w:ins>
                        <w:r w:rsidRPr="00216058">
                          <w:rPr>
                            <w:i w:val="0"/>
                            <w:iCs w:val="0"/>
                            <w:rPrChange w:id="241" w:author="David Recio" w:date="2022-06-23T02:05:00Z">
                              <w:rPr>
                                <w:i/>
                                <w:iCs/>
                              </w:rPr>
                            </w:rPrChange>
                          </w:rPr>
                          <w:fldChar w:fldCharType="separate"/>
                        </w:r>
                        <w:ins w:id="242" w:author="David Recio" w:date="2022-06-25T20:40:00Z">
                          <w:r w:rsidR="00D844A9">
                            <w:rPr>
                              <w:i w:val="0"/>
                              <w:iCs w:val="0"/>
                              <w:noProof/>
                            </w:rPr>
                            <w:t>3</w:t>
                          </w:r>
                        </w:ins>
                        <w:ins w:id="243" w:author="David Recio" w:date="2022-06-22T19:24:00Z">
                          <w:r w:rsidRPr="00216058">
                            <w:rPr>
                              <w:i w:val="0"/>
                              <w:iCs w:val="0"/>
                              <w:rPrChange w:id="244" w:author="David Recio" w:date="2022-06-23T02:05:00Z">
                                <w:rPr>
                                  <w:i/>
                                  <w:iCs/>
                                </w:rPr>
                              </w:rPrChange>
                            </w:rPr>
                            <w:fldChar w:fldCharType="end"/>
                          </w:r>
                          <w:r w:rsidRPr="00216058">
                            <w:rPr>
                              <w:i w:val="0"/>
                              <w:iCs w:val="0"/>
                              <w:rPrChange w:id="245" w:author="David Recio" w:date="2022-06-23T02:05:00Z">
                                <w:rPr>
                                  <w:i/>
                                  <w:iCs/>
                                </w:rPr>
                              </w:rPrChange>
                            </w:rPr>
                            <w:t>. Planificación estimada</w:t>
                          </w:r>
                        </w:ins>
                        <w:bookmarkEnd w:id="236"/>
                      </w:p>
                    </w:txbxContent>
                  </v:textbox>
                </v:shape>
              </w:pict>
            </mc:Fallback>
          </mc:AlternateContent>
        </w:r>
      </w:ins>
      <w:r w:rsidR="00417FAD">
        <w:rPr>
          <w:noProof/>
        </w:rPr>
        <w:drawing>
          <wp:anchor distT="0" distB="0" distL="114300" distR="114300" simplePos="0" relativeHeight="251661312" behindDoc="1" locked="0" layoutInCell="1" allowOverlap="1" wp14:anchorId="504816CC" wp14:editId="7C62408E">
            <wp:simplePos x="0" y="0"/>
            <wp:positionH relativeFrom="column">
              <wp:posOffset>-137160</wp:posOffset>
            </wp:positionH>
            <wp:positionV relativeFrom="paragraph">
              <wp:posOffset>361418</wp:posOffset>
            </wp:positionV>
            <wp:extent cx="6076524" cy="3081551"/>
            <wp:effectExtent l="0" t="0" r="635" b="5080"/>
            <wp:wrapNone/>
            <wp:docPr id="23" name="Imagen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3784" cy="3085233"/>
                    </a:xfrm>
                    <a:prstGeom prst="rect">
                      <a:avLst/>
                    </a:prstGeom>
                  </pic:spPr>
                </pic:pic>
              </a:graphicData>
            </a:graphic>
            <wp14:sizeRelH relativeFrom="margin">
              <wp14:pctWidth>0</wp14:pctWidth>
            </wp14:sizeRelH>
            <wp14:sizeRelV relativeFrom="margin">
              <wp14:pctHeight>0</wp14:pctHeight>
            </wp14:sizeRelV>
          </wp:anchor>
        </w:drawing>
      </w:r>
    </w:p>
    <w:p w14:paraId="2F90E2DA" w14:textId="5022376B" w:rsidR="00EA28B4" w:rsidRDefault="00EA28B4" w:rsidP="00EA28B4">
      <w:pPr>
        <w:ind w:firstLine="1134"/>
        <w:rPr>
          <w:color w:val="000000" w:themeColor="text1"/>
        </w:rPr>
      </w:pPr>
    </w:p>
    <w:p w14:paraId="73A1A2E7" w14:textId="793E1652" w:rsidR="00EA28B4" w:rsidRDefault="00EA28B4" w:rsidP="00EA28B4">
      <w:pPr>
        <w:ind w:firstLine="1134"/>
        <w:rPr>
          <w:color w:val="000000" w:themeColor="text1"/>
        </w:rPr>
      </w:pPr>
    </w:p>
    <w:p w14:paraId="43AF601C" w14:textId="5DA5DA6A" w:rsidR="00AD6CFA" w:rsidRDefault="00AD6CFA" w:rsidP="00AD6CFA">
      <w:pPr>
        <w:rPr>
          <w:color w:val="000000" w:themeColor="text1"/>
        </w:rPr>
      </w:pPr>
    </w:p>
    <w:p w14:paraId="3A06E3EB" w14:textId="74299135" w:rsidR="00AD6CFA" w:rsidRDefault="00AD6CFA" w:rsidP="00AD6CFA">
      <w:pPr>
        <w:rPr>
          <w:color w:val="FF0000"/>
        </w:rPr>
      </w:pPr>
    </w:p>
    <w:p w14:paraId="35628EBB" w14:textId="12E38D91" w:rsidR="00AD6CFA" w:rsidRDefault="00AD6CFA" w:rsidP="00AD6CFA">
      <w:pPr>
        <w:rPr>
          <w:color w:val="FF0000"/>
        </w:rPr>
      </w:pPr>
    </w:p>
    <w:p w14:paraId="210A660A" w14:textId="7F05456A" w:rsidR="00AD6CFA" w:rsidRPr="00F82840" w:rsidRDefault="00AD6CFA" w:rsidP="00AD6CFA">
      <w:pPr>
        <w:rPr>
          <w:color w:val="FF0000"/>
        </w:rPr>
      </w:pPr>
    </w:p>
    <w:p w14:paraId="4CFC6DE3" w14:textId="6A650E03" w:rsidR="00AD6CFA" w:rsidRDefault="00AD6CFA" w:rsidP="000C32C3">
      <w:pPr>
        <w:tabs>
          <w:tab w:val="left" w:pos="4425"/>
        </w:tabs>
        <w:rPr>
          <w:color w:val="FF0000"/>
        </w:rPr>
      </w:pPr>
      <w:r>
        <w:rPr>
          <w:color w:val="FF0000"/>
        </w:rPr>
        <w:tab/>
      </w:r>
    </w:p>
    <w:p w14:paraId="113982F6" w14:textId="642C4FFD" w:rsidR="00AD6CFA" w:rsidRDefault="00AD6CFA" w:rsidP="00AD6CFA">
      <w:pPr>
        <w:rPr>
          <w:color w:val="FF0000"/>
        </w:rPr>
      </w:pPr>
      <w:r>
        <w:rPr>
          <w:noProof/>
        </w:rPr>
        <mc:AlternateContent>
          <mc:Choice Requires="wps">
            <w:drawing>
              <wp:anchor distT="0" distB="0" distL="114300" distR="114300" simplePos="0" relativeHeight="251662336" behindDoc="1" locked="0" layoutInCell="1" allowOverlap="1" wp14:anchorId="15DBAA86" wp14:editId="272987C2">
                <wp:simplePos x="0" y="0"/>
                <wp:positionH relativeFrom="column">
                  <wp:posOffset>-6483</wp:posOffset>
                </wp:positionH>
                <wp:positionV relativeFrom="paragraph">
                  <wp:posOffset>78105</wp:posOffset>
                </wp:positionV>
                <wp:extent cx="6368415"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bookmarkStart w:id="246" w:name="_Ref101612174"/>
                          <w:p w14:paraId="10062A45" w14:textId="775FC393" w:rsidR="00AD6CFA" w:rsidRPr="004559B3" w:rsidRDefault="00AD6CFA" w:rsidP="00AD6CFA">
                            <w:pPr>
                              <w:pStyle w:val="Descripcin"/>
                              <w:rPr>
                                <w:noProof/>
                                <w:sz w:val="24"/>
                              </w:rPr>
                            </w:pPr>
                            <w:del w:id="247"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248" w:name="_Toc101612147"/>
                              <w:r w:rsidR="00EE092C" w:rsidDel="00597FD8">
                                <w:rPr>
                                  <w:noProof/>
                                </w:rPr>
                                <w:delText>3</w:delText>
                              </w:r>
                              <w:r w:rsidDel="00597FD8">
                                <w:rPr>
                                  <w:noProof/>
                                </w:rPr>
                                <w:fldChar w:fldCharType="end"/>
                              </w:r>
                              <w:r w:rsidDel="00597FD8">
                                <w:delText xml:space="preserve">. </w:delText>
                              </w:r>
                              <w:bookmarkStart w:id="249" w:name="_Ref101612193"/>
                              <w:r w:rsidDel="00597FD8">
                                <w:delText>Planificación estimada</w:delText>
                              </w:r>
                              <w:bookmarkEnd w:id="246"/>
                              <w:bookmarkEnd w:id="248"/>
                              <w:bookmarkEnd w:id="249"/>
                              <w:r w:rsidDel="00597FD8">
                                <w:delText xml:space="preserve">. </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AA86" id="Cuadro de texto 22" o:spid="_x0000_s1027" type="#_x0000_t202" style="position:absolute;left:0;text-align:left;margin-left:-.5pt;margin-top:6.15pt;width:501.4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2AGQIAAD8EAAAOAAAAZHJzL2Uyb0RvYy54bWysU8Fu2zAMvQ/YPwi6L07aNS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1/Pbz7MbziTF5t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" stroked="f">
                <v:textbox style="mso-fit-shape-to-text:t" inset="0,0,0,0">
                  <w:txbxContent>
                    <w:bookmarkStart w:id="250" w:name="_Ref101612174"/>
                    <w:p w14:paraId="10062A45" w14:textId="775FC393" w:rsidR="00AD6CFA" w:rsidRPr="004559B3" w:rsidRDefault="00AD6CFA" w:rsidP="00AD6CFA">
                      <w:pPr>
                        <w:pStyle w:val="Descripcin"/>
                        <w:rPr>
                          <w:noProof/>
                          <w:sz w:val="24"/>
                        </w:rPr>
                      </w:pPr>
                      <w:del w:id="251" w:author="David Recio" w:date="2022-06-22T19:23:00Z">
                        <w:r w:rsidDel="00597FD8">
                          <w:rPr>
                            <w:noProof/>
                          </w:rPr>
                          <w:fldChar w:fldCharType="begin"/>
                        </w:r>
                        <w:r w:rsidDel="00597FD8">
                          <w:rPr>
                            <w:noProof/>
                          </w:rPr>
                          <w:delInstrText xml:space="preserve"> SEQ Ilustración \* ARABIC </w:delInstrText>
                        </w:r>
                        <w:r w:rsidDel="00597FD8">
                          <w:rPr>
                            <w:noProof/>
                          </w:rPr>
                          <w:fldChar w:fldCharType="separate"/>
                        </w:r>
                        <w:bookmarkStart w:id="252" w:name="_Toc101612147"/>
                        <w:r w:rsidR="00EE092C" w:rsidDel="00597FD8">
                          <w:rPr>
                            <w:noProof/>
                          </w:rPr>
                          <w:delText>3</w:delText>
                        </w:r>
                        <w:r w:rsidDel="00597FD8">
                          <w:rPr>
                            <w:noProof/>
                          </w:rPr>
                          <w:fldChar w:fldCharType="end"/>
                        </w:r>
                        <w:r w:rsidDel="00597FD8">
                          <w:delText xml:space="preserve">. </w:delText>
                        </w:r>
                        <w:bookmarkStart w:id="253" w:name="_Ref101612193"/>
                        <w:r w:rsidDel="00597FD8">
                          <w:delText>Planificación estimada</w:delText>
                        </w:r>
                        <w:bookmarkEnd w:id="250"/>
                        <w:bookmarkEnd w:id="252"/>
                        <w:bookmarkEnd w:id="253"/>
                        <w:r w:rsidDel="00597FD8">
                          <w:delText xml:space="preserve">. </w:delText>
                        </w:r>
                      </w:del>
                    </w:p>
                  </w:txbxContent>
                </v:textbox>
              </v:shape>
            </w:pict>
          </mc:Fallback>
        </mc:AlternateContent>
      </w:r>
    </w:p>
    <w:p w14:paraId="0D39D5D7" w14:textId="37B0B3CE" w:rsidR="00EA28B4" w:rsidDel="00EE211A" w:rsidRDefault="00EA28B4" w:rsidP="00EA28B4">
      <w:pPr>
        <w:ind w:firstLine="1134"/>
        <w:rPr>
          <w:del w:id="254" w:author="David Recio" w:date="2022-06-22T19:39:00Z"/>
          <w:color w:val="000000" w:themeColor="text1"/>
        </w:rPr>
      </w:pPr>
      <w:r>
        <w:rPr>
          <w:color w:val="000000" w:themeColor="text1"/>
        </w:rPr>
        <w:t>Como se puede observar en la ilustración</w:t>
      </w:r>
      <w:r w:rsidR="00417FAD">
        <w:rPr>
          <w:color w:val="000000" w:themeColor="text1"/>
        </w:rPr>
        <w:t xml:space="preserve"> </w:t>
      </w:r>
      <w:bookmarkStart w:id="255" w:name="_Hlk104453905"/>
      <w:ins w:id="256" w:author="David Recio" w:date="2022-06-22T19:24:00Z">
        <w:r w:rsidR="00597FD8">
          <w:rPr>
            <w:color w:val="000000" w:themeColor="text1"/>
          </w:rPr>
          <w:t xml:space="preserve">anterior </w:t>
        </w:r>
      </w:ins>
      <w:del w:id="257" w:author="David Recio" w:date="2022-06-22T19:24:00Z">
        <w:r w:rsidR="00417FAD" w:rsidDel="00597FD8">
          <w:delText>[</w:delText>
        </w:r>
        <w:commentRangeStart w:id="258"/>
        <w:r w:rsidR="00417FAD" w:rsidDel="00597FD8">
          <w:delText xml:space="preserve">ver </w:delText>
        </w:r>
        <w:commentRangeEnd w:id="258"/>
        <w:r w:rsidR="00FD4B61" w:rsidDel="00597FD8">
          <w:rPr>
            <w:rStyle w:val="Refdecomentario"/>
          </w:rPr>
          <w:commentReference w:id="258"/>
        </w:r>
        <w:r w:rsidR="00417FAD" w:rsidDel="00597FD8">
          <w:delText>5]</w:delText>
        </w:r>
        <w:r w:rsidR="000C32C3" w:rsidRPr="000C32C3" w:rsidDel="00597FD8">
          <w:rPr>
            <w:color w:val="000000" w:themeColor="text1"/>
          </w:rPr>
          <w:delText>,</w:delText>
        </w:r>
        <w:r w:rsidDel="00597FD8">
          <w:rPr>
            <w:color w:val="000000" w:themeColor="text1"/>
          </w:rPr>
          <w:delText xml:space="preserve"> </w:delText>
        </w:r>
      </w:del>
      <w:bookmarkEnd w:id="255"/>
      <w:r w:rsidR="00A17B10">
        <w:rPr>
          <w:color w:val="000000" w:themeColor="text1"/>
        </w:rPr>
        <w:t>l</w:t>
      </w:r>
      <w:r w:rsidR="00BC33B9">
        <w:rPr>
          <w:color w:val="000000" w:themeColor="text1"/>
        </w:rPr>
        <w:t>as</w:t>
      </w:r>
      <w:r w:rsidR="00417FAD">
        <w:rPr>
          <w:color w:val="000000" w:themeColor="text1"/>
        </w:rPr>
        <w:t xml:space="preserve"> tres</w:t>
      </w:r>
      <w:r w:rsidR="00BC33B9">
        <w:rPr>
          <w:color w:val="000000" w:themeColor="text1"/>
        </w:rPr>
        <w:t xml:space="preserve"> partes</w:t>
      </w:r>
      <w:r w:rsidR="00A17B10">
        <w:rPr>
          <w:color w:val="000000" w:themeColor="text1"/>
        </w:rPr>
        <w:t xml:space="preserve"> que más tiempo ocupa</w:t>
      </w:r>
      <w:r w:rsidR="00BC33B9">
        <w:rPr>
          <w:color w:val="000000" w:themeColor="text1"/>
        </w:rPr>
        <w:t>n</w:t>
      </w:r>
      <w:r w:rsidR="00A17B10">
        <w:rPr>
          <w:color w:val="000000" w:themeColor="text1"/>
        </w:rPr>
        <w:t xml:space="preserve"> del desarrollo del programa</w:t>
      </w:r>
      <w:r w:rsidR="00BC33B9">
        <w:rPr>
          <w:color w:val="000000" w:themeColor="text1"/>
        </w:rPr>
        <w:t xml:space="preserve"> son</w:t>
      </w:r>
      <w:r>
        <w:rPr>
          <w:color w:val="000000" w:themeColor="text1"/>
        </w:rPr>
        <w:t xml:space="preserve">: la creación de las </w:t>
      </w:r>
      <w:commentRangeStart w:id="259"/>
      <w:r>
        <w:rPr>
          <w:color w:val="000000" w:themeColor="text1"/>
        </w:rPr>
        <w:t xml:space="preserve">bases </w:t>
      </w:r>
      <w:commentRangeEnd w:id="259"/>
      <w:r w:rsidR="00FD4B61">
        <w:rPr>
          <w:rStyle w:val="Refdecomentario"/>
        </w:rPr>
        <w:commentReference w:id="259"/>
      </w:r>
      <w:r>
        <w:rPr>
          <w:color w:val="000000" w:themeColor="text1"/>
        </w:rPr>
        <w:t>del proyecto</w:t>
      </w:r>
      <w:ins w:id="260" w:author="David Recio" w:date="2022-06-22T19:24:00Z">
        <w:r w:rsidR="00597FD8">
          <w:rPr>
            <w:color w:val="000000" w:themeColor="text1"/>
          </w:rPr>
          <w:t xml:space="preserve"> que son</w:t>
        </w:r>
      </w:ins>
      <w:ins w:id="261" w:author="David Recio" w:date="2022-06-22T19:25:00Z">
        <w:r w:rsidR="00597FD8">
          <w:rPr>
            <w:color w:val="000000" w:themeColor="text1"/>
          </w:rPr>
          <w:t>:</w:t>
        </w:r>
      </w:ins>
      <w:ins w:id="262" w:author="David Recio" w:date="2022-06-22T19:24:00Z">
        <w:r w:rsidR="00597FD8">
          <w:rPr>
            <w:color w:val="000000" w:themeColor="text1"/>
          </w:rPr>
          <w:t xml:space="preserve"> el desarrollo de</w:t>
        </w:r>
      </w:ins>
      <w:ins w:id="263" w:author="David Recio" w:date="2022-06-22T19:25:00Z">
        <w:r w:rsidR="00597FD8">
          <w:rPr>
            <w:color w:val="000000" w:themeColor="text1"/>
          </w:rPr>
          <w:t xml:space="preserve"> la idea del proyecto, análisis del</w:t>
        </w:r>
      </w:ins>
      <w:ins w:id="264" w:author="David Recio" w:date="2022-06-22T19:26:00Z">
        <w:r w:rsidR="00597FD8">
          <w:rPr>
            <w:color w:val="000000" w:themeColor="text1"/>
          </w:rPr>
          <w:t xml:space="preserve"> </w:t>
        </w:r>
      </w:ins>
      <w:ins w:id="265" w:author="David Recio" w:date="2022-06-22T19:38:00Z">
        <w:r w:rsidR="00EE211A">
          <w:rPr>
            <w:color w:val="000000" w:themeColor="text1"/>
          </w:rPr>
          <w:t>problema y los objetivos que se van a aborda</w:t>
        </w:r>
      </w:ins>
      <w:ins w:id="266" w:author="David Recio" w:date="2022-06-22T19:39:00Z">
        <w:r w:rsidR="00EE211A">
          <w:rPr>
            <w:color w:val="000000" w:themeColor="text1"/>
          </w:rPr>
          <w:t>r en el proyecto.</w:t>
        </w:r>
      </w:ins>
      <w:del w:id="267" w:author="David Recio" w:date="2022-06-22T19:39:00Z">
        <w:r w:rsidDel="00EE211A">
          <w:rPr>
            <w:color w:val="000000" w:themeColor="text1"/>
          </w:rPr>
          <w:delText>, el análisis y el diseño</w:delText>
        </w:r>
      </w:del>
      <w:r>
        <w:rPr>
          <w:color w:val="000000" w:themeColor="text1"/>
        </w:rPr>
        <w:t xml:space="preserve">. Esto se debe a la relevancia que tienen, </w:t>
      </w:r>
      <w:ins w:id="268" w:author="David Recio" w:date="2022-06-22T19:39:00Z">
        <w:r w:rsidR="00EE211A">
          <w:rPr>
            <w:color w:val="000000" w:themeColor="text1"/>
          </w:rPr>
          <w:t xml:space="preserve"> puesto que condicionará</w:t>
        </w:r>
      </w:ins>
      <w:ins w:id="269" w:author="David Recio" w:date="2022-06-22T19:40:00Z">
        <w:r w:rsidR="00EE211A">
          <w:rPr>
            <w:color w:val="000000" w:themeColor="text1"/>
          </w:rPr>
          <w:t xml:space="preserve">n el desarrollo del mismo </w:t>
        </w:r>
      </w:ins>
      <w:ins w:id="270" w:author="David Recio" w:date="2022-06-22T19:41:00Z">
        <w:r w:rsidR="00EE211A">
          <w:rPr>
            <w:color w:val="000000" w:themeColor="text1"/>
          </w:rPr>
          <w:t xml:space="preserve">al ser dependientes uno del otro. </w:t>
        </w:r>
      </w:ins>
      <w:del w:id="271" w:author="David Recio" w:date="2022-06-22T19:39:00Z">
        <w:r w:rsidDel="00EE211A">
          <w:rPr>
            <w:color w:val="000000" w:themeColor="text1"/>
          </w:rPr>
          <w:delText xml:space="preserve">ya que marcan las </w:delText>
        </w:r>
        <w:commentRangeStart w:id="272"/>
        <w:r w:rsidDel="00EE211A">
          <w:rPr>
            <w:color w:val="000000" w:themeColor="text1"/>
          </w:rPr>
          <w:delText xml:space="preserve">bases </w:delText>
        </w:r>
        <w:commentRangeEnd w:id="272"/>
        <w:r w:rsidR="00FD4B61" w:rsidDel="00EE211A">
          <w:rPr>
            <w:rStyle w:val="Refdecomentario"/>
          </w:rPr>
          <w:commentReference w:id="272"/>
        </w:r>
        <w:r w:rsidDel="00EE211A">
          <w:rPr>
            <w:color w:val="000000" w:themeColor="text1"/>
          </w:rPr>
          <w:delText>del resto del proyecto,</w:delText>
        </w:r>
        <w:r w:rsidR="00BC33B9" w:rsidDel="00EE211A">
          <w:rPr>
            <w:color w:val="000000" w:themeColor="text1"/>
          </w:rPr>
          <w:delText xml:space="preserve"> sin olvidar que </w:delText>
        </w:r>
        <w:r w:rsidDel="00EE211A">
          <w:rPr>
            <w:color w:val="000000" w:themeColor="text1"/>
          </w:rPr>
          <w:delText>cada etapa va condicionada por la anterior, siguiendo la metodología en cascada</w:delText>
        </w:r>
        <w:r w:rsidR="00BC33B9" w:rsidDel="00EE211A">
          <w:rPr>
            <w:color w:val="000000" w:themeColor="text1"/>
          </w:rPr>
          <w:delText>.</w:delText>
        </w:r>
      </w:del>
    </w:p>
    <w:p w14:paraId="455D0A83" w14:textId="7CB7A51D" w:rsidR="006124A8" w:rsidRDefault="39E28D74">
      <w:pPr>
        <w:ind w:firstLine="1134"/>
        <w:pPrChange w:id="273" w:author="David Recio" w:date="2022-06-22T19:39:00Z">
          <w:pPr>
            <w:pStyle w:val="Ttulo2"/>
          </w:pPr>
        </w:pPrChange>
      </w:pPr>
      <w:bookmarkStart w:id="274" w:name="_Toc106131017"/>
      <w:r>
        <w:t>Presupuesto</w:t>
      </w:r>
      <w:bookmarkEnd w:id="274"/>
    </w:p>
    <w:p w14:paraId="0FABE512" w14:textId="75EA964F" w:rsidR="00244605" w:rsidRDefault="00244605" w:rsidP="39E28D74">
      <w:r>
        <w:t>En este apartado hay que diferenciar entre dos tipos de costes, según la fase del desarrollo del programa en que nos encontremos: costes en la fase de desarrollo y costes en la fase de producción.</w:t>
      </w:r>
    </w:p>
    <w:p w14:paraId="5CCBF7DF" w14:textId="2990FCCD" w:rsidR="006124A8" w:rsidRDefault="00244605" w:rsidP="007513A8">
      <w:pPr>
        <w:pStyle w:val="Ttulo3"/>
        <w:numPr>
          <w:ilvl w:val="2"/>
          <w:numId w:val="7"/>
        </w:numPr>
      </w:pPr>
      <w:bookmarkStart w:id="275" w:name="_Toc106131018"/>
      <w:r>
        <w:lastRenderedPageBreak/>
        <w:t>C</w:t>
      </w:r>
      <w:r w:rsidR="00F04914">
        <w:t xml:space="preserve">ostes </w:t>
      </w:r>
      <w:r w:rsidR="00525AD5">
        <w:t>en la</w:t>
      </w:r>
      <w:r w:rsidR="00F04914">
        <w:t xml:space="preserve"> fase</w:t>
      </w:r>
      <w:r w:rsidR="00525AD5">
        <w:t xml:space="preserve"> de</w:t>
      </w:r>
      <w:r w:rsidR="00F04914">
        <w:t xml:space="preserve"> desarrollo</w:t>
      </w:r>
      <w:bookmarkEnd w:id="275"/>
    </w:p>
    <w:p w14:paraId="13A41678" w14:textId="65453BAE" w:rsidR="00525AD5" w:rsidRDefault="00525AD5" w:rsidP="007513A8">
      <w:pPr>
        <w:pStyle w:val="Prrafodelista"/>
        <w:numPr>
          <w:ilvl w:val="0"/>
          <w:numId w:val="8"/>
        </w:numPr>
      </w:pPr>
      <w:r>
        <w:t>Luz (</w:t>
      </w:r>
      <w:r w:rsidR="00A60AD3">
        <w:t>kW</w:t>
      </w:r>
      <w:r>
        <w:t>/h). Teniendo en cuenta que durante los días hábiles de destinan 2 horas/día al TFG, los días de fin de semana 4 horas/día</w:t>
      </w:r>
      <w:r w:rsidR="00417FAD">
        <w:t>, y l</w:t>
      </w:r>
      <w:r>
        <w:t>os días festivos no se incluyen</w:t>
      </w:r>
      <w:r w:rsidR="00417FAD">
        <w:t xml:space="preserve"> (</w:t>
      </w:r>
      <w:r>
        <w:t>puesto que no se trabaja en el TFG</w:t>
      </w:r>
      <w:r w:rsidR="00417FAD">
        <w:t>)</w:t>
      </w:r>
      <w:r>
        <w:t>.</w:t>
      </w:r>
      <w:r w:rsidR="00C56916">
        <w:t xml:space="preserve"> El precio medio de la luz </w:t>
      </w:r>
      <w:r w:rsidR="007A1DB0">
        <w:t>actualmente</w:t>
      </w:r>
      <w:r w:rsidR="00C56916">
        <w:t xml:space="preserve"> en el mercado regulado es de 0.21846 euros/kWh.</w:t>
      </w:r>
      <w:r w:rsidR="00417FAD">
        <w:t xml:space="preserve"> Por tanto, tras los cálculos</w:t>
      </w:r>
      <w:r w:rsidR="00F40E0B">
        <w:t>,</w:t>
      </w:r>
      <w:r w:rsidR="00417FAD">
        <w:t xml:space="preserve"> supone 73, 4 euros</w:t>
      </w:r>
      <w:r w:rsidR="00F40E0B">
        <w:t>/336 horas totales destinadas al desarrollo del programa.</w:t>
      </w:r>
    </w:p>
    <w:p w14:paraId="6E4414F6" w14:textId="77777777" w:rsidR="007A1DB0" w:rsidRDefault="007A1DB0" w:rsidP="007A1DB0">
      <w:pPr>
        <w:pStyle w:val="Prrafodelista"/>
      </w:pPr>
    </w:p>
    <w:p w14:paraId="2204F16C" w14:textId="719F2611" w:rsidR="007A1DB0" w:rsidRDefault="007A1DB0" w:rsidP="007A1DB0">
      <w:pPr>
        <w:pStyle w:val="Prrafodelista"/>
      </w:pPr>
      <w:r w:rsidRPr="007A1DB0">
        <w:rPr>
          <w:noProof/>
        </w:rPr>
        <w:drawing>
          <wp:inline distT="0" distB="0" distL="0" distR="0" wp14:anchorId="33903BFA" wp14:editId="1C9ECFBE">
            <wp:extent cx="5036185" cy="10737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6185" cy="1073785"/>
                    </a:xfrm>
                    <a:prstGeom prst="rect">
                      <a:avLst/>
                    </a:prstGeom>
                    <a:noFill/>
                    <a:ln>
                      <a:noFill/>
                    </a:ln>
                  </pic:spPr>
                </pic:pic>
              </a:graphicData>
            </a:graphic>
          </wp:inline>
        </w:drawing>
      </w:r>
    </w:p>
    <w:p w14:paraId="481498AF" w14:textId="77777777" w:rsidR="00CF7F23" w:rsidRDefault="00CF7F23" w:rsidP="00CF7F23">
      <w:pPr>
        <w:pStyle w:val="Prrafodelista"/>
      </w:pPr>
    </w:p>
    <w:p w14:paraId="5B8A3F83" w14:textId="54DC09CD" w:rsidR="00525AD5" w:rsidRDefault="00525AD5" w:rsidP="007513A8">
      <w:pPr>
        <w:pStyle w:val="Prrafodelista"/>
        <w:numPr>
          <w:ilvl w:val="0"/>
          <w:numId w:val="8"/>
        </w:numPr>
      </w:pPr>
      <w:r>
        <w:t>Raspberry Pi 4</w:t>
      </w:r>
      <w:r w:rsidR="007A1DB0">
        <w:t xml:space="preserve"> Modelo B 8GB HeatsinkSet. Este modelo en PC </w:t>
      </w:r>
      <w:r w:rsidR="003922EA">
        <w:t>C</w:t>
      </w:r>
      <w:r w:rsidR="007A1DB0">
        <w:t>omponentes tiene un precio de 159,28 euros.</w:t>
      </w:r>
    </w:p>
    <w:p w14:paraId="2A06FEEB" w14:textId="64F9B3EC" w:rsidR="00525AD5" w:rsidRDefault="00525AD5" w:rsidP="007513A8">
      <w:pPr>
        <w:pStyle w:val="Prrafodelista"/>
        <w:numPr>
          <w:ilvl w:val="0"/>
          <w:numId w:val="8"/>
        </w:numPr>
      </w:pPr>
      <w:r>
        <w:t>Equipo Acer Predator g3620</w:t>
      </w:r>
      <w:r w:rsidR="009F4D39">
        <w:t xml:space="preserve"> con i7-3770, 16GB RAM, 2TB. Tiene un precio en MediaMarkt de 849 euros IVA incluido.</w:t>
      </w:r>
    </w:p>
    <w:p w14:paraId="5994A58B" w14:textId="12CA15F7" w:rsidR="00525AD5" w:rsidRDefault="00525AD5" w:rsidP="007513A8">
      <w:pPr>
        <w:pStyle w:val="Prrafodelista"/>
        <w:numPr>
          <w:ilvl w:val="0"/>
          <w:numId w:val="8"/>
        </w:numPr>
      </w:pPr>
      <w:r>
        <w:t>Licencia</w:t>
      </w:r>
      <w:r w:rsidR="003922EA">
        <w:t xml:space="preserve"> Microsoft</w:t>
      </w:r>
      <w:r>
        <w:t xml:space="preserve"> Windows 10</w:t>
      </w:r>
      <w:r w:rsidR="003922EA">
        <w:t xml:space="preserve"> Home 64 Bits OEM. Tiene un precio en PC Componentes de 127,07 euros.</w:t>
      </w:r>
    </w:p>
    <w:p w14:paraId="5B6358AB" w14:textId="21852377" w:rsidR="00525AD5" w:rsidRDefault="00525AD5" w:rsidP="007513A8">
      <w:pPr>
        <w:pStyle w:val="Prrafodelista"/>
        <w:numPr>
          <w:ilvl w:val="0"/>
          <w:numId w:val="8"/>
        </w:numPr>
      </w:pPr>
      <w:r>
        <w:t>Licencias de Software (Sublimetext, Intellijide)</w:t>
      </w:r>
      <w:r w:rsidR="005E0C84">
        <w:t>. Gratis al ser estudiante</w:t>
      </w:r>
    </w:p>
    <w:p w14:paraId="6278E7D1" w14:textId="6F339950" w:rsidR="00F04914" w:rsidRDefault="00F04914" w:rsidP="007513A8">
      <w:pPr>
        <w:pStyle w:val="Ttulo3"/>
        <w:numPr>
          <w:ilvl w:val="2"/>
          <w:numId w:val="7"/>
        </w:numPr>
      </w:pPr>
      <w:bookmarkStart w:id="276" w:name="_Toc106131019"/>
      <w:r>
        <w:t>Costes en la fase de producción</w:t>
      </w:r>
      <w:bookmarkEnd w:id="276"/>
      <w:r>
        <w:t xml:space="preserve"> </w:t>
      </w:r>
    </w:p>
    <w:p w14:paraId="41CC8544" w14:textId="1E0D2294" w:rsidR="00C35C62" w:rsidRDefault="00F04914" w:rsidP="007513A8">
      <w:pPr>
        <w:pStyle w:val="Prrafodelista"/>
        <w:numPr>
          <w:ilvl w:val="0"/>
          <w:numId w:val="9"/>
        </w:numPr>
      </w:pPr>
      <w:r>
        <w:t xml:space="preserve">Amazon </w:t>
      </w:r>
      <w:r w:rsidR="00525AD5">
        <w:t>W</w:t>
      </w:r>
      <w:r>
        <w:t>eb</w:t>
      </w:r>
      <w:r w:rsidR="00525AD5">
        <w:t>S</w:t>
      </w:r>
      <w:r>
        <w:t>ervice</w:t>
      </w:r>
      <w:r w:rsidR="00617B32">
        <w:t>:</w:t>
      </w:r>
      <w:r w:rsidR="00C35C62">
        <w:t xml:space="preserve">  </w:t>
      </w:r>
      <w:r w:rsidR="00A03368">
        <w:t xml:space="preserve"> </w:t>
      </w:r>
    </w:p>
    <w:p w14:paraId="099679EB" w14:textId="58B2B03A" w:rsidR="00F04914" w:rsidRDefault="00C35C62" w:rsidP="007513A8">
      <w:pPr>
        <w:pStyle w:val="Prrafodelista"/>
        <w:numPr>
          <w:ilvl w:val="1"/>
          <w:numId w:val="9"/>
        </w:numPr>
      </w:pPr>
      <w:r w:rsidRPr="00C35C62">
        <w:t>50 TB/mes</w:t>
      </w:r>
      <w:r w:rsidR="00617B32">
        <w:t xml:space="preserve"> </w:t>
      </w:r>
      <w:r w:rsidR="00617B32">
        <w:sym w:font="Wingdings" w:char="F0E0"/>
      </w:r>
      <w:r w:rsidR="00617B32">
        <w:t xml:space="preserve"> </w:t>
      </w:r>
      <w:r w:rsidR="00AA2624">
        <w:t xml:space="preserve">0,77 euros </w:t>
      </w:r>
      <w:r w:rsidRPr="00C35C62">
        <w:t>por GB</w:t>
      </w:r>
      <w:r w:rsidR="00617B32">
        <w:t>.</w:t>
      </w:r>
    </w:p>
    <w:p w14:paraId="10EDFBE7" w14:textId="493A3842" w:rsidR="00C35C62" w:rsidRDefault="00C35C62" w:rsidP="007513A8">
      <w:pPr>
        <w:pStyle w:val="Prrafodelista"/>
        <w:numPr>
          <w:ilvl w:val="1"/>
          <w:numId w:val="9"/>
        </w:numPr>
      </w:pPr>
      <w:r w:rsidRPr="00C35C62">
        <w:t>t2.medium</w:t>
      </w:r>
      <w:r w:rsidR="00617B32">
        <w:t xml:space="preserve"> </w:t>
      </w:r>
      <w:r w:rsidR="00617B32">
        <w:sym w:font="Wingdings" w:char="F0E0"/>
      </w:r>
      <w:r w:rsidR="00617B32">
        <w:t xml:space="preserve"> </w:t>
      </w:r>
      <w:r w:rsidR="00AA2624">
        <w:t xml:space="preserve">0,93 euros </w:t>
      </w:r>
      <w:r w:rsidRPr="00C35C62">
        <w:t>por hora</w:t>
      </w:r>
      <w:r>
        <w:t xml:space="preserve"> </w:t>
      </w:r>
      <w:r w:rsidR="00AA2624">
        <w:t xml:space="preserve">el </w:t>
      </w:r>
      <w:r w:rsidR="00617B32">
        <w:t>API.</w:t>
      </w:r>
    </w:p>
    <w:p w14:paraId="591AF592" w14:textId="567F1E25" w:rsidR="00AA2624" w:rsidRDefault="00617B32" w:rsidP="007513A8">
      <w:pPr>
        <w:pStyle w:val="Prrafodelista"/>
        <w:numPr>
          <w:ilvl w:val="1"/>
          <w:numId w:val="9"/>
        </w:numPr>
      </w:pPr>
      <w:r>
        <w:t>T</w:t>
      </w:r>
      <w:r w:rsidR="00AA2624">
        <w:t>otales</w:t>
      </w:r>
      <w:r>
        <w:t xml:space="preserve"> </w:t>
      </w:r>
      <w:r>
        <w:sym w:font="Wingdings" w:char="F0E0"/>
      </w:r>
      <w:r w:rsidR="00AA2624">
        <w:t xml:space="preserve"> </w:t>
      </w:r>
      <w:r w:rsidR="00AA2624" w:rsidRPr="00AA2624">
        <w:t>670,37</w:t>
      </w:r>
      <w:r w:rsidR="00AA2624">
        <w:t xml:space="preserve"> euros/mes</w:t>
      </w:r>
      <w:r>
        <w:t>.</w:t>
      </w:r>
    </w:p>
    <w:p w14:paraId="298D77BE" w14:textId="71B2585A" w:rsidR="00F04914" w:rsidRDefault="00525AD5" w:rsidP="007513A8">
      <w:pPr>
        <w:pStyle w:val="Prrafodelista"/>
        <w:numPr>
          <w:ilvl w:val="0"/>
          <w:numId w:val="9"/>
        </w:numPr>
      </w:pPr>
      <w:r>
        <w:lastRenderedPageBreak/>
        <w:t>Salario de los empleados</w:t>
      </w:r>
      <w:r w:rsidR="00617B32">
        <w:t>:</w:t>
      </w:r>
      <w:r w:rsidR="002377B7">
        <w:t xml:space="preserve"> desarrollador, dedicado al mantenimiento y experto técnico en casos puntuales</w:t>
      </w:r>
      <w:r w:rsidR="00617B32">
        <w:t xml:space="preserve"> </w:t>
      </w:r>
      <w:r w:rsidR="002377B7">
        <w:t>(externo)</w:t>
      </w:r>
      <w:r w:rsidR="00617B32">
        <w:t xml:space="preserve"> </w:t>
      </w:r>
      <w:r w:rsidR="00617B32">
        <w:sym w:font="Wingdings" w:char="F0E0"/>
      </w:r>
      <w:r w:rsidR="00A03368">
        <w:t xml:space="preserve"> 19.000 euros por el desarrollador y 2200 euros brutos/mes</w:t>
      </w:r>
      <w:r w:rsidR="00617B32">
        <w:t xml:space="preserve"> por el experto.</w:t>
      </w:r>
    </w:p>
    <w:p w14:paraId="2368F939" w14:textId="074B6A83" w:rsidR="006124A8" w:rsidRDefault="39E28D74" w:rsidP="39E28D74">
      <w:pPr>
        <w:pStyle w:val="Ttulo2"/>
      </w:pPr>
      <w:bookmarkStart w:id="277" w:name="_Toc106131020"/>
      <w:r>
        <w:t>Ejecución</w:t>
      </w:r>
      <w:bookmarkEnd w:id="277"/>
    </w:p>
    <w:p w14:paraId="69C9AAE8" w14:textId="7169503B" w:rsidR="006124A8" w:rsidRDefault="39E28D74" w:rsidP="39E28D74">
      <w:r>
        <w:t>Se mostrará cómo ha transcurrido realmente el proyecto. Se podrán utilizar los mismos diagramas que en apartado anterior (diagramas de Gantt, PERT / CPM, etc.).</w:t>
      </w:r>
    </w:p>
    <w:p w14:paraId="2232D39B" w14:textId="51BC9779" w:rsidR="006124A8" w:rsidRDefault="006124A8" w:rsidP="39E28D74"/>
    <w:p w14:paraId="4B0BD645" w14:textId="4ED17449" w:rsidR="00AD0304" w:rsidRDefault="00AD0304" w:rsidP="39E28D74"/>
    <w:p w14:paraId="5466F207" w14:textId="0EC284E8" w:rsidR="00AD0304" w:rsidRDefault="00AD0304" w:rsidP="39E28D74"/>
    <w:p w14:paraId="57717772" w14:textId="2FE4B793" w:rsidR="00AD0304" w:rsidRDefault="00AD0304" w:rsidP="39E28D74"/>
    <w:p w14:paraId="74634084" w14:textId="4ED810CD" w:rsidR="00AD0304" w:rsidRDefault="00AD0304" w:rsidP="39E28D74"/>
    <w:p w14:paraId="52095978" w14:textId="6B3AD6CD" w:rsidR="00AD0304" w:rsidRDefault="00AD0304" w:rsidP="39E28D74"/>
    <w:p w14:paraId="4B4F61B2" w14:textId="4350820D" w:rsidR="00AD0304" w:rsidRDefault="00AD0304" w:rsidP="39E28D74"/>
    <w:p w14:paraId="029A0A89" w14:textId="55EE1C42" w:rsidR="00AD0304" w:rsidRDefault="00AD0304" w:rsidP="39E28D74"/>
    <w:p w14:paraId="2ABEE0AD" w14:textId="34F5288C" w:rsidR="00AD0304" w:rsidRDefault="00AD0304" w:rsidP="39E28D74"/>
    <w:p w14:paraId="3C21641E" w14:textId="53C52E0B" w:rsidR="00AD0304" w:rsidRDefault="00AD0304" w:rsidP="39E28D74"/>
    <w:p w14:paraId="4E844293" w14:textId="34D25A75" w:rsidR="00AD0304" w:rsidRDefault="00AD0304" w:rsidP="39E28D74"/>
    <w:p w14:paraId="04E5155C" w14:textId="5F3556C7" w:rsidR="00AD0304" w:rsidRDefault="00AD0304" w:rsidP="39E28D74"/>
    <w:p w14:paraId="1C4EE6C3" w14:textId="65FEF595" w:rsidR="00AD0304" w:rsidRDefault="00AD0304" w:rsidP="39E28D74"/>
    <w:p w14:paraId="01203B56" w14:textId="0E8C406C" w:rsidR="00AD0304" w:rsidRDefault="00AD0304" w:rsidP="39E28D74"/>
    <w:p w14:paraId="35902D6D" w14:textId="77777777" w:rsidR="00AD0304" w:rsidRDefault="00AD0304" w:rsidP="39E28D74"/>
    <w:p w14:paraId="0F4F3721" w14:textId="52B65567" w:rsidR="00AD0304" w:rsidRPr="00CF3AF7" w:rsidRDefault="00AD0304" w:rsidP="00337FBF">
      <w:pPr>
        <w:pStyle w:val="Ttulo1"/>
        <w:framePr w:wrap="auto" w:vAnchor="margin" w:yAlign="inline"/>
      </w:pPr>
      <w:r>
        <w:br/>
      </w:r>
      <w:bookmarkStart w:id="278" w:name="_Toc101469215"/>
      <w:bookmarkStart w:id="279" w:name="_Toc106131021"/>
      <w:r w:rsidRPr="00CF3AF7">
        <w:t>Estado del arte</w:t>
      </w:r>
      <w:bookmarkEnd w:id="278"/>
      <w:bookmarkEnd w:id="279"/>
    </w:p>
    <w:p w14:paraId="4A2A2E91" w14:textId="77777777" w:rsidR="00AD0304" w:rsidRDefault="00AD0304" w:rsidP="00AD0304">
      <w:pPr>
        <w:ind w:firstLine="1134"/>
        <w:rPr>
          <w:color w:val="000000" w:themeColor="text1"/>
        </w:rPr>
      </w:pPr>
      <w:r>
        <w:rPr>
          <w:color w:val="000000" w:themeColor="text1"/>
        </w:rPr>
        <w:t>En este capítulo se expondrá el contexto y definición de los servicios Web RESTful, las tecnologías utilizadas y una comparativa entre las aplicaciones ya existentes.</w:t>
      </w:r>
    </w:p>
    <w:p w14:paraId="4F49499E" w14:textId="77777777" w:rsidR="00AD0304" w:rsidRDefault="00AD0304" w:rsidP="00AD0304">
      <w:pPr>
        <w:pStyle w:val="Ttulo2"/>
        <w:jc w:val="left"/>
      </w:pPr>
      <w:bookmarkStart w:id="280" w:name="_Toc101469216"/>
      <w:bookmarkStart w:id="281" w:name="_Toc106131022"/>
      <w:r>
        <w:t>¿Qué son los Servicios Web tradicionales y cómo funcionan?</w:t>
      </w:r>
      <w:bookmarkEnd w:id="280"/>
      <w:bookmarkEnd w:id="281"/>
    </w:p>
    <w:p w14:paraId="6B0252A4" w14:textId="77777777" w:rsidR="00B525F4" w:rsidRDefault="00AD0304" w:rsidP="00B525F4">
      <w:pPr>
        <w:keepNext/>
        <w:ind w:left="709"/>
        <w:rPr>
          <w:ins w:id="282" w:author="David Recio" w:date="2022-06-22T19:45:00Z"/>
        </w:rPr>
      </w:pPr>
      <w:r>
        <w:t xml:space="preserve"> </w:t>
      </w:r>
      <w:r>
        <w:rPr>
          <w:noProof/>
        </w:rPr>
        <w:drawing>
          <wp:inline distT="0" distB="0" distL="0" distR="0" wp14:anchorId="61810B38" wp14:editId="2E984F18">
            <wp:extent cx="3745065" cy="2635381"/>
            <wp:effectExtent l="0" t="0" r="8255" b="0"/>
            <wp:docPr id="42" name="Imagen 4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con confianza media"/>
                    <pic:cNvPicPr/>
                  </pic:nvPicPr>
                  <pic:blipFill>
                    <a:blip r:embed="rId34"/>
                    <a:stretch>
                      <a:fillRect/>
                    </a:stretch>
                  </pic:blipFill>
                  <pic:spPr>
                    <a:xfrm>
                      <a:off x="0" y="0"/>
                      <a:ext cx="3760535" cy="2646267"/>
                    </a:xfrm>
                    <a:prstGeom prst="rect">
                      <a:avLst/>
                    </a:prstGeom>
                  </pic:spPr>
                </pic:pic>
              </a:graphicData>
            </a:graphic>
          </wp:inline>
        </w:drawing>
      </w:r>
    </w:p>
    <w:p w14:paraId="499A08A4" w14:textId="0E526B86" w:rsidR="00AD0304" w:rsidRPr="00793A79" w:rsidRDefault="00B525F4">
      <w:pPr>
        <w:pStyle w:val="Descripcin"/>
        <w:pPrChange w:id="283" w:author="David Recio" w:date="2022-06-22T19:45:00Z">
          <w:pPr>
            <w:keepNext/>
            <w:ind w:left="709"/>
          </w:pPr>
        </w:pPrChange>
      </w:pPr>
      <w:bookmarkStart w:id="284" w:name="_Toc106842461"/>
      <w:ins w:id="285" w:author="David Recio" w:date="2022-06-22T19:45:00Z">
        <w:r w:rsidRPr="00216058">
          <w:rPr>
            <w:i w:val="0"/>
            <w:iCs w:val="0"/>
            <w:rPrChange w:id="286" w:author="David Recio" w:date="2022-06-23T02:05:00Z">
              <w:rPr>
                <w:i/>
                <w:iCs/>
              </w:rPr>
            </w:rPrChange>
          </w:rPr>
          <w:t xml:space="preserve">Ilustración </w:t>
        </w:r>
        <w:r w:rsidRPr="00216058">
          <w:rPr>
            <w:i w:val="0"/>
            <w:iCs w:val="0"/>
            <w:rPrChange w:id="287" w:author="David Recio" w:date="2022-06-23T02:05:00Z">
              <w:rPr>
                <w:i/>
                <w:iCs/>
              </w:rPr>
            </w:rPrChange>
          </w:rPr>
          <w:fldChar w:fldCharType="begin"/>
        </w:r>
        <w:r w:rsidRPr="00216058">
          <w:rPr>
            <w:i w:val="0"/>
            <w:iCs w:val="0"/>
            <w:rPrChange w:id="288" w:author="David Recio" w:date="2022-06-23T02:05:00Z">
              <w:rPr>
                <w:i/>
                <w:iCs/>
              </w:rPr>
            </w:rPrChange>
          </w:rPr>
          <w:instrText xml:space="preserve"> SEQ Ilustración \* ARABIC </w:instrText>
        </w:r>
      </w:ins>
      <w:r w:rsidRPr="00216058">
        <w:rPr>
          <w:i w:val="0"/>
          <w:iCs w:val="0"/>
          <w:rPrChange w:id="289" w:author="David Recio" w:date="2022-06-23T02:05:00Z">
            <w:rPr>
              <w:i/>
              <w:iCs/>
            </w:rPr>
          </w:rPrChange>
        </w:rPr>
        <w:fldChar w:fldCharType="separate"/>
      </w:r>
      <w:ins w:id="290" w:author="David Recio" w:date="2022-06-25T20:40:00Z">
        <w:r w:rsidR="00D844A9">
          <w:rPr>
            <w:i w:val="0"/>
            <w:iCs w:val="0"/>
            <w:noProof/>
          </w:rPr>
          <w:t>4</w:t>
        </w:r>
      </w:ins>
      <w:ins w:id="291" w:author="David Recio" w:date="2022-06-22T19:45:00Z">
        <w:r w:rsidRPr="00216058">
          <w:rPr>
            <w:i w:val="0"/>
            <w:iCs w:val="0"/>
            <w:rPrChange w:id="292" w:author="David Recio" w:date="2022-06-23T02:05:00Z">
              <w:rPr>
                <w:i/>
                <w:iCs/>
              </w:rPr>
            </w:rPrChange>
          </w:rPr>
          <w:fldChar w:fldCharType="end"/>
        </w:r>
        <w:r w:rsidRPr="00216058">
          <w:rPr>
            <w:i w:val="0"/>
            <w:iCs w:val="0"/>
            <w:rPrChange w:id="293" w:author="David Recio" w:date="2022-06-23T02:05:00Z">
              <w:rPr>
                <w:i/>
                <w:iCs/>
              </w:rPr>
            </w:rPrChange>
          </w:rPr>
          <w:t>. Servicios Web Tradicionales</w:t>
        </w:r>
      </w:ins>
      <w:bookmarkEnd w:id="284"/>
    </w:p>
    <w:p w14:paraId="354A580A" w14:textId="51AE080C" w:rsidR="00AD0304" w:rsidRPr="00B571F9" w:rsidRDefault="00D40DC9" w:rsidP="00AD0304">
      <w:pPr>
        <w:pStyle w:val="Descripcin"/>
      </w:pPr>
      <w:del w:id="294" w:author="David Recio" w:date="2022-06-22T19:45:00Z">
        <w:r w:rsidDel="00B525F4">
          <w:fldChar w:fldCharType="begin"/>
        </w:r>
        <w:r w:rsidDel="00B525F4">
          <w:delInstrText xml:space="preserve"> SEQ Ilustración \* ARABIC </w:delInstrText>
        </w:r>
        <w:r w:rsidDel="00B525F4">
          <w:fldChar w:fldCharType="separate"/>
        </w:r>
        <w:r w:rsidR="00597FD8" w:rsidDel="00B525F4">
          <w:rPr>
            <w:noProof/>
          </w:rPr>
          <w:delText>4</w:delText>
        </w:r>
        <w:r w:rsidDel="00B525F4">
          <w:rPr>
            <w:noProof/>
          </w:rPr>
          <w:fldChar w:fldCharType="end"/>
        </w:r>
        <w:r w:rsidR="00AD0304" w:rsidDel="00B525F4">
          <w:delText xml:space="preserve"> Servicios Web Tradicionales</w:delText>
        </w:r>
      </w:del>
    </w:p>
    <w:p w14:paraId="00205705" w14:textId="12FAA0C9" w:rsidR="00AD0304" w:rsidRDefault="00AD0304" w:rsidP="00AD0304">
      <w:r>
        <w:t xml:space="preserve">Según W3C </w:t>
      </w:r>
      <w:bookmarkStart w:id="295" w:name="_Hlk104553893"/>
      <w:del w:id="296" w:author="David Recio" w:date="2022-06-22T19:43:00Z">
        <w:r w:rsidDel="00B525F4">
          <w:delText>[ver</w:delText>
        </w:r>
      </w:del>
      <w:r>
        <w:t xml:space="preserve"> </w:t>
      </w:r>
      <w:commentRangeStart w:id="297"/>
      <w:del w:id="298" w:author="David Recio" w:date="2022-06-22T19:43:00Z">
        <w:r w:rsidDel="00B525F4">
          <w:fldChar w:fldCharType="begin"/>
        </w:r>
        <w:r w:rsidDel="00B525F4">
          <w:delInstrText xml:space="preserve"> REF _Ref104403959 \r \h </w:delInstrText>
        </w:r>
        <w:r w:rsidDel="00B525F4">
          <w:fldChar w:fldCharType="separate"/>
        </w:r>
        <w:r w:rsidDel="00B525F4">
          <w:delText>9]</w:delText>
        </w:r>
        <w:r w:rsidDel="00B525F4">
          <w:fldChar w:fldCharType="end"/>
        </w:r>
      </w:del>
      <w:commentRangeEnd w:id="297"/>
      <w:r w:rsidR="00FD4B61">
        <w:rPr>
          <w:rStyle w:val="Refdecomentario"/>
        </w:rPr>
        <w:commentReference w:id="297"/>
      </w:r>
      <w:r>
        <w:t xml:space="preserve"> </w:t>
      </w:r>
      <w:bookmarkEnd w:id="295"/>
      <w:ins w:id="299" w:author="David Recio" w:date="2022-06-22T19:45:00Z">
        <w:r w:rsidR="00B525F4">
          <w:fldChar w:fldCharType="begin"/>
        </w:r>
        <w:r w:rsidR="00B525F4">
          <w:instrText xml:space="preserve"> REF _Ref104403959 \r \h </w:instrText>
        </w:r>
      </w:ins>
      <w:r w:rsidR="00B525F4">
        <w:fldChar w:fldCharType="separate"/>
      </w:r>
      <w:ins w:id="300" w:author="David Recio" w:date="2022-06-22T19:45:00Z">
        <w:r w:rsidR="00B525F4">
          <w:t>[4]</w:t>
        </w:r>
        <w:r w:rsidR="00B525F4">
          <w:fldChar w:fldCharType="end"/>
        </w:r>
      </w:ins>
      <w:r>
        <w:t xml:space="preserve">un </w:t>
      </w:r>
      <w:commentRangeStart w:id="301"/>
      <w:r>
        <w:t xml:space="preserve">servicio </w:t>
      </w:r>
      <w:del w:id="302" w:author="David Recio" w:date="2022-06-16T19:14:00Z">
        <w:r w:rsidDel="005B21D2">
          <w:delText xml:space="preserve">web </w:delText>
        </w:r>
      </w:del>
      <w:commentRangeEnd w:id="301"/>
      <w:ins w:id="303" w:author="David Recio" w:date="2022-06-16T19:14:00Z">
        <w:r w:rsidR="005B21D2">
          <w:t xml:space="preserve">Web </w:t>
        </w:r>
      </w:ins>
      <w:r w:rsidR="00B62D6A">
        <w:rPr>
          <w:rStyle w:val="Refdecomentario"/>
        </w:rPr>
        <w:commentReference w:id="301"/>
      </w:r>
      <w:r w:rsidRPr="00774FBD">
        <w:t xml:space="preserve">es un sistema de software diseñado para </w:t>
      </w:r>
      <w:r>
        <w:t xml:space="preserve">permitir la interacción </w:t>
      </w:r>
      <w:r w:rsidRPr="00774FBD">
        <w:t>máquina a máquina a través de una red</w:t>
      </w:r>
      <w:r>
        <w:t>, y t</w:t>
      </w:r>
      <w:r w:rsidRPr="00774FBD">
        <w:t xml:space="preserve">iene una interfaz descrita </w:t>
      </w:r>
      <w:r>
        <w:t xml:space="preserve">y comprensible por las máquinas </w:t>
      </w:r>
      <w:r w:rsidRPr="00774FBD">
        <w:t xml:space="preserve">(específicamente WSDL). </w:t>
      </w:r>
      <w:r>
        <w:t xml:space="preserve">Además, </w:t>
      </w:r>
      <w:commentRangeStart w:id="304"/>
      <w:del w:id="305" w:author="David Recio" w:date="2022-06-16T19:14:00Z">
        <w:r w:rsidDel="005B21D2">
          <w:delText xml:space="preserve">otra </w:delText>
        </w:r>
      </w:del>
      <w:ins w:id="306" w:author="David Recio" w:date="2022-06-16T19:14:00Z">
        <w:r w:rsidR="005B21D2">
          <w:t xml:space="preserve">la </w:t>
        </w:r>
      </w:ins>
      <w:r>
        <w:t xml:space="preserve">forma de </w:t>
      </w:r>
      <w:r>
        <w:lastRenderedPageBreak/>
        <w:t>comunicarse</w:t>
      </w:r>
      <w:commentRangeEnd w:id="304"/>
      <w:r w:rsidR="00B62D6A">
        <w:rPr>
          <w:rStyle w:val="Refdecomentario"/>
        </w:rPr>
        <w:commentReference w:id="304"/>
      </w:r>
      <w:r>
        <w:t xml:space="preserve"> con el Servicio Web es mediante el uso de </w:t>
      </w:r>
      <w:r w:rsidRPr="00774FBD">
        <w:t>mensajes SOAP, normalmente transmitidos mediante HTTP</w:t>
      </w:r>
      <w:r>
        <w:t>,</w:t>
      </w:r>
      <w:r w:rsidRPr="00774FBD">
        <w:t xml:space="preserve"> con una serialización XML</w:t>
      </w:r>
      <w:r>
        <w:t>,</w:t>
      </w:r>
      <w:r w:rsidRPr="00774FBD">
        <w:t xml:space="preserve"> junto con otros estándares relacionados con la web.</w:t>
      </w:r>
    </w:p>
    <w:p w14:paraId="73B7170E" w14:textId="77777777" w:rsidR="00AD0304" w:rsidRDefault="00AD0304" w:rsidP="00AD0304">
      <w:pPr>
        <w:rPr>
          <w:i/>
          <w:iCs/>
        </w:rPr>
      </w:pPr>
      <w:r>
        <w:t xml:space="preserve">El intercambio de mensajes se encuentra estandarizado bajo una descripción de un Servicio Web </w:t>
      </w:r>
      <w:r w:rsidRPr="00BD6A93">
        <w:t>(WSD)</w:t>
      </w:r>
      <w:r>
        <w:t>, qué a su vez, se trata de una especificación que es capaz de procesar la máquina, escrito en WSDL, que define los formatos, protocolos y tipos de datos</w:t>
      </w:r>
      <w:r w:rsidRPr="00BD6A93">
        <w:t xml:space="preserve">. </w:t>
      </w:r>
      <w:r>
        <w:t>“</w:t>
      </w:r>
      <w:r w:rsidRPr="00B571F9">
        <w:rPr>
          <w:i/>
          <w:iCs/>
        </w:rPr>
        <w:t>En esencia, la descripción del servicio representa un acuerdo que rige la mecánica de interacción con ese servicio”</w:t>
      </w:r>
      <w:r>
        <w:rPr>
          <w:i/>
          <w:iCs/>
        </w:rPr>
        <w:t xml:space="preserve">. </w:t>
      </w:r>
    </w:p>
    <w:p w14:paraId="51FC75CA" w14:textId="0318C8A6" w:rsidR="00AD0304" w:rsidRDefault="00AD0304" w:rsidP="00AD0304">
      <w:r>
        <w:t xml:space="preserve">Los mensajes SOAP (Protocolo de Arquitectura Orientada a Servicios) </w:t>
      </w:r>
      <w:commentRangeStart w:id="307"/>
      <w:del w:id="308" w:author="David Recio" w:date="2022-06-22T20:01:00Z">
        <w:r w:rsidDel="00636643">
          <w:delText xml:space="preserve">[ver </w:delText>
        </w:r>
        <w:r w:rsidDel="00636643">
          <w:fldChar w:fldCharType="begin"/>
        </w:r>
        <w:r w:rsidDel="00636643">
          <w:delInstrText xml:space="preserve"> REF _Ref104403959 \r \h </w:delInstrText>
        </w:r>
        <w:r w:rsidDel="00636643">
          <w:fldChar w:fldCharType="separate"/>
        </w:r>
        <w:r w:rsidDel="00636643">
          <w:delText>10]</w:delText>
        </w:r>
        <w:r w:rsidDel="00636643">
          <w:fldChar w:fldCharType="end"/>
        </w:r>
        <w:commentRangeEnd w:id="307"/>
        <w:r w:rsidR="00B62D6A" w:rsidDel="00636643">
          <w:rPr>
            <w:rStyle w:val="Refdecomentario"/>
          </w:rPr>
          <w:commentReference w:id="307"/>
        </w:r>
      </w:del>
      <w:ins w:id="309" w:author="David Recio" w:date="2022-06-22T20:01:00Z">
        <w:r w:rsidR="00636643">
          <w:t xml:space="preserve"> </w:t>
        </w:r>
        <w:r w:rsidR="00636643">
          <w:fldChar w:fldCharType="begin"/>
        </w:r>
        <w:r w:rsidR="00636643">
          <w:instrText xml:space="preserve"> REF _Ref106820524 \r \h </w:instrText>
        </w:r>
      </w:ins>
      <w:r w:rsidR="00636643">
        <w:fldChar w:fldCharType="separate"/>
      </w:r>
      <w:ins w:id="310" w:author="David Recio" w:date="2022-06-22T20:01:00Z">
        <w:r w:rsidR="00636643">
          <w:t>[7]</w:t>
        </w:r>
        <w:r w:rsidR="00636643">
          <w:fldChar w:fldCharType="end"/>
        </w:r>
      </w:ins>
      <w:del w:id="311" w:author="David Recio" w:date="2022-06-22T20:01:00Z">
        <w:r w:rsidDel="00636643">
          <w:delText xml:space="preserve"> </w:delText>
        </w:r>
      </w:del>
      <w:r>
        <w:t>proporcionan un marco</w:t>
      </w:r>
      <w:r w:rsidRPr="0056794C">
        <w:t xml:space="preserve"> </w:t>
      </w:r>
      <w:r>
        <w:t>estándar, extensible y componible para empaquetar e intercambiar mensajes XML mediante el uso de encabezados.</w:t>
      </w:r>
      <w:r w:rsidRPr="0056794C">
        <w:t xml:space="preserve"> </w:t>
      </w:r>
      <w:r>
        <w:t>Pueden ser transportados por una variedad de protocolos de red, cómo HTTP, SMTP, FTP, RMI/IIOP o un protocolo de mensajería propietario, cuya finalidad es representar la información necesaria para invocar un servicio o reflejar los resultados de una invocación de servicio, y contiene la información especificada en la definición de interfaz de servicio.</w:t>
      </w:r>
    </w:p>
    <w:p w14:paraId="1C4884E2" w14:textId="77777777" w:rsidR="001F47C6" w:rsidRDefault="00AD0304" w:rsidP="001F47C6">
      <w:pPr>
        <w:keepNext/>
        <w:rPr>
          <w:ins w:id="312" w:author="David Recio" w:date="2022-06-22T20:03:00Z"/>
        </w:rPr>
      </w:pPr>
      <w:r>
        <w:rPr>
          <w:noProof/>
        </w:rPr>
        <w:drawing>
          <wp:inline distT="0" distB="0" distL="0" distR="0" wp14:anchorId="241F06D7" wp14:editId="2A64A281">
            <wp:extent cx="4705350" cy="2741290"/>
            <wp:effectExtent l="0" t="0" r="0" b="254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rotWithShape="1">
                    <a:blip r:embed="rId35"/>
                    <a:srcRect b="11603"/>
                    <a:stretch/>
                  </pic:blipFill>
                  <pic:spPr bwMode="auto">
                    <a:xfrm>
                      <a:off x="0" y="0"/>
                      <a:ext cx="4714819" cy="2746806"/>
                    </a:xfrm>
                    <a:prstGeom prst="rect">
                      <a:avLst/>
                    </a:prstGeom>
                    <a:ln>
                      <a:noFill/>
                    </a:ln>
                    <a:extLst>
                      <a:ext uri="{53640926-AAD7-44D8-BBD7-CCE9431645EC}">
                        <a14:shadowObscured xmlns:a14="http://schemas.microsoft.com/office/drawing/2010/main"/>
                      </a:ext>
                    </a:extLst>
                  </pic:spPr>
                </pic:pic>
              </a:graphicData>
            </a:graphic>
          </wp:inline>
        </w:drawing>
      </w:r>
    </w:p>
    <w:p w14:paraId="5D3F986E" w14:textId="6514D963" w:rsidR="00AD0304" w:rsidRPr="00793A79" w:rsidRDefault="001F47C6">
      <w:pPr>
        <w:pStyle w:val="Descripcin"/>
        <w:pPrChange w:id="313" w:author="David Recio" w:date="2022-06-22T20:03:00Z">
          <w:pPr>
            <w:keepNext/>
          </w:pPr>
        </w:pPrChange>
      </w:pPr>
      <w:bookmarkStart w:id="314" w:name="_Toc106842462"/>
      <w:ins w:id="315" w:author="David Recio" w:date="2022-06-22T20:03:00Z">
        <w:r w:rsidRPr="00216058">
          <w:rPr>
            <w:i w:val="0"/>
            <w:iCs w:val="0"/>
            <w:rPrChange w:id="316" w:author="David Recio" w:date="2022-06-23T02:05:00Z">
              <w:rPr>
                <w:i/>
                <w:iCs/>
              </w:rPr>
            </w:rPrChange>
          </w:rPr>
          <w:t xml:space="preserve">Ilustración </w:t>
        </w:r>
        <w:r w:rsidRPr="00216058">
          <w:rPr>
            <w:i w:val="0"/>
            <w:iCs w:val="0"/>
            <w:rPrChange w:id="317" w:author="David Recio" w:date="2022-06-23T02:05:00Z">
              <w:rPr>
                <w:i/>
                <w:iCs/>
              </w:rPr>
            </w:rPrChange>
          </w:rPr>
          <w:fldChar w:fldCharType="begin"/>
        </w:r>
        <w:r w:rsidRPr="00216058">
          <w:rPr>
            <w:i w:val="0"/>
            <w:iCs w:val="0"/>
            <w:rPrChange w:id="318" w:author="David Recio" w:date="2022-06-23T02:05:00Z">
              <w:rPr>
                <w:i/>
                <w:iCs/>
              </w:rPr>
            </w:rPrChange>
          </w:rPr>
          <w:instrText xml:space="preserve"> SEQ Ilustración \* ARABIC </w:instrText>
        </w:r>
      </w:ins>
      <w:r w:rsidRPr="00216058">
        <w:rPr>
          <w:i w:val="0"/>
          <w:iCs w:val="0"/>
          <w:rPrChange w:id="319" w:author="David Recio" w:date="2022-06-23T02:05:00Z">
            <w:rPr>
              <w:i/>
              <w:iCs/>
            </w:rPr>
          </w:rPrChange>
        </w:rPr>
        <w:fldChar w:fldCharType="separate"/>
      </w:r>
      <w:ins w:id="320" w:author="David Recio" w:date="2022-06-22T20:03:00Z">
        <w:r w:rsidRPr="00216058">
          <w:rPr>
            <w:i w:val="0"/>
            <w:iCs w:val="0"/>
            <w:noProof/>
            <w:rPrChange w:id="321" w:author="David Recio" w:date="2022-06-23T02:05:00Z">
              <w:rPr>
                <w:i/>
                <w:iCs/>
                <w:noProof/>
              </w:rPr>
            </w:rPrChange>
          </w:rPr>
          <w:t>5</w:t>
        </w:r>
        <w:r w:rsidRPr="00216058">
          <w:rPr>
            <w:i w:val="0"/>
            <w:iCs w:val="0"/>
            <w:rPrChange w:id="322" w:author="David Recio" w:date="2022-06-23T02:05:00Z">
              <w:rPr>
                <w:i/>
                <w:iCs/>
              </w:rPr>
            </w:rPrChange>
          </w:rPr>
          <w:fldChar w:fldCharType="end"/>
        </w:r>
        <w:r w:rsidRPr="00216058">
          <w:rPr>
            <w:i w:val="0"/>
            <w:iCs w:val="0"/>
            <w:rPrChange w:id="323" w:author="David Recio" w:date="2022-06-23T02:05:00Z">
              <w:rPr>
                <w:i/>
                <w:iCs/>
              </w:rPr>
            </w:rPrChange>
          </w:rPr>
          <w:t>. Discovery Process</w:t>
        </w:r>
      </w:ins>
      <w:bookmarkEnd w:id="314"/>
    </w:p>
    <w:p w14:paraId="6BC789D4" w14:textId="6B0E2C6D" w:rsidR="00AD0304" w:rsidDel="001F47C6" w:rsidRDefault="00D40DC9" w:rsidP="00AD0304">
      <w:pPr>
        <w:pStyle w:val="Descripcin"/>
        <w:rPr>
          <w:del w:id="324" w:author="David Recio" w:date="2022-06-22T20:02:00Z"/>
        </w:rPr>
      </w:pPr>
      <w:del w:id="325" w:author="David Recio" w:date="2022-06-22T20:02:00Z">
        <w:r w:rsidDel="001F47C6">
          <w:lastRenderedPageBreak/>
          <w:fldChar w:fldCharType="begin"/>
        </w:r>
        <w:r w:rsidDel="001F47C6">
          <w:delInstrText xml:space="preserve"> SEQ Ilustración \* ARABIC </w:delInstrText>
        </w:r>
        <w:r w:rsidDel="001F47C6">
          <w:fldChar w:fldCharType="separate"/>
        </w:r>
        <w:r w:rsidR="00597FD8" w:rsidDel="001F47C6">
          <w:rPr>
            <w:noProof/>
          </w:rPr>
          <w:delText>5</w:delText>
        </w:r>
        <w:r w:rsidDel="001F47C6">
          <w:rPr>
            <w:noProof/>
          </w:rPr>
          <w:fldChar w:fldCharType="end"/>
        </w:r>
        <w:r w:rsidR="00AD0304" w:rsidDel="001F47C6">
          <w:delText xml:space="preserve"> </w:delText>
        </w:r>
        <w:commentRangeStart w:id="326"/>
        <w:r w:rsidR="00AD0304" w:rsidDel="001F47C6">
          <w:delText>Mensajes SOAP</w:delText>
        </w:r>
        <w:commentRangeEnd w:id="326"/>
        <w:r w:rsidR="00B62D6A" w:rsidDel="001F47C6">
          <w:rPr>
            <w:rStyle w:val="Refdecomentario"/>
            <w:i w:val="0"/>
            <w:iCs w:val="0"/>
            <w:color w:val="auto"/>
          </w:rPr>
          <w:commentReference w:id="326"/>
        </w:r>
      </w:del>
    </w:p>
    <w:p w14:paraId="25086DBB" w14:textId="6FBDB2AF" w:rsidR="00AD0304" w:rsidRDefault="00AD0304" w:rsidP="00AD0304">
      <w:r>
        <w:t xml:space="preserve">Para finalizar, es importante definir cómo funcionan los Servicios Web. En este caso, </w:t>
      </w:r>
      <w:commentRangeStart w:id="327"/>
      <w:del w:id="328" w:author="David Recio" w:date="2022-06-16T19:15:00Z">
        <w:r w:rsidDel="005B21D2">
          <w:delText xml:space="preserve">he elegido </w:delText>
        </w:r>
        <w:commentRangeEnd w:id="327"/>
        <w:r w:rsidR="00B62D6A" w:rsidDel="005B21D2">
          <w:rPr>
            <w:rStyle w:val="Refdecomentario"/>
          </w:rPr>
          <w:commentReference w:id="327"/>
        </w:r>
      </w:del>
      <w:ins w:id="329" w:author="David Recio" w:date="2022-06-16T19:15:00Z">
        <w:r w:rsidR="005B21D2">
          <w:t xml:space="preserve">se muestra </w:t>
        </w:r>
      </w:ins>
      <w:r>
        <w:t>el proceso de descubrimiento, el cual sigue los distintos pasos:</w:t>
      </w:r>
    </w:p>
    <w:p w14:paraId="4F666165" w14:textId="77777777" w:rsidR="00AD0304" w:rsidRDefault="00AD0304" w:rsidP="007513A8">
      <w:pPr>
        <w:pStyle w:val="Prrafodelista"/>
        <w:numPr>
          <w:ilvl w:val="0"/>
          <w:numId w:val="11"/>
        </w:numPr>
      </w:pPr>
      <w:r>
        <w:t>Las entidades implicadas (receptor y proveedor) se “conocen” entre sí.</w:t>
      </w:r>
    </w:p>
    <w:p w14:paraId="25B33DF4" w14:textId="410B3375" w:rsidR="00AD0304" w:rsidRDefault="00AD0304" w:rsidP="007513A8">
      <w:pPr>
        <w:pStyle w:val="Prrafodelista"/>
        <w:numPr>
          <w:ilvl w:val="1"/>
          <w:numId w:val="11"/>
        </w:numPr>
      </w:pPr>
      <w:r>
        <w:t xml:space="preserve">Este proceso se realiza mediante la obtención del WSD y una descripción funcional asociada a éste (FD). La FD puede ser tan simple como los metadatos o una URI, o puede ser más compleja como </w:t>
      </w:r>
      <w:r w:rsidRPr="00497EAB">
        <w:t>una colección de declaraciones</w:t>
      </w:r>
      <w:del w:id="330" w:author="David Recio" w:date="2022-06-22T20:05:00Z">
        <w:r w:rsidRPr="00497EAB" w:rsidDel="001F47C6">
          <w:delText xml:space="preserve"> </w:delText>
        </w:r>
        <w:commentRangeStart w:id="331"/>
        <w:r w:rsidRPr="00497EAB" w:rsidDel="001F47C6">
          <w:delText>RDF</w:delText>
        </w:r>
        <w:commentRangeEnd w:id="331"/>
        <w:r w:rsidR="00B62D6A" w:rsidDel="001F47C6">
          <w:rPr>
            <w:rStyle w:val="Refdecomentario"/>
          </w:rPr>
          <w:commentReference w:id="331"/>
        </w:r>
      </w:del>
      <w:r>
        <w:t>.</w:t>
      </w:r>
    </w:p>
    <w:p w14:paraId="685C8072" w14:textId="77777777" w:rsidR="00AD0304" w:rsidRDefault="00AD0304" w:rsidP="007513A8">
      <w:pPr>
        <w:pStyle w:val="Prrafodelista"/>
        <w:numPr>
          <w:ilvl w:val="1"/>
          <w:numId w:val="11"/>
        </w:numPr>
      </w:pPr>
      <w:r>
        <w:t>El solicitante es el que proporciona los criterios al servicio de descubrimiento con el fin de seleccionar un WSD basada en una FD.</w:t>
      </w:r>
    </w:p>
    <w:p w14:paraId="3FB88834" w14:textId="77777777" w:rsidR="00AD0304" w:rsidRDefault="00AD0304" w:rsidP="007513A8">
      <w:pPr>
        <w:pStyle w:val="Prrafodelista"/>
        <w:numPr>
          <w:ilvl w:val="0"/>
          <w:numId w:val="11"/>
        </w:numPr>
      </w:pPr>
      <w:r>
        <w:t xml:space="preserve">Una vez realizada la primera etapa, ambas entidades acuerdan una semántica para realizar la interacción deseada. Esta semántica puede ser ofrecida por parte de la entidad proveedora al solicitante mediante el régimen </w:t>
      </w:r>
      <w:commentRangeStart w:id="332"/>
      <w:r>
        <w:t>“Tómalo o déjalo”.</w:t>
      </w:r>
      <w:commentRangeEnd w:id="332"/>
      <w:r w:rsidR="00B62D6A">
        <w:rPr>
          <w:rStyle w:val="Refdecomentario"/>
        </w:rPr>
        <w:commentReference w:id="332"/>
      </w:r>
    </w:p>
    <w:p w14:paraId="254E1739" w14:textId="77777777" w:rsidR="00AD0304" w:rsidRDefault="00AD0304" w:rsidP="007513A8">
      <w:pPr>
        <w:pStyle w:val="Prrafodelista"/>
        <w:numPr>
          <w:ilvl w:val="0"/>
          <w:numId w:val="11"/>
        </w:numPr>
      </w:pPr>
      <w:r>
        <w:t>En esta etapa, ambas entidades incorporan tanto el WSD como la semántica para poder comunicarse.</w:t>
      </w:r>
    </w:p>
    <w:p w14:paraId="3FDDA180" w14:textId="77777777" w:rsidR="00AD0304" w:rsidRPr="00C62AD0" w:rsidRDefault="00AD0304" w:rsidP="007513A8">
      <w:pPr>
        <w:pStyle w:val="Prrafodelista"/>
        <w:numPr>
          <w:ilvl w:val="0"/>
          <w:numId w:val="11"/>
        </w:numPr>
      </w:pPr>
      <w:commentRangeStart w:id="333"/>
      <w:r>
        <w:t>Por último, una vez incorporado el paso anterior, ambas entidades empiezan a comunicarse mediante mensajes SOAP</w:t>
      </w:r>
      <w:commentRangeEnd w:id="333"/>
      <w:r w:rsidR="00B62D6A">
        <w:rPr>
          <w:rStyle w:val="Refdecomentario"/>
        </w:rPr>
        <w:commentReference w:id="333"/>
      </w:r>
      <w:r>
        <w:t>.</w:t>
      </w:r>
    </w:p>
    <w:p w14:paraId="34898364" w14:textId="5E1B80FD" w:rsidR="00AD0304" w:rsidRDefault="00AD0304" w:rsidP="00AD0304">
      <w:pPr>
        <w:pStyle w:val="Ttulo3"/>
        <w:rPr>
          <w:ins w:id="334" w:author="David Recio" w:date="2022-06-22T20:27:00Z"/>
        </w:rPr>
      </w:pPr>
      <w:bookmarkStart w:id="335" w:name="_Ref101467937"/>
      <w:bookmarkStart w:id="336" w:name="_Toc101469218"/>
      <w:bookmarkStart w:id="337" w:name="_Toc106131023"/>
      <w:commentRangeStart w:id="338"/>
      <w:r>
        <w:t>Servicios Web RESTful (estilo arquitectónico REST)</w:t>
      </w:r>
      <w:bookmarkEnd w:id="335"/>
      <w:bookmarkEnd w:id="336"/>
      <w:bookmarkEnd w:id="337"/>
    </w:p>
    <w:p w14:paraId="416F079B" w14:textId="258E260F" w:rsidR="00216058" w:rsidRDefault="00216058" w:rsidP="00216058">
      <w:pPr>
        <w:rPr>
          <w:ins w:id="339" w:author="David Recio" w:date="2022-06-23T01:55:00Z"/>
        </w:rPr>
      </w:pPr>
      <w:ins w:id="340" w:author="David Recio" w:date="2022-06-23T01:55:00Z">
        <w:r>
          <w:t xml:space="preserve">El estilo arquitectónico REST ( Representational State Transfer) lo definió Roy  Fielding como “una arquitectura de software para sistemas hipermedia distribuidos” </w:t>
        </w:r>
      </w:ins>
      <w:ins w:id="341" w:author="David Recio" w:date="2022-06-23T02:12:00Z">
        <w:r w:rsidR="00F37BAA">
          <w:fldChar w:fldCharType="begin"/>
        </w:r>
        <w:r w:rsidR="00F37BAA">
          <w:instrText xml:space="preserve"> REF _Ref106842752 \r \h </w:instrText>
        </w:r>
      </w:ins>
      <w:r w:rsidR="00F37BAA">
        <w:fldChar w:fldCharType="separate"/>
      </w:r>
      <w:ins w:id="342" w:author="David Recio" w:date="2022-06-23T02:12:00Z">
        <w:r w:rsidR="00F37BAA">
          <w:t>[11]</w:t>
        </w:r>
        <w:r w:rsidR="00F37BAA">
          <w:fldChar w:fldCharType="end"/>
        </w:r>
        <w:r w:rsidR="00F37BAA">
          <w:t>.</w:t>
        </w:r>
      </w:ins>
      <w:ins w:id="343" w:author="David Recio" w:date="2022-06-23T01:55:00Z">
        <w:r>
          <w:t>REST se fundamenta en el sistema cliente - servidor, en el que el cliente ingresa en los servicios a través de un puerto (socket), usando el protocolo HTTP como fuente de comunicación de los mensajes.</w:t>
        </w:r>
      </w:ins>
    </w:p>
    <w:p w14:paraId="65299334" w14:textId="596EB684" w:rsidR="00216058" w:rsidRDefault="00216058">
      <w:pPr>
        <w:rPr>
          <w:ins w:id="344" w:author="David Recio" w:date="2022-06-23T01:55:00Z"/>
        </w:rPr>
        <w:pPrChange w:id="345" w:author="David Recio" w:date="2022-06-23T01:57:00Z">
          <w:pPr>
            <w:jc w:val="center"/>
          </w:pPr>
        </w:pPrChange>
      </w:pPr>
      <w:ins w:id="346" w:author="David Recio" w:date="2022-06-23T01:57:00Z">
        <w:r>
          <w:rPr>
            <w:noProof/>
          </w:rPr>
          <w:lastRenderedPageBreak/>
          <mc:AlternateContent>
            <mc:Choice Requires="wps">
              <w:drawing>
                <wp:anchor distT="0" distB="0" distL="114300" distR="114300" simplePos="0" relativeHeight="251668480" behindDoc="0" locked="0" layoutInCell="1" allowOverlap="1" wp14:anchorId="3DC8E80F" wp14:editId="44EE22A3">
                  <wp:simplePos x="0" y="0"/>
                  <wp:positionH relativeFrom="column">
                    <wp:posOffset>545465</wp:posOffset>
                  </wp:positionH>
                  <wp:positionV relativeFrom="paragraph">
                    <wp:posOffset>1997075</wp:posOffset>
                  </wp:positionV>
                  <wp:extent cx="39370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159610BE" w14:textId="0EF758F7" w:rsidR="00216058" w:rsidRPr="00793A79" w:rsidRDefault="00216058">
                              <w:pPr>
                                <w:pStyle w:val="Descripcin"/>
                                <w:rPr>
                                  <w:noProof/>
                                </w:rPr>
                                <w:pPrChange w:id="347" w:author="David Recio" w:date="2022-06-23T01:57:00Z">
                                  <w:pPr>
                                    <w:jc w:val="center"/>
                                  </w:pPr>
                                </w:pPrChange>
                              </w:pPr>
                              <w:bookmarkStart w:id="348" w:name="_Toc106842463"/>
                              <w:ins w:id="349" w:author="David Recio" w:date="2022-06-23T01:57:00Z">
                                <w:r w:rsidRPr="00216058">
                                  <w:rPr>
                                    <w:i w:val="0"/>
                                    <w:iCs w:val="0"/>
                                    <w:rPrChange w:id="350" w:author="David Recio" w:date="2022-06-23T02:05:00Z">
                                      <w:rPr>
                                        <w:i/>
                                        <w:iCs/>
                                      </w:rPr>
                                    </w:rPrChange>
                                  </w:rPr>
                                  <w:t xml:space="preserve">Ilustración </w:t>
                                </w:r>
                                <w:r w:rsidRPr="00216058">
                                  <w:rPr>
                                    <w:i w:val="0"/>
                                    <w:iCs w:val="0"/>
                                    <w:rPrChange w:id="351" w:author="David Recio" w:date="2022-06-23T02:05:00Z">
                                      <w:rPr>
                                        <w:i/>
                                        <w:iCs/>
                                      </w:rPr>
                                    </w:rPrChange>
                                  </w:rPr>
                                  <w:fldChar w:fldCharType="begin"/>
                                </w:r>
                                <w:r w:rsidRPr="00216058">
                                  <w:rPr>
                                    <w:i w:val="0"/>
                                    <w:iCs w:val="0"/>
                                    <w:rPrChange w:id="352" w:author="David Recio" w:date="2022-06-23T02:05:00Z">
                                      <w:rPr>
                                        <w:i/>
                                        <w:iCs/>
                                      </w:rPr>
                                    </w:rPrChange>
                                  </w:rPr>
                                  <w:instrText xml:space="preserve"> SEQ Ilustración \* ARABIC </w:instrText>
                                </w:r>
                              </w:ins>
                              <w:r w:rsidRPr="00216058">
                                <w:rPr>
                                  <w:i w:val="0"/>
                                  <w:iCs w:val="0"/>
                                  <w:rPrChange w:id="353" w:author="David Recio" w:date="2022-06-23T02:05:00Z">
                                    <w:rPr>
                                      <w:i/>
                                      <w:iCs/>
                                    </w:rPr>
                                  </w:rPrChange>
                                </w:rPr>
                                <w:fldChar w:fldCharType="separate"/>
                              </w:r>
                              <w:ins w:id="354" w:author="David Recio" w:date="2022-06-23T01:57:00Z">
                                <w:r w:rsidRPr="00216058">
                                  <w:rPr>
                                    <w:i w:val="0"/>
                                    <w:iCs w:val="0"/>
                                    <w:noProof/>
                                    <w:rPrChange w:id="355" w:author="David Recio" w:date="2022-06-23T02:05:00Z">
                                      <w:rPr>
                                        <w:i/>
                                        <w:iCs/>
                                        <w:noProof/>
                                      </w:rPr>
                                    </w:rPrChange>
                                  </w:rPr>
                                  <w:t>6</w:t>
                                </w:r>
                                <w:r w:rsidRPr="00216058">
                                  <w:rPr>
                                    <w:i w:val="0"/>
                                    <w:iCs w:val="0"/>
                                    <w:rPrChange w:id="356" w:author="David Recio" w:date="2022-06-23T02:05:00Z">
                                      <w:rPr>
                                        <w:i/>
                                        <w:iCs/>
                                      </w:rPr>
                                    </w:rPrChange>
                                  </w:rPr>
                                  <w:fldChar w:fldCharType="end"/>
                                </w:r>
                                <w:r w:rsidRPr="00216058">
                                  <w:rPr>
                                    <w:i w:val="0"/>
                                    <w:iCs w:val="0"/>
                                    <w:rPrChange w:id="357" w:author="David Recio" w:date="2022-06-23T02:05:00Z">
                                      <w:rPr>
                                        <w:i/>
                                        <w:iCs/>
                                      </w:rPr>
                                    </w:rPrChange>
                                  </w:rPr>
                                  <w:t>. Diagrama de una estructura REST</w:t>
                                </w:r>
                              </w:ins>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8E80F" id="Cuadro de texto 59" o:spid="_x0000_s1028" type="#_x0000_t202" style="position:absolute;left:0;text-align:left;margin-left:42.95pt;margin-top:157.25pt;width:310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LmGgIAAD8EAAAOAAAAZHJzL2Uyb0RvYy54bWysU8Fu2zAMvQ/YPwi6L3YSrNu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" stroked="f">
                  <v:textbox style="mso-fit-shape-to-text:t" inset="0,0,0,0">
                    <w:txbxContent>
                      <w:p w14:paraId="159610BE" w14:textId="0EF758F7" w:rsidR="00216058" w:rsidRPr="00793A79" w:rsidRDefault="00216058">
                        <w:pPr>
                          <w:pStyle w:val="Descripcin"/>
                          <w:rPr>
                            <w:noProof/>
                          </w:rPr>
                          <w:pPrChange w:id="358" w:author="David Recio" w:date="2022-06-23T01:57:00Z">
                            <w:pPr>
                              <w:jc w:val="center"/>
                            </w:pPr>
                          </w:pPrChange>
                        </w:pPr>
                        <w:bookmarkStart w:id="359" w:name="_Toc106842463"/>
                        <w:ins w:id="360" w:author="David Recio" w:date="2022-06-23T01:57:00Z">
                          <w:r w:rsidRPr="00216058">
                            <w:rPr>
                              <w:i w:val="0"/>
                              <w:iCs w:val="0"/>
                              <w:rPrChange w:id="361" w:author="David Recio" w:date="2022-06-23T02:05:00Z">
                                <w:rPr>
                                  <w:i/>
                                  <w:iCs/>
                                </w:rPr>
                              </w:rPrChange>
                            </w:rPr>
                            <w:t xml:space="preserve">Ilustración </w:t>
                          </w:r>
                          <w:r w:rsidRPr="00216058">
                            <w:rPr>
                              <w:i w:val="0"/>
                              <w:iCs w:val="0"/>
                              <w:rPrChange w:id="362" w:author="David Recio" w:date="2022-06-23T02:05:00Z">
                                <w:rPr>
                                  <w:i/>
                                  <w:iCs/>
                                </w:rPr>
                              </w:rPrChange>
                            </w:rPr>
                            <w:fldChar w:fldCharType="begin"/>
                          </w:r>
                          <w:r w:rsidRPr="00216058">
                            <w:rPr>
                              <w:i w:val="0"/>
                              <w:iCs w:val="0"/>
                              <w:rPrChange w:id="363" w:author="David Recio" w:date="2022-06-23T02:05:00Z">
                                <w:rPr>
                                  <w:i/>
                                  <w:iCs/>
                                </w:rPr>
                              </w:rPrChange>
                            </w:rPr>
                            <w:instrText xml:space="preserve"> SEQ Ilustración \* ARABIC </w:instrText>
                          </w:r>
                        </w:ins>
                        <w:r w:rsidRPr="00216058">
                          <w:rPr>
                            <w:i w:val="0"/>
                            <w:iCs w:val="0"/>
                            <w:rPrChange w:id="364" w:author="David Recio" w:date="2022-06-23T02:05:00Z">
                              <w:rPr>
                                <w:i/>
                                <w:iCs/>
                              </w:rPr>
                            </w:rPrChange>
                          </w:rPr>
                          <w:fldChar w:fldCharType="separate"/>
                        </w:r>
                        <w:ins w:id="365" w:author="David Recio" w:date="2022-06-23T01:57:00Z">
                          <w:r w:rsidRPr="00216058">
                            <w:rPr>
                              <w:i w:val="0"/>
                              <w:iCs w:val="0"/>
                              <w:noProof/>
                              <w:rPrChange w:id="366" w:author="David Recio" w:date="2022-06-23T02:05:00Z">
                                <w:rPr>
                                  <w:i/>
                                  <w:iCs/>
                                  <w:noProof/>
                                </w:rPr>
                              </w:rPrChange>
                            </w:rPr>
                            <w:t>6</w:t>
                          </w:r>
                          <w:r w:rsidRPr="00216058">
                            <w:rPr>
                              <w:i w:val="0"/>
                              <w:iCs w:val="0"/>
                              <w:rPrChange w:id="367" w:author="David Recio" w:date="2022-06-23T02:05:00Z">
                                <w:rPr>
                                  <w:i/>
                                  <w:iCs/>
                                </w:rPr>
                              </w:rPrChange>
                            </w:rPr>
                            <w:fldChar w:fldCharType="end"/>
                          </w:r>
                          <w:r w:rsidRPr="00216058">
                            <w:rPr>
                              <w:i w:val="0"/>
                              <w:iCs w:val="0"/>
                              <w:rPrChange w:id="368" w:author="David Recio" w:date="2022-06-23T02:05:00Z">
                                <w:rPr>
                                  <w:i/>
                                  <w:iCs/>
                                </w:rPr>
                              </w:rPrChange>
                            </w:rPr>
                            <w:t>. Diagrama de una estructura REST</w:t>
                          </w:r>
                        </w:ins>
                        <w:bookmarkEnd w:id="359"/>
                      </w:p>
                    </w:txbxContent>
                  </v:textbox>
                  <w10:wrap type="through"/>
                </v:shape>
              </w:pict>
            </mc:Fallback>
          </mc:AlternateContent>
        </w:r>
      </w:ins>
      <w:ins w:id="369" w:author="David Recio" w:date="2022-06-23T01:55:00Z">
        <w:r>
          <w:rPr>
            <w:noProof/>
          </w:rPr>
          <w:drawing>
            <wp:anchor distT="0" distB="0" distL="114300" distR="114300" simplePos="0" relativeHeight="251666432" behindDoc="0" locked="0" layoutInCell="1" allowOverlap="1" wp14:anchorId="3300D16D" wp14:editId="6AE1192A">
              <wp:simplePos x="0" y="0"/>
              <wp:positionH relativeFrom="column">
                <wp:posOffset>545465</wp:posOffset>
              </wp:positionH>
              <wp:positionV relativeFrom="paragraph">
                <wp:posOffset>3175</wp:posOffset>
              </wp:positionV>
              <wp:extent cx="3937000" cy="1936750"/>
              <wp:effectExtent l="0" t="0" r="6350" b="6350"/>
              <wp:wrapThrough wrapText="bothSides">
                <wp:wrapPolygon edited="0">
                  <wp:start x="0" y="0"/>
                  <wp:lineTo x="0" y="21458"/>
                  <wp:lineTo x="21530" y="21458"/>
                  <wp:lineTo x="21530" y="0"/>
                  <wp:lineTo x="0" y="0"/>
                </wp:wrapPolygon>
              </wp:wrapThrough>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7000" cy="1936750"/>
                      </a:xfrm>
                      <a:prstGeom prst="rect">
                        <a:avLst/>
                      </a:prstGeom>
                      <a:noFill/>
                    </pic:spPr>
                  </pic:pic>
                </a:graphicData>
              </a:graphic>
              <wp14:sizeRelH relativeFrom="page">
                <wp14:pctWidth>0</wp14:pctWidth>
              </wp14:sizeRelH>
              <wp14:sizeRelV relativeFrom="page">
                <wp14:pctHeight>0</wp14:pctHeight>
              </wp14:sizeRelV>
            </wp:anchor>
          </w:drawing>
        </w:r>
      </w:ins>
    </w:p>
    <w:p w14:paraId="0701316C" w14:textId="356AFF83" w:rsidR="00216058" w:rsidRDefault="00216058" w:rsidP="00216058">
      <w:pPr>
        <w:ind w:firstLine="709"/>
        <w:rPr>
          <w:ins w:id="370" w:author="David Recio" w:date="2022-06-23T01:55:00Z"/>
        </w:rPr>
      </w:pPr>
      <w:ins w:id="371" w:author="David Recio" w:date="2022-06-23T01:55:00Z">
        <w:r>
          <w:t>El éxito de la arquitectura REST es porque da resolución a las necesidades de un sistema hipermedia: “diseñada para ajustarse a las necesidades de un sistema hipermedia distribuido de gran escala: escalabilidad en las interacciones 10 entre componentes, interfaces genéricas, despliegue independiente de componentes y diseño de componentes intermedios para reducir la latencia de las interacciones y reforzar la seguridad y encapsular sistemas heredados”</w:t>
        </w:r>
      </w:ins>
      <w:ins w:id="372" w:author="David Recio" w:date="2022-06-23T02:12:00Z">
        <w:r w:rsidR="00F37BAA">
          <w:fldChar w:fldCharType="begin"/>
        </w:r>
        <w:r w:rsidR="00F37BAA">
          <w:instrText xml:space="preserve"> REF _Ref106842786 \r \h </w:instrText>
        </w:r>
      </w:ins>
      <w:r w:rsidR="00F37BAA">
        <w:fldChar w:fldCharType="separate"/>
      </w:r>
      <w:ins w:id="373" w:author="David Recio" w:date="2022-06-23T02:12:00Z">
        <w:r w:rsidR="00F37BAA">
          <w:t>[12]</w:t>
        </w:r>
        <w:r w:rsidR="00F37BAA">
          <w:fldChar w:fldCharType="end"/>
        </w:r>
      </w:ins>
      <w:ins w:id="374" w:author="David Recio" w:date="2022-06-23T01:55:00Z">
        <w:r>
          <w:t>. El uso más importante del estilo arquitectónico lo encontramos en la Web (Es un sistema hipermedia elaborado utilizando este estilo). Para alcanzar sus objetivos, las limitaciones que impone el estilo arquitectónico REST son:</w:t>
        </w:r>
      </w:ins>
    </w:p>
    <w:p w14:paraId="53D1B58E" w14:textId="77777777" w:rsidR="00216058" w:rsidRDefault="00216058" w:rsidP="00216058">
      <w:pPr>
        <w:ind w:firstLine="709"/>
        <w:rPr>
          <w:ins w:id="375" w:author="David Recio" w:date="2022-06-23T01:55:00Z"/>
        </w:rPr>
      </w:pPr>
      <w:ins w:id="376" w:author="David Recio" w:date="2022-06-23T01:55:00Z">
        <w:r>
          <w:rPr>
            <w:b/>
            <w:bCs/>
            <w:u w:val="single"/>
          </w:rPr>
          <w:t>Recurso: Identificación, estado.</w:t>
        </w:r>
        <w:r>
          <w:t xml:space="preserve">   La conceptualización principal en la que se fundamenta REST son los recursos. Por definición un recurso es todo elemento dinámico clave para el orden de la aplicación que se quiere crear (p.e: Formulario, Usuario, entre otros). El recurso debe ser identificable y único de modo evidente  usando un proceso estandarizado. En el ejemplo de la web se usan las URI( Unified Resource Identifier); p.e: /usuario/:idUsuario/formulario. La URI ejecuta como nombre y dirección en cada recurso. Lo cual admite que se pueda “navegar” entre los diferentes recursos. La URI no admite acciones y no se debe filtrar información del recurso.</w:t>
        </w:r>
      </w:ins>
    </w:p>
    <w:p w14:paraId="2F2EE0B4" w14:textId="77777777" w:rsidR="00216058" w:rsidRDefault="00216058" w:rsidP="00216058">
      <w:pPr>
        <w:rPr>
          <w:ins w:id="377" w:author="David Recio" w:date="2022-06-23T01:55:00Z"/>
        </w:rPr>
      </w:pPr>
      <w:ins w:id="378" w:author="David Recio" w:date="2022-06-23T01:55:00Z">
        <w:r>
          <w:rPr>
            <w:b/>
            <w:bCs/>
            <w:i/>
            <w:iCs/>
            <w:u w:val="single"/>
          </w:rPr>
          <w:t>Representación de un recurso.</w:t>
        </w:r>
        <w:r>
          <w:t xml:space="preserve">  La representación del recurso hace referencia a la información de un recurso en un momento en el tiempo (una” imagen del estado </w:t>
        </w:r>
        <w:r>
          <w:lastRenderedPageBreak/>
          <w:t xml:space="preserve">del recurso”). Es la unión de metadatos y datos específicos que dan información sobre los datos incluidos (p.e: como desarrollarlos, informacion extra, entre otros.). En la Web, se solicita un recurso en HTML (para el navegador) o JSON (para ser utilizado por otros programas) intercambiando varios tipos de archivos ( multimedia, imágenes, textos, entre otros) por medio del MIME (Multipurpose  Internet Mail Extensions ) que es un modelo para codificar representaciones. </w:t>
        </w:r>
      </w:ins>
    </w:p>
    <w:p w14:paraId="346F243F" w14:textId="77777777" w:rsidR="00216058" w:rsidRDefault="00216058" w:rsidP="00216058">
      <w:pPr>
        <w:rPr>
          <w:ins w:id="379" w:author="David Recio" w:date="2022-06-23T01:55:00Z"/>
        </w:rPr>
      </w:pPr>
      <w:ins w:id="380" w:author="David Recio" w:date="2022-06-23T01:55:00Z">
        <w:r>
          <w:rPr>
            <w:b/>
            <w:bCs/>
            <w:i/>
            <w:iCs/>
            <w:u w:val="single"/>
          </w:rPr>
          <w:t>Hipermedia.</w:t>
        </w:r>
        <w:r>
          <w:t xml:space="preserve"> Son vínculo y enlaces a los distintos recursos. Y esto es lo que permite la relación de recursos. Una restricción  significativa de REST  es la denominado como HATEOAS( Hypermedia as the Engine of the Application State ). Esta restricción admite que, mediante el uso del hiperenlace, se obtenga la representación de 11 recurso, que este contiene URIs de otros recursos con los que se puede interactuar. </w:t>
        </w:r>
      </w:ins>
    </w:p>
    <w:p w14:paraId="26CE49F9" w14:textId="77777777" w:rsidR="00216058" w:rsidRDefault="00216058" w:rsidP="00216058">
      <w:pPr>
        <w:rPr>
          <w:ins w:id="381" w:author="David Recio" w:date="2022-06-23T01:55:00Z"/>
        </w:rPr>
      </w:pPr>
      <w:ins w:id="382" w:author="David Recio" w:date="2022-06-23T01:55:00Z">
        <w:r>
          <w:rPr>
            <w:b/>
            <w:bCs/>
            <w:i/>
            <w:iCs/>
            <w:u w:val="single"/>
          </w:rPr>
          <w:t>Comunicación</w:t>
        </w:r>
        <w:r>
          <w:t>. La arquitectura de REST establece una estructura cliente-servidor, donde se obtiene una comunicación sincronizada. El componente cliente es el que empieza la comunicación, a través de una solicitud a los recursos del servidor. Esta solicitud incluye toda la información solo así el servidor puede procesarlas es decir peticiones autocontenidas. Estas solicitudes abarcan datos de control, metadatos y una representación para atender el contenido de la solicitud. Finalmente, el servidor recibe, procesa y devuelve una respuesta a su solicitud al cliente.</w:t>
        </w:r>
      </w:ins>
    </w:p>
    <w:p w14:paraId="52F89B11" w14:textId="779DC20E" w:rsidR="00216058" w:rsidRDefault="00216058" w:rsidP="00216058">
      <w:pPr>
        <w:rPr>
          <w:ins w:id="383" w:author="David Recio" w:date="2022-06-23T01:55:00Z"/>
        </w:rPr>
      </w:pPr>
      <w:ins w:id="384" w:author="David Recio" w:date="2022-06-23T01:55:00Z">
        <w:r>
          <w:rPr>
            <w:b/>
            <w:bCs/>
            <w:i/>
            <w:iCs/>
            <w:u w:val="single"/>
          </w:rPr>
          <w:t>Interfaz homogénea.</w:t>
        </w:r>
        <w:r>
          <w:t xml:space="preserve"> Todos los recursos comparten la misma interfaz para así permitir su manejo. En el ejemplo de la Web, se usa como interfaz homogénea el protocolo HTTP, en el cual los métodos usados permiten hacer cambios en el estado de un recurso como: conocer el recurso empleado y en qué estado esta, y así logrando una representación (GET), crear un recurso (POST), actualizar la representación completa de un recurso (PUT), y parcialmente (PATCH) o eliminar un recurso (DELATE). Todos estos van a la URI de un recurso ( unas veces a la URI del recurso que va a ser cambiado, y otras a la URI de recurso que toma el papel </w:t>
        </w:r>
        <w:r>
          <w:lastRenderedPageBreak/>
          <w:t xml:space="preserve">de “ factoría” de recursos. De este modo, la API de una aplicación que se basa en un estilo arquitectónico está dividida en diversos recursos, donde cada uno son puntos de entrada a posibles peticiones de clientes (lo que permite la división de solicitudes entre diferentes recursos, que se encuentran en distintas localizaciones, todo esto de forma evidente mediante la utilización y descubrimiento de las URIs  utilizando un interfaz homogéneo simple y común con todos los recursos). En general la arquitectura REST indica cómo se comporta una aplicación Web bien definida: un conjunto de páginas Web son los recursos que conforman una aplicación web (máquina de estados) donde los clientes (usuarios) navegan utilizando enlaces( transiciones de estado). La elaboración de las transiciones da la siguiente página al cliente (estado de la aplicación) que la procesa y la interpreta </w:t>
        </w:r>
      </w:ins>
      <w:ins w:id="385" w:author="David Recio" w:date="2022-06-23T02:13:00Z">
        <w:r w:rsidR="00F37BAA">
          <w:fldChar w:fldCharType="begin"/>
        </w:r>
        <w:r w:rsidR="00F37BAA">
          <w:instrText xml:space="preserve"> REF _Ref106842812 \r \h </w:instrText>
        </w:r>
      </w:ins>
      <w:r w:rsidR="00F37BAA">
        <w:fldChar w:fldCharType="separate"/>
      </w:r>
      <w:ins w:id="386" w:author="David Recio" w:date="2022-06-23T02:13:00Z">
        <w:r w:rsidR="00F37BAA">
          <w:t>[13]</w:t>
        </w:r>
        <w:r w:rsidR="00F37BAA">
          <w:fldChar w:fldCharType="end"/>
        </w:r>
        <w:r w:rsidR="00F37BAA">
          <w:t>.</w:t>
        </w:r>
      </w:ins>
    </w:p>
    <w:p w14:paraId="60304579" w14:textId="3D04D973" w:rsidR="00C627D7" w:rsidRPr="00C627D7" w:rsidRDefault="00C627D7">
      <w:pPr>
        <w:pPrChange w:id="387" w:author="David Recio" w:date="2022-06-22T20:27:00Z">
          <w:pPr>
            <w:pStyle w:val="Ttulo3"/>
          </w:pPr>
        </w:pPrChange>
      </w:pPr>
    </w:p>
    <w:p w14:paraId="4780610E" w14:textId="77777777" w:rsidR="00AD0304" w:rsidRDefault="00AD0304" w:rsidP="00AD0304">
      <w:pPr>
        <w:pStyle w:val="Ttulo3"/>
      </w:pPr>
      <w:bookmarkStart w:id="388" w:name="_Toc101469219"/>
      <w:bookmarkStart w:id="389" w:name="_Toc106131024"/>
      <w:bookmarkStart w:id="390" w:name="_Ref107010975"/>
      <w:r>
        <w:t>Modelo de madurez de Richardson</w:t>
      </w:r>
      <w:bookmarkEnd w:id="388"/>
      <w:bookmarkEnd w:id="389"/>
      <w:commentRangeEnd w:id="338"/>
      <w:r w:rsidR="00B62D6A">
        <w:rPr>
          <w:rStyle w:val="Refdecomentario"/>
          <w:rFonts w:asciiTheme="minorHAnsi" w:eastAsiaTheme="minorHAnsi" w:hAnsiTheme="minorHAnsi" w:cstheme="minorBidi"/>
          <w:b w:val="0"/>
        </w:rPr>
        <w:commentReference w:id="338"/>
      </w:r>
      <w:bookmarkEnd w:id="390"/>
    </w:p>
    <w:p w14:paraId="23182570" w14:textId="416D7265" w:rsidR="00AD0304" w:rsidRPr="005D016B" w:rsidRDefault="00AD0304" w:rsidP="00AD0304">
      <w:pPr>
        <w:ind w:firstLine="1134"/>
      </w:pPr>
      <w:commentRangeStart w:id="391"/>
      <w:del w:id="392" w:author="David Recio" w:date="2022-06-16T19:16:00Z">
        <w:r w:rsidDel="005B21D2">
          <w:delText xml:space="preserve">Con la creciente popularidad, acorde a lo mencionado en el punto anterior, se abrieron una gran cantidad de debates para determinar que es REST y qué es una </w:delText>
        </w:r>
        <w:r w:rsidR="00767299" w:rsidDel="005B21D2">
          <w:delText xml:space="preserve"> </w:delText>
        </w:r>
        <w:r w:rsidDel="005B21D2">
          <w:delText xml:space="preserve">Web que puede tener alguna característica del estilo de diseño REST. </w:delText>
        </w:r>
        <w:commentRangeEnd w:id="391"/>
        <w:r w:rsidR="00B62D6A" w:rsidDel="005B21D2">
          <w:rPr>
            <w:rStyle w:val="Refdecomentario"/>
          </w:rPr>
          <w:commentReference w:id="391"/>
        </w:r>
        <w:r w:rsidDel="005B21D2">
          <w:delText xml:space="preserve">Por ello, </w:delText>
        </w:r>
      </w:del>
      <w:r>
        <w:t xml:space="preserve">Leonard Richardson propone un sistema de </w:t>
      </w:r>
      <w:r w:rsidRPr="00A23A91">
        <w:rPr>
          <w:b/>
          <w:bCs/>
        </w:rPr>
        <w:fldChar w:fldCharType="begin"/>
      </w:r>
      <w:r w:rsidRPr="00A23A91">
        <w:rPr>
          <w:b/>
          <w:bCs/>
        </w:rPr>
        <w:instrText xml:space="preserve"> REF _Ref101467058 \h  \* MERGEFORMAT </w:instrText>
      </w:r>
      <w:r w:rsidRPr="00A23A91">
        <w:rPr>
          <w:b/>
          <w:bCs/>
        </w:rPr>
      </w:r>
      <w:r w:rsidRPr="00A23A91">
        <w:rPr>
          <w:b/>
          <w:bCs/>
        </w:rPr>
        <w:fldChar w:fldCharType="separate"/>
      </w:r>
      <w:r w:rsidRPr="00A23A91">
        <w:rPr>
          <w:b/>
          <w:bCs/>
        </w:rPr>
        <w:t xml:space="preserve">Niveles de madurez de los </w:t>
      </w:r>
      <w:r>
        <w:rPr>
          <w:b/>
          <w:bCs/>
        </w:rPr>
        <w:t>S</w:t>
      </w:r>
      <w:r w:rsidRPr="00A23A91">
        <w:rPr>
          <w:b/>
          <w:bCs/>
        </w:rPr>
        <w:t xml:space="preserve">ervicios </w:t>
      </w:r>
      <w:r>
        <w:rPr>
          <w:b/>
          <w:bCs/>
        </w:rPr>
        <w:t>W</w:t>
      </w:r>
      <w:r w:rsidRPr="00A23A91">
        <w:rPr>
          <w:b/>
          <w:bCs/>
        </w:rPr>
        <w:t>eb REST</w:t>
      </w:r>
      <w:r w:rsidRPr="00A23A91">
        <w:rPr>
          <w:b/>
          <w:bCs/>
        </w:rPr>
        <w:fldChar w:fldCharType="end"/>
      </w:r>
      <w:r w:rsidRPr="00AD1E56">
        <w:t xml:space="preserve"> </w:t>
      </w:r>
      <w:ins w:id="393" w:author="David Recio" w:date="2022-06-23T00:00:00Z">
        <w:r w:rsidR="00DD1B9E">
          <w:fldChar w:fldCharType="begin"/>
        </w:r>
        <w:r w:rsidR="00DD1B9E">
          <w:instrText xml:space="preserve"> REF _Ref106832778 \r \h </w:instrText>
        </w:r>
      </w:ins>
      <w:r w:rsidR="00DD1B9E">
        <w:fldChar w:fldCharType="separate"/>
      </w:r>
      <w:ins w:id="394" w:author="David Recio" w:date="2022-06-23T00:00:00Z">
        <w:r w:rsidR="00DD1B9E">
          <w:t>[10]</w:t>
        </w:r>
        <w:r w:rsidR="00DD1B9E">
          <w:fldChar w:fldCharType="end"/>
        </w:r>
      </w:ins>
      <w:commentRangeStart w:id="395"/>
      <w:del w:id="396" w:author="David Recio" w:date="2022-06-23T00:00:00Z">
        <w:r w:rsidDel="00DD1B9E">
          <w:delText xml:space="preserve">[ver </w:delText>
        </w:r>
        <w:r w:rsidDel="00DD1B9E">
          <w:fldChar w:fldCharType="begin"/>
        </w:r>
        <w:r w:rsidDel="00DD1B9E">
          <w:delInstrText xml:space="preserve"> REF _Ref104403959 \r \h </w:delInstrText>
        </w:r>
        <w:r w:rsidDel="00DD1B9E">
          <w:fldChar w:fldCharType="separate"/>
        </w:r>
        <w:r w:rsidDel="00DD1B9E">
          <w:delText>11]</w:delText>
        </w:r>
        <w:r w:rsidDel="00DD1B9E">
          <w:fldChar w:fldCharType="end"/>
        </w:r>
        <w:r w:rsidDel="00DD1B9E">
          <w:delText>.</w:delText>
        </w:r>
        <w:commentRangeEnd w:id="395"/>
        <w:r w:rsidR="00B62D6A" w:rsidDel="00DD1B9E">
          <w:rPr>
            <w:rStyle w:val="Refdecomentario"/>
          </w:rPr>
          <w:commentReference w:id="395"/>
        </w:r>
      </w:del>
    </w:p>
    <w:p w14:paraId="188B9F32" w14:textId="77777777" w:rsidR="00216058" w:rsidRDefault="00216058" w:rsidP="00216058">
      <w:pPr>
        <w:keepNext/>
        <w:rPr>
          <w:ins w:id="397" w:author="David Recio" w:date="2022-06-23T01:58:00Z"/>
        </w:rPr>
      </w:pPr>
      <w:ins w:id="398" w:author="David Recio" w:date="2022-06-23T01:56:00Z">
        <w:r>
          <w:rPr>
            <w:noProof/>
          </w:rPr>
          <w:drawing>
            <wp:inline distT="0" distB="0" distL="0" distR="0" wp14:anchorId="6540C441" wp14:editId="297DF3C7">
              <wp:extent cx="3343275" cy="2088756"/>
              <wp:effectExtent l="0" t="0" r="0" b="6985"/>
              <wp:docPr id="58" name="Imagen 5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hat o mensaje de texto&#10;&#10;Descripción generada automáticamente"/>
                      <pic:cNvPicPr/>
                    </pic:nvPicPr>
                    <pic:blipFill>
                      <a:blip r:embed="rId37"/>
                      <a:stretch>
                        <a:fillRect/>
                      </a:stretch>
                    </pic:blipFill>
                    <pic:spPr>
                      <a:xfrm>
                        <a:off x="0" y="0"/>
                        <a:ext cx="3347589" cy="2091451"/>
                      </a:xfrm>
                      <a:prstGeom prst="rect">
                        <a:avLst/>
                      </a:prstGeom>
                    </pic:spPr>
                  </pic:pic>
                </a:graphicData>
              </a:graphic>
            </wp:inline>
          </w:drawing>
        </w:r>
      </w:ins>
    </w:p>
    <w:p w14:paraId="1C4E0C0B" w14:textId="609C9C02" w:rsidR="00216058" w:rsidRPr="00793A79" w:rsidRDefault="00216058">
      <w:pPr>
        <w:pStyle w:val="Descripcin"/>
        <w:rPr>
          <w:ins w:id="399" w:author="David Recio" w:date="2022-06-23T01:57:00Z"/>
        </w:rPr>
        <w:pPrChange w:id="400" w:author="David Recio" w:date="2022-06-23T01:58:00Z">
          <w:pPr>
            <w:keepNext/>
          </w:pPr>
        </w:pPrChange>
      </w:pPr>
      <w:bookmarkStart w:id="401" w:name="_Toc106842464"/>
      <w:ins w:id="402" w:author="David Recio" w:date="2022-06-23T01:58:00Z">
        <w:r w:rsidRPr="00216058">
          <w:rPr>
            <w:i w:val="0"/>
            <w:iCs w:val="0"/>
            <w:rPrChange w:id="403" w:author="David Recio" w:date="2022-06-23T02:05:00Z">
              <w:rPr>
                <w:i/>
                <w:iCs/>
              </w:rPr>
            </w:rPrChange>
          </w:rPr>
          <w:t xml:space="preserve">Ilustración </w:t>
        </w:r>
        <w:r w:rsidRPr="00216058">
          <w:rPr>
            <w:i w:val="0"/>
            <w:iCs w:val="0"/>
            <w:rPrChange w:id="404" w:author="David Recio" w:date="2022-06-23T02:05:00Z">
              <w:rPr>
                <w:i/>
                <w:iCs/>
              </w:rPr>
            </w:rPrChange>
          </w:rPr>
          <w:fldChar w:fldCharType="begin"/>
        </w:r>
        <w:r w:rsidRPr="00216058">
          <w:rPr>
            <w:i w:val="0"/>
            <w:iCs w:val="0"/>
            <w:rPrChange w:id="405" w:author="David Recio" w:date="2022-06-23T02:05:00Z">
              <w:rPr>
                <w:i/>
                <w:iCs/>
              </w:rPr>
            </w:rPrChange>
          </w:rPr>
          <w:instrText xml:space="preserve"> SEQ Ilustración \* ARABIC </w:instrText>
        </w:r>
      </w:ins>
      <w:r w:rsidRPr="00216058">
        <w:rPr>
          <w:i w:val="0"/>
          <w:iCs w:val="0"/>
          <w:rPrChange w:id="406" w:author="David Recio" w:date="2022-06-23T02:05:00Z">
            <w:rPr>
              <w:i/>
              <w:iCs/>
            </w:rPr>
          </w:rPrChange>
        </w:rPr>
        <w:fldChar w:fldCharType="separate"/>
      </w:r>
      <w:ins w:id="407" w:author="David Recio" w:date="2022-06-23T01:58:00Z">
        <w:r w:rsidRPr="00216058">
          <w:rPr>
            <w:i w:val="0"/>
            <w:iCs w:val="0"/>
            <w:noProof/>
            <w:rPrChange w:id="408" w:author="David Recio" w:date="2022-06-23T02:05:00Z">
              <w:rPr>
                <w:i/>
                <w:iCs/>
                <w:noProof/>
              </w:rPr>
            </w:rPrChange>
          </w:rPr>
          <w:t>7</w:t>
        </w:r>
        <w:r w:rsidRPr="00216058">
          <w:rPr>
            <w:i w:val="0"/>
            <w:iCs w:val="0"/>
            <w:rPrChange w:id="409" w:author="David Recio" w:date="2022-06-23T02:05:00Z">
              <w:rPr>
                <w:i/>
                <w:iCs/>
              </w:rPr>
            </w:rPrChange>
          </w:rPr>
          <w:fldChar w:fldCharType="end"/>
        </w:r>
        <w:r w:rsidRPr="00216058">
          <w:rPr>
            <w:i w:val="0"/>
            <w:iCs w:val="0"/>
            <w:rPrChange w:id="410" w:author="David Recio" w:date="2022-06-23T02:05:00Z">
              <w:rPr>
                <w:i/>
                <w:iCs/>
              </w:rPr>
            </w:rPrChange>
          </w:rPr>
          <w:t>. Niveles de madurez de los Servicios Web REST</w:t>
        </w:r>
      </w:ins>
      <w:bookmarkEnd w:id="401"/>
    </w:p>
    <w:p w14:paraId="7060FADF" w14:textId="366DD4F1" w:rsidR="00AD0304" w:rsidDel="00216058" w:rsidRDefault="00AD0304" w:rsidP="00AD0304">
      <w:pPr>
        <w:keepNext/>
        <w:rPr>
          <w:del w:id="411" w:author="David Recio" w:date="2022-06-23T01:58:00Z"/>
        </w:rPr>
      </w:pPr>
      <w:del w:id="412" w:author="David Recio" w:date="2022-06-23T01:58:00Z">
        <w:r w:rsidDel="00216058">
          <w:rPr>
            <w:noProof/>
          </w:rPr>
          <w:drawing>
            <wp:inline distT="0" distB="0" distL="0" distR="0" wp14:anchorId="64EF05FA" wp14:editId="40C53C42">
              <wp:extent cx="2895600" cy="1638300"/>
              <wp:effectExtent l="0" t="0" r="0" b="0"/>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pic:nvPicPr>
                    <pic:blipFill>
                      <a:blip r:embed="rId38"/>
                      <a:stretch>
                        <a:fillRect/>
                      </a:stretch>
                    </pic:blipFill>
                    <pic:spPr>
                      <a:xfrm>
                        <a:off x="0" y="0"/>
                        <a:ext cx="2895600" cy="1638300"/>
                      </a:xfrm>
                      <a:prstGeom prst="rect">
                        <a:avLst/>
                      </a:prstGeom>
                    </pic:spPr>
                  </pic:pic>
                </a:graphicData>
              </a:graphic>
            </wp:inline>
          </w:drawing>
        </w:r>
      </w:del>
    </w:p>
    <w:p w14:paraId="53853E43" w14:textId="3677646D" w:rsidR="00AD0304" w:rsidDel="00216058" w:rsidRDefault="00D40DC9" w:rsidP="00AD0304">
      <w:pPr>
        <w:pStyle w:val="Descripcin"/>
        <w:rPr>
          <w:del w:id="413" w:author="David Recio" w:date="2022-06-23T01:56:00Z"/>
        </w:rPr>
      </w:pPr>
      <w:del w:id="414" w:author="David Recio" w:date="2022-06-23T01:56:00Z">
        <w:r w:rsidDel="00216058">
          <w:rPr>
            <w:i w:val="0"/>
            <w:iCs w:val="0"/>
          </w:rPr>
          <w:fldChar w:fldCharType="begin"/>
        </w:r>
        <w:r w:rsidDel="00216058">
          <w:delInstrText xml:space="preserve"> SEQ Ilustración \* ARABIC </w:delInstrText>
        </w:r>
        <w:r w:rsidDel="00216058">
          <w:rPr>
            <w:i w:val="0"/>
            <w:iCs w:val="0"/>
          </w:rPr>
          <w:fldChar w:fldCharType="separate"/>
        </w:r>
        <w:r w:rsidR="00597FD8" w:rsidDel="00216058">
          <w:rPr>
            <w:noProof/>
          </w:rPr>
          <w:delText>6</w:delText>
        </w:r>
        <w:r w:rsidDel="00216058">
          <w:rPr>
            <w:i w:val="0"/>
            <w:iCs w:val="0"/>
            <w:noProof/>
          </w:rPr>
          <w:fldChar w:fldCharType="end"/>
        </w:r>
        <w:r w:rsidR="00AD0304" w:rsidDel="00216058">
          <w:delText xml:space="preserve"> Niveles de madurez de los Servicios Web REST</w:delText>
        </w:r>
      </w:del>
    </w:p>
    <w:p w14:paraId="39B276EB" w14:textId="77777777" w:rsidR="00AD0304" w:rsidRDefault="00AD0304" w:rsidP="00AD0304">
      <w:pPr>
        <w:pStyle w:val="Descripcin"/>
      </w:pPr>
    </w:p>
    <w:p w14:paraId="0E88E267" w14:textId="77777777" w:rsidR="00AD0304" w:rsidRPr="00EC4DEB" w:rsidRDefault="00AD0304" w:rsidP="00AD0304"/>
    <w:p w14:paraId="34623268" w14:textId="77777777" w:rsidR="00AD0304" w:rsidRPr="00AD1E56" w:rsidRDefault="00AD0304" w:rsidP="00AD0304">
      <w:pPr>
        <w:pStyle w:val="Ttulo4"/>
        <w:rPr>
          <w:b/>
          <w:bCs/>
        </w:rPr>
      </w:pPr>
      <w:r w:rsidRPr="00AD1E56">
        <w:rPr>
          <w:b/>
          <w:bCs/>
        </w:rPr>
        <w:lastRenderedPageBreak/>
        <w:t>Nivel 0</w:t>
      </w:r>
    </w:p>
    <w:p w14:paraId="77951406" w14:textId="58B99855" w:rsidR="009048BF" w:rsidRDefault="00BA6787" w:rsidP="00AD0304">
      <w:pPr>
        <w:rPr>
          <w:ins w:id="415" w:author="David Recio" w:date="2022-06-22T22:23:00Z"/>
        </w:rPr>
      </w:pPr>
      <w:ins w:id="416" w:author="David Recio" w:date="2022-06-22T23:34:00Z">
        <w:r>
          <w:rPr>
            <w:rFonts w:ascii="Calibri" w:hAnsi="Calibri" w:cs="Calibri"/>
            <w:szCs w:val="24"/>
          </w:rPr>
          <w:t>Este nivel corresponde a los Servicios de Web tradicionales y gran parte, siendo el</w:t>
        </w:r>
      </w:ins>
      <w:ins w:id="417" w:author="David Recio" w:date="2022-06-22T22:24:00Z">
        <w:r w:rsidR="009048BF">
          <w:t xml:space="preserve"> punto de partida</w:t>
        </w:r>
      </w:ins>
      <w:ins w:id="418" w:author="David Recio" w:date="2022-06-22T23:48:00Z">
        <w:r w:rsidR="00E4054B">
          <w:t xml:space="preserve"> en</w:t>
        </w:r>
      </w:ins>
      <w:ins w:id="419" w:author="David Recio" w:date="2022-06-22T22:24:00Z">
        <w:r w:rsidR="009048BF">
          <w:t xml:space="preserve"> el uso de</w:t>
        </w:r>
      </w:ins>
      <w:ins w:id="420" w:author="David Recio" w:date="2022-06-22T22:25:00Z">
        <w:r w:rsidR="009048BF">
          <w:t xml:space="preserve"> HTTP </w:t>
        </w:r>
      </w:ins>
      <w:ins w:id="421" w:author="David Recio" w:date="2022-06-22T23:13:00Z">
        <w:r w:rsidR="0094563E">
          <w:t xml:space="preserve">como sistema de transporte </w:t>
        </w:r>
      </w:ins>
      <w:ins w:id="422" w:author="David Recio" w:date="2022-06-22T23:14:00Z">
        <w:r w:rsidR="0094563E">
          <w:t>de las interacciones de forma remota</w:t>
        </w:r>
      </w:ins>
      <w:ins w:id="423" w:author="David Recio" w:date="2022-06-22T23:16:00Z">
        <w:r w:rsidR="0094563E">
          <w:t>, pero sin usar ningún tipo de mecanismo web</w:t>
        </w:r>
      </w:ins>
      <w:ins w:id="424" w:author="David Recio" w:date="2022-06-22T23:18:00Z">
        <w:r w:rsidR="0094563E">
          <w:t xml:space="preserve">. Fundamentalmente </w:t>
        </w:r>
      </w:ins>
      <w:ins w:id="425" w:author="David Recio" w:date="2022-06-22T23:19:00Z">
        <w:r w:rsidR="003C1125">
          <w:t xml:space="preserve">aquí se usa HTTP </w:t>
        </w:r>
      </w:ins>
      <w:ins w:id="426" w:author="David Recio" w:date="2022-06-22T23:20:00Z">
        <w:r w:rsidR="003C1125">
          <w:t xml:space="preserve">como un canal para trasmitir las </w:t>
        </w:r>
      </w:ins>
      <w:ins w:id="427" w:author="David Recio" w:date="2022-06-22T23:48:00Z">
        <w:r w:rsidR="00E4054B">
          <w:t>interacciones</w:t>
        </w:r>
      </w:ins>
      <w:ins w:id="428" w:author="David Recio" w:date="2022-06-22T23:21:00Z">
        <w:r w:rsidR="003C1125">
          <w:t xml:space="preserve"> entre los propios mecanismos, usualmente están basados en RIP(</w:t>
        </w:r>
      </w:ins>
      <w:ins w:id="429" w:author="David Recio" w:date="2022-06-22T23:22:00Z">
        <w:r w:rsidR="003C1125" w:rsidRPr="003C1125">
          <w:t>Remote Procedure Invocation</w:t>
        </w:r>
        <w:r w:rsidR="003C1125">
          <w:t>)</w:t>
        </w:r>
      </w:ins>
      <w:ins w:id="430" w:author="David Recio" w:date="2022-06-23T00:00:00Z">
        <w:r w:rsidR="00DD1B9E">
          <w:t>.</w:t>
        </w:r>
      </w:ins>
    </w:p>
    <w:p w14:paraId="253F5FF5" w14:textId="77777777" w:rsidR="009048BF" w:rsidRDefault="009048BF" w:rsidP="00AD0304">
      <w:pPr>
        <w:rPr>
          <w:ins w:id="431" w:author="David Recio" w:date="2022-06-22T22:23:00Z"/>
        </w:rPr>
      </w:pPr>
    </w:p>
    <w:p w14:paraId="3A9A4916" w14:textId="77777777" w:rsidR="008754BC" w:rsidRDefault="00AD0304" w:rsidP="008754BC">
      <w:pPr>
        <w:keepNext/>
        <w:ind w:left="709"/>
        <w:rPr>
          <w:ins w:id="432" w:author="David Recio" w:date="2022-06-22T23:27:00Z"/>
        </w:rPr>
      </w:pPr>
      <w:r>
        <w:rPr>
          <w:noProof/>
        </w:rPr>
        <w:drawing>
          <wp:inline distT="0" distB="0" distL="0" distR="0" wp14:anchorId="69A59427" wp14:editId="103196C1">
            <wp:extent cx="5036185" cy="1797050"/>
            <wp:effectExtent l="0" t="0" r="0" b="0"/>
            <wp:docPr id="38" name="Imagen 3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39"/>
                    <a:stretch>
                      <a:fillRect/>
                    </a:stretch>
                  </pic:blipFill>
                  <pic:spPr>
                    <a:xfrm>
                      <a:off x="0" y="0"/>
                      <a:ext cx="5036185" cy="1797050"/>
                    </a:xfrm>
                    <a:prstGeom prst="rect">
                      <a:avLst/>
                    </a:prstGeom>
                  </pic:spPr>
                </pic:pic>
              </a:graphicData>
            </a:graphic>
          </wp:inline>
        </w:drawing>
      </w:r>
    </w:p>
    <w:p w14:paraId="174484FC" w14:textId="04AF22D2" w:rsidR="00AD0304" w:rsidRPr="00216058" w:rsidRDefault="008754BC" w:rsidP="00216058">
      <w:pPr>
        <w:pStyle w:val="Descripcin"/>
        <w:rPr>
          <w:i w:val="0"/>
          <w:iCs w:val="0"/>
          <w:rPrChange w:id="433" w:author="David Recio" w:date="2022-06-23T02:05:00Z">
            <w:rPr/>
          </w:rPrChange>
        </w:rPr>
      </w:pPr>
      <w:bookmarkStart w:id="434" w:name="_Toc106842465"/>
      <w:r w:rsidRPr="00216058">
        <w:rPr>
          <w:i w:val="0"/>
          <w:iCs w:val="0"/>
          <w:rPrChange w:id="435" w:author="David Recio" w:date="2022-06-23T02:05:00Z">
            <w:rPr/>
          </w:rPrChange>
        </w:rPr>
        <w:t xml:space="preserve">Ilustración </w:t>
      </w:r>
      <w:r w:rsidRPr="00216058">
        <w:rPr>
          <w:i w:val="0"/>
          <w:iCs w:val="0"/>
          <w:rPrChange w:id="436" w:author="David Recio" w:date="2022-06-23T02:05:00Z">
            <w:rPr/>
          </w:rPrChange>
        </w:rPr>
        <w:fldChar w:fldCharType="begin"/>
      </w:r>
      <w:r w:rsidRPr="00216058">
        <w:rPr>
          <w:i w:val="0"/>
          <w:iCs w:val="0"/>
          <w:rPrChange w:id="437" w:author="David Recio" w:date="2022-06-23T02:05:00Z">
            <w:rPr/>
          </w:rPrChange>
        </w:rPr>
        <w:instrText xml:space="preserve"> SEQ Ilustración \* ARABIC </w:instrText>
      </w:r>
      <w:r w:rsidRPr="00216058">
        <w:rPr>
          <w:i w:val="0"/>
          <w:iCs w:val="0"/>
          <w:rPrChange w:id="438" w:author="David Recio" w:date="2022-06-23T02:05:00Z">
            <w:rPr/>
          </w:rPrChange>
        </w:rPr>
        <w:fldChar w:fldCharType="separate"/>
      </w:r>
      <w:ins w:id="439" w:author="David Recio" w:date="2022-06-23T01:58:00Z">
        <w:r w:rsidR="00216058" w:rsidRPr="00216058">
          <w:rPr>
            <w:i w:val="0"/>
            <w:iCs w:val="0"/>
            <w:noProof/>
            <w:rPrChange w:id="440" w:author="David Recio" w:date="2022-06-23T02:05:00Z">
              <w:rPr>
                <w:noProof/>
              </w:rPr>
            </w:rPrChange>
          </w:rPr>
          <w:t>8</w:t>
        </w:r>
      </w:ins>
      <w:del w:id="441" w:author="David Recio" w:date="2022-06-23T01:58:00Z">
        <w:r w:rsidRPr="00216058" w:rsidDel="00216058">
          <w:rPr>
            <w:i w:val="0"/>
            <w:iCs w:val="0"/>
            <w:noProof/>
            <w:rPrChange w:id="442" w:author="David Recio" w:date="2022-06-23T02:05:00Z">
              <w:rPr>
                <w:noProof/>
              </w:rPr>
            </w:rPrChange>
          </w:rPr>
          <w:delText>7</w:delText>
        </w:r>
      </w:del>
      <w:r w:rsidRPr="00216058">
        <w:rPr>
          <w:i w:val="0"/>
          <w:iCs w:val="0"/>
          <w:rPrChange w:id="443" w:author="David Recio" w:date="2022-06-23T02:05:00Z">
            <w:rPr/>
          </w:rPrChange>
        </w:rPr>
        <w:fldChar w:fldCharType="end"/>
      </w:r>
      <w:r w:rsidRPr="00216058">
        <w:rPr>
          <w:i w:val="0"/>
          <w:iCs w:val="0"/>
          <w:rPrChange w:id="444" w:author="David Recio" w:date="2022-06-23T02:05:00Z">
            <w:rPr/>
          </w:rPrChange>
        </w:rPr>
        <w:t>. Nivel 0 de Madurez del Servicio Web REST</w:t>
      </w:r>
      <w:bookmarkEnd w:id="434"/>
    </w:p>
    <w:p w14:paraId="3AAE77B0" w14:textId="1B91443E" w:rsidR="00AD0304" w:rsidRDefault="00D40DC9" w:rsidP="00AD0304">
      <w:pPr>
        <w:pStyle w:val="Descripcin"/>
        <w:rPr>
          <w:ins w:id="445" w:author="David Recio" w:date="2022-06-22T23:29:00Z"/>
        </w:rPr>
      </w:pPr>
      <w:del w:id="446" w:author="David Recio" w:date="2022-06-22T23:27:00Z">
        <w:r w:rsidDel="008754BC">
          <w:fldChar w:fldCharType="begin"/>
        </w:r>
        <w:r w:rsidDel="008754BC">
          <w:delInstrText xml:space="preserve"> SEQ Ilustración \* ARABIC </w:delInstrText>
        </w:r>
        <w:r w:rsidDel="008754BC">
          <w:fldChar w:fldCharType="separate"/>
        </w:r>
        <w:r w:rsidR="00597FD8" w:rsidDel="008754BC">
          <w:rPr>
            <w:noProof/>
          </w:rPr>
          <w:delText>7</w:delText>
        </w:r>
        <w:r w:rsidDel="008754BC">
          <w:rPr>
            <w:noProof/>
          </w:rPr>
          <w:fldChar w:fldCharType="end"/>
        </w:r>
        <w:r w:rsidR="00AD0304" w:rsidDel="008754BC">
          <w:delText xml:space="preserve"> </w:delText>
        </w:r>
        <w:commentRangeStart w:id="447"/>
        <w:r w:rsidR="00AD0304" w:rsidDel="008754BC">
          <w:delText>Nivel 0 de Madurez del Servicio Web REST</w:delText>
        </w:r>
        <w:commentRangeEnd w:id="447"/>
        <w:r w:rsidR="00B62D6A" w:rsidDel="008754BC">
          <w:rPr>
            <w:rStyle w:val="Refdecomentario"/>
            <w:i w:val="0"/>
            <w:iCs w:val="0"/>
            <w:color w:val="auto"/>
          </w:rPr>
          <w:commentReference w:id="447"/>
        </w:r>
      </w:del>
    </w:p>
    <w:p w14:paraId="2EF3CEFF" w14:textId="1199A963" w:rsidR="008754BC" w:rsidRDefault="008754BC" w:rsidP="008754BC">
      <w:pPr>
        <w:rPr>
          <w:ins w:id="448" w:author="David Recio" w:date="2022-06-22T23:29:00Z"/>
        </w:rPr>
      </w:pPr>
    </w:p>
    <w:p w14:paraId="4F03E2AD" w14:textId="77777777" w:rsidR="008754BC" w:rsidRPr="008754BC" w:rsidRDefault="008754BC">
      <w:pPr>
        <w:rPr>
          <w:ins w:id="449" w:author="David Recio" w:date="2022-06-22T23:29:00Z"/>
        </w:rPr>
        <w:pPrChange w:id="450" w:author="David Recio" w:date="2022-06-22T23:29:00Z">
          <w:pPr>
            <w:pStyle w:val="Descripcin"/>
          </w:pPr>
        </w:pPrChange>
      </w:pPr>
    </w:p>
    <w:p w14:paraId="397B29B0" w14:textId="02E33E31" w:rsidR="008754BC" w:rsidRDefault="008754BC" w:rsidP="008754BC">
      <w:pPr>
        <w:autoSpaceDE w:val="0"/>
        <w:autoSpaceDN w:val="0"/>
        <w:adjustRightInd w:val="0"/>
        <w:spacing w:before="0" w:after="0" w:line="240" w:lineRule="auto"/>
        <w:jc w:val="left"/>
        <w:rPr>
          <w:ins w:id="451" w:author="David Recio" w:date="2022-06-22T23:31:00Z"/>
          <w:rFonts w:ascii="Calibri" w:hAnsi="Calibri" w:cs="Calibri"/>
          <w:szCs w:val="24"/>
        </w:rPr>
      </w:pPr>
      <w:ins w:id="452" w:author="David Recio" w:date="2022-06-22T23:29:00Z">
        <w:r>
          <w:rPr>
            <w:rFonts w:ascii="Calibri" w:hAnsi="Calibri" w:cs="Calibri"/>
            <w:szCs w:val="24"/>
          </w:rPr>
          <w:t xml:space="preserve">De este modo, </w:t>
        </w:r>
      </w:ins>
      <w:ins w:id="453" w:author="David Recio" w:date="2022-06-22T23:30:00Z">
        <w:r>
          <w:rPr>
            <w:rFonts w:ascii="Calibri" w:hAnsi="Calibri" w:cs="Calibri"/>
            <w:szCs w:val="24"/>
          </w:rPr>
          <w:t xml:space="preserve">se utiliza el </w:t>
        </w:r>
      </w:ins>
      <w:ins w:id="454" w:author="David Recio" w:date="2022-06-22T23:31:00Z">
        <w:r>
          <w:rPr>
            <w:rFonts w:ascii="Calibri" w:hAnsi="Calibri" w:cs="Calibri"/>
            <w:szCs w:val="24"/>
          </w:rPr>
          <w:t xml:space="preserve">protocolo de transporte </w:t>
        </w:r>
      </w:ins>
      <w:ins w:id="455" w:author="David Recio" w:date="2022-06-22T23:29:00Z">
        <w:r>
          <w:rPr>
            <w:rFonts w:ascii="Calibri" w:hAnsi="Calibri" w:cs="Calibri"/>
            <w:szCs w:val="24"/>
          </w:rPr>
          <w:t xml:space="preserve"> HTTP </w:t>
        </w:r>
      </w:ins>
      <w:ins w:id="456" w:author="David Recio" w:date="2022-06-22T23:31:00Z">
        <w:r>
          <w:rPr>
            <w:rFonts w:ascii="Calibri" w:hAnsi="Calibri" w:cs="Calibri"/>
            <w:szCs w:val="24"/>
          </w:rPr>
          <w:t xml:space="preserve">transmitir </w:t>
        </w:r>
      </w:ins>
      <w:ins w:id="457" w:author="David Recio" w:date="2022-06-22T23:29:00Z">
        <w:r>
          <w:rPr>
            <w:rFonts w:ascii="Calibri" w:hAnsi="Calibri" w:cs="Calibri"/>
            <w:szCs w:val="24"/>
          </w:rPr>
          <w:t>documentos XML,</w:t>
        </w:r>
      </w:ins>
      <w:ins w:id="458" w:author="David Recio" w:date="2022-06-22T23:31:00Z">
        <w:r>
          <w:rPr>
            <w:rFonts w:ascii="Calibri" w:hAnsi="Calibri" w:cs="Calibri"/>
            <w:szCs w:val="24"/>
          </w:rPr>
          <w:t xml:space="preserve"> siendo</w:t>
        </w:r>
      </w:ins>
      <w:ins w:id="459" w:author="David Recio" w:date="2022-06-22T23:32:00Z">
        <w:r w:rsidR="00BA6787">
          <w:rPr>
            <w:rFonts w:ascii="Calibri" w:hAnsi="Calibri" w:cs="Calibri"/>
            <w:szCs w:val="24"/>
          </w:rPr>
          <w:t xml:space="preserve"> usado</w:t>
        </w:r>
      </w:ins>
      <w:ins w:id="460" w:author="David Recio" w:date="2022-06-22T23:33:00Z">
        <w:r w:rsidR="00BA6787">
          <w:rPr>
            <w:rFonts w:ascii="Calibri" w:hAnsi="Calibri" w:cs="Calibri"/>
            <w:szCs w:val="24"/>
          </w:rPr>
          <w:t xml:space="preserve">s únicamente </w:t>
        </w:r>
      </w:ins>
      <w:ins w:id="461" w:author="David Recio" w:date="2022-06-22T23:31:00Z">
        <w:r>
          <w:rPr>
            <w:rFonts w:ascii="Calibri" w:hAnsi="Calibri" w:cs="Calibri"/>
            <w:szCs w:val="24"/>
          </w:rPr>
          <w:t xml:space="preserve"> </w:t>
        </w:r>
      </w:ins>
      <w:ins w:id="462" w:author="David Recio" w:date="2022-06-22T23:32:00Z">
        <w:r w:rsidR="00BA6787">
          <w:rPr>
            <w:rFonts w:ascii="Calibri" w:hAnsi="Calibri" w:cs="Calibri"/>
            <w:szCs w:val="24"/>
          </w:rPr>
          <w:t xml:space="preserve">GET y POST </w:t>
        </w:r>
      </w:ins>
      <w:ins w:id="463" w:author="David Recio" w:date="2022-06-22T23:33:00Z">
        <w:r w:rsidR="00BA6787">
          <w:rPr>
            <w:rFonts w:ascii="Calibri" w:hAnsi="Calibri" w:cs="Calibri"/>
            <w:szCs w:val="24"/>
          </w:rPr>
          <w:t>para las interacciones remotas, sin una estructura de mensa</w:t>
        </w:r>
      </w:ins>
      <w:ins w:id="464" w:author="David Recio" w:date="2022-06-22T23:34:00Z">
        <w:r w:rsidR="00BA6787">
          <w:rPr>
            <w:rFonts w:ascii="Calibri" w:hAnsi="Calibri" w:cs="Calibri"/>
            <w:szCs w:val="24"/>
          </w:rPr>
          <w:t>jes tipo SOAP</w:t>
        </w:r>
      </w:ins>
      <w:ins w:id="465" w:author="David Recio" w:date="2022-06-22T23:35:00Z">
        <w:r w:rsidR="00BA6787">
          <w:rPr>
            <w:rFonts w:ascii="Calibri" w:hAnsi="Calibri" w:cs="Calibri"/>
            <w:szCs w:val="24"/>
          </w:rPr>
          <w:t xml:space="preserve"> y por ello una gran parte de estos servicios se denominan “RESTful”.</w:t>
        </w:r>
      </w:ins>
    </w:p>
    <w:p w14:paraId="2AFFA6D5" w14:textId="4EBF8F17" w:rsidR="008754BC" w:rsidRDefault="008754BC" w:rsidP="00BA6787">
      <w:pPr>
        <w:autoSpaceDE w:val="0"/>
        <w:autoSpaceDN w:val="0"/>
        <w:adjustRightInd w:val="0"/>
        <w:spacing w:before="0" w:after="0" w:line="240" w:lineRule="auto"/>
        <w:jc w:val="left"/>
        <w:rPr>
          <w:ins w:id="466" w:author="David Recio" w:date="2022-06-22T23:37:00Z"/>
          <w:rFonts w:ascii="Calibri" w:hAnsi="Calibri" w:cs="Calibri"/>
          <w:szCs w:val="24"/>
        </w:rPr>
      </w:pPr>
      <w:ins w:id="467" w:author="David Recio" w:date="2022-06-22T23:29:00Z">
        <w:r>
          <w:rPr>
            <w:rFonts w:ascii="Calibri" w:hAnsi="Calibri" w:cs="Calibri"/>
            <w:szCs w:val="24"/>
          </w:rPr>
          <w:t xml:space="preserve"> </w:t>
        </w:r>
      </w:ins>
    </w:p>
    <w:p w14:paraId="58953B01" w14:textId="3430D601" w:rsidR="00143509" w:rsidRDefault="00143509" w:rsidP="00143509">
      <w:pPr>
        <w:autoSpaceDE w:val="0"/>
        <w:autoSpaceDN w:val="0"/>
        <w:adjustRightInd w:val="0"/>
        <w:spacing w:before="0" w:after="0" w:line="240" w:lineRule="auto"/>
        <w:jc w:val="left"/>
        <w:rPr>
          <w:ins w:id="468" w:author="David Recio" w:date="2022-06-22T23:38:00Z"/>
          <w:rFonts w:ascii="Calibri" w:hAnsi="Calibri" w:cs="Calibri"/>
          <w:szCs w:val="24"/>
        </w:rPr>
      </w:pPr>
      <w:ins w:id="469" w:author="David Recio" w:date="2022-06-22T23:37:00Z">
        <w:r>
          <w:rPr>
            <w:rFonts w:ascii="Calibri" w:hAnsi="Calibri" w:cs="Calibri"/>
            <w:szCs w:val="24"/>
          </w:rPr>
          <w:t xml:space="preserve">Un ejemplo clásico </w:t>
        </w:r>
      </w:ins>
      <w:ins w:id="470" w:author="David Recio" w:date="2022-06-22T23:38:00Z">
        <w:r>
          <w:rPr>
            <w:rFonts w:ascii="Calibri" w:hAnsi="Calibri" w:cs="Calibri"/>
            <w:szCs w:val="24"/>
          </w:rPr>
          <w:t>es  la solicitud de cita</w:t>
        </w:r>
      </w:ins>
    </w:p>
    <w:p w14:paraId="25E13561" w14:textId="1F1E93E4" w:rsidR="00143509" w:rsidRDefault="00143509" w:rsidP="00143509">
      <w:pPr>
        <w:autoSpaceDE w:val="0"/>
        <w:autoSpaceDN w:val="0"/>
        <w:adjustRightInd w:val="0"/>
        <w:spacing w:before="0" w:after="0" w:line="240" w:lineRule="auto"/>
        <w:jc w:val="left"/>
        <w:rPr>
          <w:ins w:id="471" w:author="David Recio" w:date="2022-06-22T23:39:00Z"/>
          <w:rFonts w:ascii="Calibri" w:hAnsi="Calibri" w:cs="Calibri"/>
          <w:szCs w:val="24"/>
        </w:rPr>
      </w:pPr>
      <w:ins w:id="472" w:author="David Recio" w:date="2022-06-22T23:38:00Z">
        <w:r>
          <w:rPr>
            <w:rFonts w:ascii="Calibri" w:hAnsi="Calibri" w:cs="Calibri"/>
            <w:szCs w:val="24"/>
          </w:rPr>
          <w:t>médica obteniendo como respuesta los huecos disponibles o un mensaje de error</w:t>
        </w:r>
      </w:ins>
      <w:ins w:id="473" w:author="David Recio" w:date="2022-06-22T23:39:00Z">
        <w:r>
          <w:rPr>
            <w:rFonts w:ascii="Calibri" w:hAnsi="Calibri" w:cs="Calibri"/>
            <w:szCs w:val="24"/>
          </w:rPr>
          <w:t>:</w:t>
        </w:r>
      </w:ins>
    </w:p>
    <w:p w14:paraId="2B38E934" w14:textId="2842807A" w:rsidR="00143509" w:rsidRDefault="00143509" w:rsidP="00143509">
      <w:pPr>
        <w:autoSpaceDE w:val="0"/>
        <w:autoSpaceDN w:val="0"/>
        <w:adjustRightInd w:val="0"/>
        <w:spacing w:before="0" w:after="0" w:line="240" w:lineRule="auto"/>
        <w:jc w:val="left"/>
        <w:rPr>
          <w:ins w:id="474" w:author="David Recio" w:date="2022-06-22T23:39:00Z"/>
        </w:rPr>
      </w:pPr>
      <w:ins w:id="475" w:author="David Recio" w:date="2022-06-22T23:39:00Z">
        <w:r>
          <w:rPr>
            <w:noProof/>
          </w:rPr>
          <w:lastRenderedPageBreak/>
          <w:drawing>
            <wp:inline distT="0" distB="0" distL="0" distR="0" wp14:anchorId="191449FC" wp14:editId="3A67046A">
              <wp:extent cx="4210050" cy="1390650"/>
              <wp:effectExtent l="0" t="0" r="0" b="0"/>
              <wp:docPr id="24" name="Imagen 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Carta&#10;&#10;Descripción generada automáticamente"/>
                      <pic:cNvPicPr/>
                    </pic:nvPicPr>
                    <pic:blipFill>
                      <a:blip r:embed="rId40"/>
                      <a:stretch>
                        <a:fillRect/>
                      </a:stretch>
                    </pic:blipFill>
                    <pic:spPr>
                      <a:xfrm>
                        <a:off x="0" y="0"/>
                        <a:ext cx="4210050" cy="1390650"/>
                      </a:xfrm>
                      <a:prstGeom prst="rect">
                        <a:avLst/>
                      </a:prstGeom>
                    </pic:spPr>
                  </pic:pic>
                </a:graphicData>
              </a:graphic>
            </wp:inline>
          </w:drawing>
        </w:r>
      </w:ins>
    </w:p>
    <w:p w14:paraId="1A47A16A" w14:textId="742AB783" w:rsidR="00143509" w:rsidRPr="008754BC" w:rsidRDefault="00143509">
      <w:pPr>
        <w:autoSpaceDE w:val="0"/>
        <w:autoSpaceDN w:val="0"/>
        <w:adjustRightInd w:val="0"/>
        <w:spacing w:before="0" w:after="0" w:line="240" w:lineRule="auto"/>
        <w:jc w:val="left"/>
        <w:pPrChange w:id="476" w:author="David Recio" w:date="2022-06-22T23:35:00Z">
          <w:pPr>
            <w:pStyle w:val="Descripcin"/>
          </w:pPr>
        </w:pPrChange>
      </w:pPr>
      <w:ins w:id="477" w:author="David Recio" w:date="2022-06-22T23:39:00Z">
        <w:r>
          <w:rPr>
            <w:noProof/>
          </w:rPr>
          <w:drawing>
            <wp:inline distT="0" distB="0" distL="0" distR="0" wp14:anchorId="25CF056B" wp14:editId="120F91D8">
              <wp:extent cx="4143375" cy="1676400"/>
              <wp:effectExtent l="0" t="0" r="9525" b="0"/>
              <wp:docPr id="26" name="Imagen 2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 Carta&#10;&#10;Descripción generada automáticamente"/>
                      <pic:cNvPicPr/>
                    </pic:nvPicPr>
                    <pic:blipFill>
                      <a:blip r:embed="rId41"/>
                      <a:stretch>
                        <a:fillRect/>
                      </a:stretch>
                    </pic:blipFill>
                    <pic:spPr>
                      <a:xfrm>
                        <a:off x="0" y="0"/>
                        <a:ext cx="4143375" cy="1676400"/>
                      </a:xfrm>
                      <a:prstGeom prst="rect">
                        <a:avLst/>
                      </a:prstGeom>
                    </pic:spPr>
                  </pic:pic>
                </a:graphicData>
              </a:graphic>
            </wp:inline>
          </w:drawing>
        </w:r>
      </w:ins>
    </w:p>
    <w:p w14:paraId="523260FF" w14:textId="77777777" w:rsidR="00AD0304" w:rsidRPr="00AD1E56" w:rsidRDefault="00AD0304" w:rsidP="00AD0304"/>
    <w:p w14:paraId="71BFEA1B" w14:textId="77777777" w:rsidR="00AD0304" w:rsidRPr="00AD1E56" w:rsidRDefault="00AD0304" w:rsidP="00AD0304">
      <w:pPr>
        <w:pStyle w:val="Ttulo4"/>
        <w:rPr>
          <w:b/>
          <w:bCs/>
        </w:rPr>
      </w:pPr>
      <w:r w:rsidRPr="00AD1E56">
        <w:rPr>
          <w:b/>
          <w:bCs/>
        </w:rPr>
        <w:t>Nivel 1</w:t>
      </w:r>
    </w:p>
    <w:p w14:paraId="4CFD5CA8" w14:textId="39A30B9D" w:rsidR="00E4054B" w:rsidRDefault="00E4054B" w:rsidP="00E4054B">
      <w:pPr>
        <w:autoSpaceDE w:val="0"/>
        <w:autoSpaceDN w:val="0"/>
        <w:adjustRightInd w:val="0"/>
        <w:spacing w:before="0" w:after="0" w:line="240" w:lineRule="auto"/>
        <w:jc w:val="left"/>
        <w:rPr>
          <w:ins w:id="478" w:author="David Recio" w:date="2022-06-22T23:52:00Z"/>
        </w:rPr>
      </w:pPr>
      <w:ins w:id="479" w:author="David Recio" w:date="2022-06-22T23:49:00Z">
        <w:r>
          <w:rPr>
            <w:rFonts w:ascii="Calibri" w:hAnsi="Calibri" w:cs="Calibri"/>
            <w:szCs w:val="24"/>
          </w:rPr>
          <w:t xml:space="preserve">Es la primera etapa </w:t>
        </w:r>
      </w:ins>
      <w:ins w:id="480" w:author="David Recio" w:date="2022-06-22T23:50:00Z">
        <w:r>
          <w:rPr>
            <w:rFonts w:ascii="Calibri" w:hAnsi="Calibri" w:cs="Calibri"/>
            <w:szCs w:val="24"/>
          </w:rPr>
          <w:t>para llegar a “</w:t>
        </w:r>
        <w:r>
          <w:t>the Glory of Rest”, pa</w:t>
        </w:r>
      </w:ins>
      <w:ins w:id="481" w:author="David Recio" w:date="2022-06-22T23:51:00Z">
        <w:r>
          <w:t>ra lograrlo se tiene como objetivo la identificación de los recursos a través de una URI</w:t>
        </w:r>
      </w:ins>
      <w:ins w:id="482" w:author="David Recio" w:date="2022-06-22T23:52:00Z">
        <w:r>
          <w:t xml:space="preserve">, permitiendo lanzar peticiones a </w:t>
        </w:r>
      </w:ins>
      <w:ins w:id="483" w:author="David Recio" w:date="2022-06-22T23:56:00Z">
        <w:r w:rsidR="00284D2A">
          <w:t>"</w:t>
        </w:r>
      </w:ins>
      <w:ins w:id="484" w:author="David Recio" w:date="2022-06-22T23:52:00Z">
        <w:r>
          <w:t>recursos</w:t>
        </w:r>
      </w:ins>
      <w:ins w:id="485" w:author="David Recio" w:date="2022-06-22T23:56:00Z">
        <w:r w:rsidR="00284D2A">
          <w:t>”</w:t>
        </w:r>
      </w:ins>
      <w:ins w:id="486" w:author="David Recio" w:date="2022-06-22T23:57:00Z">
        <w:r w:rsidR="00284D2A">
          <w:t xml:space="preserve"> </w:t>
        </w:r>
      </w:ins>
      <w:ins w:id="487" w:author="David Recio" w:date="2022-06-22T23:56:00Z">
        <w:r w:rsidR="00284D2A">
          <w:t>(</w:t>
        </w:r>
      </w:ins>
      <w:ins w:id="488" w:author="David Recio" w:date="2022-06-22T23:57:00Z">
        <w:r w:rsidR="00284D2A">
          <w:t>en REST, se llama así la información con la que se interactúa, sin</w:t>
        </w:r>
      </w:ins>
      <w:ins w:id="489" w:author="David Recio" w:date="2022-06-22T23:58:00Z">
        <w:r w:rsidR="00284D2A">
          <w:t xml:space="preserve"> importar en el formato en </w:t>
        </w:r>
        <w:r w:rsidR="00DD1B9E">
          <w:t>la que esté</w:t>
        </w:r>
      </w:ins>
      <w:ins w:id="490" w:author="David Recio" w:date="2022-06-22T23:57:00Z">
        <w:r w:rsidR="00284D2A">
          <w:t>)</w:t>
        </w:r>
      </w:ins>
      <w:ins w:id="491" w:author="David Recio" w:date="2022-06-22T23:52:00Z">
        <w:r>
          <w:t xml:space="preserve"> individuales</w:t>
        </w:r>
      </w:ins>
      <w:ins w:id="492" w:author="David Recio" w:date="2022-06-22T23:55:00Z">
        <w:r w:rsidR="00284D2A">
          <w:t>,en vez de usar un único punto de entrad</w:t>
        </w:r>
      </w:ins>
      <w:ins w:id="493" w:author="David Recio" w:date="2022-06-22T23:56:00Z">
        <w:r w:rsidR="00284D2A">
          <w:t xml:space="preserve">a,llegando a poder acceder </w:t>
        </w:r>
      </w:ins>
      <w:ins w:id="494" w:author="David Recio" w:date="2022-06-22T23:59:00Z">
        <w:r w:rsidR="00DD1B9E" w:rsidRPr="00DD1B9E">
          <w:t>a secciones o documentos del sitio Web usando las URIs</w:t>
        </w:r>
        <w:r w:rsidR="00DD1B9E">
          <w:t>.</w:t>
        </w:r>
      </w:ins>
    </w:p>
    <w:p w14:paraId="14C0276B" w14:textId="77777777" w:rsidR="00E4054B" w:rsidRDefault="00E4054B" w:rsidP="00E4054B">
      <w:pPr>
        <w:autoSpaceDE w:val="0"/>
        <w:autoSpaceDN w:val="0"/>
        <w:adjustRightInd w:val="0"/>
        <w:spacing w:before="0" w:after="0" w:line="240" w:lineRule="auto"/>
        <w:jc w:val="left"/>
        <w:rPr>
          <w:ins w:id="495" w:author="David Recio" w:date="2022-06-22T23:48:00Z"/>
          <w:rFonts w:ascii="Calibri" w:hAnsi="Calibri" w:cs="Calibri"/>
          <w:szCs w:val="24"/>
        </w:rPr>
      </w:pPr>
    </w:p>
    <w:p w14:paraId="1F316E84" w14:textId="14AE7888" w:rsidR="00E4054B" w:rsidRDefault="00E4054B" w:rsidP="00E4054B">
      <w:pPr>
        <w:autoSpaceDE w:val="0"/>
        <w:autoSpaceDN w:val="0"/>
        <w:adjustRightInd w:val="0"/>
        <w:spacing w:before="0" w:after="0" w:line="240" w:lineRule="auto"/>
        <w:jc w:val="left"/>
        <w:rPr>
          <w:ins w:id="496" w:author="David Recio" w:date="2022-06-22T23:48:00Z"/>
          <w:rFonts w:ascii="Calibri" w:hAnsi="Calibri" w:cs="Calibri"/>
          <w:szCs w:val="24"/>
        </w:rPr>
      </w:pPr>
      <w:ins w:id="497" w:author="David Recio" w:date="2022-06-22T23:48:00Z">
        <w:r>
          <w:rPr>
            <w:rFonts w:ascii="Calibri" w:hAnsi="Calibri" w:cs="Calibri"/>
            <w:szCs w:val="24"/>
          </w:rPr>
          <w:t>En</w:t>
        </w:r>
      </w:ins>
      <w:ins w:id="498" w:author="David Recio" w:date="2022-06-22T23:59:00Z">
        <w:r w:rsidR="00DD1B9E">
          <w:rPr>
            <w:rFonts w:ascii="Calibri" w:hAnsi="Calibri" w:cs="Calibri"/>
            <w:szCs w:val="24"/>
          </w:rPr>
          <w:t xml:space="preserve"> </w:t>
        </w:r>
      </w:ins>
      <w:ins w:id="499" w:author="David Recio" w:date="2022-06-22T23:48:00Z">
        <w:r>
          <w:rPr>
            <w:rFonts w:ascii="Calibri" w:hAnsi="Calibri" w:cs="Calibri"/>
            <w:szCs w:val="24"/>
          </w:rPr>
          <w:t>la denominación de una URI ha de cumplirse</w:t>
        </w:r>
      </w:ins>
      <w:ins w:id="500" w:author="David Recio" w:date="2022-06-22T23:59:00Z">
        <w:r w:rsidR="00DD1B9E">
          <w:rPr>
            <w:rFonts w:ascii="Calibri" w:hAnsi="Calibri" w:cs="Calibri"/>
            <w:szCs w:val="24"/>
          </w:rPr>
          <w:t>:</w:t>
        </w:r>
      </w:ins>
    </w:p>
    <w:p w14:paraId="466984C3" w14:textId="77777777" w:rsidR="00E4054B" w:rsidRDefault="00E4054B" w:rsidP="00E4054B">
      <w:pPr>
        <w:autoSpaceDE w:val="0"/>
        <w:autoSpaceDN w:val="0"/>
        <w:adjustRightInd w:val="0"/>
        <w:spacing w:before="0" w:after="0" w:line="240" w:lineRule="auto"/>
        <w:jc w:val="left"/>
        <w:rPr>
          <w:ins w:id="501" w:author="David Recio" w:date="2022-06-22T23:48:00Z"/>
          <w:rFonts w:ascii="Calibri" w:hAnsi="Calibri" w:cs="Calibri"/>
          <w:szCs w:val="24"/>
        </w:rPr>
      </w:pPr>
      <w:ins w:id="502" w:author="David Recio" w:date="2022-06-22T23:48:00Z">
        <w:r>
          <w:rPr>
            <w:rFonts w:ascii="SymbolMT" w:hAnsi="SymbolMT" w:cs="SymbolMT"/>
            <w:szCs w:val="24"/>
          </w:rPr>
          <w:t xml:space="preserve">• </w:t>
        </w:r>
        <w:r>
          <w:rPr>
            <w:rFonts w:ascii="Calibri" w:hAnsi="Calibri" w:cs="Calibri"/>
            <w:szCs w:val="24"/>
          </w:rPr>
          <w:t>No deben implicar acciones.</w:t>
        </w:r>
      </w:ins>
    </w:p>
    <w:p w14:paraId="5916F944" w14:textId="77777777" w:rsidR="00E4054B" w:rsidRDefault="00E4054B" w:rsidP="00E4054B">
      <w:pPr>
        <w:autoSpaceDE w:val="0"/>
        <w:autoSpaceDN w:val="0"/>
        <w:adjustRightInd w:val="0"/>
        <w:spacing w:before="0" w:after="0" w:line="240" w:lineRule="auto"/>
        <w:jc w:val="left"/>
        <w:rPr>
          <w:ins w:id="503" w:author="David Recio" w:date="2022-06-22T23:48:00Z"/>
          <w:rFonts w:ascii="Calibri" w:hAnsi="Calibri" w:cs="Calibri"/>
          <w:szCs w:val="24"/>
        </w:rPr>
      </w:pPr>
      <w:ins w:id="504" w:author="David Recio" w:date="2022-06-22T23:48:00Z">
        <w:r>
          <w:rPr>
            <w:rFonts w:ascii="SymbolMT" w:hAnsi="SymbolMT" w:cs="SymbolMT"/>
            <w:szCs w:val="24"/>
          </w:rPr>
          <w:t xml:space="preserve">• </w:t>
        </w:r>
        <w:r>
          <w:rPr>
            <w:rFonts w:ascii="Calibri" w:hAnsi="Calibri" w:cs="Calibri"/>
            <w:szCs w:val="24"/>
          </w:rPr>
          <w:t>Deben ser inequívocas. Una única para un mismo recurso.</w:t>
        </w:r>
      </w:ins>
    </w:p>
    <w:p w14:paraId="61658A08" w14:textId="77777777" w:rsidR="00E4054B" w:rsidRDefault="00E4054B" w:rsidP="00E4054B">
      <w:pPr>
        <w:autoSpaceDE w:val="0"/>
        <w:autoSpaceDN w:val="0"/>
        <w:adjustRightInd w:val="0"/>
        <w:spacing w:before="0" w:after="0" w:line="240" w:lineRule="auto"/>
        <w:jc w:val="left"/>
        <w:rPr>
          <w:ins w:id="505" w:author="David Recio" w:date="2022-06-22T23:48:00Z"/>
          <w:rFonts w:ascii="Calibri" w:hAnsi="Calibri" w:cs="Calibri"/>
          <w:szCs w:val="24"/>
        </w:rPr>
      </w:pPr>
      <w:ins w:id="506" w:author="David Recio" w:date="2022-06-22T23:48:00Z">
        <w:r>
          <w:rPr>
            <w:rFonts w:ascii="SymbolMT" w:hAnsi="SymbolMT" w:cs="SymbolMT"/>
            <w:szCs w:val="24"/>
          </w:rPr>
          <w:t xml:space="preserve">• </w:t>
        </w:r>
        <w:r>
          <w:rPr>
            <w:rFonts w:ascii="Calibri" w:hAnsi="Calibri" w:cs="Calibri"/>
            <w:szCs w:val="24"/>
          </w:rPr>
          <w:t>Deben de ser independientes del formato</w:t>
        </w:r>
      </w:ins>
    </w:p>
    <w:p w14:paraId="0F6D3711" w14:textId="77777777" w:rsidR="00E4054B" w:rsidRDefault="00E4054B" w:rsidP="00E4054B">
      <w:pPr>
        <w:autoSpaceDE w:val="0"/>
        <w:autoSpaceDN w:val="0"/>
        <w:adjustRightInd w:val="0"/>
        <w:spacing w:before="0" w:after="0" w:line="240" w:lineRule="auto"/>
        <w:jc w:val="left"/>
        <w:rPr>
          <w:ins w:id="507" w:author="David Recio" w:date="2022-06-22T23:48:00Z"/>
          <w:rFonts w:ascii="Calibri" w:hAnsi="Calibri" w:cs="Calibri"/>
          <w:szCs w:val="24"/>
        </w:rPr>
      </w:pPr>
      <w:ins w:id="508" w:author="David Recio" w:date="2022-06-22T23:48:00Z">
        <w:r>
          <w:rPr>
            <w:rFonts w:ascii="SymbolMT" w:hAnsi="SymbolMT" w:cs="SymbolMT"/>
            <w:szCs w:val="24"/>
          </w:rPr>
          <w:t xml:space="preserve">• </w:t>
        </w:r>
        <w:r>
          <w:rPr>
            <w:rFonts w:ascii="Calibri" w:hAnsi="Calibri" w:cs="Calibri"/>
            <w:szCs w:val="24"/>
          </w:rPr>
          <w:t>Deben mantener una lógica en la jerarquía.</w:t>
        </w:r>
      </w:ins>
    </w:p>
    <w:p w14:paraId="6BE638B3" w14:textId="77777777" w:rsidR="00E4054B" w:rsidRDefault="00E4054B" w:rsidP="00E4054B">
      <w:pPr>
        <w:autoSpaceDE w:val="0"/>
        <w:autoSpaceDN w:val="0"/>
        <w:adjustRightInd w:val="0"/>
        <w:spacing w:before="0" w:after="0" w:line="240" w:lineRule="auto"/>
        <w:jc w:val="left"/>
        <w:rPr>
          <w:ins w:id="509" w:author="David Recio" w:date="2022-06-22T23:48:00Z"/>
          <w:rFonts w:ascii="Calibri" w:hAnsi="Calibri" w:cs="Calibri"/>
          <w:szCs w:val="24"/>
        </w:rPr>
      </w:pPr>
      <w:ins w:id="510" w:author="David Recio" w:date="2022-06-22T23:48:00Z">
        <w:r>
          <w:rPr>
            <w:rFonts w:ascii="SymbolMT" w:hAnsi="SymbolMT" w:cs="SymbolMT"/>
            <w:szCs w:val="24"/>
          </w:rPr>
          <w:t xml:space="preserve">• </w:t>
        </w:r>
        <w:r>
          <w:rPr>
            <w:rFonts w:ascii="Calibri" w:hAnsi="Calibri" w:cs="Calibri"/>
            <w:szCs w:val="24"/>
          </w:rPr>
          <w:t>No deben de hacer filtrados de información de un recurso.</w:t>
        </w:r>
      </w:ins>
    </w:p>
    <w:p w14:paraId="6A84F4FC" w14:textId="7A47FAD8" w:rsidR="00AD0304" w:rsidDel="00E4054B" w:rsidRDefault="00AD0304" w:rsidP="00E4054B">
      <w:pPr>
        <w:rPr>
          <w:del w:id="511" w:author="David Recio" w:date="2022-06-22T23:48:00Z"/>
        </w:rPr>
      </w:pPr>
      <w:del w:id="512" w:author="David Recio" w:date="2022-06-22T23:48:00Z">
        <w:r w:rsidDel="00E4054B">
          <w:delText xml:space="preserve">Una vez establecidos los recursos, y expuestos por diferentes y únicas URLs, en este nivel le añade la capacidad de </w:delText>
        </w:r>
        <w:commentRangeStart w:id="513"/>
        <w:r w:rsidDel="00E4054B">
          <w:delText>enviarle datos a la petición para obtener un resultado</w:delText>
        </w:r>
        <w:commentRangeEnd w:id="513"/>
        <w:r w:rsidR="00B62D6A" w:rsidDel="00E4054B">
          <w:rPr>
            <w:rStyle w:val="Refdecomentario"/>
          </w:rPr>
          <w:commentReference w:id="513"/>
        </w:r>
        <w:r w:rsidDel="00E4054B">
          <w:delText>. Típicamente se usa el verbo GET que ofrece HTTP</w:delText>
        </w:r>
      </w:del>
    </w:p>
    <w:p w14:paraId="40C1063F" w14:textId="77777777" w:rsidR="00FE2B40" w:rsidRDefault="00AD0304" w:rsidP="00FE2B40">
      <w:pPr>
        <w:keepNext/>
        <w:ind w:left="709"/>
        <w:rPr>
          <w:ins w:id="514" w:author="David Recio" w:date="2022-06-23T00:09:00Z"/>
        </w:rPr>
      </w:pPr>
      <w:r>
        <w:rPr>
          <w:noProof/>
        </w:rPr>
        <w:drawing>
          <wp:inline distT="0" distB="0" distL="0" distR="0" wp14:anchorId="597123E2" wp14:editId="647A70A9">
            <wp:extent cx="4562475" cy="1504950"/>
            <wp:effectExtent l="0" t="0" r="9525" b="0"/>
            <wp:docPr id="39" name="Imagen 3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Gráfico&#10;&#10;Descripción generada automáticamente"/>
                    <pic:cNvPicPr/>
                  </pic:nvPicPr>
                  <pic:blipFill>
                    <a:blip r:embed="rId42"/>
                    <a:stretch>
                      <a:fillRect/>
                    </a:stretch>
                  </pic:blipFill>
                  <pic:spPr>
                    <a:xfrm>
                      <a:off x="0" y="0"/>
                      <a:ext cx="4562475" cy="1504950"/>
                    </a:xfrm>
                    <a:prstGeom prst="rect">
                      <a:avLst/>
                    </a:prstGeom>
                  </pic:spPr>
                </pic:pic>
              </a:graphicData>
            </a:graphic>
          </wp:inline>
        </w:drawing>
      </w:r>
    </w:p>
    <w:p w14:paraId="09B74609" w14:textId="4EB35F3E" w:rsidR="00AD0304" w:rsidRPr="00216058" w:rsidRDefault="00FE2B40" w:rsidP="00216058">
      <w:pPr>
        <w:pStyle w:val="Descripcin"/>
        <w:rPr>
          <w:i w:val="0"/>
          <w:iCs w:val="0"/>
          <w:rPrChange w:id="515" w:author="David Recio" w:date="2022-06-23T02:05:00Z">
            <w:rPr/>
          </w:rPrChange>
        </w:rPr>
      </w:pPr>
      <w:bookmarkStart w:id="516" w:name="_Toc106842466"/>
      <w:r w:rsidRPr="00216058">
        <w:rPr>
          <w:i w:val="0"/>
          <w:iCs w:val="0"/>
          <w:rPrChange w:id="517" w:author="David Recio" w:date="2022-06-23T02:05:00Z">
            <w:rPr/>
          </w:rPrChange>
        </w:rPr>
        <w:t xml:space="preserve">Ilustración </w:t>
      </w:r>
      <w:r w:rsidRPr="00216058">
        <w:rPr>
          <w:i w:val="0"/>
          <w:iCs w:val="0"/>
          <w:rPrChange w:id="518" w:author="David Recio" w:date="2022-06-23T02:05:00Z">
            <w:rPr/>
          </w:rPrChange>
        </w:rPr>
        <w:fldChar w:fldCharType="begin"/>
      </w:r>
      <w:r w:rsidRPr="00216058">
        <w:rPr>
          <w:i w:val="0"/>
          <w:iCs w:val="0"/>
          <w:rPrChange w:id="519" w:author="David Recio" w:date="2022-06-23T02:05:00Z">
            <w:rPr/>
          </w:rPrChange>
        </w:rPr>
        <w:instrText xml:space="preserve"> SEQ Ilustración \* ARABIC </w:instrText>
      </w:r>
      <w:r w:rsidRPr="00216058">
        <w:rPr>
          <w:i w:val="0"/>
          <w:iCs w:val="0"/>
          <w:rPrChange w:id="520" w:author="David Recio" w:date="2022-06-23T02:05:00Z">
            <w:rPr/>
          </w:rPrChange>
        </w:rPr>
        <w:fldChar w:fldCharType="separate"/>
      </w:r>
      <w:ins w:id="521" w:author="David Recio" w:date="2022-06-23T01:59:00Z">
        <w:r w:rsidR="00216058" w:rsidRPr="00216058">
          <w:rPr>
            <w:i w:val="0"/>
            <w:iCs w:val="0"/>
            <w:noProof/>
            <w:rPrChange w:id="522" w:author="David Recio" w:date="2022-06-23T02:05:00Z">
              <w:rPr>
                <w:noProof/>
              </w:rPr>
            </w:rPrChange>
          </w:rPr>
          <w:t>9</w:t>
        </w:r>
      </w:ins>
      <w:del w:id="523" w:author="David Recio" w:date="2022-06-23T01:59:00Z">
        <w:r w:rsidRPr="00216058" w:rsidDel="00216058">
          <w:rPr>
            <w:i w:val="0"/>
            <w:iCs w:val="0"/>
            <w:noProof/>
            <w:rPrChange w:id="524" w:author="David Recio" w:date="2022-06-23T02:05:00Z">
              <w:rPr>
                <w:noProof/>
              </w:rPr>
            </w:rPrChange>
          </w:rPr>
          <w:delText>8</w:delText>
        </w:r>
      </w:del>
      <w:r w:rsidRPr="00216058">
        <w:rPr>
          <w:i w:val="0"/>
          <w:iCs w:val="0"/>
          <w:rPrChange w:id="525" w:author="David Recio" w:date="2022-06-23T02:05:00Z">
            <w:rPr/>
          </w:rPrChange>
        </w:rPr>
        <w:fldChar w:fldCharType="end"/>
      </w:r>
      <w:r w:rsidRPr="00216058">
        <w:rPr>
          <w:i w:val="0"/>
          <w:iCs w:val="0"/>
          <w:rPrChange w:id="526" w:author="David Recio" w:date="2022-06-23T02:05:00Z">
            <w:rPr/>
          </w:rPrChange>
        </w:rPr>
        <w:t>. Nivel 1 de Madurez del Servicio Web REST</w:t>
      </w:r>
      <w:bookmarkEnd w:id="516"/>
    </w:p>
    <w:p w14:paraId="5F6A7597" w14:textId="08FC13C5" w:rsidR="00FE2B40" w:rsidRDefault="00D40DC9" w:rsidP="00FE2B40">
      <w:pPr>
        <w:rPr>
          <w:ins w:id="527" w:author="David Recio" w:date="2022-06-23T00:09:00Z"/>
        </w:rPr>
      </w:pPr>
      <w:del w:id="528" w:author="David Recio" w:date="2022-06-23T00:09:00Z">
        <w:r w:rsidDel="00FE2B40">
          <w:lastRenderedPageBreak/>
          <w:fldChar w:fldCharType="begin"/>
        </w:r>
        <w:r w:rsidDel="00FE2B40">
          <w:delInstrText xml:space="preserve"> SEQ Ilustración \* ARABIC </w:delInstrText>
        </w:r>
        <w:r w:rsidDel="00FE2B40">
          <w:fldChar w:fldCharType="separate"/>
        </w:r>
        <w:r w:rsidR="00597FD8" w:rsidDel="00FE2B40">
          <w:rPr>
            <w:noProof/>
          </w:rPr>
          <w:delText>8</w:delText>
        </w:r>
        <w:r w:rsidDel="00FE2B40">
          <w:rPr>
            <w:noProof/>
          </w:rPr>
          <w:fldChar w:fldCharType="end"/>
        </w:r>
        <w:r w:rsidR="00AD0304" w:rsidDel="00FE2B40">
          <w:delText xml:space="preserve"> Nivel 1 de Madurez del Servicio Web REST</w:delText>
        </w:r>
      </w:del>
    </w:p>
    <w:p w14:paraId="70F0104F" w14:textId="77777777" w:rsidR="002D0932" w:rsidRDefault="002D0932" w:rsidP="00FE2B40">
      <w:pPr>
        <w:rPr>
          <w:ins w:id="529" w:author="David Recio" w:date="2022-06-23T00:42:00Z"/>
        </w:rPr>
      </w:pPr>
      <w:ins w:id="530" w:author="David Recio" w:date="2022-06-23T00:41:00Z">
        <w:r>
          <w:t xml:space="preserve">Por ejemplo: </w:t>
        </w:r>
      </w:ins>
    </w:p>
    <w:p w14:paraId="682E4F6E" w14:textId="167ED42F" w:rsidR="00FE2B40" w:rsidRDefault="002D0932" w:rsidP="00FE2B40">
      <w:pPr>
        <w:rPr>
          <w:ins w:id="531" w:author="David Recio" w:date="2022-06-23T00:44:00Z"/>
          <w:rFonts w:ascii="Calibri" w:hAnsi="Calibri" w:cs="Calibri"/>
          <w:szCs w:val="24"/>
        </w:rPr>
      </w:pPr>
      <w:ins w:id="532" w:author="David Recio" w:date="2022-06-23T00:42:00Z">
        <w:r>
          <w:rPr>
            <w:rFonts w:ascii="Calibri" w:hAnsi="Calibri" w:cs="Calibri"/>
            <w:szCs w:val="24"/>
          </w:rPr>
          <w:t>URI “http://www.clinicaBertrana.com/doctor</w:t>
        </w:r>
      </w:ins>
      <w:ins w:id="533" w:author="David Recio" w:date="2022-06-23T00:43:00Z">
        <w:r>
          <w:rPr>
            <w:rFonts w:ascii="Calibri" w:hAnsi="Calibri" w:cs="Calibri"/>
            <w:szCs w:val="24"/>
          </w:rPr>
          <w:t>es</w:t>
        </w:r>
      </w:ins>
      <w:ins w:id="534" w:author="David Recio" w:date="2022-06-23T00:42:00Z">
        <w:r>
          <w:rPr>
            <w:rFonts w:ascii="Calibri" w:hAnsi="Calibri" w:cs="Calibri"/>
            <w:szCs w:val="24"/>
          </w:rPr>
          <w:t>/mjones” representa a un doctor concreto</w:t>
        </w:r>
      </w:ins>
    </w:p>
    <w:p w14:paraId="1A9ECBD8" w14:textId="56DA8BCF" w:rsidR="005764D8" w:rsidRDefault="005764D8" w:rsidP="00FE2B40">
      <w:pPr>
        <w:rPr>
          <w:ins w:id="535" w:author="David Recio" w:date="2022-06-23T00:41:00Z"/>
        </w:rPr>
      </w:pPr>
      <w:ins w:id="536" w:author="David Recio" w:date="2022-06-23T00:44:00Z">
        <w:r>
          <w:rPr>
            <w:rFonts w:ascii="Calibri" w:hAnsi="Calibri" w:cs="Calibri"/>
            <w:szCs w:val="24"/>
          </w:rPr>
          <w:t>Siguiendo con el ejemplo del apartado del nivel 0</w:t>
        </w:r>
      </w:ins>
    </w:p>
    <w:p w14:paraId="0D6F56A8" w14:textId="04EC9826" w:rsidR="002D0932" w:rsidRDefault="005764D8" w:rsidP="00FE2B40">
      <w:pPr>
        <w:rPr>
          <w:ins w:id="537" w:author="David Recio" w:date="2022-06-23T00:45:00Z"/>
        </w:rPr>
      </w:pPr>
      <w:ins w:id="538" w:author="David Recio" w:date="2022-06-23T00:44:00Z">
        <w:r>
          <w:rPr>
            <w:noProof/>
          </w:rPr>
          <w:drawing>
            <wp:inline distT="0" distB="0" distL="0" distR="0" wp14:anchorId="21A4EE8E" wp14:editId="4F6093AE">
              <wp:extent cx="2971800" cy="809625"/>
              <wp:effectExtent l="0" t="0" r="0" b="952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3"/>
                      <a:stretch>
                        <a:fillRect/>
                      </a:stretch>
                    </pic:blipFill>
                    <pic:spPr>
                      <a:xfrm>
                        <a:off x="0" y="0"/>
                        <a:ext cx="2971800" cy="809625"/>
                      </a:xfrm>
                      <a:prstGeom prst="rect">
                        <a:avLst/>
                      </a:prstGeom>
                    </pic:spPr>
                  </pic:pic>
                </a:graphicData>
              </a:graphic>
            </wp:inline>
          </w:drawing>
        </w:r>
      </w:ins>
    </w:p>
    <w:p w14:paraId="03959B43" w14:textId="304CB718" w:rsidR="005764D8" w:rsidRDefault="005764D8" w:rsidP="00FE2B40">
      <w:pPr>
        <w:rPr>
          <w:ins w:id="539" w:author="David Recio" w:date="2022-06-23T00:45:00Z"/>
        </w:rPr>
      </w:pPr>
      <w:ins w:id="540" w:author="David Recio" w:date="2022-06-23T00:45:00Z">
        <w:r>
          <w:rPr>
            <w:noProof/>
          </w:rPr>
          <w:drawing>
            <wp:inline distT="0" distB="0" distL="0" distR="0" wp14:anchorId="1AEB1F38" wp14:editId="491955A6">
              <wp:extent cx="2381250" cy="1209675"/>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44"/>
                      <a:stretch>
                        <a:fillRect/>
                      </a:stretch>
                    </pic:blipFill>
                    <pic:spPr>
                      <a:xfrm>
                        <a:off x="0" y="0"/>
                        <a:ext cx="2381250" cy="1209675"/>
                      </a:xfrm>
                      <a:prstGeom prst="rect">
                        <a:avLst/>
                      </a:prstGeom>
                    </pic:spPr>
                  </pic:pic>
                </a:graphicData>
              </a:graphic>
            </wp:inline>
          </w:drawing>
        </w:r>
      </w:ins>
    </w:p>
    <w:p w14:paraId="0A18F19C" w14:textId="75A6F0E7" w:rsidR="005764D8" w:rsidRPr="00FE2B40" w:rsidRDefault="005764D8">
      <w:pPr>
        <w:pPrChange w:id="541" w:author="David Recio" w:date="2022-06-23T00:09:00Z">
          <w:pPr>
            <w:pStyle w:val="Descripcin"/>
          </w:pPr>
        </w:pPrChange>
      </w:pPr>
      <w:ins w:id="542" w:author="David Recio" w:date="2022-06-23T00:45:00Z">
        <w:r>
          <w:rPr>
            <w:noProof/>
          </w:rPr>
          <w:drawing>
            <wp:inline distT="0" distB="0" distL="0" distR="0" wp14:anchorId="2074C787" wp14:editId="3B175864">
              <wp:extent cx="4876800" cy="150495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45"/>
                      <a:stretch>
                        <a:fillRect/>
                      </a:stretch>
                    </pic:blipFill>
                    <pic:spPr>
                      <a:xfrm>
                        <a:off x="0" y="0"/>
                        <a:ext cx="4876800" cy="1504950"/>
                      </a:xfrm>
                      <a:prstGeom prst="rect">
                        <a:avLst/>
                      </a:prstGeom>
                    </pic:spPr>
                  </pic:pic>
                </a:graphicData>
              </a:graphic>
            </wp:inline>
          </w:drawing>
        </w:r>
      </w:ins>
    </w:p>
    <w:p w14:paraId="2EE79FD4" w14:textId="77777777" w:rsidR="00AD0304" w:rsidRPr="005B4B50" w:rsidRDefault="00AD0304" w:rsidP="00AD0304">
      <w:pPr>
        <w:pStyle w:val="Descripcin"/>
      </w:pPr>
    </w:p>
    <w:p w14:paraId="06EB471C" w14:textId="77777777" w:rsidR="00AD0304" w:rsidRPr="00AD1E56" w:rsidRDefault="00AD0304" w:rsidP="00AD0304">
      <w:pPr>
        <w:pStyle w:val="Ttulo4"/>
        <w:rPr>
          <w:b/>
          <w:bCs/>
        </w:rPr>
      </w:pPr>
      <w:r w:rsidRPr="00AD1E56">
        <w:rPr>
          <w:b/>
          <w:bCs/>
        </w:rPr>
        <w:t>Nivel 2</w:t>
      </w:r>
    </w:p>
    <w:p w14:paraId="597A966B" w14:textId="2A42D980" w:rsidR="00BB6800" w:rsidRDefault="00BE6C3C" w:rsidP="009E4835">
      <w:pPr>
        <w:rPr>
          <w:ins w:id="543" w:author="David Recio" w:date="2022-06-23T00:48:00Z"/>
        </w:rPr>
      </w:pPr>
      <w:ins w:id="544" w:author="David Recio" w:date="2022-06-23T00:50:00Z">
        <w:r>
          <w:t xml:space="preserve">En este nivel los </w:t>
        </w:r>
      </w:ins>
      <w:ins w:id="545" w:author="David Recio" w:date="2022-06-23T00:51:00Z">
        <w:r>
          <w:t>servicios utiliza</w:t>
        </w:r>
      </w:ins>
      <w:ins w:id="546" w:author="David Recio" w:date="2022-06-23T00:54:00Z">
        <w:r w:rsidR="009E4835">
          <w:t xml:space="preserve">n </w:t>
        </w:r>
      </w:ins>
      <w:ins w:id="547" w:author="David Recio" w:date="2022-06-23T00:55:00Z">
        <w:r w:rsidR="009E4835">
          <w:t>todos los métodos que ofrece HTTP, siguiendo de forma rigurosa el</w:t>
        </w:r>
      </w:ins>
      <w:ins w:id="548" w:author="David Recio" w:date="2022-06-23T00:56:00Z">
        <w:r w:rsidR="009E4835">
          <w:t xml:space="preserve"> estándar creado por los desarrolladores REST donde se acordó:</w:t>
        </w:r>
      </w:ins>
      <w:ins w:id="549" w:author="David Recio" w:date="2022-06-23T00:57:00Z">
        <w:r w:rsidR="009E4835" w:rsidRPr="009E4835">
          <w:t xml:space="preserve"> </w:t>
        </w:r>
        <w:r w:rsidR="009E4835">
          <w:t>GET (accede a los datos de un recurso), POST(creando el recurso), PUT (modifica un recurso) y DELETE (elimina un recurso)</w:t>
        </w:r>
      </w:ins>
      <w:ins w:id="550" w:author="David Recio" w:date="2022-06-23T01:04:00Z">
        <w:r w:rsidR="00BB6800">
          <w:t xml:space="preserve">; Además </w:t>
        </w:r>
      </w:ins>
      <w:ins w:id="551" w:author="David Recio" w:date="2022-06-23T01:05:00Z">
        <w:r w:rsidR="00BB6800">
          <w:t xml:space="preserve">están los códigos de </w:t>
        </w:r>
        <w:r w:rsidR="00BB6800">
          <w:lastRenderedPageBreak/>
          <w:t xml:space="preserve">estado(para </w:t>
        </w:r>
      </w:ins>
      <w:ins w:id="552" w:author="David Recio" w:date="2022-06-23T01:07:00Z">
        <w:r w:rsidR="00BB6800">
          <w:t xml:space="preserve">poder saber </w:t>
        </w:r>
      </w:ins>
      <w:ins w:id="553" w:author="David Recio" w:date="2022-06-23T01:08:00Z">
        <w:r w:rsidR="00BB6800">
          <w:t xml:space="preserve">la situación de la solución) y </w:t>
        </w:r>
      </w:ins>
      <w:ins w:id="554" w:author="David Recio" w:date="2022-06-23T01:09:00Z">
        <w:r w:rsidR="00E95018">
          <w:t>kos tipos de contenidos( que es</w:t>
        </w:r>
      </w:ins>
      <w:ins w:id="555" w:author="David Recio" w:date="2022-06-23T01:10:00Z">
        <w:r w:rsidR="00E95018">
          <w:t>pecifican el formato o formatos que sigue el recurso).</w:t>
        </w:r>
      </w:ins>
    </w:p>
    <w:p w14:paraId="2FF088C5" w14:textId="77777777" w:rsidR="00E95018" w:rsidRDefault="00AD0304">
      <w:pPr>
        <w:keepNext/>
        <w:rPr>
          <w:ins w:id="556" w:author="David Recio" w:date="2022-06-23T01:11:00Z"/>
        </w:rPr>
        <w:pPrChange w:id="557" w:author="David Recio" w:date="2022-06-23T01:11:00Z">
          <w:pPr/>
        </w:pPrChange>
      </w:pPr>
      <w:commentRangeStart w:id="558"/>
      <w:del w:id="559" w:author="David Recio" w:date="2022-06-23T01:10:00Z">
        <w:r w:rsidDel="00E95018">
          <w:delText xml:space="preserve">Cuando ya se comprende </w:delText>
        </w:r>
        <w:commentRangeEnd w:id="558"/>
        <w:r w:rsidR="007C17EE" w:rsidDel="00E95018">
          <w:rPr>
            <w:rStyle w:val="Refdecomentario"/>
          </w:rPr>
          <w:commentReference w:id="558"/>
        </w:r>
        <w:r w:rsidDel="00E95018">
          <w:delText xml:space="preserve">el funcionamiento de las peticiones y la utilidad de los verbos que ofrece HTTP, </w:delText>
        </w:r>
        <w:commentRangeStart w:id="560"/>
        <w:r w:rsidDel="00E95018">
          <w:delText>se alcanza el nivel tres</w:delText>
        </w:r>
        <w:commentRangeEnd w:id="560"/>
        <w:r w:rsidR="007C17EE" w:rsidDel="00E95018">
          <w:rPr>
            <w:rStyle w:val="Refdecomentario"/>
          </w:rPr>
          <w:commentReference w:id="560"/>
        </w:r>
        <w:r w:rsidDel="00E95018">
          <w:delText xml:space="preserve">, donde ya se diferencian las múltiples interacciones con el recurso, utilizando correctamente los estándares que ofrece </w:delText>
        </w:r>
        <w:commentRangeStart w:id="561"/>
        <w:r w:rsidDel="00E95018">
          <w:delText xml:space="preserve">REST </w:delText>
        </w:r>
        <w:commentRangeEnd w:id="561"/>
        <w:r w:rsidR="007C17EE" w:rsidDel="00E95018">
          <w:rPr>
            <w:rStyle w:val="Refdecomentario"/>
          </w:rPr>
          <w:commentReference w:id="561"/>
        </w:r>
        <w:r w:rsidDel="00E95018">
          <w:delText xml:space="preserve">(mostrados en el apartado “Servicios Web RESTful (estilo arquitectónicoREST). </w:delText>
        </w:r>
      </w:del>
      <w:r w:rsidRPr="0094628E">
        <w:rPr>
          <w:b/>
          <w:bCs/>
        </w:rPr>
        <w:fldChar w:fldCharType="begin"/>
      </w:r>
      <w:r w:rsidRPr="0094628E">
        <w:rPr>
          <w:b/>
          <w:bCs/>
        </w:rPr>
        <w:instrText xml:space="preserve"> REF _Ref101467937 \h </w:instrText>
      </w:r>
      <w:r>
        <w:rPr>
          <w:b/>
          <w:bCs/>
        </w:rPr>
        <w:instrText xml:space="preserve"> \* MERGEFORMAT </w:instrText>
      </w:r>
      <w:r w:rsidRPr="0094628E">
        <w:rPr>
          <w:b/>
          <w:bCs/>
        </w:rPr>
      </w:r>
      <w:r w:rsidRPr="0094628E">
        <w:rPr>
          <w:b/>
          <w:bCs/>
        </w:rPr>
        <w:fldChar w:fldCharType="separate"/>
      </w:r>
      <w:ins w:id="562" w:author="David Recio" w:date="2022-06-23T01:11:00Z">
        <w:r w:rsidR="00E95018" w:rsidRPr="00E95018">
          <w:rPr>
            <w:noProof/>
          </w:rPr>
          <w:t xml:space="preserve"> </w:t>
        </w:r>
        <w:r w:rsidR="00E95018">
          <w:rPr>
            <w:noProof/>
          </w:rPr>
          <w:drawing>
            <wp:inline distT="0" distB="0" distL="0" distR="0" wp14:anchorId="04B990CE" wp14:editId="5DF4D2BA">
              <wp:extent cx="3867150" cy="1666875"/>
              <wp:effectExtent l="0" t="0" r="0" b="9525"/>
              <wp:docPr id="31" name="Imagen 3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Diagrama&#10;&#10;Descripción generada automáticamente"/>
                      <pic:cNvPicPr/>
                    </pic:nvPicPr>
                    <pic:blipFill>
                      <a:blip r:embed="rId46"/>
                      <a:stretch>
                        <a:fillRect/>
                      </a:stretch>
                    </pic:blipFill>
                    <pic:spPr>
                      <a:xfrm>
                        <a:off x="0" y="0"/>
                        <a:ext cx="3867150" cy="1666875"/>
                      </a:xfrm>
                      <a:prstGeom prst="rect">
                        <a:avLst/>
                      </a:prstGeom>
                    </pic:spPr>
                  </pic:pic>
                </a:graphicData>
              </a:graphic>
            </wp:inline>
          </w:drawing>
        </w:r>
      </w:ins>
    </w:p>
    <w:p w14:paraId="20AF68E4" w14:textId="66ACD5B3" w:rsidR="00E95018" w:rsidRPr="00216058" w:rsidRDefault="00E95018" w:rsidP="00E95018">
      <w:pPr>
        <w:pStyle w:val="Descripcin"/>
        <w:rPr>
          <w:i w:val="0"/>
          <w:iCs w:val="0"/>
          <w:rPrChange w:id="563" w:author="David Recio" w:date="2022-06-23T02:04:00Z">
            <w:rPr/>
          </w:rPrChange>
        </w:rPr>
      </w:pPr>
      <w:r w:rsidRPr="00216058">
        <w:rPr>
          <w:i w:val="0"/>
          <w:iCs w:val="0"/>
          <w:rPrChange w:id="564" w:author="David Recio" w:date="2022-06-23T02:04:00Z">
            <w:rPr/>
          </w:rPrChange>
        </w:rPr>
        <w:t xml:space="preserve">Ilustración </w:t>
      </w:r>
      <w:del w:id="565" w:author="David Recio" w:date="2022-06-23T02:00:00Z">
        <w:r w:rsidRPr="00216058" w:rsidDel="00216058">
          <w:rPr>
            <w:i w:val="0"/>
            <w:iCs w:val="0"/>
            <w:rPrChange w:id="566" w:author="David Recio" w:date="2022-06-23T02:04:00Z">
              <w:rPr/>
            </w:rPrChange>
          </w:rPr>
          <w:fldChar w:fldCharType="begin"/>
        </w:r>
        <w:r w:rsidRPr="00216058" w:rsidDel="00216058">
          <w:rPr>
            <w:i w:val="0"/>
            <w:iCs w:val="0"/>
            <w:rPrChange w:id="567" w:author="David Recio" w:date="2022-06-23T02:04:00Z">
              <w:rPr/>
            </w:rPrChange>
          </w:rPr>
          <w:delInstrText xml:space="preserve"> SEQ Ilustración \* ARABIC </w:delInstrText>
        </w:r>
        <w:r w:rsidRPr="00216058" w:rsidDel="00216058">
          <w:rPr>
            <w:i w:val="0"/>
            <w:iCs w:val="0"/>
            <w:rPrChange w:id="568" w:author="David Recio" w:date="2022-06-23T02:04:00Z">
              <w:rPr/>
            </w:rPrChange>
          </w:rPr>
          <w:fldChar w:fldCharType="separate"/>
        </w:r>
        <w:r w:rsidRPr="00216058" w:rsidDel="00216058">
          <w:rPr>
            <w:i w:val="0"/>
            <w:iCs w:val="0"/>
            <w:noProof/>
            <w:rPrChange w:id="569" w:author="David Recio" w:date="2022-06-23T02:04:00Z">
              <w:rPr>
                <w:noProof/>
              </w:rPr>
            </w:rPrChange>
          </w:rPr>
          <w:delText>9</w:delText>
        </w:r>
        <w:r w:rsidRPr="00216058" w:rsidDel="00216058">
          <w:rPr>
            <w:i w:val="0"/>
            <w:iCs w:val="0"/>
            <w:rPrChange w:id="570" w:author="David Recio" w:date="2022-06-23T02:04:00Z">
              <w:rPr/>
            </w:rPrChange>
          </w:rPr>
          <w:fldChar w:fldCharType="end"/>
        </w:r>
      </w:del>
      <w:ins w:id="571" w:author="David Recio" w:date="2022-06-23T02:00:00Z">
        <w:r w:rsidR="00216058" w:rsidRPr="00216058">
          <w:rPr>
            <w:i w:val="0"/>
            <w:iCs w:val="0"/>
            <w:rPrChange w:id="572" w:author="David Recio" w:date="2022-06-23T02:04:00Z">
              <w:rPr/>
            </w:rPrChange>
          </w:rPr>
          <w:t>10</w:t>
        </w:r>
      </w:ins>
      <w:r w:rsidRPr="00216058">
        <w:rPr>
          <w:i w:val="0"/>
          <w:iCs w:val="0"/>
          <w:rPrChange w:id="573" w:author="David Recio" w:date="2022-06-23T02:04:00Z">
            <w:rPr/>
          </w:rPrChange>
        </w:rPr>
        <w:t>. Nivel 2 de Madurez del Servicio Web REST</w:t>
      </w:r>
    </w:p>
    <w:p w14:paraId="0B13AE67" w14:textId="54BB491C" w:rsidR="00AD0304" w:rsidRDefault="00E95018" w:rsidP="00AD0304">
      <w:ins w:id="574" w:author="David Recio" w:date="2022-06-23T01:11:00Z">
        <w:r w:rsidDel="00E95018">
          <w:rPr>
            <w:noProof/>
          </w:rPr>
          <w:t xml:space="preserve"> </w:t>
        </w:r>
      </w:ins>
      <w:del w:id="575" w:author="David Recio" w:date="2022-06-23T01:11:00Z">
        <w:r w:rsidR="00AD0304" w:rsidDel="00E95018">
          <w:rPr>
            <w:noProof/>
          </w:rPr>
          <w:drawing>
            <wp:inline distT="0" distB="0" distL="0" distR="0" wp14:anchorId="4841023F" wp14:editId="1667E941">
              <wp:extent cx="4019550" cy="1743075"/>
              <wp:effectExtent l="0" t="0" r="0" b="0"/>
              <wp:docPr id="40" name="Imagen 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rotWithShape="1">
                      <a:blip r:embed="rId47"/>
                      <a:srcRect l="1" r="5567" b="-8071"/>
                      <a:stretch/>
                    </pic:blipFill>
                    <pic:spPr bwMode="auto">
                      <a:xfrm>
                        <a:off x="0" y="0"/>
                        <a:ext cx="4025755" cy="1745766"/>
                      </a:xfrm>
                      <a:prstGeom prst="rect">
                        <a:avLst/>
                      </a:prstGeom>
                      <a:ln>
                        <a:noFill/>
                      </a:ln>
                      <a:extLst>
                        <a:ext uri="{53640926-AAD7-44D8-BBD7-CCE9431645EC}">
                          <a14:shadowObscured xmlns:a14="http://schemas.microsoft.com/office/drawing/2010/main"/>
                        </a:ext>
                      </a:extLst>
                    </pic:spPr>
                  </pic:pic>
                </a:graphicData>
              </a:graphic>
            </wp:inline>
          </w:drawing>
        </w:r>
      </w:del>
      <w:r w:rsidR="00AD0304" w:rsidRPr="0094628E">
        <w:rPr>
          <w:b/>
          <w:bCs/>
        </w:rPr>
        <w:t>)</w:t>
      </w:r>
      <w:r w:rsidR="00AD0304" w:rsidRPr="0094628E">
        <w:rPr>
          <w:b/>
          <w:bCs/>
        </w:rPr>
        <w:fldChar w:fldCharType="end"/>
      </w:r>
    </w:p>
    <w:p w14:paraId="0D1665DC" w14:textId="74C63688" w:rsidR="00AD0304" w:rsidDel="00216058" w:rsidRDefault="00D40DC9" w:rsidP="00AD0304">
      <w:pPr>
        <w:pStyle w:val="Descripcin"/>
        <w:rPr>
          <w:del w:id="576" w:author="David Recio" w:date="2022-06-23T01:59:00Z"/>
        </w:rPr>
      </w:pPr>
      <w:del w:id="577" w:author="David Recio" w:date="2022-06-23T01:59:00Z">
        <w:r w:rsidDel="00216058">
          <w:rPr>
            <w:i w:val="0"/>
            <w:iCs w:val="0"/>
          </w:rPr>
          <w:fldChar w:fldCharType="begin"/>
        </w:r>
        <w:r w:rsidDel="00216058">
          <w:delInstrText xml:space="preserve"> SEQ Ilustración \* ARABIC </w:delInstrText>
        </w:r>
        <w:r w:rsidDel="00216058">
          <w:rPr>
            <w:i w:val="0"/>
            <w:iCs w:val="0"/>
          </w:rPr>
          <w:fldChar w:fldCharType="separate"/>
        </w:r>
        <w:r w:rsidR="00597FD8" w:rsidDel="00216058">
          <w:rPr>
            <w:noProof/>
          </w:rPr>
          <w:delText>9</w:delText>
        </w:r>
        <w:r w:rsidDel="00216058">
          <w:rPr>
            <w:i w:val="0"/>
            <w:iCs w:val="0"/>
            <w:noProof/>
          </w:rPr>
          <w:fldChar w:fldCharType="end"/>
        </w:r>
      </w:del>
      <w:del w:id="578" w:author="David Recio" w:date="2022-06-23T01:11:00Z">
        <w:r w:rsidR="00AD0304" w:rsidDel="00E95018">
          <w:delText xml:space="preserve"> Nivel 2 de Madurez del Servicio Web REST</w:delText>
        </w:r>
      </w:del>
    </w:p>
    <w:p w14:paraId="2F4E647E" w14:textId="18A2025B" w:rsidR="00AD0304" w:rsidRDefault="00A172D2" w:rsidP="00AD0304">
      <w:pPr>
        <w:rPr>
          <w:ins w:id="579" w:author="David Recio" w:date="2022-06-23T01:13:00Z"/>
        </w:rPr>
      </w:pPr>
      <w:ins w:id="580" w:author="David Recio" w:date="2022-06-23T01:13:00Z">
        <w:r>
          <w:t>Ejemplos de los métodos:</w:t>
        </w:r>
      </w:ins>
    </w:p>
    <w:p w14:paraId="787B672A" w14:textId="6FD13C67" w:rsidR="00A172D2" w:rsidRPr="00A172D2" w:rsidRDefault="00A172D2">
      <w:pPr>
        <w:pStyle w:val="Prrafodelista"/>
        <w:numPr>
          <w:ilvl w:val="0"/>
          <w:numId w:val="26"/>
        </w:numPr>
        <w:autoSpaceDE w:val="0"/>
        <w:autoSpaceDN w:val="0"/>
        <w:adjustRightInd w:val="0"/>
        <w:spacing w:before="0" w:after="0" w:line="240" w:lineRule="auto"/>
        <w:jc w:val="left"/>
        <w:rPr>
          <w:ins w:id="581" w:author="David Recio" w:date="2022-06-23T01:13:00Z"/>
          <w:rFonts w:ascii="Calibri-Light" w:hAnsi="Calibri-Light" w:cs="Calibri-Light"/>
          <w:szCs w:val="24"/>
          <w:rPrChange w:id="582" w:author="David Recio" w:date="2022-06-23T01:14:00Z">
            <w:rPr>
              <w:ins w:id="583" w:author="David Recio" w:date="2022-06-23T01:13:00Z"/>
            </w:rPr>
          </w:rPrChange>
        </w:rPr>
        <w:pPrChange w:id="584" w:author="David Recio" w:date="2022-06-23T01:14:00Z">
          <w:pPr>
            <w:autoSpaceDE w:val="0"/>
            <w:autoSpaceDN w:val="0"/>
            <w:adjustRightInd w:val="0"/>
            <w:spacing w:before="0" w:after="0" w:line="240" w:lineRule="auto"/>
            <w:jc w:val="left"/>
          </w:pPr>
        </w:pPrChange>
      </w:pPr>
      <w:ins w:id="585" w:author="David Recio" w:date="2022-06-23T01:13:00Z">
        <w:r w:rsidRPr="00A172D2">
          <w:rPr>
            <w:rFonts w:ascii="Calibri-Light" w:hAnsi="Calibri-Light" w:cs="Calibri-Light"/>
            <w:szCs w:val="24"/>
            <w:rPrChange w:id="586" w:author="David Recio" w:date="2022-06-23T01:14:00Z">
              <w:rPr/>
            </w:rPrChange>
          </w:rPr>
          <w:t xml:space="preserve">GET http://www. </w:t>
        </w:r>
      </w:ins>
      <w:ins w:id="587" w:author="David Recio" w:date="2022-06-23T01:14:00Z">
        <w:r>
          <w:rPr>
            <w:rFonts w:ascii="Calibri" w:hAnsi="Calibri" w:cs="Calibri"/>
            <w:szCs w:val="24"/>
          </w:rPr>
          <w:t>clinicaBertrana</w:t>
        </w:r>
      </w:ins>
      <w:ins w:id="588" w:author="David Recio" w:date="2022-06-23T01:13:00Z">
        <w:r w:rsidRPr="00A172D2">
          <w:rPr>
            <w:rFonts w:ascii="Calibri-Light" w:hAnsi="Calibri-Light" w:cs="Calibri-Light"/>
            <w:szCs w:val="24"/>
            <w:rPrChange w:id="589" w:author="David Recio" w:date="2022-06-23T01:14:00Z">
              <w:rPr/>
            </w:rPrChange>
          </w:rPr>
          <w:t>.com/ usuarios/jsmith</w:t>
        </w:r>
      </w:ins>
    </w:p>
    <w:p w14:paraId="3131BE8E" w14:textId="7C2BAD1A" w:rsidR="00A172D2" w:rsidRPr="00A172D2" w:rsidRDefault="00A172D2">
      <w:pPr>
        <w:pStyle w:val="Prrafodelista"/>
        <w:numPr>
          <w:ilvl w:val="0"/>
          <w:numId w:val="26"/>
        </w:numPr>
        <w:autoSpaceDE w:val="0"/>
        <w:autoSpaceDN w:val="0"/>
        <w:adjustRightInd w:val="0"/>
        <w:spacing w:before="0" w:after="0" w:line="240" w:lineRule="auto"/>
        <w:jc w:val="left"/>
        <w:rPr>
          <w:ins w:id="590" w:author="David Recio" w:date="2022-06-23T01:13:00Z"/>
          <w:rFonts w:ascii="Calibri-Light" w:hAnsi="Calibri-Light" w:cs="Calibri-Light"/>
          <w:szCs w:val="24"/>
          <w:rPrChange w:id="591" w:author="David Recio" w:date="2022-06-23T01:14:00Z">
            <w:rPr>
              <w:ins w:id="592" w:author="David Recio" w:date="2022-06-23T01:13:00Z"/>
            </w:rPr>
          </w:rPrChange>
        </w:rPr>
        <w:pPrChange w:id="593" w:author="David Recio" w:date="2022-06-23T01:14:00Z">
          <w:pPr>
            <w:autoSpaceDE w:val="0"/>
            <w:autoSpaceDN w:val="0"/>
            <w:adjustRightInd w:val="0"/>
            <w:spacing w:before="0" w:after="0" w:line="240" w:lineRule="auto"/>
            <w:jc w:val="left"/>
          </w:pPr>
        </w:pPrChange>
      </w:pPr>
      <w:ins w:id="594" w:author="David Recio" w:date="2022-06-23T01:13:00Z">
        <w:r w:rsidRPr="00A172D2">
          <w:rPr>
            <w:rFonts w:ascii="Calibri-Light" w:hAnsi="Calibri-Light" w:cs="Calibri-Light"/>
            <w:szCs w:val="24"/>
            <w:rPrChange w:id="595" w:author="David Recio" w:date="2022-06-23T01:14:00Z">
              <w:rPr/>
            </w:rPrChange>
          </w:rPr>
          <w:t xml:space="preserve">DELETE http://www. </w:t>
        </w:r>
      </w:ins>
      <w:ins w:id="596" w:author="David Recio" w:date="2022-06-23T01:14:00Z">
        <w:r>
          <w:rPr>
            <w:rFonts w:ascii="Calibri" w:hAnsi="Calibri" w:cs="Calibri"/>
            <w:szCs w:val="24"/>
          </w:rPr>
          <w:t>clinicaBertrana</w:t>
        </w:r>
      </w:ins>
      <w:ins w:id="597" w:author="David Recio" w:date="2022-06-23T01:13:00Z">
        <w:r w:rsidRPr="00A172D2">
          <w:rPr>
            <w:rFonts w:ascii="Calibri-Light" w:hAnsi="Calibri-Light" w:cs="Calibri-Light"/>
            <w:szCs w:val="24"/>
            <w:rPrChange w:id="598" w:author="David Recio" w:date="2022-06-23T01:14:00Z">
              <w:rPr/>
            </w:rPrChange>
          </w:rPr>
          <w:t>.com/ usuarios/jsmith</w:t>
        </w:r>
      </w:ins>
    </w:p>
    <w:p w14:paraId="5C6810A5" w14:textId="259E43C8" w:rsidR="00A172D2" w:rsidRPr="00A172D2" w:rsidRDefault="00A172D2">
      <w:pPr>
        <w:pStyle w:val="Prrafodelista"/>
        <w:numPr>
          <w:ilvl w:val="0"/>
          <w:numId w:val="26"/>
        </w:numPr>
        <w:autoSpaceDE w:val="0"/>
        <w:autoSpaceDN w:val="0"/>
        <w:adjustRightInd w:val="0"/>
        <w:spacing w:before="0" w:after="0" w:line="240" w:lineRule="auto"/>
        <w:jc w:val="left"/>
        <w:rPr>
          <w:ins w:id="599" w:author="David Recio" w:date="2022-06-23T01:13:00Z"/>
          <w:rFonts w:ascii="Calibri-Light" w:hAnsi="Calibri-Light" w:cs="Calibri-Light"/>
          <w:szCs w:val="24"/>
          <w:rPrChange w:id="600" w:author="David Recio" w:date="2022-06-23T01:14:00Z">
            <w:rPr>
              <w:ins w:id="601" w:author="David Recio" w:date="2022-06-23T01:13:00Z"/>
            </w:rPr>
          </w:rPrChange>
        </w:rPr>
        <w:pPrChange w:id="602" w:author="David Recio" w:date="2022-06-23T01:14:00Z">
          <w:pPr>
            <w:autoSpaceDE w:val="0"/>
            <w:autoSpaceDN w:val="0"/>
            <w:adjustRightInd w:val="0"/>
            <w:spacing w:before="0" w:after="0" w:line="240" w:lineRule="auto"/>
            <w:jc w:val="left"/>
          </w:pPr>
        </w:pPrChange>
      </w:pPr>
      <w:ins w:id="603" w:author="David Recio" w:date="2022-06-23T01:13:00Z">
        <w:r w:rsidRPr="00A172D2">
          <w:rPr>
            <w:rFonts w:ascii="Calibri-Light" w:hAnsi="Calibri-Light" w:cs="Calibri-Light"/>
            <w:szCs w:val="24"/>
            <w:rPrChange w:id="604" w:author="David Recio" w:date="2022-06-23T01:14:00Z">
              <w:rPr/>
            </w:rPrChange>
          </w:rPr>
          <w:t xml:space="preserve">POST http://www. </w:t>
        </w:r>
      </w:ins>
      <w:ins w:id="605" w:author="David Recio" w:date="2022-06-23T01:14:00Z">
        <w:r>
          <w:rPr>
            <w:rFonts w:ascii="Calibri" w:hAnsi="Calibri" w:cs="Calibri"/>
            <w:szCs w:val="24"/>
          </w:rPr>
          <w:t>clinicaBertrana</w:t>
        </w:r>
      </w:ins>
      <w:ins w:id="606" w:author="David Recio" w:date="2022-06-23T01:13:00Z">
        <w:r w:rsidRPr="00A172D2">
          <w:rPr>
            <w:rFonts w:ascii="Calibri-Light" w:hAnsi="Calibri-Light" w:cs="Calibri-Light"/>
            <w:szCs w:val="24"/>
            <w:rPrChange w:id="607" w:author="David Recio" w:date="2022-06-23T01:14:00Z">
              <w:rPr/>
            </w:rPrChange>
          </w:rPr>
          <w:t>.com/ usuarios/jsmith</w:t>
        </w:r>
      </w:ins>
    </w:p>
    <w:p w14:paraId="1A4115C8" w14:textId="487455E0" w:rsidR="00A172D2" w:rsidRPr="004A1824" w:rsidRDefault="00A172D2" w:rsidP="00A172D2">
      <w:pPr>
        <w:pStyle w:val="Prrafodelista"/>
        <w:numPr>
          <w:ilvl w:val="0"/>
          <w:numId w:val="26"/>
        </w:numPr>
        <w:rPr>
          <w:ins w:id="608" w:author="David Recio" w:date="2022-06-23T01:15:00Z"/>
          <w:rPrChange w:id="609" w:author="David Recio" w:date="2022-06-23T01:15:00Z">
            <w:rPr>
              <w:ins w:id="610" w:author="David Recio" w:date="2022-06-23T01:15:00Z"/>
              <w:rFonts w:ascii="Calibri-Light" w:hAnsi="Calibri-Light" w:cs="Calibri-Light"/>
              <w:szCs w:val="24"/>
            </w:rPr>
          </w:rPrChange>
        </w:rPr>
      </w:pPr>
      <w:ins w:id="611" w:author="David Recio" w:date="2022-06-23T01:13:00Z">
        <w:r w:rsidRPr="00A172D2">
          <w:rPr>
            <w:rFonts w:ascii="Calibri-Light" w:hAnsi="Calibri-Light" w:cs="Calibri-Light"/>
            <w:szCs w:val="24"/>
            <w:rPrChange w:id="612" w:author="David Recio" w:date="2022-06-23T01:14:00Z">
              <w:rPr/>
            </w:rPrChange>
          </w:rPr>
          <w:t xml:space="preserve">PUT http://www. </w:t>
        </w:r>
      </w:ins>
      <w:ins w:id="613" w:author="David Recio" w:date="2022-06-23T01:14:00Z">
        <w:r>
          <w:rPr>
            <w:rFonts w:ascii="Calibri" w:hAnsi="Calibri" w:cs="Calibri"/>
            <w:szCs w:val="24"/>
          </w:rPr>
          <w:t>clinicaBertrana</w:t>
        </w:r>
      </w:ins>
      <w:ins w:id="614" w:author="David Recio" w:date="2022-06-23T01:13:00Z">
        <w:r w:rsidRPr="00A172D2">
          <w:rPr>
            <w:rFonts w:ascii="Calibri-Light" w:hAnsi="Calibri-Light" w:cs="Calibri-Light"/>
            <w:szCs w:val="24"/>
            <w:rPrChange w:id="615" w:author="David Recio" w:date="2022-06-23T01:14:00Z">
              <w:rPr/>
            </w:rPrChange>
          </w:rPr>
          <w:t>.com/ usuarios/jsmith</w:t>
        </w:r>
      </w:ins>
    </w:p>
    <w:p w14:paraId="320F5282" w14:textId="75FF86B9" w:rsidR="004A1824" w:rsidRDefault="004A1824" w:rsidP="004A1824">
      <w:pPr>
        <w:rPr>
          <w:ins w:id="616" w:author="David Recio" w:date="2022-06-23T01:21:00Z"/>
        </w:rPr>
      </w:pPr>
      <w:ins w:id="617" w:author="David Recio" w:date="2022-06-23T01:15:00Z">
        <w:r>
          <w:t>Siguiendo con ejemplo del a</w:t>
        </w:r>
      </w:ins>
      <w:ins w:id="618" w:author="David Recio" w:date="2022-06-23T01:16:00Z">
        <w:r>
          <w:t>partado nivel 1, se intercambia GET por el POST,</w:t>
        </w:r>
      </w:ins>
      <w:ins w:id="619" w:author="David Recio" w:date="2022-06-23T01:17:00Z">
        <w:r>
          <w:t xml:space="preserve"> escondiendo los datos, ya que en vez de enviar los datos por la URL se </w:t>
        </w:r>
      </w:ins>
      <w:ins w:id="620" w:author="David Recio" w:date="2022-06-23T01:18:00Z">
        <w:r>
          <w:t>envían en el cuerpo, pudiendo  además ser estos cifrados y estructurados</w:t>
        </w:r>
      </w:ins>
      <w:ins w:id="621" w:author="David Recio" w:date="2022-06-23T01:19:00Z">
        <w:r>
          <w:t xml:space="preserve">; También usa para actualizar el </w:t>
        </w:r>
        <w:r w:rsidR="008C0A42">
          <w:t xml:space="preserve">método </w:t>
        </w:r>
      </w:ins>
      <w:ins w:id="622" w:author="David Recio" w:date="2022-06-23T01:21:00Z">
        <w:r w:rsidR="008C0A42">
          <w:t>PUT</w:t>
        </w:r>
      </w:ins>
      <w:ins w:id="623" w:author="David Recio" w:date="2022-06-23T01:20:00Z">
        <w:r w:rsidR="008C0A42">
          <w:t xml:space="preserve">, dado que solo se actualiza </w:t>
        </w:r>
      </w:ins>
      <w:ins w:id="624" w:author="David Recio" w:date="2022-06-23T01:21:00Z">
        <w:r w:rsidR="008C0A42">
          <w:t>un dato entero.</w:t>
        </w:r>
      </w:ins>
    </w:p>
    <w:p w14:paraId="66E06E60" w14:textId="0F0351C7" w:rsidR="008C0A42" w:rsidRDefault="008C0A42" w:rsidP="004A1824">
      <w:pPr>
        <w:rPr>
          <w:ins w:id="625" w:author="David Recio" w:date="2022-06-23T01:23:00Z"/>
          <w:noProof/>
        </w:rPr>
      </w:pPr>
      <w:ins w:id="626" w:author="David Recio" w:date="2022-06-23T01:22:00Z">
        <w:r>
          <w:rPr>
            <w:noProof/>
          </w:rPr>
          <w:drawing>
            <wp:inline distT="0" distB="0" distL="0" distR="0" wp14:anchorId="50F088CA" wp14:editId="36BC8BDE">
              <wp:extent cx="4295775" cy="504825"/>
              <wp:effectExtent l="0" t="0" r="9525" b="9525"/>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48"/>
                      <a:stretch>
                        <a:fillRect/>
                      </a:stretch>
                    </pic:blipFill>
                    <pic:spPr>
                      <a:xfrm>
                        <a:off x="0" y="0"/>
                        <a:ext cx="4295775" cy="504825"/>
                      </a:xfrm>
                      <a:prstGeom prst="rect">
                        <a:avLst/>
                      </a:prstGeom>
                    </pic:spPr>
                  </pic:pic>
                </a:graphicData>
              </a:graphic>
            </wp:inline>
          </w:drawing>
        </w:r>
        <w:r w:rsidRPr="008C0A42">
          <w:rPr>
            <w:noProof/>
          </w:rPr>
          <w:t xml:space="preserve"> </w:t>
        </w:r>
        <w:r>
          <w:rPr>
            <w:noProof/>
          </w:rPr>
          <w:drawing>
            <wp:inline distT="0" distB="0" distL="0" distR="0" wp14:anchorId="12ADEE44" wp14:editId="359A548F">
              <wp:extent cx="4857750" cy="1581150"/>
              <wp:effectExtent l="0" t="0" r="0" b="0"/>
              <wp:docPr id="34" name="Imagen 3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con confianza media"/>
                      <pic:cNvPicPr/>
                    </pic:nvPicPr>
                    <pic:blipFill>
                      <a:blip r:embed="rId49"/>
                      <a:stretch>
                        <a:fillRect/>
                      </a:stretch>
                    </pic:blipFill>
                    <pic:spPr>
                      <a:xfrm>
                        <a:off x="0" y="0"/>
                        <a:ext cx="4857750" cy="1581150"/>
                      </a:xfrm>
                      <a:prstGeom prst="rect">
                        <a:avLst/>
                      </a:prstGeom>
                    </pic:spPr>
                  </pic:pic>
                </a:graphicData>
              </a:graphic>
            </wp:inline>
          </w:drawing>
        </w:r>
      </w:ins>
      <w:ins w:id="627" w:author="David Recio" w:date="2022-06-23T01:23:00Z">
        <w:r w:rsidRPr="008C0A42">
          <w:rPr>
            <w:noProof/>
          </w:rPr>
          <w:t xml:space="preserve"> </w:t>
        </w:r>
        <w:r>
          <w:rPr>
            <w:noProof/>
          </w:rPr>
          <w:lastRenderedPageBreak/>
          <w:drawing>
            <wp:inline distT="0" distB="0" distL="0" distR="0" wp14:anchorId="2E84D572" wp14:editId="38FD4CC5">
              <wp:extent cx="2105025" cy="1228725"/>
              <wp:effectExtent l="0" t="0" r="9525" b="9525"/>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0"/>
                      <a:stretch>
                        <a:fillRect/>
                      </a:stretch>
                    </pic:blipFill>
                    <pic:spPr>
                      <a:xfrm>
                        <a:off x="0" y="0"/>
                        <a:ext cx="2105025" cy="1228725"/>
                      </a:xfrm>
                      <a:prstGeom prst="rect">
                        <a:avLst/>
                      </a:prstGeom>
                    </pic:spPr>
                  </pic:pic>
                </a:graphicData>
              </a:graphic>
            </wp:inline>
          </w:drawing>
        </w:r>
        <w:r w:rsidRPr="008C0A42">
          <w:rPr>
            <w:noProof/>
          </w:rPr>
          <w:t xml:space="preserve"> </w:t>
        </w:r>
        <w:r>
          <w:rPr>
            <w:noProof/>
          </w:rPr>
          <w:drawing>
            <wp:inline distT="0" distB="0" distL="0" distR="0" wp14:anchorId="42552704" wp14:editId="57C697B3">
              <wp:extent cx="4924425" cy="1781175"/>
              <wp:effectExtent l="0" t="0" r="9525" b="9525"/>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51"/>
                      <a:stretch>
                        <a:fillRect/>
                      </a:stretch>
                    </pic:blipFill>
                    <pic:spPr>
                      <a:xfrm>
                        <a:off x="0" y="0"/>
                        <a:ext cx="4924425" cy="1781175"/>
                      </a:xfrm>
                      <a:prstGeom prst="rect">
                        <a:avLst/>
                      </a:prstGeom>
                    </pic:spPr>
                  </pic:pic>
                </a:graphicData>
              </a:graphic>
            </wp:inline>
          </w:drawing>
        </w:r>
      </w:ins>
    </w:p>
    <w:p w14:paraId="0D64F851" w14:textId="50E64AE1" w:rsidR="008C0A42" w:rsidRPr="00AD1E56" w:rsidRDefault="008C0A42" w:rsidP="004A1824">
      <w:ins w:id="628" w:author="David Recio" w:date="2022-06-23T01:23:00Z">
        <w:r>
          <w:rPr>
            <w:noProof/>
          </w:rPr>
          <w:drawing>
            <wp:inline distT="0" distB="0" distL="0" distR="0" wp14:anchorId="2DD36A36" wp14:editId="1F3D0492">
              <wp:extent cx="5036185" cy="1193165"/>
              <wp:effectExtent l="0" t="0" r="0" b="6985"/>
              <wp:docPr id="54" name="Imagen 5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Interfaz de usuario gráfica&#10;&#10;Descripción generada automáticamente"/>
                      <pic:cNvPicPr/>
                    </pic:nvPicPr>
                    <pic:blipFill>
                      <a:blip r:embed="rId52"/>
                      <a:stretch>
                        <a:fillRect/>
                      </a:stretch>
                    </pic:blipFill>
                    <pic:spPr>
                      <a:xfrm>
                        <a:off x="0" y="0"/>
                        <a:ext cx="5036185" cy="1193165"/>
                      </a:xfrm>
                      <a:prstGeom prst="rect">
                        <a:avLst/>
                      </a:prstGeom>
                    </pic:spPr>
                  </pic:pic>
                </a:graphicData>
              </a:graphic>
            </wp:inline>
          </w:drawing>
        </w:r>
      </w:ins>
    </w:p>
    <w:p w14:paraId="6D71F8C2" w14:textId="77777777" w:rsidR="00AD0304" w:rsidRPr="00AD1E56" w:rsidRDefault="00AD0304" w:rsidP="00AD0304">
      <w:pPr>
        <w:pStyle w:val="Ttulo4"/>
        <w:rPr>
          <w:b/>
          <w:bCs/>
        </w:rPr>
      </w:pPr>
      <w:r w:rsidRPr="00AD1E56">
        <w:rPr>
          <w:b/>
          <w:bCs/>
        </w:rPr>
        <w:t>Nivel 3</w:t>
      </w:r>
    </w:p>
    <w:p w14:paraId="4F45D640" w14:textId="78B6C2BF" w:rsidR="00376DE0" w:rsidRDefault="00AD0304" w:rsidP="00AD0304">
      <w:pPr>
        <w:rPr>
          <w:ins w:id="629" w:author="David Recio" w:date="2022-06-23T01:29:00Z"/>
          <w:noProof/>
        </w:rPr>
      </w:pPr>
      <w:r>
        <w:t>Es el último nivel, donde se habla del término “</w:t>
      </w:r>
      <w:r w:rsidRPr="00EF7AE9">
        <w:rPr>
          <w:i/>
          <w:iCs/>
        </w:rPr>
        <w:t>Hypermedia controls</w:t>
      </w:r>
      <w:r>
        <w:t>”, según el cual, tras al realizar una petición, la misma respuesta nos ofrece la información necesaria para comprender cómo utilizar el recurso.</w:t>
      </w:r>
      <w:ins w:id="630" w:author="David Recio" w:date="2022-06-23T01:29:00Z">
        <w:r w:rsidR="00376DE0">
          <w:rPr>
            <w:noProof/>
          </w:rPr>
          <w:t xml:space="preserve"> Para poder llegar a ese punto es </w:t>
        </w:r>
      </w:ins>
      <w:ins w:id="631" w:author="David Recio" w:date="2022-06-23T01:30:00Z">
        <w:r w:rsidR="00457AF5">
          <w:rPr>
            <w:noProof/>
          </w:rPr>
          <w:t xml:space="preserve">necesario que los enlaces de los recursos presenten un “tipado” que </w:t>
        </w:r>
      </w:ins>
      <w:ins w:id="632" w:author="David Recio" w:date="2022-06-23T01:31:00Z">
        <w:r w:rsidR="00457AF5">
          <w:rPr>
            <w:noProof/>
          </w:rPr>
          <w:t xml:space="preserve"> le sea facil de entender al usuario donde la respuesta </w:t>
        </w:r>
      </w:ins>
      <w:ins w:id="633" w:author="David Recio" w:date="2022-06-23T01:32:00Z">
        <w:r w:rsidR="00457AF5">
          <w:rPr>
            <w:noProof/>
          </w:rPr>
          <w:t>ofrece informacion adicional como enlaces a otros recursos ampliando las inte</w:t>
        </w:r>
      </w:ins>
      <w:ins w:id="634" w:author="David Recio" w:date="2022-06-23T01:33:00Z">
        <w:r w:rsidR="00457AF5">
          <w:rPr>
            <w:noProof/>
          </w:rPr>
          <w:t>racciones con estos</w:t>
        </w:r>
      </w:ins>
      <w:ins w:id="635" w:author="David Recio" w:date="2022-06-23T01:34:00Z">
        <w:r w:rsidR="00457AF5">
          <w:rPr>
            <w:noProof/>
          </w:rPr>
          <w:t>.</w:t>
        </w:r>
      </w:ins>
      <w:ins w:id="636" w:author="David Recio" w:date="2022-06-23T01:30:00Z">
        <w:r w:rsidR="00457AF5">
          <w:rPr>
            <w:noProof/>
          </w:rPr>
          <w:t xml:space="preserve"> </w:t>
        </w:r>
      </w:ins>
      <w:ins w:id="637" w:author="David Recio" w:date="2022-06-23T01:29:00Z">
        <w:r w:rsidR="00376DE0">
          <w:rPr>
            <w:noProof/>
          </w:rPr>
          <w:t xml:space="preserve"> </w:t>
        </w:r>
      </w:ins>
    </w:p>
    <w:p w14:paraId="78C93895" w14:textId="77777777" w:rsidR="00376DE0" w:rsidRDefault="00376DE0" w:rsidP="00AD0304">
      <w:pPr>
        <w:rPr>
          <w:ins w:id="638" w:author="David Recio" w:date="2022-06-23T01:29:00Z"/>
          <w:noProof/>
        </w:rPr>
      </w:pPr>
    </w:p>
    <w:p w14:paraId="3F3AB1F2" w14:textId="77777777" w:rsidR="00457AF5" w:rsidRDefault="00AD0304">
      <w:pPr>
        <w:keepNext/>
        <w:rPr>
          <w:ins w:id="639" w:author="David Recio" w:date="2022-06-23T01:34:00Z"/>
        </w:rPr>
        <w:pPrChange w:id="640" w:author="David Recio" w:date="2022-06-23T01:34:00Z">
          <w:pPr/>
        </w:pPrChange>
      </w:pPr>
      <w:del w:id="641" w:author="David Recio" w:date="2022-06-23T01:29:00Z">
        <w:r w:rsidRPr="00AD1E56" w:rsidDel="00376DE0">
          <w:rPr>
            <w:noProof/>
          </w:rPr>
          <w:lastRenderedPageBreak/>
          <w:delText xml:space="preserve"> </w:delText>
        </w:r>
      </w:del>
      <w:r>
        <w:rPr>
          <w:noProof/>
        </w:rPr>
        <w:drawing>
          <wp:inline distT="0" distB="0" distL="0" distR="0" wp14:anchorId="7BBBE2F8" wp14:editId="71FF31F0">
            <wp:extent cx="4486275" cy="2038350"/>
            <wp:effectExtent l="0" t="0" r="9525" b="0"/>
            <wp:docPr id="41" name="Imagen 4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scala de tiempo&#10;&#10;Descripción generada automáticamente"/>
                    <pic:cNvPicPr/>
                  </pic:nvPicPr>
                  <pic:blipFill>
                    <a:blip r:embed="rId53"/>
                    <a:stretch>
                      <a:fillRect/>
                    </a:stretch>
                  </pic:blipFill>
                  <pic:spPr>
                    <a:xfrm>
                      <a:off x="0" y="0"/>
                      <a:ext cx="4486275" cy="2038350"/>
                    </a:xfrm>
                    <a:prstGeom prst="rect">
                      <a:avLst/>
                    </a:prstGeom>
                  </pic:spPr>
                </pic:pic>
              </a:graphicData>
            </a:graphic>
          </wp:inline>
        </w:drawing>
      </w:r>
    </w:p>
    <w:p w14:paraId="48611327" w14:textId="19E3AFF0" w:rsidR="00AD0304" w:rsidRPr="005E6132" w:rsidRDefault="00457AF5" w:rsidP="00457AF5">
      <w:pPr>
        <w:pStyle w:val="Descripcin"/>
        <w:rPr>
          <w:ins w:id="642" w:author="David Recio" w:date="2022-06-23T01:34:00Z"/>
          <w:i w:val="0"/>
          <w:iCs w:val="0"/>
        </w:rPr>
      </w:pPr>
      <w:bookmarkStart w:id="643" w:name="_Toc106842467"/>
      <w:ins w:id="644" w:author="David Recio" w:date="2022-06-23T01:34:00Z">
        <w:r w:rsidRPr="005E6132">
          <w:rPr>
            <w:i w:val="0"/>
            <w:iCs w:val="0"/>
          </w:rPr>
          <w:t xml:space="preserve">Ilustración </w:t>
        </w:r>
        <w:r w:rsidRPr="005E6132">
          <w:rPr>
            <w:i w:val="0"/>
            <w:iCs w:val="0"/>
          </w:rPr>
          <w:fldChar w:fldCharType="begin"/>
        </w:r>
        <w:r w:rsidRPr="005E6132">
          <w:rPr>
            <w:i w:val="0"/>
            <w:iCs w:val="0"/>
          </w:rPr>
          <w:instrText xml:space="preserve"> SEQ Ilustración \* ARABIC </w:instrText>
        </w:r>
      </w:ins>
      <w:r w:rsidRPr="005E6132">
        <w:rPr>
          <w:i w:val="0"/>
          <w:iCs w:val="0"/>
        </w:rPr>
        <w:fldChar w:fldCharType="separate"/>
      </w:r>
      <w:ins w:id="645" w:author="David Recio" w:date="2022-06-23T01:34:00Z">
        <w:r w:rsidRPr="005E6132">
          <w:rPr>
            <w:i w:val="0"/>
            <w:iCs w:val="0"/>
            <w:noProof/>
          </w:rPr>
          <w:t>11</w:t>
        </w:r>
        <w:r w:rsidRPr="005E6132">
          <w:rPr>
            <w:i w:val="0"/>
            <w:iCs w:val="0"/>
          </w:rPr>
          <w:fldChar w:fldCharType="end"/>
        </w:r>
        <w:r w:rsidRPr="005E6132">
          <w:rPr>
            <w:i w:val="0"/>
            <w:iCs w:val="0"/>
          </w:rPr>
          <w:t>. Nivel 3 de Madurez del Servicio Web REST</w:t>
        </w:r>
        <w:bookmarkEnd w:id="643"/>
      </w:ins>
    </w:p>
    <w:p w14:paraId="4EE1435B" w14:textId="10E5CB18" w:rsidR="00457AF5" w:rsidRDefault="00457AF5" w:rsidP="00457AF5">
      <w:pPr>
        <w:rPr>
          <w:ins w:id="646" w:author="David Recio" w:date="2022-06-23T01:36:00Z"/>
        </w:rPr>
      </w:pPr>
      <w:ins w:id="647" w:author="David Recio" w:date="2022-06-23T01:34:00Z">
        <w:r>
          <w:t xml:space="preserve"> Siguiendo con el ejemplo que ha evolucionado p</w:t>
        </w:r>
      </w:ins>
      <w:ins w:id="648" w:author="David Recio" w:date="2022-06-23T01:35:00Z">
        <w:r>
          <w:t>asando por los niveles, ahora en el caso del método POST</w:t>
        </w:r>
        <w:r w:rsidR="00A84194">
          <w:t xml:space="preserve">, mandara información adicional que expone </w:t>
        </w:r>
      </w:ins>
      <w:ins w:id="649" w:author="David Recio" w:date="2022-06-23T01:36:00Z">
        <w:r w:rsidR="00A84194">
          <w:t>los recursos con sus URIs</w:t>
        </w:r>
      </w:ins>
    </w:p>
    <w:p w14:paraId="5AAD0859" w14:textId="2E378B2D" w:rsidR="00A84194" w:rsidRDefault="00A84194" w:rsidP="00457AF5">
      <w:pPr>
        <w:rPr>
          <w:ins w:id="650" w:author="David Recio" w:date="2022-06-23T01:36:00Z"/>
        </w:rPr>
      </w:pPr>
      <w:ins w:id="651" w:author="David Recio" w:date="2022-06-23T01:36:00Z">
        <w:r>
          <w:rPr>
            <w:noProof/>
          </w:rPr>
          <w:drawing>
            <wp:inline distT="0" distB="0" distL="0" distR="0" wp14:anchorId="76776D70" wp14:editId="5EAE64BC">
              <wp:extent cx="2000250" cy="1171575"/>
              <wp:effectExtent l="0" t="0" r="0" b="9525"/>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4"/>
                      <a:stretch>
                        <a:fillRect/>
                      </a:stretch>
                    </pic:blipFill>
                    <pic:spPr>
                      <a:xfrm>
                        <a:off x="0" y="0"/>
                        <a:ext cx="2000250" cy="1171575"/>
                      </a:xfrm>
                      <a:prstGeom prst="rect">
                        <a:avLst/>
                      </a:prstGeom>
                    </pic:spPr>
                  </pic:pic>
                </a:graphicData>
              </a:graphic>
            </wp:inline>
          </w:drawing>
        </w:r>
      </w:ins>
    </w:p>
    <w:p w14:paraId="23E30030" w14:textId="18768E3E" w:rsidR="00A84194" w:rsidRPr="00457AF5" w:rsidRDefault="00A84194" w:rsidP="00457AF5">
      <w:ins w:id="652" w:author="David Recio" w:date="2022-06-23T01:36:00Z">
        <w:r>
          <w:rPr>
            <w:noProof/>
          </w:rPr>
          <w:lastRenderedPageBreak/>
          <w:drawing>
            <wp:inline distT="0" distB="0" distL="0" distR="0" wp14:anchorId="173B8C5C" wp14:editId="16B7D88B">
              <wp:extent cx="5036185" cy="3740150"/>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55"/>
                      <a:stretch>
                        <a:fillRect/>
                      </a:stretch>
                    </pic:blipFill>
                    <pic:spPr>
                      <a:xfrm>
                        <a:off x="0" y="0"/>
                        <a:ext cx="5036185" cy="3740150"/>
                      </a:xfrm>
                      <a:prstGeom prst="rect">
                        <a:avLst/>
                      </a:prstGeom>
                    </pic:spPr>
                  </pic:pic>
                </a:graphicData>
              </a:graphic>
            </wp:inline>
          </w:drawing>
        </w:r>
      </w:ins>
    </w:p>
    <w:p w14:paraId="4F288F91" w14:textId="7FEC5EE5" w:rsidR="00AD0304" w:rsidDel="00457AF5" w:rsidRDefault="00D40DC9" w:rsidP="00AD0304">
      <w:pPr>
        <w:pStyle w:val="Descripcin"/>
        <w:rPr>
          <w:del w:id="653" w:author="David Recio" w:date="2022-06-23T01:34:00Z"/>
        </w:rPr>
      </w:pPr>
      <w:del w:id="654" w:author="David Recio" w:date="2022-06-23T01:34:00Z">
        <w:r w:rsidDel="00457AF5">
          <w:rPr>
            <w:i w:val="0"/>
            <w:iCs w:val="0"/>
          </w:rPr>
          <w:fldChar w:fldCharType="begin"/>
        </w:r>
        <w:r w:rsidDel="00457AF5">
          <w:delInstrText xml:space="preserve"> SEQ Ilustración \* ARABIC </w:delInstrText>
        </w:r>
        <w:r w:rsidDel="00457AF5">
          <w:rPr>
            <w:i w:val="0"/>
            <w:iCs w:val="0"/>
          </w:rPr>
          <w:fldChar w:fldCharType="separate"/>
        </w:r>
        <w:r w:rsidR="00597FD8" w:rsidDel="00457AF5">
          <w:rPr>
            <w:noProof/>
          </w:rPr>
          <w:delText>10</w:delText>
        </w:r>
        <w:r w:rsidDel="00457AF5">
          <w:rPr>
            <w:i w:val="0"/>
            <w:iCs w:val="0"/>
            <w:noProof/>
          </w:rPr>
          <w:fldChar w:fldCharType="end"/>
        </w:r>
        <w:r w:rsidR="00AD0304" w:rsidDel="00457AF5">
          <w:delText xml:space="preserve"> Nivel 3 de Madurez del Servicio Web REST</w:delText>
        </w:r>
      </w:del>
    </w:p>
    <w:p w14:paraId="621883B1" w14:textId="77777777" w:rsidR="00AD0304" w:rsidRDefault="00AD0304" w:rsidP="00AD0304">
      <w:pPr>
        <w:keepNext/>
        <w:ind w:left="709"/>
      </w:pPr>
    </w:p>
    <w:p w14:paraId="710C9EB4" w14:textId="15D7B534" w:rsidR="00AD0304" w:rsidRDefault="00AD0304" w:rsidP="00337FBF">
      <w:pPr>
        <w:sectPr w:rsidR="00AD0304" w:rsidSect="00EF1449">
          <w:type w:val="oddPage"/>
          <w:pgSz w:w="11900" w:h="16840" w:code="9"/>
          <w:pgMar w:top="1985" w:right="1701" w:bottom="1418" w:left="1701" w:header="851" w:footer="851" w:gutter="567"/>
          <w:cols w:space="708"/>
          <w:titlePg/>
          <w:docGrid w:linePitch="360"/>
        </w:sectPr>
      </w:pPr>
    </w:p>
    <w:p w14:paraId="20FEB112" w14:textId="30613805" w:rsidR="006124A8" w:rsidRPr="00A74910" w:rsidRDefault="009B3341" w:rsidP="00EF1449">
      <w:pPr>
        <w:pStyle w:val="Ttulo1"/>
        <w:framePr w:wrap="notBeside"/>
        <w:rPr>
          <w:sz w:val="44"/>
          <w:szCs w:val="44"/>
        </w:rPr>
      </w:pPr>
      <w:bookmarkStart w:id="655" w:name="_Toc492888187"/>
      <w:bookmarkStart w:id="656" w:name="_Toc492901275"/>
      <w:r>
        <w:lastRenderedPageBreak/>
        <w:br/>
      </w:r>
      <w:bookmarkStart w:id="657" w:name="_Toc106131025"/>
      <w:commentRangeStart w:id="658"/>
      <w:r w:rsidR="46F2DCDC" w:rsidRPr="00A74910">
        <w:rPr>
          <w:sz w:val="44"/>
          <w:szCs w:val="44"/>
        </w:rPr>
        <w:t>Análisis</w:t>
      </w:r>
      <w:bookmarkEnd w:id="655"/>
      <w:bookmarkEnd w:id="656"/>
      <w:bookmarkEnd w:id="657"/>
    </w:p>
    <w:p w14:paraId="19A4949B" w14:textId="08D0FB96" w:rsidR="007B11A2" w:rsidRPr="007B11A2" w:rsidRDefault="007B11A2">
      <w:pPr>
        <w:rPr>
          <w:ins w:id="659" w:author="David Recio" w:date="2022-06-23T02:14:00Z"/>
          <w:rFonts w:cstheme="minorHAnsi"/>
          <w:sz w:val="22"/>
          <w:rPrChange w:id="660" w:author="David Recio" w:date="2022-06-23T02:15:00Z">
            <w:rPr>
              <w:ins w:id="661" w:author="David Recio" w:date="2022-06-23T02:14:00Z"/>
            </w:rPr>
          </w:rPrChange>
        </w:rPr>
        <w:pPrChange w:id="662" w:author="David Recio" w:date="2022-06-23T02:15:00Z">
          <w:pPr>
            <w:pStyle w:val="Ttulo2"/>
          </w:pPr>
        </w:pPrChange>
      </w:pPr>
      <w:bookmarkStart w:id="663" w:name="_Toc106131026"/>
      <w:bookmarkStart w:id="664" w:name="_Hlk106130010"/>
      <w:ins w:id="665" w:author="David Recio" w:date="2022-06-23T02:15:00Z">
        <w:r>
          <w:t xml:space="preserve">Investigación, análisis y requerimientos psicológicos del problema para la </w:t>
        </w:r>
      </w:ins>
      <w:ins w:id="666" w:author="David Recio" w:date="2022-06-23T02:16:00Z">
        <w:r>
          <w:t>creación de la API.</w:t>
        </w:r>
      </w:ins>
    </w:p>
    <w:p w14:paraId="14C4DC6D" w14:textId="4AAA1E2E" w:rsidR="007B11A2" w:rsidRPr="007B11A2" w:rsidRDefault="007044DC" w:rsidP="005E6132">
      <w:pPr>
        <w:pStyle w:val="Ttulo2"/>
      </w:pPr>
      <w:bookmarkStart w:id="667" w:name="_Ref107016964"/>
      <w:r>
        <w:t xml:space="preserve">Análisis </w:t>
      </w:r>
      <w:commentRangeEnd w:id="658"/>
      <w:r w:rsidR="009404EE">
        <w:rPr>
          <w:rStyle w:val="Refdecomentario"/>
          <w:rFonts w:asciiTheme="minorHAnsi" w:eastAsiaTheme="minorHAnsi" w:hAnsiTheme="minorHAnsi" w:cstheme="minorBidi"/>
          <w:b w:val="0"/>
          <w:color w:val="auto"/>
        </w:rPr>
        <w:commentReference w:id="658"/>
      </w:r>
      <w:r>
        <w:t>de dominio</w:t>
      </w:r>
      <w:bookmarkEnd w:id="663"/>
      <w:bookmarkEnd w:id="667"/>
    </w:p>
    <w:p w14:paraId="608C7148" w14:textId="77777777" w:rsidR="008377D0" w:rsidRDefault="007044DC" w:rsidP="008377D0">
      <w:pPr>
        <w:ind w:firstLine="1134"/>
      </w:pPr>
      <w:r w:rsidRPr="007044DC">
        <w:t xml:space="preserve">La etapa universitaria es una de las experiencias más enriquecedoras de la vida de una persona, no sólo a nivel de formación en vista a un futuro laboral, sino también de crecimiento personal (madurez, independencia, etcétera). Muchos alumnos ingresan el primer año, pero su número se reduce considerablemente en el segundo año de carrera. </w:t>
      </w:r>
      <w:r w:rsidR="008377D0">
        <w:t xml:space="preserve">Esto se debe al </w:t>
      </w:r>
      <w:r w:rsidRPr="007044DC">
        <w:t xml:space="preserve">abandono universitario tras el primer año cursado. </w:t>
      </w:r>
    </w:p>
    <w:p w14:paraId="4799A8A9" w14:textId="77777777" w:rsidR="00216058" w:rsidRDefault="007044DC" w:rsidP="00216058">
      <w:pPr>
        <w:keepNext/>
        <w:rPr>
          <w:ins w:id="668" w:author="David Recio" w:date="2022-06-23T02:03:00Z"/>
        </w:rPr>
      </w:pPr>
      <w:r>
        <w:rPr>
          <w:noProof/>
        </w:rPr>
        <w:drawing>
          <wp:inline distT="0" distB="0" distL="0" distR="0" wp14:anchorId="59F002A8" wp14:editId="64E5ACCA">
            <wp:extent cx="5711292" cy="2565400"/>
            <wp:effectExtent l="0" t="0" r="381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1144" cy="2569825"/>
                    </a:xfrm>
                    <a:prstGeom prst="rect">
                      <a:avLst/>
                    </a:prstGeom>
                    <a:noFill/>
                  </pic:spPr>
                </pic:pic>
              </a:graphicData>
            </a:graphic>
          </wp:inline>
        </w:drawing>
      </w:r>
    </w:p>
    <w:p w14:paraId="72D45094" w14:textId="71A523BD" w:rsidR="002F186F" w:rsidRPr="00216058" w:rsidRDefault="00216058">
      <w:pPr>
        <w:pStyle w:val="Descripcin"/>
        <w:rPr>
          <w:ins w:id="669" w:author="David Recio" w:date="2022-06-22T20:48:00Z"/>
          <w:i w:val="0"/>
          <w:iCs w:val="0"/>
          <w:rPrChange w:id="670" w:author="David Recio" w:date="2022-06-23T02:03:00Z">
            <w:rPr>
              <w:ins w:id="671" w:author="David Recio" w:date="2022-06-22T20:48:00Z"/>
              <w:i/>
              <w:iCs/>
            </w:rPr>
          </w:rPrChange>
        </w:rPr>
        <w:pPrChange w:id="672" w:author="David Recio" w:date="2022-06-23T02:03:00Z">
          <w:pPr/>
        </w:pPrChange>
      </w:pPr>
      <w:bookmarkStart w:id="673" w:name="_Toc106842468"/>
      <w:ins w:id="674" w:author="David Recio" w:date="2022-06-23T02:03:00Z">
        <w:r w:rsidRPr="00216058">
          <w:rPr>
            <w:i w:val="0"/>
            <w:iCs w:val="0"/>
            <w:rPrChange w:id="675" w:author="David Recio" w:date="2022-06-23T02:03:00Z">
              <w:rPr/>
            </w:rPrChange>
          </w:rPr>
          <w:t xml:space="preserve">Ilustración </w:t>
        </w:r>
        <w:r w:rsidRPr="00216058">
          <w:rPr>
            <w:i w:val="0"/>
            <w:iCs w:val="0"/>
            <w:rPrChange w:id="676" w:author="David Recio" w:date="2022-06-23T02:03:00Z">
              <w:rPr/>
            </w:rPrChange>
          </w:rPr>
          <w:fldChar w:fldCharType="begin"/>
        </w:r>
        <w:r w:rsidRPr="00216058">
          <w:rPr>
            <w:i w:val="0"/>
            <w:iCs w:val="0"/>
            <w:rPrChange w:id="677" w:author="David Recio" w:date="2022-06-23T02:03:00Z">
              <w:rPr/>
            </w:rPrChange>
          </w:rPr>
          <w:instrText xml:space="preserve"> SEQ Ilustración \* ARABIC </w:instrText>
        </w:r>
      </w:ins>
      <w:r w:rsidRPr="00216058">
        <w:rPr>
          <w:i w:val="0"/>
          <w:iCs w:val="0"/>
          <w:rPrChange w:id="678" w:author="David Recio" w:date="2022-06-23T02:03:00Z">
            <w:rPr/>
          </w:rPrChange>
        </w:rPr>
        <w:fldChar w:fldCharType="separate"/>
      </w:r>
      <w:ins w:id="679" w:author="David Recio" w:date="2022-06-23T02:03:00Z">
        <w:r w:rsidRPr="00216058">
          <w:rPr>
            <w:i w:val="0"/>
            <w:iCs w:val="0"/>
            <w:noProof/>
            <w:rPrChange w:id="680" w:author="David Recio" w:date="2022-06-23T02:03:00Z">
              <w:rPr>
                <w:noProof/>
              </w:rPr>
            </w:rPrChange>
          </w:rPr>
          <w:t>11</w:t>
        </w:r>
        <w:r w:rsidRPr="00216058">
          <w:rPr>
            <w:i w:val="0"/>
            <w:iCs w:val="0"/>
            <w:rPrChange w:id="681" w:author="David Recio" w:date="2022-06-23T02:03:00Z">
              <w:rPr/>
            </w:rPrChange>
          </w:rPr>
          <w:fldChar w:fldCharType="end"/>
        </w:r>
        <w:r w:rsidRPr="00216058">
          <w:rPr>
            <w:i w:val="0"/>
            <w:iCs w:val="0"/>
            <w:rPrChange w:id="682" w:author="David Recio" w:date="2022-06-23T02:03:00Z">
              <w:rPr/>
            </w:rPrChange>
          </w:rPr>
          <w:t>.Población de matriculados en universidades.</w:t>
        </w:r>
      </w:ins>
      <w:bookmarkEnd w:id="673"/>
    </w:p>
    <w:p w14:paraId="7D92C0CD" w14:textId="6838FA35" w:rsidR="007044DC" w:rsidDel="00216058" w:rsidRDefault="007044DC">
      <w:pPr>
        <w:pStyle w:val="Descripcin"/>
        <w:rPr>
          <w:del w:id="683" w:author="David Recio" w:date="2022-06-23T02:03:00Z"/>
        </w:rPr>
        <w:pPrChange w:id="684" w:author="David Recio" w:date="2022-06-22T20:48:00Z">
          <w:pPr/>
        </w:pPrChange>
      </w:pPr>
    </w:p>
    <w:p w14:paraId="1D27AFFE" w14:textId="0FBF832A" w:rsidR="007044DC" w:rsidDel="002F186F" w:rsidRDefault="007044DC" w:rsidP="008377D0">
      <w:pPr>
        <w:spacing w:before="0" w:after="200" w:line="240" w:lineRule="auto"/>
        <w:rPr>
          <w:del w:id="685" w:author="David Recio" w:date="2022-06-22T20:48:00Z"/>
          <w:i/>
          <w:iCs/>
          <w:color w:val="44546A" w:themeColor="text2"/>
          <w:sz w:val="22"/>
          <w:szCs w:val="18"/>
        </w:rPr>
      </w:pPr>
      <w:del w:id="686" w:author="David Recio" w:date="2022-06-22T20:48:00Z">
        <w:r w:rsidRPr="007044DC" w:rsidDel="002F186F">
          <w:rPr>
            <w:i/>
            <w:iCs/>
            <w:color w:val="44546A" w:themeColor="text2"/>
            <w:sz w:val="22"/>
            <w:szCs w:val="18"/>
          </w:rPr>
          <w:fldChar w:fldCharType="begin"/>
        </w:r>
        <w:r w:rsidRPr="007044DC" w:rsidDel="002F186F">
          <w:rPr>
            <w:i/>
            <w:iCs/>
            <w:color w:val="44546A" w:themeColor="text2"/>
            <w:sz w:val="22"/>
            <w:szCs w:val="18"/>
          </w:rPr>
          <w:delInstrText xml:space="preserve"> SEQ Ilustración \* ARABIC </w:delInstrText>
        </w:r>
        <w:r w:rsidRPr="007044DC" w:rsidDel="002F186F">
          <w:rPr>
            <w:i/>
            <w:iCs/>
            <w:color w:val="44546A" w:themeColor="text2"/>
            <w:sz w:val="22"/>
            <w:szCs w:val="18"/>
          </w:rPr>
          <w:fldChar w:fldCharType="separate"/>
        </w:r>
        <w:bookmarkStart w:id="687" w:name="_Ref101983970"/>
        <w:r w:rsidR="00597FD8" w:rsidDel="002F186F">
          <w:rPr>
            <w:i/>
            <w:iCs/>
            <w:noProof/>
            <w:color w:val="44546A" w:themeColor="text2"/>
            <w:sz w:val="22"/>
            <w:szCs w:val="18"/>
          </w:rPr>
          <w:delText>11</w:delText>
        </w:r>
        <w:bookmarkEnd w:id="687"/>
        <w:r w:rsidRPr="007044DC" w:rsidDel="002F186F">
          <w:rPr>
            <w:i/>
            <w:iCs/>
            <w:noProof/>
            <w:color w:val="44546A" w:themeColor="text2"/>
            <w:sz w:val="22"/>
            <w:szCs w:val="18"/>
          </w:rPr>
          <w:fldChar w:fldCharType="end"/>
        </w:r>
        <w:r w:rsidRPr="007044DC" w:rsidDel="002F186F">
          <w:rPr>
            <w:i/>
            <w:iCs/>
            <w:color w:val="44546A" w:themeColor="text2"/>
            <w:sz w:val="22"/>
            <w:szCs w:val="18"/>
          </w:rPr>
          <w:delText xml:space="preserve">. </w:delText>
        </w:r>
        <w:bookmarkStart w:id="688" w:name="_Ref101012095"/>
        <w:bookmarkStart w:id="689" w:name="_Hlk102066530"/>
        <w:r w:rsidRPr="007044DC" w:rsidDel="002F186F">
          <w:rPr>
            <w:i/>
            <w:iCs/>
            <w:color w:val="44546A" w:themeColor="text2"/>
            <w:sz w:val="22"/>
            <w:szCs w:val="18"/>
          </w:rPr>
          <w:delText xml:space="preserve">Población de matriculados </w:delText>
        </w:r>
        <w:r w:rsidR="00637CED" w:rsidDel="002F186F">
          <w:rPr>
            <w:i/>
            <w:iCs/>
            <w:color w:val="44546A" w:themeColor="text2"/>
            <w:sz w:val="22"/>
            <w:szCs w:val="18"/>
          </w:rPr>
          <w:delText xml:space="preserve">en </w:delText>
        </w:r>
        <w:r w:rsidRPr="007044DC" w:rsidDel="002F186F">
          <w:rPr>
            <w:i/>
            <w:iCs/>
            <w:color w:val="44546A" w:themeColor="text2"/>
            <w:sz w:val="22"/>
            <w:szCs w:val="18"/>
          </w:rPr>
          <w:delText>univers</w:delText>
        </w:r>
        <w:r w:rsidR="00637CED" w:rsidDel="002F186F">
          <w:rPr>
            <w:i/>
            <w:iCs/>
            <w:color w:val="44546A" w:themeColor="text2"/>
            <w:sz w:val="22"/>
            <w:szCs w:val="18"/>
          </w:rPr>
          <w:delText>idades</w:delText>
        </w:r>
        <w:r w:rsidRPr="007044DC" w:rsidDel="002F186F">
          <w:rPr>
            <w:i/>
            <w:iCs/>
            <w:color w:val="44546A" w:themeColor="text2"/>
            <w:sz w:val="22"/>
            <w:szCs w:val="18"/>
          </w:rPr>
          <w:delText>.</w:delText>
        </w:r>
        <w:bookmarkEnd w:id="688"/>
        <w:r w:rsidRPr="007044DC" w:rsidDel="002F186F">
          <w:rPr>
            <w:i/>
            <w:iCs/>
            <w:color w:val="44546A" w:themeColor="text2"/>
            <w:sz w:val="22"/>
            <w:szCs w:val="18"/>
          </w:rPr>
          <w:delText xml:space="preserve"> </w:delText>
        </w:r>
        <w:bookmarkEnd w:id="689"/>
      </w:del>
    </w:p>
    <w:p w14:paraId="09150139" w14:textId="77777777" w:rsidR="008377D0" w:rsidRPr="008377D0" w:rsidRDefault="008377D0" w:rsidP="008377D0">
      <w:pPr>
        <w:spacing w:before="0" w:after="200" w:line="240" w:lineRule="auto"/>
        <w:rPr>
          <w:i/>
          <w:iCs/>
          <w:color w:val="44546A" w:themeColor="text2"/>
          <w:sz w:val="22"/>
          <w:szCs w:val="18"/>
        </w:rPr>
      </w:pPr>
    </w:p>
    <w:p w14:paraId="2DBECFF8" w14:textId="1CA5B1A3" w:rsidR="007044DC" w:rsidRPr="007044DC" w:rsidRDefault="007044DC" w:rsidP="007044DC">
      <w:pPr>
        <w:ind w:firstLine="1134"/>
        <w:rPr>
          <w:b/>
          <w:bCs/>
          <w:i/>
          <w:iCs/>
        </w:rPr>
      </w:pPr>
      <w:del w:id="690" w:author="David Recio" w:date="2022-06-22T21:06:00Z">
        <w:r w:rsidRPr="007044DC" w:rsidDel="00FC730D">
          <w:delText>Según la</w:delText>
        </w:r>
        <w:r w:rsidR="00F40E0B" w:rsidDel="00FC730D">
          <w:rPr>
            <w:b/>
            <w:bCs/>
            <w:i/>
            <w:iCs/>
          </w:rPr>
          <w:delText xml:space="preserve"> </w:delText>
        </w:r>
        <w:r w:rsidR="00F40E0B" w:rsidDel="00FC730D">
          <w:delText xml:space="preserve">ilustración </w:delText>
        </w:r>
      </w:del>
      <w:commentRangeStart w:id="691"/>
      <w:del w:id="692" w:author="David Recio" w:date="2022-06-22T20:48:00Z">
        <w:r w:rsidR="00F40E0B" w:rsidDel="002F186F">
          <w:delText>[ver 6</w:delText>
        </w:r>
        <w:commentRangeEnd w:id="691"/>
        <w:r w:rsidR="009404EE" w:rsidDel="002F186F">
          <w:rPr>
            <w:rStyle w:val="Refdecomentario"/>
          </w:rPr>
          <w:commentReference w:id="691"/>
        </w:r>
        <w:r w:rsidR="00F40E0B" w:rsidDel="002F186F">
          <w:delText>]</w:delText>
        </w:r>
        <w:r w:rsidR="00F40E0B" w:rsidRPr="000C32C3" w:rsidDel="002F186F">
          <w:rPr>
            <w:color w:val="000000" w:themeColor="text1"/>
          </w:rPr>
          <w:delText>,</w:delText>
        </w:r>
        <w:r w:rsidR="00F40E0B" w:rsidDel="002F186F">
          <w:rPr>
            <w:color w:val="000000" w:themeColor="text1"/>
          </w:rPr>
          <w:delText xml:space="preserve"> </w:delText>
        </w:r>
      </w:del>
      <w:del w:id="693" w:author="David Recio" w:date="2022-06-22T21:06:00Z">
        <w:r w:rsidRPr="007044DC" w:rsidDel="00FC730D">
          <w:delText xml:space="preserve">la tasa neta de escolarización </w:delText>
        </w:r>
        <w:commentRangeStart w:id="694"/>
        <w:r w:rsidRPr="007044DC" w:rsidDel="00FC730D">
          <w:delText>en Educaci</w:delText>
        </w:r>
        <w:commentRangeEnd w:id="694"/>
        <w:r w:rsidR="009404EE" w:rsidDel="00FC730D">
          <w:rPr>
            <w:rStyle w:val="Refdecomentario"/>
          </w:rPr>
          <w:commentReference w:id="694"/>
        </w:r>
        <w:r w:rsidRPr="007044DC" w:rsidDel="00FC730D">
          <w:delText xml:space="preserve">ón Universitaria que mide el porcentaje de población entre 18 y 24 años que está matriculado en estudios de Grado o Máster se sitúa en 31,5%, sin embargo, el 21,8% de los estudiantes de nuevo ingreso el curso 2019-2021 abandonaron la </w:delText>
        </w:r>
        <w:bookmarkEnd w:id="664"/>
        <w:r w:rsidRPr="007044DC" w:rsidDel="00FC730D">
          <w:delText xml:space="preserve">titulación elegida el primer año, </w:delText>
        </w:r>
        <w:commentRangeStart w:id="695"/>
        <w:r w:rsidRPr="007044DC" w:rsidDel="00FC730D">
          <w:delText xml:space="preserve">como queda reflejado en la tabla 1 </w:delText>
        </w:r>
        <w:commentRangeEnd w:id="695"/>
        <w:r w:rsidR="009404EE" w:rsidDel="00FC730D">
          <w:rPr>
            <w:rStyle w:val="Refdecomentario"/>
          </w:rPr>
          <w:commentReference w:id="695"/>
        </w:r>
        <w:r w:rsidRPr="007044DC" w:rsidDel="00FC730D">
          <w:delText xml:space="preserve">(ordenada por especialidad). </w:delText>
        </w:r>
        <w:commentRangeStart w:id="696"/>
        <w:r w:rsidRPr="007044DC" w:rsidDel="00FC730D">
          <w:delText xml:space="preserve">El 33,2% de los estudiantes de nuevo ingreso en estudios de Grado del curso 2014-2015 abandonaron sus estudios, aunque de ellos, el 12% </w:delText>
        </w:r>
        <w:commentRangeEnd w:id="696"/>
        <w:r w:rsidR="00E63A9E" w:rsidDel="00FC730D">
          <w:rPr>
            <w:rStyle w:val="Refdecomentario"/>
          </w:rPr>
          <w:commentReference w:id="696"/>
        </w:r>
        <w:r w:rsidRPr="007044DC" w:rsidDel="00FC730D">
          <w:delText xml:space="preserve">cambiaron de titulación según la tabla </w:delText>
        </w:r>
        <w:bookmarkStart w:id="697" w:name="_Hlk104453993"/>
        <w:r w:rsidR="00F40E0B" w:rsidDel="00FC730D">
          <w:delText>[1]</w:delText>
        </w:r>
        <w:r w:rsidR="00DD0975" w:rsidDel="00FC730D">
          <w:delText>.</w:delText>
        </w:r>
        <w:r w:rsidRPr="007044DC" w:rsidDel="00FC730D">
          <w:delText xml:space="preserve"> </w:delText>
        </w:r>
      </w:del>
      <w:bookmarkEnd w:id="697"/>
      <w:ins w:id="698" w:author="David Recio" w:date="2022-06-22T20:52:00Z">
        <w:r w:rsidR="002F186F">
          <w:t xml:space="preserve">Según la ilustración anterior, la tasa neta de escolarización en la </w:t>
        </w:r>
      </w:ins>
      <w:ins w:id="699" w:author="David Recio" w:date="2022-06-22T20:53:00Z">
        <w:r w:rsidR="002F186F">
          <w:t>educación universitaria</w:t>
        </w:r>
      </w:ins>
      <w:ins w:id="700" w:author="David Recio" w:date="2022-06-22T20:54:00Z">
        <w:r w:rsidR="00C41332">
          <w:t xml:space="preserve"> sobre </w:t>
        </w:r>
      </w:ins>
      <w:ins w:id="701" w:author="David Recio" w:date="2022-06-22T20:55:00Z">
        <w:r w:rsidR="00C41332">
          <w:t>la población comprendida entre 18 y 24 años</w:t>
        </w:r>
      </w:ins>
      <w:ins w:id="702" w:author="David Recio" w:date="2022-06-22T20:57:00Z">
        <w:r w:rsidR="00C41332">
          <w:t xml:space="preserve">, se </w:t>
        </w:r>
        <w:r w:rsidR="00C41332">
          <w:lastRenderedPageBreak/>
          <w:t xml:space="preserve">puede ver un interés creciente </w:t>
        </w:r>
      </w:ins>
      <w:ins w:id="703" w:author="David Recio" w:date="2022-06-22T20:58:00Z">
        <w:r w:rsidR="00C41332">
          <w:t>en el estudio de carreras universitarias</w:t>
        </w:r>
      </w:ins>
      <w:ins w:id="704" w:author="David Recio" w:date="2022-06-22T20:59:00Z">
        <w:r w:rsidR="0068766B">
          <w:t xml:space="preserve">, sin </w:t>
        </w:r>
      </w:ins>
      <w:ins w:id="705" w:author="David Recio" w:date="2022-06-22T21:00:00Z">
        <w:r w:rsidR="0068766B">
          <w:t>embargo,</w:t>
        </w:r>
      </w:ins>
      <w:ins w:id="706" w:author="David Recio" w:date="2022-06-22T20:59:00Z">
        <w:r w:rsidR="0068766B">
          <w:t xml:space="preserve"> si nos fijamos en el </w:t>
        </w:r>
      </w:ins>
      <w:ins w:id="707" w:author="David Recio" w:date="2022-06-22T21:00:00Z">
        <w:r w:rsidR="0068766B">
          <w:t>año escolar 2016-17 se produce un leve descenso y es</w:t>
        </w:r>
      </w:ins>
      <w:ins w:id="708" w:author="David Recio" w:date="2022-06-22T21:01:00Z">
        <w:r w:rsidR="0068766B">
          <w:t xml:space="preserve">tancamiento en el interés de los estudiantes, a pesar de ser más numerosa la franja de edad. Este dato </w:t>
        </w:r>
      </w:ins>
      <w:ins w:id="709" w:author="David Recio" w:date="2022-06-22T21:02:00Z">
        <w:r w:rsidR="0068766B">
          <w:t>se puede relacionar con la tabla que se mostrará a continuación.</w:t>
        </w:r>
      </w:ins>
      <w:r w:rsidRPr="007044DC">
        <w:rPr>
          <w:b/>
          <w:bCs/>
          <w:i/>
          <w:iCs/>
        </w:rPr>
        <w:fldChar w:fldCharType="begin"/>
      </w:r>
      <w:r w:rsidRPr="007044DC">
        <w:rPr>
          <w:b/>
          <w:bCs/>
          <w:i/>
          <w:iCs/>
        </w:rPr>
        <w:instrText xml:space="preserve"> REF _Ref101012741 \h  \* MERGEFORMAT </w:instrText>
      </w:r>
      <w:r w:rsidRPr="007044DC">
        <w:rPr>
          <w:b/>
          <w:bCs/>
          <w:i/>
          <w:iCs/>
        </w:rPr>
      </w:r>
      <w:r w:rsidR="001E0F17">
        <w:rPr>
          <w:b/>
          <w:bCs/>
          <w:i/>
          <w:iCs/>
        </w:rPr>
        <w:fldChar w:fldCharType="separate"/>
      </w:r>
      <w:r w:rsidRPr="007044DC">
        <w:rPr>
          <w:b/>
          <w:bCs/>
          <w:i/>
          <w:iCs/>
        </w:rPr>
        <w:fldChar w:fldCharType="end"/>
      </w:r>
    </w:p>
    <w:p w14:paraId="63F75B11" w14:textId="77777777" w:rsidR="004439FF" w:rsidRDefault="007044DC">
      <w:pPr>
        <w:keepNext/>
        <w:rPr>
          <w:ins w:id="710" w:author="David Recio" w:date="2022-06-22T20:24:00Z"/>
        </w:rPr>
        <w:pPrChange w:id="711" w:author="David Recio" w:date="2022-06-22T20:24:00Z">
          <w:pPr/>
        </w:pPrChange>
      </w:pPr>
      <w:r w:rsidRPr="00DE7272">
        <w:rPr>
          <w:noProof/>
        </w:rPr>
        <w:drawing>
          <wp:inline distT="0" distB="0" distL="0" distR="0" wp14:anchorId="66745BD6" wp14:editId="1C0FCE3C">
            <wp:extent cx="5036185" cy="1673225"/>
            <wp:effectExtent l="0" t="0" r="0" b="3175"/>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57"/>
                    <a:stretch>
                      <a:fillRect/>
                    </a:stretch>
                  </pic:blipFill>
                  <pic:spPr>
                    <a:xfrm>
                      <a:off x="0" y="0"/>
                      <a:ext cx="5036185" cy="1673225"/>
                    </a:xfrm>
                    <a:prstGeom prst="rect">
                      <a:avLst/>
                    </a:prstGeom>
                  </pic:spPr>
                </pic:pic>
              </a:graphicData>
            </a:graphic>
          </wp:inline>
        </w:drawing>
      </w:r>
    </w:p>
    <w:p w14:paraId="25EAB257" w14:textId="5A61A1EC" w:rsidR="007044DC" w:rsidRPr="00216058" w:rsidRDefault="004439FF">
      <w:pPr>
        <w:pStyle w:val="Descripcin"/>
        <w:rPr>
          <w:i w:val="0"/>
          <w:iCs w:val="0"/>
          <w:rPrChange w:id="712" w:author="David Recio" w:date="2022-06-23T02:04:00Z">
            <w:rPr>
              <w:i/>
              <w:iCs/>
            </w:rPr>
          </w:rPrChange>
        </w:rPr>
        <w:pPrChange w:id="713" w:author="David Recio" w:date="2022-06-22T20:24:00Z">
          <w:pPr/>
        </w:pPrChange>
      </w:pPr>
      <w:bookmarkStart w:id="714" w:name="_Toc106842494"/>
      <w:ins w:id="715" w:author="David Recio" w:date="2022-06-22T20:24:00Z">
        <w:r w:rsidRPr="00216058">
          <w:rPr>
            <w:i w:val="0"/>
            <w:iCs w:val="0"/>
            <w:rPrChange w:id="716" w:author="David Recio" w:date="2022-06-23T02:04:00Z">
              <w:rPr/>
            </w:rPrChange>
          </w:rPr>
          <w:t xml:space="preserve">Tabla </w:t>
        </w:r>
      </w:ins>
      <w:ins w:id="717" w:author="David Recio" w:date="2022-06-24T20:14:00Z">
        <w:r w:rsidR="00525FC3">
          <w:rPr>
            <w:i w:val="0"/>
            <w:iCs w:val="0"/>
          </w:rPr>
          <w:fldChar w:fldCharType="begin"/>
        </w:r>
        <w:r w:rsidR="00525FC3">
          <w:rPr>
            <w:i w:val="0"/>
            <w:iCs w:val="0"/>
          </w:rPr>
          <w:instrText xml:space="preserve"> SEQ Tabla \* ARABIC </w:instrText>
        </w:r>
      </w:ins>
      <w:r w:rsidR="00525FC3">
        <w:rPr>
          <w:i w:val="0"/>
          <w:iCs w:val="0"/>
        </w:rPr>
        <w:fldChar w:fldCharType="separate"/>
      </w:r>
      <w:ins w:id="718" w:author="David Recio" w:date="2022-06-24T20:14:00Z">
        <w:r w:rsidR="00525FC3">
          <w:rPr>
            <w:i w:val="0"/>
            <w:iCs w:val="0"/>
            <w:noProof/>
          </w:rPr>
          <w:t>1</w:t>
        </w:r>
        <w:r w:rsidR="00525FC3">
          <w:rPr>
            <w:i w:val="0"/>
            <w:iCs w:val="0"/>
          </w:rPr>
          <w:fldChar w:fldCharType="end"/>
        </w:r>
      </w:ins>
      <w:ins w:id="719" w:author="David Recio" w:date="2022-06-22T20:24:00Z">
        <w:r w:rsidRPr="00216058">
          <w:rPr>
            <w:i w:val="0"/>
            <w:iCs w:val="0"/>
            <w:rPrChange w:id="720" w:author="David Recio" w:date="2022-06-23T02:04:00Z">
              <w:rPr/>
            </w:rPrChange>
          </w:rPr>
          <w:t>.  Tasas de abandono en el primer año</w:t>
        </w:r>
      </w:ins>
      <w:bookmarkEnd w:id="714"/>
    </w:p>
    <w:p w14:paraId="3FE64A58" w14:textId="4EA2C7DA" w:rsidR="007044DC" w:rsidRDefault="00676B64" w:rsidP="008377D0">
      <w:pPr>
        <w:keepNext/>
        <w:spacing w:before="0" w:after="200" w:line="240" w:lineRule="auto"/>
        <w:ind w:left="-1134"/>
        <w:jc w:val="center"/>
        <w:rPr>
          <w:i/>
          <w:iCs/>
          <w:color w:val="44546A" w:themeColor="text2"/>
          <w:sz w:val="22"/>
          <w:szCs w:val="18"/>
        </w:rPr>
      </w:pPr>
      <w:del w:id="721" w:author="David Recio" w:date="2022-06-22T20:23:00Z">
        <w:r w:rsidDel="004439FF">
          <w:rPr>
            <w:i/>
            <w:iCs/>
            <w:color w:val="44546A" w:themeColor="text2"/>
            <w:sz w:val="22"/>
            <w:szCs w:val="18"/>
          </w:rPr>
          <w:fldChar w:fldCharType="begin"/>
        </w:r>
        <w:r w:rsidDel="004439FF">
          <w:rPr>
            <w:i/>
            <w:iCs/>
            <w:color w:val="44546A" w:themeColor="text2"/>
            <w:sz w:val="22"/>
            <w:szCs w:val="18"/>
          </w:rPr>
          <w:delInstrText xml:space="preserve"> SEQ Tabla \* ARABIC </w:delInstrText>
        </w:r>
        <w:r w:rsidDel="004439FF">
          <w:rPr>
            <w:i/>
            <w:iCs/>
            <w:color w:val="44546A" w:themeColor="text2"/>
            <w:sz w:val="22"/>
            <w:szCs w:val="18"/>
          </w:rPr>
          <w:fldChar w:fldCharType="separate"/>
        </w:r>
        <w:r w:rsidDel="004439FF">
          <w:rPr>
            <w:i/>
            <w:iCs/>
            <w:noProof/>
            <w:color w:val="44546A" w:themeColor="text2"/>
            <w:sz w:val="22"/>
            <w:szCs w:val="18"/>
          </w:rPr>
          <w:delText>1</w:delText>
        </w:r>
        <w:r w:rsidDel="004439FF">
          <w:rPr>
            <w:i/>
            <w:iCs/>
            <w:color w:val="44546A" w:themeColor="text2"/>
            <w:sz w:val="22"/>
            <w:szCs w:val="18"/>
          </w:rPr>
          <w:fldChar w:fldCharType="end"/>
        </w:r>
        <w:r w:rsidR="007044DC" w:rsidRPr="007044DC" w:rsidDel="004439FF">
          <w:rPr>
            <w:i/>
            <w:iCs/>
            <w:color w:val="44546A" w:themeColor="text2"/>
            <w:sz w:val="22"/>
            <w:szCs w:val="18"/>
          </w:rPr>
          <w:delText xml:space="preserve">.  </w:delText>
        </w:r>
      </w:del>
      <w:bookmarkStart w:id="722" w:name="_Ref101012741"/>
      <w:bookmarkStart w:id="723" w:name="_Hlk102388496"/>
      <w:del w:id="724" w:author="David Recio" w:date="2022-06-22T20:21:00Z">
        <w:r w:rsidR="00637CED" w:rsidDel="004439FF">
          <w:rPr>
            <w:i/>
            <w:iCs/>
            <w:color w:val="44546A" w:themeColor="text2"/>
            <w:sz w:val="22"/>
            <w:szCs w:val="18"/>
          </w:rPr>
          <w:delText>T</w:delText>
        </w:r>
        <w:r w:rsidR="007044DC" w:rsidRPr="007044DC" w:rsidDel="004439FF">
          <w:rPr>
            <w:i/>
            <w:iCs/>
            <w:color w:val="44546A" w:themeColor="text2"/>
            <w:sz w:val="22"/>
            <w:szCs w:val="18"/>
          </w:rPr>
          <w:delText>asas de abandono en</w:delText>
        </w:r>
        <w:r w:rsidR="00637CED" w:rsidDel="004439FF">
          <w:rPr>
            <w:i/>
            <w:iCs/>
            <w:color w:val="44546A" w:themeColor="text2"/>
            <w:sz w:val="22"/>
            <w:szCs w:val="18"/>
          </w:rPr>
          <w:delText xml:space="preserve"> el</w:delText>
        </w:r>
        <w:r w:rsidR="007044DC" w:rsidRPr="007044DC" w:rsidDel="004439FF">
          <w:rPr>
            <w:i/>
            <w:iCs/>
            <w:color w:val="44546A" w:themeColor="text2"/>
            <w:sz w:val="22"/>
            <w:szCs w:val="18"/>
          </w:rPr>
          <w:delText xml:space="preserve"> primer año</w:delText>
        </w:r>
      </w:del>
      <w:bookmarkEnd w:id="722"/>
      <w:r w:rsidR="007044DC" w:rsidRPr="007044DC">
        <w:rPr>
          <w:i/>
          <w:iCs/>
          <w:color w:val="44546A" w:themeColor="text2"/>
          <w:sz w:val="22"/>
          <w:szCs w:val="18"/>
        </w:rPr>
        <w:t xml:space="preserve">. </w:t>
      </w:r>
      <w:bookmarkEnd w:id="723"/>
    </w:p>
    <w:p w14:paraId="78A30728" w14:textId="77777777" w:rsidR="008377D0" w:rsidRPr="008377D0" w:rsidRDefault="008377D0" w:rsidP="008377D0">
      <w:pPr>
        <w:keepNext/>
        <w:spacing w:before="0" w:after="200" w:line="240" w:lineRule="auto"/>
        <w:ind w:left="-1134"/>
        <w:jc w:val="center"/>
        <w:rPr>
          <w:i/>
          <w:iCs/>
          <w:color w:val="44546A" w:themeColor="text2"/>
          <w:sz w:val="22"/>
          <w:szCs w:val="18"/>
        </w:rPr>
      </w:pPr>
    </w:p>
    <w:p w14:paraId="647F2EB0" w14:textId="37D9344C" w:rsidR="0068766B" w:rsidRDefault="00FC730D">
      <w:pPr>
        <w:rPr>
          <w:ins w:id="725" w:author="David Recio" w:date="2022-06-22T21:03:00Z"/>
        </w:rPr>
        <w:pPrChange w:id="726" w:author="David Recio" w:date="2022-06-22T21:03:00Z">
          <w:pPr>
            <w:ind w:firstLine="1134"/>
          </w:pPr>
        </w:pPrChange>
      </w:pPr>
      <w:ins w:id="727" w:author="David Recio" w:date="2022-06-22T21:03:00Z">
        <w:r>
          <w:t xml:space="preserve">Como se puede </w:t>
        </w:r>
      </w:ins>
      <w:ins w:id="728" w:author="David Recio" w:date="2022-06-22T21:04:00Z">
        <w:r>
          <w:t xml:space="preserve">observar, tanto el porcentaje de abandono como el porcentaje de cambio de estudios sigue una progresión </w:t>
        </w:r>
      </w:ins>
      <w:ins w:id="729" w:author="David Recio" w:date="2022-06-22T21:07:00Z">
        <w:r>
          <w:t>creciente. En</w:t>
        </w:r>
      </w:ins>
      <w:ins w:id="730" w:author="David Recio" w:date="2022-06-22T21:05:00Z">
        <w:r>
          <w:t xml:space="preserve"> relación al punto anterior, ese descenso del interés universitario se puede provocar por el aumento de la frustración </w:t>
        </w:r>
      </w:ins>
      <w:ins w:id="731" w:author="David Recio" w:date="2022-06-22T21:06:00Z">
        <w:r>
          <w:t xml:space="preserve">o desinterés de </w:t>
        </w:r>
      </w:ins>
      <w:ins w:id="732" w:author="David Recio" w:date="2022-06-22T21:07:00Z">
        <w:r>
          <w:t>esta,</w:t>
        </w:r>
      </w:ins>
      <w:ins w:id="733" w:author="David Recio" w:date="2022-06-22T21:06:00Z">
        <w:r>
          <w:t xml:space="preserve"> dando lugar a tan altas tasas de abandono o de cambio de estudios.</w:t>
        </w:r>
      </w:ins>
    </w:p>
    <w:p w14:paraId="7137EEB9" w14:textId="13E21CFF" w:rsidR="008377D0" w:rsidRPr="00116941" w:rsidRDefault="00116941" w:rsidP="005E4D50">
      <w:pPr>
        <w:ind w:firstLine="1134"/>
      </w:pPr>
      <w:r w:rsidRPr="00116941">
        <w:t xml:space="preserve">Tal y cómo se muestra en las dos </w:t>
      </w:r>
      <w:commentRangeStart w:id="734"/>
      <w:del w:id="735" w:author="David Recio" w:date="2022-06-16T19:19:00Z">
        <w:r w:rsidRPr="00116941" w:rsidDel="00CB74AE">
          <w:delText xml:space="preserve">ilustraciones </w:delText>
        </w:r>
      </w:del>
      <w:commentRangeEnd w:id="734"/>
      <w:ins w:id="736" w:author="David Recio" w:date="2022-06-16T19:19:00Z">
        <w:r w:rsidR="00CB74AE">
          <w:t>tablas</w:t>
        </w:r>
        <w:r w:rsidR="00CB74AE" w:rsidRPr="00116941">
          <w:t xml:space="preserve"> </w:t>
        </w:r>
      </w:ins>
      <w:r w:rsidR="00E63A9E">
        <w:rPr>
          <w:rStyle w:val="Refdecomentario"/>
        </w:rPr>
        <w:commentReference w:id="734"/>
      </w:r>
      <w:r w:rsidRPr="00116941">
        <w:t>anteriores, la tasa de abandono en el primer año es un problema real.</w:t>
      </w:r>
      <w:r w:rsidR="008377D0">
        <w:t xml:space="preserve"> </w:t>
      </w:r>
      <w:r w:rsidR="00D408D4">
        <w:t>Esto se debe a muchos factores, como la falta de motivación, de tiempo, de planificación</w:t>
      </w:r>
      <w:r w:rsidR="00B05F9E">
        <w:t>,</w:t>
      </w:r>
      <w:r w:rsidR="00D408D4">
        <w:t xml:space="preserve"> etcétera</w:t>
      </w:r>
      <w:ins w:id="737" w:author="David Recio" w:date="2022-06-16T19:31:00Z">
        <w:r w:rsidR="005E4D50">
          <w:t>. Del conjunto de causas principales</w:t>
        </w:r>
      </w:ins>
      <w:del w:id="738" w:author="David Recio" w:date="2022-06-16T19:31:00Z">
        <w:r w:rsidR="00D408D4" w:rsidDel="005E4D50">
          <w:delText xml:space="preserve">, </w:delText>
        </w:r>
      </w:del>
      <w:del w:id="739" w:author="David Recio" w:date="2022-06-16T19:28:00Z">
        <w:r w:rsidR="00D408D4" w:rsidDel="005E4D50">
          <w:delText>pero</w:delText>
        </w:r>
      </w:del>
      <w:ins w:id="740" w:author="David Recio" w:date="2022-06-16T19:31:00Z">
        <w:r w:rsidR="005E4D50">
          <w:t xml:space="preserve"> </w:t>
        </w:r>
      </w:ins>
      <w:ins w:id="741" w:author="David Recio" w:date="2022-06-16T19:29:00Z">
        <w:r w:rsidR="005E4D50">
          <w:t xml:space="preserve">este proyecto se </w:t>
        </w:r>
      </w:ins>
      <w:ins w:id="742" w:author="David Recio" w:date="2022-06-16T19:32:00Z">
        <w:r w:rsidR="005E4D50">
          <w:t>centrará</w:t>
        </w:r>
      </w:ins>
      <w:ins w:id="743" w:author="David Recio" w:date="2022-06-16T19:29:00Z">
        <w:r w:rsidR="005E4D50">
          <w:t xml:space="preserve"> en </w:t>
        </w:r>
      </w:ins>
      <w:ins w:id="744" w:author="David Recio" w:date="2022-06-16T19:32:00Z">
        <w:r w:rsidR="005E4D50">
          <w:t xml:space="preserve"> el caso donde </w:t>
        </w:r>
      </w:ins>
      <w:del w:id="745" w:author="David Recio" w:date="2022-06-16T19:28:00Z">
        <w:r w:rsidR="00D408D4" w:rsidDel="005E4D50">
          <w:delText xml:space="preserve"> </w:delText>
        </w:r>
      </w:del>
      <w:del w:id="746" w:author="David Recio" w:date="2022-06-16T19:32:00Z">
        <w:r w:rsidR="00100F01" w:rsidDel="005E4D50">
          <w:delText>una de las</w:delText>
        </w:r>
        <w:r w:rsidR="00D408D4" w:rsidDel="005E4D50">
          <w:delText xml:space="preserve"> </w:delText>
        </w:r>
      </w:del>
      <w:commentRangeStart w:id="747"/>
      <w:del w:id="748" w:author="David Recio" w:date="2022-06-16T19:17:00Z">
        <w:r w:rsidR="00D408D4" w:rsidDel="005B21D2">
          <w:delText>consecuencia</w:delText>
        </w:r>
        <w:r w:rsidR="00100F01" w:rsidDel="005B21D2">
          <w:delText>s</w:delText>
        </w:r>
        <w:r w:rsidR="00D408D4" w:rsidDel="005B21D2">
          <w:delText xml:space="preserve"> </w:delText>
        </w:r>
        <w:commentRangeEnd w:id="747"/>
        <w:r w:rsidR="00E63A9E" w:rsidDel="005B21D2">
          <w:rPr>
            <w:rStyle w:val="Refdecomentario"/>
          </w:rPr>
          <w:commentReference w:id="747"/>
        </w:r>
      </w:del>
      <w:del w:id="749" w:author="David Recio" w:date="2022-06-16T19:32:00Z">
        <w:r w:rsidR="00D408D4" w:rsidDel="005E4D50">
          <w:delText>principal</w:delText>
        </w:r>
      </w:del>
      <w:del w:id="750" w:author="David Recio" w:date="2022-06-16T19:28:00Z">
        <w:r w:rsidR="00D408D4" w:rsidDel="00572AAC">
          <w:delText>mente</w:delText>
        </w:r>
      </w:del>
      <w:del w:id="751" w:author="David Recio" w:date="2022-06-16T19:32:00Z">
        <w:r w:rsidR="00100F01" w:rsidDel="005E4D50">
          <w:delText xml:space="preserve"> </w:delText>
        </w:r>
      </w:del>
      <w:del w:id="752" w:author="David Recio" w:date="2022-06-16T19:28:00Z">
        <w:r w:rsidR="00100F01" w:rsidDel="00572AAC">
          <w:delText>es</w:delText>
        </w:r>
        <w:r w:rsidR="00D408D4" w:rsidDel="00572AAC">
          <w:delText xml:space="preserve"> </w:delText>
        </w:r>
      </w:del>
      <w:del w:id="753" w:author="David Recio" w:date="2022-06-16T19:32:00Z">
        <w:r w:rsidR="00D408D4" w:rsidDel="005E4D50">
          <w:delText xml:space="preserve">que </w:delText>
        </w:r>
      </w:del>
      <w:r w:rsidR="00D408D4">
        <w:t>el</w:t>
      </w:r>
      <w:r w:rsidR="008377D0" w:rsidRPr="007044DC">
        <w:t xml:space="preserve"> estudiante no reúne las aptitudes </w:t>
      </w:r>
      <w:commentRangeStart w:id="754"/>
      <w:r w:rsidR="00B05F9E">
        <w:t xml:space="preserve">y </w:t>
      </w:r>
      <w:ins w:id="755" w:author="David Recio" w:date="2022-06-16T19:32:00Z">
        <w:r w:rsidR="005E4D50">
          <w:t xml:space="preserve">el </w:t>
        </w:r>
      </w:ins>
      <w:r w:rsidR="00B05F9E">
        <w:t>grado de concentració</w:t>
      </w:r>
      <w:commentRangeEnd w:id="754"/>
      <w:r w:rsidR="00E63A9E">
        <w:rPr>
          <w:rStyle w:val="Refdecomentario"/>
        </w:rPr>
        <w:commentReference w:id="754"/>
      </w:r>
      <w:r w:rsidR="00B05F9E">
        <w:t xml:space="preserve">n </w:t>
      </w:r>
      <w:r w:rsidR="008377D0" w:rsidRPr="007044DC">
        <w:t>necesari</w:t>
      </w:r>
      <w:r w:rsidR="00B05F9E">
        <w:t>o</w:t>
      </w:r>
      <w:r w:rsidR="008377D0" w:rsidRPr="007044DC">
        <w:t xml:space="preserve">s para </w:t>
      </w:r>
      <w:ins w:id="756" w:author="David Recio" w:date="2022-06-16T19:18:00Z">
        <w:r w:rsidR="005B21D2">
          <w:t xml:space="preserve"> lograr obtener </w:t>
        </w:r>
      </w:ins>
      <w:commentRangeStart w:id="757"/>
      <w:del w:id="758" w:author="David Recio" w:date="2022-06-16T19:18:00Z">
        <w:r w:rsidR="008377D0" w:rsidRPr="007044DC" w:rsidDel="005B21D2">
          <w:delText xml:space="preserve">cumplimentar </w:delText>
        </w:r>
        <w:commentRangeEnd w:id="757"/>
        <w:r w:rsidR="00E63A9E" w:rsidDel="005B21D2">
          <w:rPr>
            <w:rStyle w:val="Refdecomentario"/>
          </w:rPr>
          <w:commentReference w:id="757"/>
        </w:r>
      </w:del>
      <w:r w:rsidR="008377D0" w:rsidRPr="007044DC">
        <w:t xml:space="preserve">la titulación, </w:t>
      </w:r>
      <w:ins w:id="759" w:author="David Recio" w:date="2022-06-16T19:31:00Z">
        <w:r w:rsidR="005E4D50">
          <w:t xml:space="preserve">ya que </w:t>
        </w:r>
      </w:ins>
      <w:r w:rsidR="008377D0" w:rsidRPr="007044DC">
        <w:t>generan</w:t>
      </w:r>
      <w:del w:id="760" w:author="David Recio" w:date="2022-06-16T19:31:00Z">
        <w:r w:rsidR="008377D0" w:rsidRPr="007044DC" w:rsidDel="005E4D50">
          <w:delText>do</w:delText>
        </w:r>
      </w:del>
      <w:r w:rsidR="008377D0" w:rsidRPr="007044DC">
        <w:t xml:space="preserve"> una frustración o desmotivación que le inducen a tomar la decisión de abandonar los estudios superiores, lo que podría solventarse con una buena elección académica antes de comenzar el primer año</w:t>
      </w:r>
      <w:r w:rsidRPr="00116941">
        <w:t xml:space="preserve"> ofreciendo a los estudiantes la posibilidad de realizar una serie de </w:t>
      </w:r>
      <w:r w:rsidR="00C8349C">
        <w:t>test estanda</w:t>
      </w:r>
      <w:r w:rsidR="00C44F57">
        <w:t>rizados</w:t>
      </w:r>
      <w:r w:rsidRPr="00116941">
        <w:t xml:space="preserve"> sobre sus </w:t>
      </w:r>
      <w:r w:rsidRPr="00116941">
        <w:lastRenderedPageBreak/>
        <w:t>aptitudes, motivaciones, planificación, concentración, etcétera, que le sirvan como recomendaciones para elegir mejor la titulación que deberían estudiar.</w:t>
      </w:r>
    </w:p>
    <w:p w14:paraId="0856122D" w14:textId="17E453C3" w:rsidR="00B05F9E" w:rsidRDefault="00116941" w:rsidP="00B05F9E">
      <w:pPr>
        <w:ind w:firstLine="1134"/>
      </w:pPr>
      <w:r w:rsidRPr="00116941">
        <w:t xml:space="preserve">Hay muchos tipos de </w:t>
      </w:r>
      <w:commentRangeStart w:id="761"/>
      <w:r w:rsidR="00C44F57">
        <w:t>instrumentos</w:t>
      </w:r>
      <w:commentRangeEnd w:id="761"/>
      <w:r w:rsidR="00E63A9E">
        <w:rPr>
          <w:rStyle w:val="Refdecomentario"/>
        </w:rPr>
        <w:commentReference w:id="761"/>
      </w:r>
      <w:ins w:id="762" w:author="David Recio" w:date="2022-06-16T19:20:00Z">
        <w:r w:rsidR="00CB74AE">
          <w:t xml:space="preserve"> utilizados en el estudio </w:t>
        </w:r>
      </w:ins>
      <w:ins w:id="763" w:author="David Recio" w:date="2022-06-16T19:21:00Z">
        <w:r w:rsidR="00CB74AE">
          <w:t>psicológico entorno al estudiante</w:t>
        </w:r>
      </w:ins>
      <w:r w:rsidRPr="00116941">
        <w:t>,</w:t>
      </w:r>
      <w:ins w:id="764" w:author="David Recio" w:date="2022-06-16T19:21:00Z">
        <w:r w:rsidR="00CB74AE">
          <w:t xml:space="preserve"> pero dado el alcance del proyecto, solo se realizaran dos tipos de test estandarizados</w:t>
        </w:r>
      </w:ins>
      <w:r w:rsidRPr="00116941">
        <w:t xml:space="preserve"> </w:t>
      </w:r>
      <w:commentRangeStart w:id="765"/>
      <w:del w:id="766" w:author="David Recio" w:date="2022-06-16T19:20:00Z">
        <w:r w:rsidRPr="00116941" w:rsidDel="00CB74AE">
          <w:delText xml:space="preserve">pero </w:delText>
        </w:r>
        <w:r w:rsidR="00A85A39" w:rsidDel="00CB74AE">
          <w:delText>nos vamos</w:delText>
        </w:r>
        <w:r w:rsidRPr="00116941" w:rsidDel="00CB74AE">
          <w:delText xml:space="preserve"> a centrar</w:delText>
        </w:r>
        <w:r w:rsidR="00A85A39" w:rsidDel="00CB74AE">
          <w:delText xml:space="preserve"> en</w:delText>
        </w:r>
        <w:r w:rsidRPr="00116941" w:rsidDel="00CB74AE">
          <w:delText xml:space="preserve"> tomar una serie de datos </w:delText>
        </w:r>
        <w:commentRangeEnd w:id="765"/>
        <w:r w:rsidR="00D76341" w:rsidDel="00CB74AE">
          <w:rPr>
            <w:rStyle w:val="Refdecomentario"/>
          </w:rPr>
          <w:commentReference w:id="765"/>
        </w:r>
      </w:del>
      <w:del w:id="767" w:author="David Recio" w:date="2022-06-16T19:22:00Z">
        <w:r w:rsidRPr="00116941" w:rsidDel="00CB74AE">
          <w:delText>mediante unos test</w:delText>
        </w:r>
        <w:r w:rsidR="00C44F57" w:rsidDel="00CB74AE">
          <w:delText>s</w:delText>
        </w:r>
        <w:r w:rsidRPr="00116941" w:rsidDel="00CB74AE">
          <w:delText xml:space="preserve"> estandarizados de dos tipos</w:delText>
        </w:r>
      </w:del>
      <w:r w:rsidRPr="00116941">
        <w:t>: test de aptitudes y test de concentración; que serán informatizados</w:t>
      </w:r>
      <w:r w:rsidR="00C44F57">
        <w:t>.</w:t>
      </w:r>
    </w:p>
    <w:p w14:paraId="3DC435D0" w14:textId="055D1734" w:rsidR="001668F5" w:rsidRDefault="00C44F57" w:rsidP="001668F5">
      <w:pPr>
        <w:ind w:firstLine="1134"/>
      </w:pPr>
      <w:r>
        <w:t>E</w:t>
      </w:r>
      <w:r w:rsidR="00081FB0">
        <w:t>l “</w:t>
      </w:r>
      <w:r w:rsidR="00081FB0" w:rsidRPr="001668F5">
        <w:rPr>
          <w:i/>
          <w:iCs/>
        </w:rPr>
        <w:t>Test de Orientación Vocacional C</w:t>
      </w:r>
      <w:r w:rsidR="001668F5">
        <w:rPr>
          <w:i/>
          <w:iCs/>
        </w:rPr>
        <w:t>HASIDE</w:t>
      </w:r>
      <w:r w:rsidR="00081FB0">
        <w:t xml:space="preserve">” de </w:t>
      </w:r>
      <w:bookmarkStart w:id="768" w:name="_Hlk102388845"/>
      <w:r w:rsidR="00081FB0">
        <w:t>Holland R</w:t>
      </w:r>
      <w:r w:rsidR="001668F5">
        <w:t>í</w:t>
      </w:r>
      <w:r w:rsidR="00081FB0">
        <w:t>ase</w:t>
      </w:r>
      <w:bookmarkEnd w:id="768"/>
      <w:r w:rsidR="00FD2D20">
        <w:t xml:space="preserve"> </w:t>
      </w:r>
      <w:r w:rsidR="00FD2D20">
        <w:fldChar w:fldCharType="begin"/>
      </w:r>
      <w:r w:rsidR="00FD2D20">
        <w:instrText xml:space="preserve"> REF _Ref102389345 \r \h </w:instrText>
      </w:r>
      <w:r w:rsidR="00FD2D20">
        <w:fldChar w:fldCharType="separate"/>
      </w:r>
      <w:r w:rsidR="00FD2D20">
        <w:t>[1]</w:t>
      </w:r>
      <w:r w:rsidR="00FD2D20">
        <w:fldChar w:fldCharType="end"/>
      </w:r>
      <w:r w:rsidR="00081FB0">
        <w:t xml:space="preserve"> </w:t>
      </w:r>
      <w:r>
        <w:t>es un test</w:t>
      </w:r>
      <w:r w:rsidR="00EC33BB">
        <w:t xml:space="preserve"> muy utilizado para evaluar las aptitudes que se basa en el </w:t>
      </w:r>
      <w:r w:rsidR="001668F5">
        <w:t>p</w:t>
      </w:r>
      <w:r w:rsidR="00081FB0">
        <w:t>sicoanálisis vocacional</w:t>
      </w:r>
      <w:r w:rsidR="00EC33BB">
        <w:t>, y</w:t>
      </w:r>
      <w:r w:rsidR="001668F5">
        <w:t xml:space="preserve"> permite tomar una decisión según las aptitudes y los intereses del estudiante. Se trata de contestar a preguntas sencillas con Sí/No, donde a las respuestas afirmativas se le asigna 1 punto y las negativas 0 puntos, para después contabilizar todos los puntos mediante </w:t>
      </w:r>
      <w:r w:rsidR="00B064E3">
        <w:t>la</w:t>
      </w:r>
      <w:r w:rsidR="001668F5">
        <w:t xml:space="preserve"> tabla de valores</w:t>
      </w:r>
      <w:r w:rsidR="00B064E3">
        <w:t xml:space="preserve"> que se presenta a continuación</w:t>
      </w:r>
      <w:r w:rsidR="00F40E0B">
        <w:t xml:space="preserve"> [2].</w:t>
      </w:r>
    </w:p>
    <w:p w14:paraId="533C7228" w14:textId="77777777" w:rsidR="004439FF" w:rsidRDefault="00B064E3" w:rsidP="004439FF">
      <w:pPr>
        <w:keepNext/>
        <w:ind w:hanging="142"/>
        <w:rPr>
          <w:ins w:id="769" w:author="David Recio" w:date="2022-06-22T20:25:00Z"/>
        </w:rPr>
      </w:pPr>
      <w:r w:rsidRPr="00B064E3">
        <w:rPr>
          <w:noProof/>
        </w:rPr>
        <w:drawing>
          <wp:inline distT="0" distB="0" distL="0" distR="0" wp14:anchorId="6AA02F2B" wp14:editId="3B6DEEC0">
            <wp:extent cx="4667535" cy="2066875"/>
            <wp:effectExtent l="0" t="0" r="0" b="0"/>
            <wp:docPr id="19" name="Imagen 19" descr="Imagen que contiene gabinete, reloj, diferent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gabinete, reloj, diferente, pantalla&#10;&#10;Descripción generada automáticamente"/>
                    <pic:cNvPicPr/>
                  </pic:nvPicPr>
                  <pic:blipFill>
                    <a:blip r:embed="rId58"/>
                    <a:stretch>
                      <a:fillRect/>
                    </a:stretch>
                  </pic:blipFill>
                  <pic:spPr>
                    <a:xfrm>
                      <a:off x="0" y="0"/>
                      <a:ext cx="4676315" cy="2070763"/>
                    </a:xfrm>
                    <a:prstGeom prst="rect">
                      <a:avLst/>
                    </a:prstGeom>
                  </pic:spPr>
                </pic:pic>
              </a:graphicData>
            </a:graphic>
          </wp:inline>
        </w:drawing>
      </w:r>
    </w:p>
    <w:p w14:paraId="6FC8DB6B" w14:textId="0B94B250" w:rsidR="00FD2D20" w:rsidRDefault="004439FF" w:rsidP="00450E52">
      <w:pPr>
        <w:pStyle w:val="Descripcin"/>
      </w:pPr>
      <w:bookmarkStart w:id="770" w:name="_Toc106842495"/>
      <w:r w:rsidRPr="00216058">
        <w:rPr>
          <w:i w:val="0"/>
          <w:iCs w:val="0"/>
        </w:rPr>
        <w:t xml:space="preserve">Tabla </w:t>
      </w:r>
      <w:ins w:id="771" w:author="David Recio" w:date="2022-06-24T20:14:00Z">
        <w:r w:rsidR="00525FC3">
          <w:rPr>
            <w:i w:val="0"/>
            <w:iCs w:val="0"/>
          </w:rPr>
          <w:fldChar w:fldCharType="begin"/>
        </w:r>
        <w:r w:rsidR="00525FC3">
          <w:rPr>
            <w:i w:val="0"/>
            <w:iCs w:val="0"/>
          </w:rPr>
          <w:instrText xml:space="preserve"> SEQ Tabla \* ARABIC </w:instrText>
        </w:r>
      </w:ins>
      <w:r w:rsidR="00525FC3">
        <w:rPr>
          <w:i w:val="0"/>
          <w:iCs w:val="0"/>
        </w:rPr>
        <w:fldChar w:fldCharType="separate"/>
      </w:r>
      <w:ins w:id="772" w:author="David Recio" w:date="2022-06-24T20:14:00Z">
        <w:r w:rsidR="00525FC3">
          <w:rPr>
            <w:i w:val="0"/>
            <w:iCs w:val="0"/>
            <w:noProof/>
          </w:rPr>
          <w:t>2</w:t>
        </w:r>
        <w:r w:rsidR="00525FC3">
          <w:rPr>
            <w:i w:val="0"/>
            <w:iCs w:val="0"/>
          </w:rPr>
          <w:fldChar w:fldCharType="end"/>
        </w:r>
      </w:ins>
      <w:del w:id="773" w:author="David Recio" w:date="2022-06-24T20:14:00Z">
        <w:r w:rsidRPr="00216058" w:rsidDel="00525FC3">
          <w:rPr>
            <w:i w:val="0"/>
            <w:iCs w:val="0"/>
          </w:rPr>
          <w:fldChar w:fldCharType="begin"/>
        </w:r>
        <w:r w:rsidRPr="00216058" w:rsidDel="00525FC3">
          <w:rPr>
            <w:i w:val="0"/>
            <w:iCs w:val="0"/>
          </w:rPr>
          <w:delInstrText xml:space="preserve"> SEQ Tabla \* ARABIC </w:delInstrText>
        </w:r>
        <w:r w:rsidRPr="00216058" w:rsidDel="00525FC3">
          <w:rPr>
            <w:i w:val="0"/>
            <w:iCs w:val="0"/>
          </w:rPr>
          <w:fldChar w:fldCharType="separate"/>
        </w:r>
        <w:r w:rsidRPr="00216058" w:rsidDel="00525FC3">
          <w:rPr>
            <w:i w:val="0"/>
            <w:iCs w:val="0"/>
            <w:noProof/>
          </w:rPr>
          <w:delText>2</w:delText>
        </w:r>
        <w:r w:rsidRPr="00216058" w:rsidDel="00525FC3">
          <w:rPr>
            <w:i w:val="0"/>
            <w:iCs w:val="0"/>
          </w:rPr>
          <w:fldChar w:fldCharType="end"/>
        </w:r>
      </w:del>
      <w:r w:rsidRPr="00216058">
        <w:rPr>
          <w:i w:val="0"/>
          <w:iCs w:val="0"/>
        </w:rPr>
        <w:t>. Evaluación CHASIDE</w:t>
      </w:r>
      <w:bookmarkEnd w:id="770"/>
    </w:p>
    <w:p w14:paraId="4687B450" w14:textId="77777777" w:rsidR="0061007F" w:rsidRDefault="00EC33BB" w:rsidP="00FD2D20">
      <w:pPr>
        <w:ind w:firstLine="1134"/>
      </w:pPr>
      <w:r>
        <w:t>E</w:t>
      </w:r>
      <w:r w:rsidR="00FD2D20">
        <w:t xml:space="preserve">l </w:t>
      </w:r>
      <w:r w:rsidR="00365F4D">
        <w:t>“</w:t>
      </w:r>
      <w:r w:rsidR="00365F4D" w:rsidRPr="00365F4D">
        <w:rPr>
          <w:i/>
          <w:iCs/>
        </w:rPr>
        <w:t>Test de</w:t>
      </w:r>
      <w:r w:rsidR="00993A78">
        <w:rPr>
          <w:i/>
          <w:iCs/>
        </w:rPr>
        <w:t xml:space="preserve"> Toulouse</w:t>
      </w:r>
      <w:r w:rsidR="00CF5D4E">
        <w:rPr>
          <w:i/>
          <w:iCs/>
        </w:rPr>
        <w:t xml:space="preserve">” </w:t>
      </w:r>
      <w:r w:rsidR="00993A78">
        <w:t xml:space="preserve">de </w:t>
      </w:r>
      <w:r w:rsidR="00CF5D4E" w:rsidRPr="00CF5D4E">
        <w:t>E. Toulouse y H. Piéron</w:t>
      </w:r>
      <w:r w:rsidR="00F40E0B">
        <w:t xml:space="preserve"> [7]</w:t>
      </w:r>
      <w:r>
        <w:t xml:space="preserve"> es un test muy utilizado para evaluar </w:t>
      </w:r>
      <w:r w:rsidR="00CF5D4E">
        <w:t>las aptitudes perceptivas y atencionales. Consiste en localizar una serie de figuras en un conjunto extenso de figuras similares, con el objetivo de medir la cantidad de aciertos, errores y omisiones.</w:t>
      </w:r>
      <w:r w:rsidR="003365D9">
        <w:t xml:space="preserve"> Una vez recogidos los datos, se puede</w:t>
      </w:r>
      <w:r w:rsidR="00B0736B">
        <w:t>n</w:t>
      </w:r>
      <w:r w:rsidR="003365D9">
        <w:t xml:space="preserve"> obtener</w:t>
      </w:r>
      <w:r w:rsidR="00B0736B">
        <w:t>:</w:t>
      </w:r>
    </w:p>
    <w:p w14:paraId="00FC054E" w14:textId="487F1FAC" w:rsidR="0061007F" w:rsidRPr="0061007F" w:rsidRDefault="0061007F" w:rsidP="007513A8">
      <w:pPr>
        <w:pStyle w:val="Prrafodelista"/>
        <w:numPr>
          <w:ilvl w:val="0"/>
          <w:numId w:val="24"/>
        </w:numPr>
      </w:pPr>
      <w:r>
        <w:lastRenderedPageBreak/>
        <w:t>E</w:t>
      </w:r>
      <w:r w:rsidR="003365D9">
        <w:t xml:space="preserve">l </w:t>
      </w:r>
      <w:r w:rsidR="003365D9" w:rsidRPr="003365D9">
        <w:t xml:space="preserve">Índice Global de Atención y </w:t>
      </w:r>
      <w:r w:rsidR="003365D9" w:rsidRPr="0061007F">
        <w:t>Percepción (IGAP)</w:t>
      </w:r>
      <w:r w:rsidR="00A508FB" w:rsidRPr="0061007F">
        <w:t>,</w:t>
      </w:r>
      <w:r w:rsidR="00B0736B" w:rsidRPr="0061007F">
        <w:t xml:space="preserve"> </w:t>
      </w:r>
      <w:r>
        <w:t>constituye una medida de la capacidad perceptiva y atencional de los evaluados.</w:t>
      </w:r>
    </w:p>
    <w:p w14:paraId="06F65D54" w14:textId="76E0B015" w:rsidR="0061007F" w:rsidRDefault="0061007F" w:rsidP="007513A8">
      <w:pPr>
        <w:pStyle w:val="Prrafodelista"/>
        <w:numPr>
          <w:ilvl w:val="0"/>
          <w:numId w:val="24"/>
        </w:numPr>
      </w:pPr>
      <w:r>
        <w:t>E</w:t>
      </w:r>
      <w:r w:rsidR="00B0736B">
        <w:t>l</w:t>
      </w:r>
      <w:r w:rsidR="00A508FB">
        <w:t xml:space="preserve"> </w:t>
      </w:r>
      <w:r w:rsidR="00A508FB" w:rsidRPr="00A508FB">
        <w:t>Cociente de Concentración (CC)</w:t>
      </w:r>
      <w:r w:rsidR="00A508FB">
        <w:t xml:space="preserve">, </w:t>
      </w:r>
      <w:r w:rsidR="00465125">
        <w:t>mide la capacidad de concentración que tiene el usuario.</w:t>
      </w:r>
    </w:p>
    <w:p w14:paraId="0BAAE145" w14:textId="086C3335" w:rsidR="001F5961" w:rsidRDefault="0061007F" w:rsidP="001F5961">
      <w:pPr>
        <w:pStyle w:val="Prrafodelista"/>
        <w:numPr>
          <w:ilvl w:val="0"/>
          <w:numId w:val="24"/>
        </w:numPr>
        <w:rPr>
          <w:ins w:id="774" w:author="David Recio" w:date="2022-06-16T19:24:00Z"/>
        </w:rPr>
      </w:pPr>
      <w:commentRangeStart w:id="775"/>
      <w:r>
        <w:t>E</w:t>
      </w:r>
      <w:r w:rsidR="00B0736B">
        <w:t xml:space="preserve">l </w:t>
      </w:r>
      <w:r w:rsidR="00A508FB" w:rsidRPr="00A508FB">
        <w:t>Índice de Control de la Impulsividad (ICI)</w:t>
      </w:r>
      <w:r w:rsidR="00B0736B">
        <w:t>,</w:t>
      </w:r>
      <w:r w:rsidR="00465125">
        <w:t xml:space="preserve"> informa sobre el nivel de impulsividad que tiene el usuario a encontrar las figuras.</w:t>
      </w:r>
      <w:commentRangeEnd w:id="775"/>
      <w:r w:rsidR="00D76341">
        <w:rPr>
          <w:rStyle w:val="Refdecomentario"/>
        </w:rPr>
        <w:commentReference w:id="775"/>
      </w:r>
    </w:p>
    <w:p w14:paraId="39F5310D" w14:textId="2419614D" w:rsidR="001F5961" w:rsidRDefault="001F5961">
      <w:pPr>
        <w:ind w:left="567"/>
        <w:jc w:val="left"/>
        <w:pPrChange w:id="776" w:author="David Recio" w:date="2022-06-16T19:26:00Z">
          <w:pPr>
            <w:pStyle w:val="Prrafodelista"/>
            <w:numPr>
              <w:numId w:val="24"/>
            </w:numPr>
            <w:ind w:left="1902" w:hanging="360"/>
          </w:pPr>
        </w:pPrChange>
      </w:pPr>
      <w:ins w:id="777" w:author="David Recio" w:date="2022-06-16T19:25:00Z">
        <w:r>
          <w:t xml:space="preserve">Para la elaboración del proyecto se analizarán </w:t>
        </w:r>
      </w:ins>
      <w:ins w:id="778" w:author="David Recio" w:date="2022-06-16T19:26:00Z">
        <w:r>
          <w:t xml:space="preserve">tanto los dos índices </w:t>
        </w:r>
      </w:ins>
      <w:ins w:id="779" w:author="David Recio" w:date="2022-06-16T19:27:00Z">
        <w:r>
          <w:t xml:space="preserve">   </w:t>
        </w:r>
      </w:ins>
      <w:ins w:id="780" w:author="David Recio" w:date="2022-06-16T19:26:00Z">
        <w:r>
          <w:t xml:space="preserve">anteriores como el cociente de </w:t>
        </w:r>
      </w:ins>
      <w:ins w:id="781" w:author="David Recio" w:date="2022-06-16T19:27:00Z">
        <w:r>
          <w:t>concentración</w:t>
        </w:r>
      </w:ins>
    </w:p>
    <w:p w14:paraId="26DF6C0B" w14:textId="5AF55B71" w:rsidR="00081FB0" w:rsidRDefault="00450E52" w:rsidP="00B05F9E">
      <w:pPr>
        <w:ind w:firstLine="1134"/>
      </w:pPr>
      <w:r>
        <w:rPr>
          <w:noProof/>
        </w:rPr>
        <mc:AlternateContent>
          <mc:Choice Requires="wps">
            <w:drawing>
              <wp:anchor distT="45720" distB="45720" distL="114300" distR="114300" simplePos="0" relativeHeight="251659264" behindDoc="0" locked="0" layoutInCell="1" allowOverlap="1" wp14:anchorId="2DAF4866" wp14:editId="1828CCE1">
                <wp:simplePos x="0" y="0"/>
                <wp:positionH relativeFrom="column">
                  <wp:posOffset>674370</wp:posOffset>
                </wp:positionH>
                <wp:positionV relativeFrom="paragraph">
                  <wp:posOffset>123938</wp:posOffset>
                </wp:positionV>
                <wp:extent cx="3220720" cy="1240790"/>
                <wp:effectExtent l="0" t="0" r="1778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720" cy="1240790"/>
                        </a:xfrm>
                        <a:prstGeom prst="rect">
                          <a:avLst/>
                        </a:prstGeom>
                        <a:solidFill>
                          <a:srgbClr val="FFFFFF"/>
                        </a:solidFill>
                        <a:ln w="9525">
                          <a:solidFill>
                            <a:srgbClr val="000000"/>
                          </a:solidFill>
                          <a:miter lim="800000"/>
                          <a:headEnd/>
                          <a:tailEnd/>
                        </a:ln>
                      </wps:spPr>
                      <wps:txb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F4866" id="Cuadro de texto 2" o:spid="_x0000_s1029" type="#_x0000_t202" style="position:absolute;left:0;text-align:left;margin-left:53.1pt;margin-top:9.75pt;width:253.6pt;height:9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">
                <v:textbox>
                  <w:txbxContent>
                    <w:p w14:paraId="57E95FEB" w14:textId="77777777" w:rsidR="00450E52" w:rsidRDefault="00450E52" w:rsidP="00450E52">
                      <w:pPr>
                        <w:rPr>
                          <w:b/>
                          <w:bCs/>
                        </w:rPr>
                      </w:pPr>
                      <w:r w:rsidRPr="00450E52">
                        <w:rPr>
                          <w:b/>
                          <w:bCs/>
                        </w:rPr>
                        <w:t>IGAP= ACIERTOS – (ERRORES + OMISIONES)</w:t>
                      </w:r>
                    </w:p>
                    <w:p w14:paraId="0E7FEA8D" w14:textId="6160C16D" w:rsidR="00450E52" w:rsidRPr="00450E52" w:rsidRDefault="00450E52" w:rsidP="00450E52">
                      <w:pPr>
                        <w:rPr>
                          <w:b/>
                          <w:bCs/>
                        </w:rPr>
                      </w:pPr>
                      <w:r w:rsidRPr="00450E52">
                        <w:rPr>
                          <w:b/>
                          <w:bCs/>
                        </w:rPr>
                        <w:t>CC = A – E / A + O</w:t>
                      </w:r>
                    </w:p>
                    <w:p w14:paraId="5C55D892" w14:textId="77777777" w:rsidR="00450E52" w:rsidRPr="00450E52" w:rsidRDefault="00450E52" w:rsidP="00450E52">
                      <w:r w:rsidRPr="00450E52">
                        <w:rPr>
                          <w:b/>
                          <w:bCs/>
                        </w:rPr>
                        <w:t>ICI = ACIERTOS – ERRORES / RESPUESTAS X 100</w:t>
                      </w:r>
                    </w:p>
                    <w:p w14:paraId="58B3316B" w14:textId="64623F77" w:rsidR="00450E52" w:rsidRDefault="00450E52"/>
                  </w:txbxContent>
                </v:textbox>
                <w10:wrap type="square"/>
              </v:shape>
            </w:pict>
          </mc:Fallback>
        </mc:AlternateContent>
      </w:r>
    </w:p>
    <w:p w14:paraId="4953F266" w14:textId="6E700825" w:rsidR="00081FB0" w:rsidRDefault="00081FB0" w:rsidP="00B05F9E">
      <w:pPr>
        <w:ind w:firstLine="1134"/>
      </w:pPr>
    </w:p>
    <w:p w14:paraId="54875072" w14:textId="417E319D" w:rsidR="00081FB0" w:rsidRDefault="00081FB0" w:rsidP="00B05F9E">
      <w:pPr>
        <w:ind w:firstLine="1134"/>
      </w:pPr>
    </w:p>
    <w:p w14:paraId="7A2643B3" w14:textId="5C3B0586" w:rsidR="00081FB0" w:rsidRDefault="00081FB0" w:rsidP="00B05F9E">
      <w:pPr>
        <w:ind w:firstLine="1134"/>
      </w:pPr>
    </w:p>
    <w:p w14:paraId="5F4FCF07" w14:textId="348EAB18" w:rsidR="00465125" w:rsidRDefault="00465125" w:rsidP="00B05F9E">
      <w:pPr>
        <w:ind w:firstLine="1134"/>
      </w:pPr>
      <w:r>
        <w:t>Donde: A es acierto, E es error y O es omisión.</w:t>
      </w:r>
    </w:p>
    <w:p w14:paraId="5E656975" w14:textId="6725FBC9" w:rsidR="00081FB0" w:rsidRDefault="00081FB0" w:rsidP="00B05F9E">
      <w:pPr>
        <w:ind w:firstLine="1134"/>
      </w:pPr>
    </w:p>
    <w:p w14:paraId="01373AA2" w14:textId="77777777" w:rsidR="00216058" w:rsidRDefault="00450E52" w:rsidP="00216058">
      <w:pPr>
        <w:keepNext/>
        <w:ind w:firstLine="1134"/>
        <w:rPr>
          <w:ins w:id="782" w:author="David Recio" w:date="2022-06-23T02:04:00Z"/>
        </w:rPr>
      </w:pPr>
      <w:r w:rsidRPr="00450E52">
        <w:rPr>
          <w:noProof/>
        </w:rPr>
        <w:lastRenderedPageBreak/>
        <w:drawing>
          <wp:inline distT="0" distB="0" distL="0" distR="0" wp14:anchorId="23604FD3" wp14:editId="4FF82594">
            <wp:extent cx="3111690" cy="4682494"/>
            <wp:effectExtent l="0" t="0" r="0" b="3810"/>
            <wp:docPr id="21" name="Imagen 2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Patrón de fondo&#10;&#10;Descripción generada automáticamente"/>
                    <pic:cNvPicPr/>
                  </pic:nvPicPr>
                  <pic:blipFill>
                    <a:blip r:embed="rId59"/>
                    <a:stretch>
                      <a:fillRect/>
                    </a:stretch>
                  </pic:blipFill>
                  <pic:spPr>
                    <a:xfrm>
                      <a:off x="0" y="0"/>
                      <a:ext cx="3135333" cy="4718073"/>
                    </a:xfrm>
                    <a:prstGeom prst="rect">
                      <a:avLst/>
                    </a:prstGeom>
                  </pic:spPr>
                </pic:pic>
              </a:graphicData>
            </a:graphic>
          </wp:inline>
        </w:drawing>
      </w:r>
    </w:p>
    <w:p w14:paraId="6C8C7400" w14:textId="32706C7C" w:rsidR="00216058" w:rsidRPr="00216058" w:rsidRDefault="00216058" w:rsidP="00216058">
      <w:pPr>
        <w:pStyle w:val="Descripcin"/>
        <w:rPr>
          <w:i w:val="0"/>
          <w:iCs w:val="0"/>
        </w:rPr>
      </w:pPr>
      <w:bookmarkStart w:id="783" w:name="_Toc106842469"/>
      <w:r w:rsidRPr="00216058">
        <w:rPr>
          <w:i w:val="0"/>
          <w:iCs w:val="0"/>
        </w:rPr>
        <w:t xml:space="preserve">Ilustración </w:t>
      </w:r>
      <w:r w:rsidRPr="00216058">
        <w:rPr>
          <w:i w:val="0"/>
          <w:iCs w:val="0"/>
        </w:rPr>
        <w:fldChar w:fldCharType="begin"/>
      </w:r>
      <w:r w:rsidRPr="00216058">
        <w:rPr>
          <w:i w:val="0"/>
          <w:iCs w:val="0"/>
        </w:rPr>
        <w:instrText xml:space="preserve"> SEQ Ilustración \* ARABIC </w:instrText>
      </w:r>
      <w:r w:rsidRPr="00216058">
        <w:rPr>
          <w:i w:val="0"/>
          <w:iCs w:val="0"/>
        </w:rPr>
        <w:fldChar w:fldCharType="separate"/>
      </w:r>
      <w:r w:rsidRPr="00216058">
        <w:rPr>
          <w:i w:val="0"/>
          <w:iCs w:val="0"/>
          <w:noProof/>
        </w:rPr>
        <w:t>12</w:t>
      </w:r>
      <w:r w:rsidRPr="00216058">
        <w:rPr>
          <w:i w:val="0"/>
          <w:iCs w:val="0"/>
        </w:rPr>
        <w:fldChar w:fldCharType="end"/>
      </w:r>
      <w:r w:rsidRPr="00216058">
        <w:rPr>
          <w:i w:val="0"/>
          <w:iCs w:val="0"/>
        </w:rPr>
        <w:t>. Test de Toulouse</w:t>
      </w:r>
      <w:bookmarkEnd w:id="783"/>
    </w:p>
    <w:p w14:paraId="527905A0" w14:textId="0009478B" w:rsidR="00B04C75" w:rsidRPr="00385D27" w:rsidRDefault="00B04C75" w:rsidP="00B04C75">
      <w:pPr>
        <w:sectPr w:rsidR="00B04C75" w:rsidRPr="00385D27" w:rsidSect="0082441F">
          <w:headerReference w:type="even" r:id="rId60"/>
          <w:headerReference w:type="default" r:id="rId61"/>
          <w:headerReference w:type="first" r:id="rId62"/>
          <w:type w:val="oddPage"/>
          <w:pgSz w:w="11900" w:h="16840" w:code="9"/>
          <w:pgMar w:top="1985" w:right="1701" w:bottom="1418" w:left="1701" w:header="851" w:footer="851" w:gutter="567"/>
          <w:cols w:space="708"/>
          <w:titlePg/>
          <w:docGrid w:linePitch="360"/>
        </w:sectPr>
      </w:pPr>
    </w:p>
    <w:p w14:paraId="019FBAD5" w14:textId="77777777" w:rsidR="000F6D15" w:rsidRDefault="000F6D15" w:rsidP="003276D3"/>
    <w:p w14:paraId="735AFD53" w14:textId="77777777" w:rsidR="005E0C84" w:rsidRPr="007044DC" w:rsidRDefault="005E0C84" w:rsidP="005E0C84">
      <w:pPr>
        <w:pStyle w:val="Ttulo2"/>
      </w:pPr>
      <w:bookmarkStart w:id="784" w:name="_Toc106131027"/>
      <w:r>
        <w:t>Especificación de requisitos</w:t>
      </w:r>
      <w:bookmarkEnd w:id="784"/>
    </w:p>
    <w:p w14:paraId="04B54461" w14:textId="2931A09E" w:rsidR="005E0C84" w:rsidRDefault="005E0C84" w:rsidP="005E0C84">
      <w:pPr>
        <w:ind w:firstLine="1134"/>
      </w:pPr>
      <w:r>
        <w:t>En este apartado se detallarán los diferentes tipos de requisitos que cubrirá la aplicación</w:t>
      </w:r>
      <w:r w:rsidR="003276D3">
        <w:t>, que son: funcionalidades del sistema, rendimiento, capacidad, seguridad, interoperabilidad con otros sistemas, protección de datos, requisitos sobre entorno tecnológico y de comunicaciones, requisitos funciones y no funcionales.</w:t>
      </w:r>
    </w:p>
    <w:p w14:paraId="390CEE04" w14:textId="77777777" w:rsidR="005E0C84" w:rsidRPr="00FB3377" w:rsidDel="00321FA6" w:rsidRDefault="005E0C84" w:rsidP="007513A8">
      <w:pPr>
        <w:pStyle w:val="Prrafodelista"/>
        <w:numPr>
          <w:ilvl w:val="0"/>
          <w:numId w:val="5"/>
        </w:numPr>
        <w:jc w:val="left"/>
        <w:rPr>
          <w:del w:id="785" w:author="David Recio" w:date="2022-06-24T20:22:00Z"/>
        </w:rPr>
      </w:pPr>
      <w:r w:rsidRPr="39E28D74">
        <w:rPr>
          <w:i/>
          <w:iCs/>
        </w:rPr>
        <w:t>Funcionalidades del sistema</w:t>
      </w:r>
      <w:r>
        <w:rPr>
          <w:i/>
          <w:iCs/>
        </w:rPr>
        <w:t>:</w:t>
      </w:r>
    </w:p>
    <w:p w14:paraId="36279D9A" w14:textId="00B53858" w:rsidR="003276D3" w:rsidDel="00321FA6" w:rsidRDefault="005E0C84">
      <w:pPr>
        <w:pStyle w:val="Prrafodelista"/>
        <w:numPr>
          <w:ilvl w:val="0"/>
          <w:numId w:val="5"/>
        </w:numPr>
        <w:jc w:val="left"/>
        <w:rPr>
          <w:del w:id="786" w:author="David Recio" w:date="2022-06-24T20:22:00Z"/>
        </w:rPr>
        <w:pPrChange w:id="787" w:author="David Recio" w:date="2022-06-24T20:22:00Z">
          <w:pPr>
            <w:pStyle w:val="Prrafodelista"/>
            <w:keepNext/>
            <w:jc w:val="left"/>
          </w:pPr>
        </w:pPrChange>
      </w:pPr>
      <w:del w:id="788" w:author="David Recio" w:date="2022-06-23T21:03:00Z">
        <w:r w:rsidDel="006727F2">
          <w:rPr>
            <w:noProof/>
          </w:rPr>
          <w:drawing>
            <wp:inline distT="0" distB="0" distL="0" distR="0" wp14:anchorId="18DECB48" wp14:editId="433F3227">
              <wp:extent cx="5036185" cy="5006340"/>
              <wp:effectExtent l="0" t="0" r="0" b="381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63"/>
                      <a:stretch>
                        <a:fillRect/>
                      </a:stretch>
                    </pic:blipFill>
                    <pic:spPr>
                      <a:xfrm>
                        <a:off x="0" y="0"/>
                        <a:ext cx="5036185" cy="5006340"/>
                      </a:xfrm>
                      <a:prstGeom prst="rect">
                        <a:avLst/>
                      </a:prstGeom>
                    </pic:spPr>
                  </pic:pic>
                </a:graphicData>
              </a:graphic>
            </wp:inline>
          </w:drawing>
        </w:r>
      </w:del>
    </w:p>
    <w:p w14:paraId="4013F2CF" w14:textId="2FDA7461" w:rsidR="005E0C84" w:rsidDel="006727F2" w:rsidRDefault="006B0898">
      <w:pPr>
        <w:pStyle w:val="Prrafodelista"/>
        <w:rPr>
          <w:del w:id="789" w:author="David Recio" w:date="2022-06-23T21:03:00Z"/>
        </w:rPr>
        <w:pPrChange w:id="790" w:author="David Recio" w:date="2022-06-24T20:22:00Z">
          <w:pPr>
            <w:pStyle w:val="Descripcin"/>
            <w:jc w:val="left"/>
          </w:pPr>
        </w:pPrChange>
      </w:pPr>
      <w:del w:id="791" w:author="David Recio" w:date="2022-06-23T21:03:00Z">
        <w:r w:rsidRPr="00321FA6" w:rsidDel="006727F2">
          <w:rPr>
            <w:i/>
            <w:iCs/>
            <w:color w:val="44546A" w:themeColor="text2"/>
            <w:sz w:val="22"/>
            <w:szCs w:val="18"/>
          </w:rPr>
          <w:fldChar w:fldCharType="begin"/>
        </w:r>
        <w:r w:rsidDel="006727F2">
          <w:delInstrText xml:space="preserve"> SEQ Ilustración \* ARABIC </w:delInstrText>
        </w:r>
        <w:r w:rsidRPr="00321FA6" w:rsidDel="006727F2">
          <w:rPr>
            <w:i/>
            <w:iCs/>
            <w:color w:val="44546A" w:themeColor="text2"/>
            <w:sz w:val="22"/>
            <w:szCs w:val="18"/>
          </w:rPr>
          <w:fldChar w:fldCharType="separate"/>
        </w:r>
        <w:bookmarkStart w:id="792" w:name="_Toc106842470"/>
        <w:r w:rsidR="00597FD8" w:rsidDel="006727F2">
          <w:rPr>
            <w:noProof/>
          </w:rPr>
          <w:delText>13</w:delText>
        </w:r>
        <w:r w:rsidRPr="00321FA6" w:rsidDel="006727F2">
          <w:rPr>
            <w:i/>
            <w:iCs/>
            <w:noProof/>
            <w:color w:val="44546A" w:themeColor="text2"/>
            <w:sz w:val="22"/>
            <w:szCs w:val="18"/>
          </w:rPr>
          <w:fldChar w:fldCharType="end"/>
        </w:r>
        <w:r w:rsidR="003276D3" w:rsidDel="006727F2">
          <w:delText xml:space="preserve"> Funcionalidades del sistema</w:delText>
        </w:r>
        <w:bookmarkEnd w:id="792"/>
      </w:del>
    </w:p>
    <w:p w14:paraId="5856C37E" w14:textId="77777777" w:rsidR="005E0C84" w:rsidRDefault="005E0C84">
      <w:pPr>
        <w:pStyle w:val="Prrafodelista"/>
        <w:numPr>
          <w:ilvl w:val="0"/>
          <w:numId w:val="5"/>
        </w:numPr>
        <w:jc w:val="left"/>
        <w:pPrChange w:id="793" w:author="David Recio" w:date="2022-06-24T20:22:00Z">
          <w:pPr>
            <w:pStyle w:val="Prrafodelista"/>
            <w:jc w:val="left"/>
          </w:pPr>
        </w:pPrChange>
      </w:pPr>
    </w:p>
    <w:p w14:paraId="2040BA06" w14:textId="77777777" w:rsidR="00016917" w:rsidRDefault="006727F2" w:rsidP="005E0C84">
      <w:pPr>
        <w:pStyle w:val="Prrafodelista"/>
        <w:jc w:val="left"/>
        <w:rPr>
          <w:ins w:id="794" w:author="David Recio" w:date="2022-06-23T21:12:00Z"/>
        </w:rPr>
      </w:pPr>
      <w:ins w:id="795" w:author="David Recio" w:date="2022-06-23T21:03:00Z">
        <w:r w:rsidRPr="006727F2">
          <w:t xml:space="preserve">Mediante una interfaz proporcionada por la universidad, el estudiante accede, se registra con un </w:t>
        </w:r>
      </w:ins>
      <w:ins w:id="796" w:author="David Recio" w:date="2022-06-23T21:05:00Z">
        <w:r>
          <w:t>usuario y contraseña</w:t>
        </w:r>
      </w:ins>
      <w:ins w:id="797" w:author="David Recio" w:date="2022-06-23T21:09:00Z">
        <w:r w:rsidR="00016917">
          <w:t>. Comienza</w:t>
        </w:r>
      </w:ins>
      <w:ins w:id="798" w:author="David Recio" w:date="2022-06-23T21:03:00Z">
        <w:r w:rsidRPr="006727F2">
          <w:t xml:space="preserve"> </w:t>
        </w:r>
      </w:ins>
      <w:ins w:id="799" w:author="David Recio" w:date="2022-06-23T21:05:00Z">
        <w:r w:rsidRPr="006727F2">
          <w:t>rellena</w:t>
        </w:r>
      </w:ins>
      <w:ins w:id="800" w:author="David Recio" w:date="2022-06-23T21:09:00Z">
        <w:r w:rsidR="00016917">
          <w:t>ndo</w:t>
        </w:r>
      </w:ins>
      <w:ins w:id="801" w:author="David Recio" w:date="2022-06-23T21:03:00Z">
        <w:r w:rsidRPr="006727F2">
          <w:t xml:space="preserve"> el primer formulario de CHASIDE que este clasifica por gustos e interés a los estudiantes a las carreras óptimas, </w:t>
        </w:r>
      </w:ins>
      <w:ins w:id="802" w:author="David Recio" w:date="2022-06-23T21:05:00Z">
        <w:r w:rsidRPr="006727F2">
          <w:t>después</w:t>
        </w:r>
      </w:ins>
      <w:ins w:id="803" w:author="David Recio" w:date="2022-06-23T21:03:00Z">
        <w:r w:rsidRPr="006727F2">
          <w:t xml:space="preserve"> este estudiante puede seguir para una respuesta más </w:t>
        </w:r>
      </w:ins>
      <w:ins w:id="804" w:author="David Recio" w:date="2022-06-23T21:05:00Z">
        <w:r w:rsidRPr="006727F2">
          <w:t>específica</w:t>
        </w:r>
      </w:ins>
      <w:ins w:id="805" w:author="David Recio" w:date="2022-06-23T21:03:00Z">
        <w:r w:rsidRPr="006727F2">
          <w:t xml:space="preserve"> en cada caso</w:t>
        </w:r>
      </w:ins>
      <w:ins w:id="806" w:author="David Recio" w:date="2022-06-23T21:10:00Z">
        <w:r w:rsidR="00016917">
          <w:t>,</w:t>
        </w:r>
      </w:ins>
      <w:ins w:id="807" w:author="David Recio" w:date="2022-06-23T21:03:00Z">
        <w:r w:rsidRPr="006727F2">
          <w:t xml:space="preserve"> </w:t>
        </w:r>
      </w:ins>
      <w:ins w:id="808" w:author="David Recio" w:date="2022-06-23T21:10:00Z">
        <w:r w:rsidR="00016917">
          <w:t>mediante el</w:t>
        </w:r>
      </w:ins>
      <w:ins w:id="809" w:author="David Recio" w:date="2022-06-23T21:03:00Z">
        <w:r w:rsidRPr="006727F2">
          <w:t xml:space="preserve"> formulario TOULOSE </w:t>
        </w:r>
      </w:ins>
      <w:ins w:id="810" w:author="David Recio" w:date="2022-06-23T21:10:00Z">
        <w:r w:rsidR="00016917">
          <w:t xml:space="preserve">obtiene </w:t>
        </w:r>
      </w:ins>
      <w:ins w:id="811" w:author="David Recio" w:date="2022-06-23T21:03:00Z">
        <w:r w:rsidRPr="006727F2">
          <w:t xml:space="preserve"> </w:t>
        </w:r>
      </w:ins>
      <w:ins w:id="812" w:author="David Recio" w:date="2022-06-23T21:10:00Z">
        <w:r w:rsidR="00016917">
          <w:t xml:space="preserve">el </w:t>
        </w:r>
      </w:ins>
      <w:ins w:id="813" w:author="David Recio" w:date="2022-06-23T21:03:00Z">
        <w:r w:rsidRPr="006727F2">
          <w:t xml:space="preserve"> nivel de concentración</w:t>
        </w:r>
      </w:ins>
      <w:ins w:id="814" w:author="David Recio" w:date="2022-06-23T21:11:00Z">
        <w:r w:rsidR="00016917">
          <w:t>. Apoyándose en el análisis de ambos resultados</w:t>
        </w:r>
      </w:ins>
      <w:ins w:id="815" w:author="David Recio" w:date="2022-06-23T21:03:00Z">
        <w:r w:rsidRPr="006727F2">
          <w:t xml:space="preserve"> </w:t>
        </w:r>
      </w:ins>
      <w:ins w:id="816" w:author="David Recio" w:date="2022-06-23T21:11:00Z">
        <w:r w:rsidR="00016917">
          <w:t>se puede estimar</w:t>
        </w:r>
      </w:ins>
      <w:ins w:id="817" w:author="David Recio" w:date="2022-06-23T21:03:00Z">
        <w:r w:rsidRPr="006727F2">
          <w:t xml:space="preserve"> con que facilidad va a poder llevar las materias </w:t>
        </w:r>
      </w:ins>
      <w:ins w:id="818" w:author="David Recio" w:date="2022-06-23T21:06:00Z">
        <w:r w:rsidRPr="006727F2">
          <w:t>académicas</w:t>
        </w:r>
      </w:ins>
      <w:ins w:id="819" w:author="David Recio" w:date="2022-06-23T21:03:00Z">
        <w:r w:rsidRPr="006727F2">
          <w:t xml:space="preserve"> de cada grado</w:t>
        </w:r>
      </w:ins>
      <w:ins w:id="820" w:author="David Recio" w:date="2022-06-23T21:12:00Z">
        <w:r w:rsidR="00016917">
          <w:t>.</w:t>
        </w:r>
      </w:ins>
    </w:p>
    <w:p w14:paraId="51326DEC" w14:textId="37DC35B9" w:rsidR="00016917" w:rsidRDefault="006727F2" w:rsidP="005E0C84">
      <w:pPr>
        <w:pStyle w:val="Prrafodelista"/>
        <w:jc w:val="left"/>
        <w:rPr>
          <w:ins w:id="821" w:author="David Recio" w:date="2022-06-23T21:13:00Z"/>
        </w:rPr>
      </w:pPr>
      <w:ins w:id="822" w:author="David Recio" w:date="2022-06-23T21:03:00Z">
        <w:r w:rsidRPr="006727F2">
          <w:t xml:space="preserve"> </w:t>
        </w:r>
      </w:ins>
      <w:ins w:id="823" w:author="David Recio" w:date="2022-06-23T21:13:00Z">
        <w:r w:rsidR="00016917">
          <w:t>F</w:t>
        </w:r>
        <w:r w:rsidR="00016917" w:rsidRPr="006727F2">
          <w:t>inalmente,</w:t>
        </w:r>
      </w:ins>
      <w:ins w:id="824" w:author="David Recio" w:date="2022-06-23T21:03:00Z">
        <w:r w:rsidRPr="006727F2">
          <w:t xml:space="preserve"> el usuario  podrá poner sus calificaciones obtenidas en el bachillerato </w:t>
        </w:r>
      </w:ins>
      <w:ins w:id="825" w:author="David Recio" w:date="2022-06-23T21:08:00Z">
        <w:r>
          <w:t>para que</w:t>
        </w:r>
      </w:ins>
      <w:ins w:id="826" w:author="David Recio" w:date="2022-06-23T21:03:00Z">
        <w:r w:rsidRPr="006727F2">
          <w:t xml:space="preserve"> la API </w:t>
        </w:r>
      </w:ins>
      <w:ins w:id="827" w:author="David Recio" w:date="2022-06-23T21:08:00Z">
        <w:r>
          <w:t xml:space="preserve">pueda </w:t>
        </w:r>
        <w:r w:rsidR="00231A55">
          <w:t>analizar</w:t>
        </w:r>
      </w:ins>
      <w:ins w:id="828" w:author="David Recio" w:date="2022-06-23T21:03:00Z">
        <w:r w:rsidRPr="006727F2">
          <w:t xml:space="preserve"> todos estos datos </w:t>
        </w:r>
      </w:ins>
      <w:ins w:id="829" w:author="David Recio" w:date="2022-06-23T21:08:00Z">
        <w:r w:rsidR="00231A55">
          <w:t>dando</w:t>
        </w:r>
      </w:ins>
      <w:ins w:id="830" w:author="David Recio" w:date="2022-06-23T21:03:00Z">
        <w:r w:rsidRPr="006727F2">
          <w:t xml:space="preserve"> los resultados con mayor precisión </w:t>
        </w:r>
      </w:ins>
      <w:ins w:id="831" w:author="David Recio" w:date="2022-06-23T21:08:00Z">
        <w:r w:rsidR="00231A55">
          <w:t xml:space="preserve"> </w:t>
        </w:r>
      </w:ins>
      <w:ins w:id="832" w:author="David Recio" w:date="2022-06-23T21:03:00Z">
        <w:r w:rsidRPr="006727F2">
          <w:t xml:space="preserve">objetivamente </w:t>
        </w:r>
      </w:ins>
      <w:ins w:id="833" w:author="David Recio" w:date="2022-06-23T21:08:00Z">
        <w:r w:rsidR="00231A55">
          <w:t>, proporci</w:t>
        </w:r>
      </w:ins>
      <w:ins w:id="834" w:author="David Recio" w:date="2022-06-23T21:09:00Z">
        <w:r w:rsidR="00231A55">
          <w:t xml:space="preserve">onando </w:t>
        </w:r>
      </w:ins>
      <w:ins w:id="835" w:author="David Recio" w:date="2022-06-23T21:03:00Z">
        <w:r w:rsidRPr="006727F2">
          <w:t>como resultado si tiene alto o bajo rendimiento o aptitudes para dichos grados</w:t>
        </w:r>
      </w:ins>
      <w:ins w:id="836" w:author="David Recio" w:date="2022-06-23T21:13:00Z">
        <w:r w:rsidR="00016917">
          <w:t>.</w:t>
        </w:r>
      </w:ins>
    </w:p>
    <w:p w14:paraId="79FFC7CB" w14:textId="15DAEA9E" w:rsidR="00802E65" w:rsidDel="006727F2" w:rsidRDefault="00016917">
      <w:pPr>
        <w:pStyle w:val="Prrafodelista"/>
        <w:jc w:val="left"/>
        <w:rPr>
          <w:del w:id="837" w:author="David Recio" w:date="2022-06-23T21:03:00Z"/>
        </w:rPr>
      </w:pPr>
      <w:ins w:id="838" w:author="David Recio" w:date="2022-06-23T21:13:00Z">
        <w:r>
          <w:t>U</w:t>
        </w:r>
      </w:ins>
      <w:ins w:id="839" w:author="David Recio" w:date="2022-06-23T21:03:00Z">
        <w:r w:rsidR="006727F2">
          <w:t xml:space="preserve">na vez ingresan a la universidad, pueden ir </w:t>
        </w:r>
      </w:ins>
      <w:ins w:id="840" w:author="David Recio" w:date="2022-06-23T21:04:00Z">
        <w:r w:rsidR="006727F2">
          <w:t xml:space="preserve">insertando los resultados en los exámenes para seguir obteniendo recomendaciones, cada vez </w:t>
        </w:r>
      </w:ins>
      <w:ins w:id="841" w:author="David Recio" w:date="2022-06-23T21:05:00Z">
        <w:r w:rsidR="006727F2">
          <w:t>más</w:t>
        </w:r>
      </w:ins>
      <w:ins w:id="842" w:author="David Recio" w:date="2022-06-23T21:04:00Z">
        <w:r w:rsidR="006727F2">
          <w:t xml:space="preserve"> precisas</w:t>
        </w:r>
      </w:ins>
      <w:ins w:id="843" w:author="David Recio" w:date="2022-06-23T21:03:00Z">
        <w:r w:rsidR="006727F2" w:rsidRPr="006727F2">
          <w:t xml:space="preserve">.  </w:t>
        </w:r>
      </w:ins>
      <w:del w:id="844" w:author="David Recio" w:date="2022-06-23T21:03:00Z">
        <w:r w:rsidR="005E0C84" w:rsidDel="006727F2">
          <w:delText>En el diagrama de casos de uso</w:delText>
        </w:r>
        <w:r w:rsidR="003276D3" w:rsidDel="006727F2">
          <w:delText xml:space="preserve"> [ver 8]</w:delText>
        </w:r>
        <w:r w:rsidR="005E0C84" w:rsidDel="006727F2">
          <w:delText xml:space="preserve"> se pueden ver 3 tipos de actores</w:delText>
        </w:r>
        <w:r w:rsidR="00802E65" w:rsidDel="006727F2">
          <w:delText xml:space="preserve">: </w:delText>
        </w:r>
      </w:del>
    </w:p>
    <w:p w14:paraId="5AD819EE" w14:textId="0EB70F91" w:rsidR="00802E65" w:rsidDel="006727F2" w:rsidRDefault="00802E65">
      <w:pPr>
        <w:pStyle w:val="Prrafodelista"/>
        <w:jc w:val="left"/>
        <w:rPr>
          <w:del w:id="845" w:author="David Recio" w:date="2022-06-23T21:03:00Z"/>
        </w:rPr>
        <w:pPrChange w:id="846" w:author="David Recio" w:date="2022-06-24T20:22:00Z">
          <w:pPr>
            <w:pStyle w:val="Prrafodelista"/>
            <w:numPr>
              <w:numId w:val="12"/>
            </w:numPr>
            <w:ind w:left="1440" w:hanging="360"/>
            <w:jc w:val="left"/>
          </w:pPr>
        </w:pPrChange>
      </w:pPr>
      <w:del w:id="847" w:author="David Recio" w:date="2022-06-23T21:03:00Z">
        <w:r w:rsidDel="006727F2">
          <w:delText>E</w:delText>
        </w:r>
        <w:r w:rsidR="005E0C84" w:rsidDel="006727F2">
          <w:delText>l rol</w:delText>
        </w:r>
        <w:r w:rsidDel="006727F2">
          <w:delText xml:space="preserve"> de</w:delText>
        </w:r>
        <w:r w:rsidR="005E0C84" w:rsidDel="006727F2">
          <w:delText xml:space="preserve"> administrador</w:delText>
        </w:r>
        <w:r w:rsidDel="006727F2">
          <w:delText>, e</w:delText>
        </w:r>
        <w:r w:rsidR="005E0C84" w:rsidDel="006727F2">
          <w:delText>ncargado de realizar el mantenimiento del sistema</w:delText>
        </w:r>
        <w:r w:rsidDel="006727F2">
          <w:delText>.</w:delText>
        </w:r>
      </w:del>
    </w:p>
    <w:p w14:paraId="25DDDD19" w14:textId="134D3781" w:rsidR="00802E65" w:rsidDel="006727F2" w:rsidRDefault="00802E65">
      <w:pPr>
        <w:pStyle w:val="Prrafodelista"/>
        <w:jc w:val="left"/>
        <w:rPr>
          <w:del w:id="848" w:author="David Recio" w:date="2022-06-23T21:03:00Z"/>
        </w:rPr>
        <w:pPrChange w:id="849" w:author="David Recio" w:date="2022-06-24T20:22:00Z">
          <w:pPr>
            <w:pStyle w:val="Prrafodelista"/>
            <w:numPr>
              <w:numId w:val="12"/>
            </w:numPr>
            <w:ind w:left="1440" w:hanging="360"/>
            <w:jc w:val="left"/>
          </w:pPr>
        </w:pPrChange>
      </w:pPr>
      <w:del w:id="850" w:author="David Recio" w:date="2022-06-23T21:03:00Z">
        <w:r w:rsidDel="006727F2">
          <w:delText xml:space="preserve">El rol de estudiante (en este TFG, David Recio Arnés), </w:delText>
        </w:r>
        <w:r w:rsidR="005E0C84" w:rsidDel="006727F2">
          <w:delText>e</w:delText>
        </w:r>
        <w:r w:rsidDel="006727F2">
          <w:delText xml:space="preserve">n principio encargado del mantenimiento del sistema que luego delegaría en todo </w:delText>
        </w:r>
        <w:r w:rsidR="005E0C84" w:rsidDel="006727F2">
          <w:delText>el equipo informático</w:delText>
        </w:r>
        <w:r w:rsidDel="006727F2">
          <w:delText xml:space="preserve">. </w:delText>
        </w:r>
      </w:del>
    </w:p>
    <w:p w14:paraId="1AA2AB8B" w14:textId="7D9BAA45" w:rsidR="00D20492" w:rsidDel="006727F2" w:rsidRDefault="00802E65">
      <w:pPr>
        <w:ind w:left="720"/>
        <w:jc w:val="left"/>
        <w:rPr>
          <w:del w:id="851" w:author="David Recio" w:date="2022-06-23T21:03:00Z"/>
        </w:rPr>
        <w:pPrChange w:id="852" w:author="David Recio" w:date="2022-06-24T20:22:00Z">
          <w:pPr>
            <w:ind w:left="709"/>
            <w:jc w:val="left"/>
          </w:pPr>
        </w:pPrChange>
      </w:pPr>
      <w:del w:id="853" w:author="David Recio" w:date="2022-06-23T21:03:00Z">
        <w:r w:rsidDel="006727F2">
          <w:delText>M</w:delText>
        </w:r>
        <w:r w:rsidR="005E0C84" w:rsidDel="006727F2">
          <w:delText xml:space="preserve">ediante una interfaz proporcionada por la universidad, </w:delText>
        </w:r>
        <w:r w:rsidR="00851417" w:rsidDel="006727F2">
          <w:delText xml:space="preserve">el estudiante </w:delText>
        </w:r>
        <w:r w:rsidDel="006727F2">
          <w:delText>puede</w:delText>
        </w:r>
        <w:r w:rsidR="005E0C84" w:rsidDel="006727F2">
          <w:delText xml:space="preserve"> acceder</w:delText>
        </w:r>
        <w:r w:rsidR="00851417" w:rsidDel="006727F2">
          <w:delText xml:space="preserve">, </w:delText>
        </w:r>
        <w:r w:rsidR="005E0C84" w:rsidDel="006727F2">
          <w:delText>registrase</w:delText>
        </w:r>
        <w:r w:rsidR="00851417" w:rsidDel="006727F2">
          <w:delText xml:space="preserve"> y </w:delText>
        </w:r>
        <w:r w:rsidR="005E0C84" w:rsidDel="006727F2">
          <w:delText>realizar los formularios</w:delText>
        </w:r>
        <w:r w:rsidR="00851417" w:rsidDel="006727F2">
          <w:delText>. También puede observarse</w:delText>
        </w:r>
        <w:r w:rsidR="005E0C84" w:rsidDel="006727F2">
          <w:delText xml:space="preserve"> su evolución en base a los formularios</w:delText>
        </w:r>
        <w:r w:rsidR="00851417" w:rsidDel="006727F2">
          <w:delText xml:space="preserve"> (en caso de realizarlos </w:delText>
        </w:r>
        <w:r w:rsidR="00B27170" w:rsidDel="006727F2">
          <w:delText>más</w:delText>
        </w:r>
        <w:r w:rsidR="005E0C84" w:rsidDel="006727F2">
          <w:delText xml:space="preserve"> de una vez</w:delText>
        </w:r>
        <w:r w:rsidR="00851417" w:rsidDel="006727F2">
          <w:delText>)</w:delText>
        </w:r>
        <w:r w:rsidR="005E0C84" w:rsidDel="006727F2">
          <w:delText xml:space="preserve"> y a su progresión en las asignaturas que introduzca</w:delText>
        </w:r>
        <w:r w:rsidR="00851417" w:rsidDel="006727F2">
          <w:delText>, además de extraer</w:delText>
        </w:r>
        <w:r w:rsidR="005E0C84" w:rsidDel="006727F2">
          <w:delText xml:space="preserve"> las recomendaciones que frece la aplicación en </w:delText>
        </w:r>
        <w:r w:rsidR="00851417" w:rsidDel="006727F2">
          <w:delText>función de las respuestas</w:delText>
        </w:r>
        <w:r w:rsidR="005E0C84" w:rsidDel="006727F2">
          <w:delText xml:space="preserve"> </w:delText>
        </w:r>
        <w:r w:rsidR="00851417" w:rsidDel="006727F2">
          <w:delText xml:space="preserve">del </w:delText>
        </w:r>
        <w:r w:rsidR="005E0C84" w:rsidDel="006727F2">
          <w:delText>estudiante</w:delText>
        </w:r>
        <w:r w:rsidR="00851417" w:rsidDel="006727F2">
          <w:delText>, valorando</w:delText>
        </w:r>
        <w:r w:rsidR="005E0C84" w:rsidDel="006727F2">
          <w:delText xml:space="preserve"> si son efectivos o</w:delText>
        </w:r>
        <w:r w:rsidR="00851417" w:rsidDel="006727F2">
          <w:delText xml:space="preserve"> </w:delText>
        </w:r>
        <w:r w:rsidR="005E0C84" w:rsidDel="006727F2">
          <w:delText>deben actualizar</w:delText>
        </w:r>
        <w:r w:rsidR="00851417" w:rsidDel="006727F2">
          <w:delText>se</w:delText>
        </w:r>
        <w:r w:rsidR="005E0C84" w:rsidDel="006727F2">
          <w:delText xml:space="preserve"> los parámetros de la recomendación.</w:delText>
        </w:r>
      </w:del>
    </w:p>
    <w:p w14:paraId="7FEC9E1F" w14:textId="77777777" w:rsidR="00783F2D" w:rsidRPr="00783F2D" w:rsidRDefault="005E0C84">
      <w:pPr>
        <w:pStyle w:val="Prrafodelista"/>
        <w:rPr>
          <w:ins w:id="854" w:author="David Recio" w:date="2022-06-23T20:33:00Z"/>
          <w:rFonts w:eastAsiaTheme="minorEastAsia"/>
          <w:szCs w:val="24"/>
          <w:rPrChange w:id="855" w:author="David Recio" w:date="2022-06-23T20:33:00Z">
            <w:rPr>
              <w:ins w:id="856" w:author="David Recio" w:date="2022-06-23T20:33:00Z"/>
            </w:rPr>
          </w:rPrChange>
        </w:rPr>
        <w:pPrChange w:id="857" w:author="David Recio" w:date="2022-06-24T20:22:00Z">
          <w:pPr>
            <w:pStyle w:val="Prrafodelista"/>
            <w:numPr>
              <w:numId w:val="5"/>
            </w:numPr>
            <w:ind w:hanging="360"/>
          </w:pPr>
        </w:pPrChange>
      </w:pPr>
      <w:r w:rsidRPr="39E28D74">
        <w:rPr>
          <w:i/>
          <w:iCs/>
        </w:rPr>
        <w:t>Rendimiento</w:t>
      </w:r>
    </w:p>
    <w:p w14:paraId="55D3348E" w14:textId="7BF514E5" w:rsidR="005E0C84" w:rsidRPr="009471AB" w:rsidDel="00783F2D" w:rsidRDefault="00783F2D" w:rsidP="00783F2D">
      <w:pPr>
        <w:pStyle w:val="Prrafodelista"/>
        <w:numPr>
          <w:ilvl w:val="0"/>
          <w:numId w:val="5"/>
        </w:numPr>
        <w:rPr>
          <w:del w:id="858" w:author="David Recio" w:date="2022-06-23T20:33:00Z"/>
          <w:rFonts w:eastAsiaTheme="minorEastAsia"/>
          <w:szCs w:val="24"/>
        </w:rPr>
      </w:pPr>
      <w:ins w:id="859" w:author="David Recio" w:date="2022-06-23T20:33:00Z">
        <w:r>
          <w:t xml:space="preserve">Los tiempos de respuesta de la aplicación son </w:t>
        </w:r>
      </w:ins>
      <w:del w:id="860" w:author="David Recio" w:date="2022-06-23T20:33:00Z">
        <w:r w:rsidR="005E0C84" w:rsidDel="00783F2D">
          <w:delText>, incluyendo tiempos de respuesta.</w:delText>
        </w:r>
      </w:del>
    </w:p>
    <w:p w14:paraId="22941430" w14:textId="033253B9" w:rsidR="005E0C84" w:rsidDel="00783F2D" w:rsidRDefault="005E0C84">
      <w:pPr>
        <w:pStyle w:val="Prrafodelista"/>
        <w:numPr>
          <w:ilvl w:val="0"/>
          <w:numId w:val="5"/>
        </w:numPr>
        <w:rPr>
          <w:del w:id="861" w:author="David Recio" w:date="2022-06-23T20:33:00Z"/>
          <w:i/>
          <w:iCs/>
          <w:color w:val="FF0000"/>
        </w:rPr>
        <w:pPrChange w:id="862" w:author="David Recio" w:date="2022-06-23T20:33:00Z">
          <w:pPr>
            <w:pStyle w:val="Prrafodelista"/>
          </w:pPr>
        </w:pPrChange>
      </w:pPr>
      <w:del w:id="863" w:author="David Recio" w:date="2022-06-23T20:33:00Z">
        <w:r w:rsidRPr="009471AB" w:rsidDel="00783F2D">
          <w:rPr>
            <w:i/>
            <w:iCs/>
            <w:color w:val="FF0000"/>
          </w:rPr>
          <w:delText>Camino crit y los otros escenarios</w:delText>
        </w:r>
        <w:r w:rsidDel="00783F2D">
          <w:rPr>
            <w:i/>
            <w:iCs/>
            <w:color w:val="FF0000"/>
          </w:rPr>
          <w:delText xml:space="preserve"> cua</w:delText>
        </w:r>
        <w:r w:rsidR="009233FF" w:rsidDel="00783F2D">
          <w:rPr>
            <w:i/>
            <w:iCs/>
            <w:color w:val="FF0000"/>
          </w:rPr>
          <w:delText>d</w:delText>
        </w:r>
        <w:r w:rsidDel="00783F2D">
          <w:rPr>
            <w:i/>
            <w:iCs/>
            <w:color w:val="FF0000"/>
          </w:rPr>
          <w:delText>ro de respuesta</w:delText>
        </w:r>
      </w:del>
    </w:p>
    <w:p w14:paraId="31893436" w14:textId="77777777" w:rsidR="009233FF" w:rsidRPr="009471AB" w:rsidRDefault="009233FF" w:rsidP="005E0C84">
      <w:pPr>
        <w:pStyle w:val="Prrafodelista"/>
        <w:rPr>
          <w:rFonts w:eastAsiaTheme="minorEastAsia"/>
          <w:color w:val="FF0000"/>
          <w:szCs w:val="24"/>
        </w:rPr>
      </w:pPr>
    </w:p>
    <w:p w14:paraId="6E92900D" w14:textId="2B2A5773" w:rsidR="00783F2D" w:rsidRPr="00321FA6" w:rsidRDefault="005E0C84" w:rsidP="005C6FF5">
      <w:pPr>
        <w:pStyle w:val="Prrafodelista"/>
        <w:numPr>
          <w:ilvl w:val="0"/>
          <w:numId w:val="5"/>
        </w:numPr>
        <w:rPr>
          <w:ins w:id="864" w:author="David Recio" w:date="2022-06-24T20:23:00Z"/>
          <w:szCs w:val="24"/>
          <w:rPrChange w:id="865" w:author="David Recio" w:date="2022-06-24T20:23:00Z">
            <w:rPr>
              <w:ins w:id="866" w:author="David Recio" w:date="2022-06-24T20:23:00Z"/>
              <w:i/>
              <w:iCs/>
            </w:rPr>
          </w:rPrChange>
        </w:rPr>
      </w:pPr>
      <w:r w:rsidRPr="00783F2D">
        <w:rPr>
          <w:i/>
          <w:iCs/>
        </w:rPr>
        <w:t>Capacidad</w:t>
      </w:r>
      <w:ins w:id="867" w:author="David Recio" w:date="2022-06-24T20:25:00Z">
        <w:r w:rsidR="00321FA6">
          <w:rPr>
            <w:i/>
            <w:iCs/>
          </w:rPr>
          <w:t xml:space="preserve"> y eficiencia</w:t>
        </w:r>
      </w:ins>
    </w:p>
    <w:p w14:paraId="126D785D" w14:textId="6795A52A" w:rsidR="00321FA6" w:rsidRPr="00783F2D" w:rsidRDefault="00321FA6">
      <w:pPr>
        <w:pStyle w:val="Prrafodelista"/>
        <w:rPr>
          <w:ins w:id="868" w:author="David Recio" w:date="2022-06-23T20:30:00Z"/>
          <w:szCs w:val="24"/>
        </w:rPr>
        <w:pPrChange w:id="869" w:author="David Recio" w:date="2022-06-24T20:24:00Z">
          <w:pPr>
            <w:pStyle w:val="Prrafodelista"/>
            <w:numPr>
              <w:numId w:val="5"/>
            </w:numPr>
            <w:ind w:hanging="360"/>
          </w:pPr>
        </w:pPrChange>
      </w:pPr>
      <w:ins w:id="870" w:author="David Recio" w:date="2022-06-24T20:23:00Z">
        <w:r>
          <w:t xml:space="preserve">La API por defecto puede soportar como numero de 25, 125, 500 peticiones </w:t>
        </w:r>
      </w:ins>
      <w:ins w:id="871" w:author="David Recio" w:date="2022-06-24T20:24:00Z">
        <w:r>
          <w:t>simultáneas</w:t>
        </w:r>
      </w:ins>
      <w:ins w:id="872" w:author="David Recio" w:date="2022-06-24T20:23:00Z">
        <w:r>
          <w:t xml:space="preserve"> por 1, 60, 360 segundos respectivamente</w:t>
        </w:r>
      </w:ins>
      <w:ins w:id="873" w:author="David Recio" w:date="2022-06-24T20:24:00Z">
        <w:r>
          <w:t xml:space="preserve"> con un tiempo de respuesta promedio de 1 segundo.</w:t>
        </w:r>
      </w:ins>
    </w:p>
    <w:p w14:paraId="25D73ECB" w14:textId="0CDB1890" w:rsidR="005E0C84" w:rsidRPr="009471AB" w:rsidDel="00783F2D" w:rsidRDefault="005E0C84">
      <w:pPr>
        <w:pStyle w:val="Prrafodelista"/>
        <w:rPr>
          <w:del w:id="874" w:author="David Recio" w:date="2022-06-23T20:30:00Z"/>
          <w:szCs w:val="24"/>
        </w:rPr>
        <w:pPrChange w:id="875" w:author="David Recio" w:date="2022-06-24T20:24:00Z">
          <w:pPr>
            <w:pStyle w:val="Prrafodelista"/>
            <w:numPr>
              <w:numId w:val="5"/>
            </w:numPr>
            <w:ind w:hanging="360"/>
          </w:pPr>
        </w:pPrChange>
      </w:pPr>
      <w:del w:id="876" w:author="David Recio" w:date="2022-06-23T20:30:00Z">
        <w:r w:rsidDel="00783F2D">
          <w:lastRenderedPageBreak/>
          <w:delText>, incluyendo el número máximo de peticiones que se pueden procesar por unidad de tiempo.</w:delText>
        </w:r>
      </w:del>
    </w:p>
    <w:p w14:paraId="4D90C4EA" w14:textId="1E119D9D" w:rsidR="005E0C84" w:rsidRPr="00783F2D" w:rsidRDefault="005E0C84" w:rsidP="00321FA6">
      <w:pPr>
        <w:pStyle w:val="Prrafodelista"/>
        <w:rPr>
          <w:i/>
          <w:iCs/>
          <w:color w:val="FF0000"/>
        </w:rPr>
      </w:pPr>
      <w:del w:id="877" w:author="David Recio" w:date="2022-06-24T20:23:00Z">
        <w:r w:rsidRPr="00783F2D" w:rsidDel="00321FA6">
          <w:rPr>
            <w:i/>
            <w:iCs/>
            <w:color w:val="FF0000"/>
          </w:rPr>
          <w:delText xml:space="preserve">Herramientas de </w:delText>
        </w:r>
        <w:r w:rsidR="00D20492" w:rsidRPr="00783F2D" w:rsidDel="00321FA6">
          <w:rPr>
            <w:i/>
            <w:iCs/>
            <w:color w:val="FF0000"/>
          </w:rPr>
          <w:delText>estrés</w:delText>
        </w:r>
      </w:del>
    </w:p>
    <w:p w14:paraId="2D0E924C" w14:textId="77777777" w:rsidR="00D20492" w:rsidRPr="009471AB" w:rsidRDefault="00D20492" w:rsidP="005E0C84">
      <w:pPr>
        <w:pStyle w:val="Prrafodelista"/>
        <w:rPr>
          <w:color w:val="FF0000"/>
          <w:szCs w:val="24"/>
        </w:rPr>
      </w:pPr>
    </w:p>
    <w:p w14:paraId="490EB1CE" w14:textId="233EAD2B" w:rsidR="002C0855" w:rsidRDefault="005E0C84">
      <w:pPr>
        <w:pStyle w:val="Prrafodelista"/>
        <w:rPr>
          <w:ins w:id="878" w:author="David Recio" w:date="2022-06-23T21:14:00Z"/>
        </w:rPr>
        <w:pPrChange w:id="879" w:author="David Recio" w:date="2022-06-23T21:14:00Z">
          <w:pPr>
            <w:pStyle w:val="Prrafodelista"/>
            <w:numPr>
              <w:numId w:val="5"/>
            </w:numPr>
            <w:ind w:hanging="360"/>
          </w:pPr>
        </w:pPrChange>
      </w:pPr>
      <w:del w:id="880" w:author="David Recio" w:date="2022-06-23T21:19:00Z">
        <w:r w:rsidRPr="39E28D74" w:rsidDel="00F542AA">
          <w:rPr>
            <w:i/>
            <w:iCs/>
          </w:rPr>
          <w:delText>Seguridad</w:delText>
        </w:r>
        <w:r w:rsidR="009233FF" w:rsidDel="00F542AA">
          <w:delText>.</w:delText>
        </w:r>
      </w:del>
      <w:del w:id="881" w:author="David Recio" w:date="2022-06-23T21:14:00Z">
        <w:r w:rsidR="009233FF" w:rsidDel="002C0855">
          <w:delText xml:space="preserve"> </w:delText>
        </w:r>
      </w:del>
    </w:p>
    <w:p w14:paraId="58BF4F35" w14:textId="4BB88DF1" w:rsidR="003E729C" w:rsidDel="002C0855" w:rsidRDefault="003E729C" w:rsidP="002C0855">
      <w:pPr>
        <w:pStyle w:val="Prrafodelista"/>
        <w:numPr>
          <w:ilvl w:val="0"/>
          <w:numId w:val="5"/>
        </w:numPr>
        <w:rPr>
          <w:del w:id="882" w:author="David Recio" w:date="2022-06-23T21:14:00Z"/>
        </w:rPr>
      </w:pPr>
      <w:del w:id="883" w:author="David Recio" w:date="2022-06-23T21:14:00Z">
        <w:r w:rsidDel="002C0855">
          <w:delText>La ISO que sigue esta aplicación es la ISO 27001</w:delText>
        </w:r>
        <w:r w:rsidR="009233FF" w:rsidDel="002C0855">
          <w:delText>,</w:delText>
        </w:r>
        <w:r w:rsidDel="002C0855">
          <w:delText xml:space="preserve"> que se bas</w:delText>
        </w:r>
        <w:r w:rsidR="009233FF" w:rsidDel="002C0855">
          <w:delText>a</w:delText>
        </w:r>
        <w:r w:rsidDel="002C0855">
          <w:delText xml:space="preserve"> en establecer una serie de protocolos para gestionar los riesgos de seguridad y cumplir con la legislación (RGPD)</w:delText>
        </w:r>
        <w:r w:rsidR="00A51910" w:rsidDel="002C0855">
          <w:delText>.</w:delText>
        </w:r>
      </w:del>
    </w:p>
    <w:p w14:paraId="57BF04D4" w14:textId="4BE4AC2E" w:rsidR="00A51910" w:rsidDel="002C0855" w:rsidRDefault="00A51910">
      <w:pPr>
        <w:pStyle w:val="Prrafodelista"/>
        <w:numPr>
          <w:ilvl w:val="0"/>
          <w:numId w:val="5"/>
        </w:numPr>
        <w:rPr>
          <w:del w:id="884" w:author="David Recio" w:date="2022-06-23T21:14:00Z"/>
        </w:rPr>
        <w:pPrChange w:id="885" w:author="David Recio" w:date="2022-06-23T21:14:00Z">
          <w:pPr>
            <w:ind w:left="709"/>
          </w:pPr>
        </w:pPrChange>
      </w:pPr>
      <w:del w:id="886" w:author="David Recio" w:date="2022-06-23T21:14:00Z">
        <w:r w:rsidDel="002C0855">
          <w:delText>Los puntos fundamentales son:</w:delText>
        </w:r>
      </w:del>
    </w:p>
    <w:p w14:paraId="4019893B" w14:textId="17248ABC" w:rsidR="00316FD4" w:rsidDel="002C0855" w:rsidRDefault="00316FD4">
      <w:pPr>
        <w:pStyle w:val="Prrafodelista"/>
        <w:numPr>
          <w:ilvl w:val="0"/>
          <w:numId w:val="5"/>
        </w:numPr>
        <w:rPr>
          <w:del w:id="887" w:author="David Recio" w:date="2022-06-23T21:14:00Z"/>
        </w:rPr>
        <w:pPrChange w:id="888" w:author="David Recio" w:date="2022-06-23T21:14:00Z">
          <w:pPr>
            <w:pStyle w:val="Prrafodelista"/>
            <w:numPr>
              <w:ilvl w:val="1"/>
              <w:numId w:val="5"/>
            </w:numPr>
            <w:ind w:left="1440" w:hanging="360"/>
          </w:pPr>
        </w:pPrChange>
      </w:pPr>
      <w:del w:id="889" w:author="David Recio" w:date="2022-06-23T21:14:00Z">
        <w:r w:rsidRPr="00316FD4" w:rsidDel="002C0855">
          <w:delText>Proteger la información de clientes y empleados</w:delText>
        </w:r>
        <w:r w:rsidR="0018370D" w:rsidDel="002C0855">
          <w:delText>.</w:delText>
        </w:r>
      </w:del>
    </w:p>
    <w:p w14:paraId="1F9FBBEF" w14:textId="27C6828C" w:rsidR="00316FD4" w:rsidDel="002C0855" w:rsidRDefault="00316FD4">
      <w:pPr>
        <w:pStyle w:val="Prrafodelista"/>
        <w:numPr>
          <w:ilvl w:val="0"/>
          <w:numId w:val="5"/>
        </w:numPr>
        <w:rPr>
          <w:del w:id="890" w:author="David Recio" w:date="2022-06-23T21:14:00Z"/>
        </w:rPr>
        <w:pPrChange w:id="891" w:author="David Recio" w:date="2022-06-23T21:14:00Z">
          <w:pPr>
            <w:pStyle w:val="Prrafodelista"/>
            <w:numPr>
              <w:ilvl w:val="1"/>
              <w:numId w:val="5"/>
            </w:numPr>
            <w:ind w:left="1440" w:hanging="360"/>
          </w:pPr>
        </w:pPrChange>
      </w:pPr>
      <w:del w:id="892" w:author="David Recio" w:date="2022-06-23T21:14:00Z">
        <w:r w:rsidDel="002C0855">
          <w:delText>Gestionar los riesgos de forma eficaz.</w:delText>
        </w:r>
      </w:del>
    </w:p>
    <w:p w14:paraId="4DF971CD" w14:textId="42CB3A2F" w:rsidR="00316FD4" w:rsidDel="002C0855" w:rsidRDefault="00316FD4">
      <w:pPr>
        <w:pStyle w:val="Prrafodelista"/>
        <w:numPr>
          <w:ilvl w:val="0"/>
          <w:numId w:val="5"/>
        </w:numPr>
        <w:rPr>
          <w:del w:id="893" w:author="David Recio" w:date="2022-06-23T21:14:00Z"/>
        </w:rPr>
        <w:pPrChange w:id="894" w:author="David Recio" w:date="2022-06-23T21:14:00Z">
          <w:pPr>
            <w:pStyle w:val="Prrafodelista"/>
            <w:numPr>
              <w:ilvl w:val="1"/>
              <w:numId w:val="5"/>
            </w:numPr>
            <w:ind w:left="1440" w:hanging="360"/>
          </w:pPr>
        </w:pPrChange>
      </w:pPr>
      <w:del w:id="895" w:author="David Recio" w:date="2022-06-23T21:14:00Z">
        <w:r w:rsidDel="002C0855">
          <w:delText xml:space="preserve"> Cumplir con el Reglamento General de Protección de Datos de la Unión Europea (EU GDPR).</w:delText>
        </w:r>
      </w:del>
    </w:p>
    <w:p w14:paraId="758FA53A" w14:textId="2C28B150" w:rsidR="00316FD4" w:rsidDel="002C0855" w:rsidRDefault="00316FD4">
      <w:pPr>
        <w:pStyle w:val="Prrafodelista"/>
        <w:numPr>
          <w:ilvl w:val="0"/>
          <w:numId w:val="5"/>
        </w:numPr>
        <w:rPr>
          <w:del w:id="896" w:author="David Recio" w:date="2022-06-23T21:14:00Z"/>
        </w:rPr>
        <w:pPrChange w:id="897" w:author="David Recio" w:date="2022-06-23T21:14:00Z">
          <w:pPr>
            <w:pStyle w:val="Prrafodelista"/>
            <w:numPr>
              <w:ilvl w:val="1"/>
              <w:numId w:val="5"/>
            </w:numPr>
            <w:ind w:left="1440" w:hanging="360"/>
          </w:pPr>
        </w:pPrChange>
      </w:pPr>
      <w:del w:id="898" w:author="David Recio" w:date="2022-06-23T21:14:00Z">
        <w:r w:rsidDel="002C0855">
          <w:delText>Guardar la reputación de la empresa y aumentar la confianza del cliente.</w:delText>
        </w:r>
      </w:del>
    </w:p>
    <w:p w14:paraId="22C2A785" w14:textId="65AAE858" w:rsidR="00316FD4" w:rsidDel="002C0855" w:rsidRDefault="00316FD4">
      <w:pPr>
        <w:pStyle w:val="Prrafodelista"/>
        <w:numPr>
          <w:ilvl w:val="0"/>
          <w:numId w:val="5"/>
        </w:numPr>
        <w:rPr>
          <w:del w:id="899" w:author="David Recio" w:date="2022-06-23T21:14:00Z"/>
        </w:rPr>
        <w:pPrChange w:id="900" w:author="David Recio" w:date="2022-06-23T21:14:00Z">
          <w:pPr>
            <w:pStyle w:val="Prrafodelista"/>
            <w:numPr>
              <w:ilvl w:val="1"/>
              <w:numId w:val="5"/>
            </w:numPr>
            <w:ind w:left="1440" w:hanging="360"/>
          </w:pPr>
        </w:pPrChange>
      </w:pPr>
      <w:del w:id="901" w:author="David Recio" w:date="2022-06-23T21:14:00Z">
        <w:r w:rsidDel="002C0855">
          <w:delText>Desarrollar e implementar objetivos en materia de protección y seguridad de datos.</w:delText>
        </w:r>
      </w:del>
    </w:p>
    <w:p w14:paraId="6BBBB98F" w14:textId="5B30B74C" w:rsidR="00316FD4" w:rsidDel="008F3651" w:rsidRDefault="00316FD4">
      <w:pPr>
        <w:ind w:left="360"/>
        <w:rPr>
          <w:del w:id="902" w:author="David Recio" w:date="2022-06-25T00:00:00Z"/>
        </w:rPr>
        <w:pPrChange w:id="903" w:author="David Recio" w:date="2022-06-25T00:00:00Z">
          <w:pPr>
            <w:ind w:left="567"/>
          </w:pPr>
        </w:pPrChange>
      </w:pPr>
      <w:del w:id="904" w:author="David Recio" w:date="2022-06-23T21:14:00Z">
        <w:r w:rsidDel="002C0855">
          <w:delText xml:space="preserve">Para implementar esta ISO en </w:delText>
        </w:r>
        <w:r w:rsidR="00D20492" w:rsidDel="002C0855">
          <w:delText xml:space="preserve">el </w:delText>
        </w:r>
        <w:r w:rsidR="0018370D" w:rsidDel="002C0855">
          <w:delText>API</w:delText>
        </w:r>
        <w:r w:rsidDel="002C0855">
          <w:delText xml:space="preserve">, se ha procedido a </w:delText>
        </w:r>
        <w:r w:rsidR="00D20492" w:rsidDel="002C0855">
          <w:delText>proteger</w:delText>
        </w:r>
        <w:r w:rsidDel="002C0855">
          <w:delText xml:space="preserve"> todos los datos sensibles, para evitar la fuga de información, además </w:delText>
        </w:r>
        <w:r w:rsidR="0018370D" w:rsidDel="002C0855">
          <w:delText>de</w:delText>
        </w:r>
        <w:r w:rsidDel="002C0855">
          <w:delText xml:space="preserve"> </w:delText>
        </w:r>
        <w:r w:rsidR="0018370D" w:rsidDel="002C0855">
          <w:delText>seguir</w:delText>
        </w:r>
        <w:r w:rsidDel="002C0855">
          <w:delText xml:space="preserve"> un plan de riesgos para prevenir de posibles ataques, tal como</w:delText>
        </w:r>
        <w:r w:rsidR="00D20492" w:rsidDel="002C0855">
          <w:delText xml:space="preserve"> una opción de apagado en caso de emergencia</w:delText>
        </w:r>
      </w:del>
      <w:del w:id="905" w:author="David Recio" w:date="2022-06-25T00:00:00Z">
        <w:r w:rsidR="00D20492" w:rsidDel="008F3651">
          <w:delText>.</w:delText>
        </w:r>
      </w:del>
    </w:p>
    <w:p w14:paraId="7EF6F582" w14:textId="77777777" w:rsidR="002C0855" w:rsidRPr="008F3651" w:rsidRDefault="002C0855">
      <w:pPr>
        <w:ind w:left="360"/>
        <w:rPr>
          <w:color w:val="FF0000"/>
          <w:rPrChange w:id="906" w:author="David Recio" w:date="2022-06-25T00:00:00Z">
            <w:rPr/>
          </w:rPrChange>
        </w:rPr>
        <w:pPrChange w:id="907" w:author="David Recio" w:date="2022-06-25T00:00:00Z">
          <w:pPr>
            <w:pStyle w:val="Prrafodelista"/>
            <w:ind w:left="1440"/>
          </w:pPr>
        </w:pPrChange>
      </w:pPr>
    </w:p>
    <w:p w14:paraId="3A79D15D" w14:textId="0D336351" w:rsidR="00E97EF4" w:rsidRPr="00E97EF4" w:rsidRDefault="005E0C84" w:rsidP="00E97EF4">
      <w:pPr>
        <w:pStyle w:val="Prrafodelista"/>
        <w:numPr>
          <w:ilvl w:val="0"/>
          <w:numId w:val="5"/>
        </w:numPr>
        <w:rPr>
          <w:ins w:id="908" w:author="David Recio" w:date="2022-06-23T18:54:00Z"/>
          <w:rPrChange w:id="909" w:author="David Recio" w:date="2022-06-23T18:54:00Z">
            <w:rPr>
              <w:ins w:id="910" w:author="David Recio" w:date="2022-06-23T18:54:00Z"/>
              <w:i/>
              <w:iCs/>
            </w:rPr>
          </w:rPrChange>
        </w:rPr>
      </w:pPr>
      <w:r w:rsidRPr="39E28D74">
        <w:rPr>
          <w:i/>
          <w:iCs/>
        </w:rPr>
        <w:t>Interoperabilidad con otros sistemas</w:t>
      </w:r>
    </w:p>
    <w:p w14:paraId="0775D1BA" w14:textId="0354EF0F" w:rsidR="00E97EF4" w:rsidRPr="00E97EF4" w:rsidRDefault="00E97EF4">
      <w:pPr>
        <w:pStyle w:val="Prrafodelista"/>
        <w:rPr>
          <w:ins w:id="911" w:author="David Recio" w:date="2022-06-23T18:54:00Z"/>
          <w:rPrChange w:id="912" w:author="David Recio" w:date="2022-06-23T18:54:00Z">
            <w:rPr>
              <w:ins w:id="913" w:author="David Recio" w:date="2022-06-23T18:54:00Z"/>
              <w:i/>
              <w:iCs/>
            </w:rPr>
          </w:rPrChange>
        </w:rPr>
        <w:pPrChange w:id="914" w:author="David Recio" w:date="2022-06-23T18:56:00Z">
          <w:pPr>
            <w:pStyle w:val="Prrafodelista"/>
            <w:numPr>
              <w:numId w:val="5"/>
            </w:numPr>
            <w:ind w:hanging="360"/>
          </w:pPr>
        </w:pPrChange>
      </w:pPr>
      <w:ins w:id="915" w:author="David Recio" w:date="2022-06-23T18:56:00Z">
        <w:r>
          <w:t xml:space="preserve">Al </w:t>
        </w:r>
      </w:ins>
      <w:ins w:id="916" w:author="David Recio" w:date="2022-06-23T18:57:00Z">
        <w:r>
          <w:t>tratarse de una API REST,</w:t>
        </w:r>
      </w:ins>
      <w:ins w:id="917" w:author="David Recio" w:date="2022-06-23T18:58:00Z">
        <w:r>
          <w:t xml:space="preserve"> posee una gran </w:t>
        </w:r>
        <w:r w:rsidRPr="00E97EF4">
          <w:t>capacidad de comunicación entre distintos sistemas</w:t>
        </w:r>
        <w:r>
          <w:t>, ya q</w:t>
        </w:r>
      </w:ins>
      <w:ins w:id="918" w:author="David Recio" w:date="2022-06-23T18:59:00Z">
        <w:r>
          <w:t>ue se encuentra almacenada en un servidor externo donde solo expone los recursos a través de las URIs</w:t>
        </w:r>
      </w:ins>
      <w:ins w:id="919" w:author="David Recio" w:date="2022-06-23T19:00:00Z">
        <w:r w:rsidR="008564A2">
          <w:t xml:space="preserve">, por lo tanto es </w:t>
        </w:r>
      </w:ins>
      <w:ins w:id="920" w:author="David Recio" w:date="2022-06-23T19:09:00Z">
        <w:r w:rsidR="00590C34">
          <w:t>ajena</w:t>
        </w:r>
      </w:ins>
      <w:ins w:id="921" w:author="David Recio" w:date="2022-06-23T19:00:00Z">
        <w:r w:rsidR="008564A2">
          <w:t xml:space="preserve"> a como estén formados los sistemas que acceden a dichos recursos, siempre y cuando </w:t>
        </w:r>
      </w:ins>
      <w:ins w:id="922" w:author="David Recio" w:date="2022-06-23T19:01:00Z">
        <w:r w:rsidR="008564A2">
          <w:t>envíen y transcriban los datos en formato correcto( en este caso es JSON</w:t>
        </w:r>
      </w:ins>
      <w:ins w:id="923" w:author="David Recio" w:date="2022-06-23T19:08:00Z">
        <w:r w:rsidR="00590C34">
          <w:fldChar w:fldCharType="begin"/>
        </w:r>
        <w:r w:rsidR="00590C34">
          <w:instrText xml:space="preserve"> REF _Ref106903708 \r \h </w:instrText>
        </w:r>
      </w:ins>
      <w:r w:rsidR="00590C34">
        <w:fldChar w:fldCharType="separate"/>
      </w:r>
      <w:ins w:id="924" w:author="David Recio" w:date="2022-06-23T19:08:00Z">
        <w:r w:rsidR="00590C34">
          <w:t>[14]</w:t>
        </w:r>
        <w:r w:rsidR="00590C34">
          <w:fldChar w:fldCharType="end"/>
        </w:r>
        <w:r w:rsidR="00590C34">
          <w:t>, ya que es usado en el intercambio de información entre ordenadore</w:t>
        </w:r>
      </w:ins>
      <w:ins w:id="925" w:author="David Recio" w:date="2022-06-23T19:09:00Z">
        <w:r w:rsidR="00590C34">
          <w:t>s</w:t>
        </w:r>
      </w:ins>
      <w:ins w:id="926" w:author="David Recio" w:date="2022-06-23T19:01:00Z">
        <w:r w:rsidR="008564A2">
          <w:t>)</w:t>
        </w:r>
      </w:ins>
      <w:ins w:id="927" w:author="David Recio" w:date="2022-06-23T18:58:00Z">
        <w:r w:rsidRPr="00E97EF4">
          <w:t>,</w:t>
        </w:r>
      </w:ins>
      <w:ins w:id="928" w:author="David Recio" w:date="2022-06-23T19:09:00Z">
        <w:r w:rsidR="00590C34">
          <w:t>y  por ultimo como esta subida a AWS</w:t>
        </w:r>
      </w:ins>
      <w:ins w:id="929" w:author="David Recio" w:date="2022-06-23T19:11:00Z">
        <w:r w:rsidR="0088103C">
          <w:fldChar w:fldCharType="begin"/>
        </w:r>
        <w:r w:rsidR="0088103C">
          <w:instrText xml:space="preserve"> REF _Ref106903918 \r \h </w:instrText>
        </w:r>
      </w:ins>
      <w:r w:rsidR="0088103C">
        <w:fldChar w:fldCharType="separate"/>
      </w:r>
      <w:ins w:id="930" w:author="David Recio" w:date="2022-06-23T19:11:00Z">
        <w:r w:rsidR="0088103C">
          <w:t>[15]</w:t>
        </w:r>
        <w:r w:rsidR="0088103C">
          <w:fldChar w:fldCharType="end"/>
        </w:r>
      </w:ins>
      <w:ins w:id="931" w:author="David Recio" w:date="2022-06-23T19:09:00Z">
        <w:r w:rsidR="00590C34">
          <w:t xml:space="preserve"> es</w:t>
        </w:r>
      </w:ins>
      <w:ins w:id="932" w:author="David Recio" w:date="2022-06-23T18:58:00Z">
        <w:r w:rsidRPr="00E97EF4">
          <w:t xml:space="preserve"> accesible desde distintos entornos.</w:t>
        </w:r>
      </w:ins>
    </w:p>
    <w:p w14:paraId="73E233F8" w14:textId="1FC9A013" w:rsidR="00667950" w:rsidDel="00E97EF4" w:rsidRDefault="0018370D" w:rsidP="00E97EF4">
      <w:pPr>
        <w:pStyle w:val="Prrafodelista"/>
        <w:numPr>
          <w:ilvl w:val="0"/>
          <w:numId w:val="5"/>
        </w:numPr>
        <w:rPr>
          <w:del w:id="933" w:author="David Recio" w:date="2022-06-23T18:54:00Z"/>
        </w:rPr>
      </w:pPr>
      <w:del w:id="934" w:author="David Recio" w:date="2022-06-23T18:54:00Z">
        <w:r w:rsidDel="00E97EF4">
          <w:delText xml:space="preserve">. </w:delText>
        </w:r>
        <w:r w:rsidR="00667950" w:rsidDel="00E97EF4">
          <w:delText xml:space="preserve">Al tratarse de una API REST, </w:delText>
        </w:r>
        <w:r w:rsidDel="00E97EF4">
          <w:delText xml:space="preserve">la parte del cliente y la parte del servidor </w:delText>
        </w:r>
        <w:r w:rsidR="00667950" w:rsidDel="00E97EF4">
          <w:delText>se encuentra</w:delText>
        </w:r>
        <w:r w:rsidDel="00E97EF4">
          <w:delText>n</w:delText>
        </w:r>
        <w:r w:rsidR="00667950" w:rsidDel="00E97EF4">
          <w:delText xml:space="preserve"> separada</w:delText>
        </w:r>
        <w:r w:rsidDel="00E97EF4">
          <w:delText>s. De esta forma, el servidor es</w:delText>
        </w:r>
        <w:r w:rsidR="00667950" w:rsidDel="00E97EF4">
          <w:delText xml:space="preserve"> portable a todo tipo de plataformas, dado que lo que expone son una serie de recursos mediante accesos por determinadas rutas, </w:delText>
        </w:r>
        <w:r w:rsidDel="00E97EF4">
          <w:delText xml:space="preserve">y </w:delText>
        </w:r>
        <w:r w:rsidR="00667950" w:rsidDel="00E97EF4">
          <w:delText>estos recursos son transmitidos mediante los ficheros JSON o XML.</w:delText>
        </w:r>
      </w:del>
    </w:p>
    <w:p w14:paraId="443B20BD" w14:textId="60F1D6E3" w:rsidR="00667950" w:rsidDel="00E97EF4" w:rsidRDefault="00667950">
      <w:pPr>
        <w:pStyle w:val="Prrafodelista"/>
        <w:numPr>
          <w:ilvl w:val="0"/>
          <w:numId w:val="5"/>
        </w:numPr>
        <w:rPr>
          <w:del w:id="935" w:author="David Recio" w:date="2022-06-23T18:54:00Z"/>
        </w:rPr>
        <w:pPrChange w:id="936" w:author="David Recio" w:date="2022-06-23T18:54:00Z">
          <w:pPr>
            <w:pStyle w:val="Prrafodelista"/>
          </w:pPr>
        </w:pPrChange>
      </w:pPr>
      <w:del w:id="937" w:author="David Recio" w:date="2022-06-23T18:54:00Z">
        <w:r w:rsidDel="00E97EF4">
          <w:delText>En este caso se escogió JSON</w:delText>
        </w:r>
        <w:r w:rsidR="0018370D" w:rsidDel="00E97EF4">
          <w:delText>,</w:delText>
        </w:r>
        <w:r w:rsidDel="00E97EF4">
          <w:delText xml:space="preserve"> debido a su fácil integración gracias a que su formato es </w:delText>
        </w:r>
        <w:r w:rsidR="007F1490" w:rsidDel="00E97EF4">
          <w:delText>más</w:delText>
        </w:r>
        <w:r w:rsidDel="00E97EF4">
          <w:delText xml:space="preserve"> sencillo, el cual ya se encuentra incorporado en muchas aplicaciones de desarrollo mediante librerías propias.</w:delText>
        </w:r>
      </w:del>
    </w:p>
    <w:p w14:paraId="405A9A9A" w14:textId="77777777" w:rsidR="00D20492" w:rsidRPr="00667950" w:rsidRDefault="00D20492" w:rsidP="00667950">
      <w:pPr>
        <w:pStyle w:val="Prrafodelista"/>
      </w:pPr>
    </w:p>
    <w:p w14:paraId="759BD03A" w14:textId="77777777" w:rsidR="006A1F3A" w:rsidRPr="006A1F3A" w:rsidRDefault="005E0C84" w:rsidP="004B3035">
      <w:pPr>
        <w:pStyle w:val="Prrafodelista"/>
        <w:numPr>
          <w:ilvl w:val="0"/>
          <w:numId w:val="5"/>
        </w:numPr>
        <w:rPr>
          <w:ins w:id="938" w:author="David Recio" w:date="2022-06-23T19:24:00Z"/>
          <w:rFonts w:eastAsiaTheme="minorEastAsia"/>
          <w:szCs w:val="24"/>
          <w:rPrChange w:id="939" w:author="David Recio" w:date="2022-06-23T19:24:00Z">
            <w:rPr>
              <w:ins w:id="940" w:author="David Recio" w:date="2022-06-23T19:24:00Z"/>
            </w:rPr>
          </w:rPrChange>
        </w:rPr>
      </w:pPr>
      <w:r w:rsidRPr="006A1F3A">
        <w:rPr>
          <w:i/>
          <w:iCs/>
        </w:rPr>
        <w:t>Protección de datos</w:t>
      </w:r>
      <w:r w:rsidR="00435F3F">
        <w:t>.</w:t>
      </w:r>
      <w:r w:rsidR="0018370D">
        <w:t xml:space="preserve"> </w:t>
      </w:r>
    </w:p>
    <w:p w14:paraId="5969D470" w14:textId="71381AF7" w:rsidR="006A1F3A" w:rsidRDefault="006A1F3A" w:rsidP="006A1F3A">
      <w:pPr>
        <w:pStyle w:val="Prrafodelista"/>
        <w:rPr>
          <w:ins w:id="941" w:author="David Recio" w:date="2022-06-23T19:32:00Z"/>
        </w:rPr>
      </w:pPr>
      <w:ins w:id="942" w:author="David Recio" w:date="2022-06-23T19:29:00Z">
        <w:r>
          <w:t>Según el reglamento</w:t>
        </w:r>
        <w:r w:rsidRPr="006A1F3A">
          <w:t xml:space="preserve"> (UE) 2016/679</w:t>
        </w:r>
        <w:r>
          <w:t xml:space="preserve"> </w:t>
        </w:r>
      </w:ins>
      <w:ins w:id="943" w:author="David Recio" w:date="2022-06-23T19:31:00Z">
        <w:r>
          <w:fldChar w:fldCharType="begin"/>
        </w:r>
        <w:r>
          <w:instrText xml:space="preserve"> REF _Ref106905107 \r \h </w:instrText>
        </w:r>
      </w:ins>
      <w:r>
        <w:fldChar w:fldCharType="separate"/>
      </w:r>
      <w:ins w:id="944" w:author="David Recio" w:date="2022-06-23T19:31:00Z">
        <w:r>
          <w:t>[16]</w:t>
        </w:r>
        <w:r>
          <w:fldChar w:fldCharType="end"/>
        </w:r>
        <w:r>
          <w:t>, establec</w:t>
        </w:r>
      </w:ins>
      <w:ins w:id="945" w:author="David Recio" w:date="2022-06-23T19:32:00Z">
        <w:r>
          <w:t>e</w:t>
        </w:r>
      </w:ins>
      <w:ins w:id="946" w:author="David Recio" w:date="2022-06-23T20:03:00Z">
        <w:r w:rsidR="00AB03F6">
          <w:t xml:space="preserve"> una serie de puntos donde los que más a</w:t>
        </w:r>
      </w:ins>
      <w:ins w:id="947" w:author="David Recio" w:date="2022-06-23T20:04:00Z">
        <w:r w:rsidR="00AB03F6">
          <w:t>fectan a la API</w:t>
        </w:r>
      </w:ins>
      <w:ins w:id="948" w:author="David Recio" w:date="2022-06-23T19:32:00Z">
        <w:r>
          <w:t xml:space="preserve"> </w:t>
        </w:r>
      </w:ins>
      <w:ins w:id="949" w:author="David Recio" w:date="2022-06-23T20:04:00Z">
        <w:r w:rsidR="00AB03F6">
          <w:t>son</w:t>
        </w:r>
      </w:ins>
      <w:ins w:id="950" w:author="David Recio" w:date="2022-06-23T19:32:00Z">
        <w:r>
          <w:t>:</w:t>
        </w:r>
      </w:ins>
    </w:p>
    <w:p w14:paraId="112F07EB" w14:textId="50608FD1" w:rsidR="006A1F3A" w:rsidRDefault="006A1F3A" w:rsidP="006A1F3A">
      <w:pPr>
        <w:pStyle w:val="Prrafodelista"/>
        <w:numPr>
          <w:ilvl w:val="0"/>
          <w:numId w:val="28"/>
        </w:numPr>
        <w:rPr>
          <w:ins w:id="951" w:author="David Recio" w:date="2022-06-23T19:35:00Z"/>
        </w:rPr>
      </w:pPr>
      <w:ins w:id="952" w:author="David Recio" w:date="2022-06-23T19:33:00Z">
        <w:r>
          <w:t>Determinar las responsabilidades</w:t>
        </w:r>
      </w:ins>
      <w:ins w:id="953" w:author="David Recio" w:date="2022-06-23T19:36:00Z">
        <w:r>
          <w:t>.</w:t>
        </w:r>
      </w:ins>
      <w:ins w:id="954" w:author="David Recio" w:date="2022-06-23T19:34:00Z">
        <w:r>
          <w:t xml:space="preserve"> </w:t>
        </w:r>
      </w:ins>
      <w:ins w:id="955" w:author="David Recio" w:date="2022-06-23T19:36:00Z">
        <w:r>
          <w:t>E</w:t>
        </w:r>
      </w:ins>
      <w:ins w:id="956" w:author="David Recio" w:date="2022-06-23T19:34:00Z">
        <w:r>
          <w:t xml:space="preserve">n el caso de la API, contará con un </w:t>
        </w:r>
      </w:ins>
      <w:ins w:id="957" w:author="David Recio" w:date="2022-06-23T19:35:00Z">
        <w:r>
          <w:t>responsable como con un encargado, que se encargaran de velar por el cumplimiento de la normativa</w:t>
        </w:r>
      </w:ins>
      <w:ins w:id="958" w:author="David Recio" w:date="2022-06-23T20:04:00Z">
        <w:r w:rsidR="00AB03F6">
          <w:t>.</w:t>
        </w:r>
      </w:ins>
    </w:p>
    <w:p w14:paraId="4D81B303" w14:textId="28B885C9" w:rsidR="006A1F3A" w:rsidRDefault="00AB03F6" w:rsidP="006A1F3A">
      <w:pPr>
        <w:pStyle w:val="Prrafodelista"/>
        <w:numPr>
          <w:ilvl w:val="0"/>
          <w:numId w:val="28"/>
        </w:numPr>
        <w:rPr>
          <w:ins w:id="959" w:author="David Recio" w:date="2022-06-23T19:52:00Z"/>
        </w:rPr>
      </w:pPr>
      <w:ins w:id="960" w:author="David Recio" w:date="2022-06-23T19:50:00Z">
        <w:r>
          <w:t>Deber de informar</w:t>
        </w:r>
      </w:ins>
      <w:ins w:id="961" w:author="David Recio" w:date="2022-06-23T19:51:00Z">
        <w:r>
          <w:t xml:space="preserve">. El responsable del tratamiento de los datos debe informar </w:t>
        </w:r>
      </w:ins>
      <w:ins w:id="962" w:author="David Recio" w:date="2022-06-23T19:53:00Z">
        <w:r>
          <w:t>la duración y el modo en el que se van a emplear los datos del cliente al cliente.</w:t>
        </w:r>
      </w:ins>
    </w:p>
    <w:p w14:paraId="24AADBE2" w14:textId="1B6D058E" w:rsidR="00AB03F6" w:rsidRDefault="00AB03F6" w:rsidP="006A1F3A">
      <w:pPr>
        <w:pStyle w:val="Prrafodelista"/>
        <w:numPr>
          <w:ilvl w:val="0"/>
          <w:numId w:val="28"/>
        </w:numPr>
        <w:rPr>
          <w:ins w:id="963" w:author="David Recio" w:date="2022-06-23T19:58:00Z"/>
        </w:rPr>
      </w:pPr>
      <w:ins w:id="964" w:author="David Recio" w:date="2022-06-23T19:53:00Z">
        <w:r>
          <w:t xml:space="preserve">Consentimiento inequívoco.  El tratamiento de los </w:t>
        </w:r>
      </w:ins>
      <w:ins w:id="965" w:author="David Recio" w:date="2022-06-23T19:55:00Z">
        <w:r>
          <w:t>datos se debe hacer mediante un consentimiento voluntario por par</w:t>
        </w:r>
      </w:ins>
      <w:ins w:id="966" w:author="David Recio" w:date="2022-06-23T19:56:00Z">
        <w:r>
          <w:t>te del cliente, por ende, la empresa que haga uso</w:t>
        </w:r>
      </w:ins>
      <w:ins w:id="967" w:author="David Recio" w:date="2022-06-23T19:57:00Z">
        <w:r>
          <w:t xml:space="preserve"> de la API, debe establecer un contrato con los clientes</w:t>
        </w:r>
      </w:ins>
      <w:ins w:id="968" w:author="David Recio" w:date="2022-06-23T19:58:00Z">
        <w:r>
          <w:t xml:space="preserve"> para asegurar el cumplimiento del punto.</w:t>
        </w:r>
      </w:ins>
    </w:p>
    <w:p w14:paraId="407AEAC8" w14:textId="500023ED" w:rsidR="00AB03F6" w:rsidRDefault="00AB03F6" w:rsidP="006A1F3A">
      <w:pPr>
        <w:pStyle w:val="Prrafodelista"/>
        <w:numPr>
          <w:ilvl w:val="0"/>
          <w:numId w:val="28"/>
        </w:numPr>
        <w:rPr>
          <w:ins w:id="969" w:author="David Recio" w:date="2022-06-23T20:00:00Z"/>
        </w:rPr>
      </w:pPr>
      <w:ins w:id="970" w:author="David Recio" w:date="2022-06-23T19:58:00Z">
        <w:r>
          <w:t xml:space="preserve">Medidas de seguridad y </w:t>
        </w:r>
      </w:ins>
      <w:ins w:id="971" w:author="David Recio" w:date="2022-06-24T20:21:00Z">
        <w:r w:rsidR="00321FA6">
          <w:t>organizativas</w:t>
        </w:r>
      </w:ins>
      <w:ins w:id="972" w:author="David Recio" w:date="2022-06-23T19:59:00Z">
        <w:r>
          <w:t xml:space="preserve">. El responsable del tratamiento de los datos debe establecer una serie de medidas </w:t>
        </w:r>
        <w:r>
          <w:lastRenderedPageBreak/>
          <w:t>para asegu</w:t>
        </w:r>
      </w:ins>
      <w:ins w:id="973" w:author="David Recio" w:date="2022-06-23T20:00:00Z">
        <w:r>
          <w:t>rar que los datos no se encuentran comprometidos</w:t>
        </w:r>
      </w:ins>
      <w:ins w:id="974" w:author="David Recio" w:date="2022-06-23T20:01:00Z">
        <w:r>
          <w:t xml:space="preserve">, este apartado se verá </w:t>
        </w:r>
      </w:ins>
      <w:ins w:id="975" w:author="David Recio" w:date="2022-06-23T20:05:00Z">
        <w:r w:rsidR="008B7730">
          <w:t>más</w:t>
        </w:r>
      </w:ins>
      <w:ins w:id="976" w:author="David Recio" w:date="2022-06-23T20:01:00Z">
        <w:r>
          <w:t xml:space="preserve"> en profundida</w:t>
        </w:r>
      </w:ins>
      <w:ins w:id="977" w:author="David Recio" w:date="2022-06-23T20:02:00Z">
        <w:r>
          <w:t>d en el apartado 4.3</w:t>
        </w:r>
      </w:ins>
      <w:ins w:id="978" w:author="David Recio" w:date="2022-06-23T20:04:00Z">
        <w:r>
          <w:t>.</w:t>
        </w:r>
      </w:ins>
    </w:p>
    <w:p w14:paraId="6EF3E2F0" w14:textId="58A2D3C3" w:rsidR="00AB03F6" w:rsidRDefault="00AB03F6">
      <w:pPr>
        <w:pStyle w:val="Prrafodelista"/>
        <w:numPr>
          <w:ilvl w:val="0"/>
          <w:numId w:val="28"/>
        </w:numPr>
        <w:rPr>
          <w:ins w:id="979" w:author="David Recio" w:date="2022-06-23T19:24:00Z"/>
        </w:rPr>
        <w:pPrChange w:id="980" w:author="David Recio" w:date="2022-06-23T19:33:00Z">
          <w:pPr>
            <w:pStyle w:val="Prrafodelista"/>
            <w:numPr>
              <w:numId w:val="5"/>
            </w:numPr>
            <w:ind w:hanging="360"/>
          </w:pPr>
        </w:pPrChange>
      </w:pPr>
      <w:ins w:id="981" w:author="David Recio" w:date="2022-06-23T20:00:00Z">
        <w:r>
          <w:t>Evaluación del im</w:t>
        </w:r>
      </w:ins>
      <w:ins w:id="982" w:author="David Recio" w:date="2022-06-23T20:01:00Z">
        <w:r>
          <w:t>pacto. En base a</w:t>
        </w:r>
      </w:ins>
      <w:ins w:id="983" w:author="David Recio" w:date="2022-06-23T20:02:00Z">
        <w:r>
          <w:t xml:space="preserve"> la </w:t>
        </w:r>
      </w:ins>
      <w:ins w:id="984" w:author="David Recio" w:date="2022-06-24T20:21:00Z">
        <w:r w:rsidR="00321FA6">
          <w:t>criticidad</w:t>
        </w:r>
      </w:ins>
      <w:ins w:id="985" w:author="David Recio" w:date="2022-06-23T20:02:00Z">
        <w:r>
          <w:t xml:space="preserve"> de los datos, como en el caso de la API no guarda datos sensibles, este apartado no es un problema.</w:t>
        </w:r>
      </w:ins>
      <w:ins w:id="986" w:author="David Recio" w:date="2022-06-23T20:01:00Z">
        <w:r>
          <w:t xml:space="preserve"> </w:t>
        </w:r>
      </w:ins>
    </w:p>
    <w:p w14:paraId="09D8B100" w14:textId="10ADC644" w:rsidR="00435F3F" w:rsidRPr="0018370D" w:rsidDel="006A1F3A" w:rsidRDefault="00435F3F">
      <w:pPr>
        <w:pStyle w:val="Prrafodelista"/>
        <w:rPr>
          <w:del w:id="987" w:author="David Recio" w:date="2022-06-23T19:24:00Z"/>
          <w:rFonts w:eastAsiaTheme="minorEastAsia"/>
          <w:szCs w:val="24"/>
        </w:rPr>
        <w:pPrChange w:id="988" w:author="David Recio" w:date="2022-06-23T19:24:00Z">
          <w:pPr>
            <w:pStyle w:val="Prrafodelista"/>
            <w:numPr>
              <w:numId w:val="5"/>
            </w:numPr>
            <w:ind w:hanging="360"/>
          </w:pPr>
        </w:pPrChange>
      </w:pPr>
      <w:del w:id="989" w:author="David Recio" w:date="2022-06-23T19:24:00Z">
        <w:r w:rsidDel="006A1F3A">
          <w:delText>Los datos se encuentran protegidos mediante un cifrado</w:delText>
        </w:r>
        <w:r w:rsidR="002C1410" w:rsidDel="006A1F3A">
          <w:delText xml:space="preserve"> en varios puntos: </w:delText>
        </w:r>
        <w:r w:rsidDel="006A1F3A">
          <w:delText>en la transmisió</w:delText>
        </w:r>
        <w:r w:rsidR="002C1410" w:rsidDel="006A1F3A">
          <w:delText xml:space="preserve">n, </w:delText>
        </w:r>
        <w:r w:rsidDel="006A1F3A">
          <w:delText xml:space="preserve">en la verificación del trasmisor, </w:delText>
        </w:r>
        <w:r w:rsidR="002C1410" w:rsidDel="006A1F3A">
          <w:delText>y en el almacenamiento. Sigue</w:delText>
        </w:r>
        <w:r w:rsidDel="006A1F3A">
          <w:delText xml:space="preserve"> la normativa del </w:delText>
        </w:r>
        <w:r w:rsidR="002C1410" w:rsidDel="006A1F3A">
          <w:delText>“</w:delText>
        </w:r>
        <w:r w:rsidDel="006A1F3A">
          <w:delText>derecho al olvido</w:delText>
        </w:r>
        <w:r w:rsidR="002C1410" w:rsidDel="006A1F3A">
          <w:delText>”</w:delText>
        </w:r>
        <w:r w:rsidDel="006A1F3A">
          <w:delText xml:space="preserve">, que </w:delText>
        </w:r>
        <w:r w:rsidRPr="0018370D" w:rsidDel="006A1F3A">
          <w:rPr>
            <w:rFonts w:eastAsiaTheme="minorEastAsia"/>
            <w:szCs w:val="24"/>
          </w:rPr>
          <w:delText xml:space="preserve">permite al usuario la posibilidad de </w:delText>
        </w:r>
        <w:r w:rsidR="002C1410" w:rsidDel="006A1F3A">
          <w:rPr>
            <w:rFonts w:eastAsiaTheme="minorEastAsia"/>
            <w:szCs w:val="24"/>
          </w:rPr>
          <w:delText xml:space="preserve">elegir entre varias posibilidades: </w:delText>
        </w:r>
        <w:r w:rsidRPr="0018370D" w:rsidDel="006A1F3A">
          <w:rPr>
            <w:rFonts w:eastAsiaTheme="minorEastAsia"/>
            <w:szCs w:val="24"/>
          </w:rPr>
          <w:delText xml:space="preserve">que sus datos personales </w:delText>
        </w:r>
        <w:r w:rsidR="002C1410" w:rsidDel="006A1F3A">
          <w:rPr>
            <w:rFonts w:eastAsiaTheme="minorEastAsia"/>
            <w:szCs w:val="24"/>
          </w:rPr>
          <w:delText>puedan desaparecer</w:delText>
        </w:r>
        <w:r w:rsidRPr="0018370D" w:rsidDel="006A1F3A">
          <w:rPr>
            <w:rFonts w:eastAsiaTheme="minorEastAsia"/>
            <w:szCs w:val="24"/>
          </w:rPr>
          <w:delText xml:space="preserve"> de forma permanente </w:delText>
        </w:r>
        <w:r w:rsidR="002C1410" w:rsidDel="006A1F3A">
          <w:rPr>
            <w:rFonts w:eastAsiaTheme="minorEastAsia"/>
            <w:szCs w:val="24"/>
          </w:rPr>
          <w:delText xml:space="preserve">y no </w:delText>
        </w:r>
        <w:r w:rsidRPr="0018370D" w:rsidDel="006A1F3A">
          <w:rPr>
            <w:rFonts w:eastAsiaTheme="minorEastAsia"/>
            <w:szCs w:val="24"/>
          </w:rPr>
          <w:delText xml:space="preserve">dejen rastro en la red, </w:delText>
        </w:r>
        <w:r w:rsidR="002C1410" w:rsidDel="006A1F3A">
          <w:rPr>
            <w:rFonts w:eastAsiaTheme="minorEastAsia"/>
            <w:szCs w:val="24"/>
          </w:rPr>
          <w:delText xml:space="preserve">que sus datos se eliminen </w:delText>
        </w:r>
        <w:r w:rsidRPr="0018370D" w:rsidDel="006A1F3A">
          <w:rPr>
            <w:rFonts w:eastAsiaTheme="minorEastAsia"/>
            <w:szCs w:val="24"/>
          </w:rPr>
          <w:delText>de forma inmediata</w:delText>
        </w:r>
        <w:r w:rsidR="002C1410" w:rsidDel="006A1F3A">
          <w:rPr>
            <w:rFonts w:eastAsiaTheme="minorEastAsia"/>
            <w:szCs w:val="24"/>
          </w:rPr>
          <w:delText>,</w:delText>
        </w:r>
        <w:r w:rsidRPr="0018370D" w:rsidDel="006A1F3A">
          <w:rPr>
            <w:rFonts w:eastAsiaTheme="minorEastAsia"/>
            <w:szCs w:val="24"/>
          </w:rPr>
          <w:delText xml:space="preserve"> o</w:delText>
        </w:r>
        <w:r w:rsidR="002C1410" w:rsidDel="006A1F3A">
          <w:rPr>
            <w:rFonts w:eastAsiaTheme="minorEastAsia"/>
            <w:szCs w:val="24"/>
          </w:rPr>
          <w:delText xml:space="preserve"> que desaparezcan</w:delText>
        </w:r>
        <w:r w:rsidRPr="0018370D" w:rsidDel="006A1F3A">
          <w:rPr>
            <w:rFonts w:eastAsiaTheme="minorEastAsia"/>
            <w:szCs w:val="24"/>
          </w:rPr>
          <w:delText xml:space="preserve"> tras un periodo determinado en un contrato con el cliente.</w:delText>
        </w:r>
      </w:del>
    </w:p>
    <w:p w14:paraId="7F00A87D" w14:textId="5D7F2FDB" w:rsidR="00435F3F" w:rsidRDefault="00435F3F" w:rsidP="00AB03F6">
      <w:pPr>
        <w:pStyle w:val="Prrafodelista"/>
        <w:rPr>
          <w:ins w:id="990" w:author="David Recio" w:date="2022-06-23T20:04:00Z"/>
          <w:rFonts w:eastAsiaTheme="minorEastAsia"/>
          <w:szCs w:val="24"/>
        </w:rPr>
      </w:pPr>
    </w:p>
    <w:p w14:paraId="735BC510" w14:textId="78DD060F" w:rsidR="008B7730" w:rsidRDefault="008B7730" w:rsidP="00AB03F6">
      <w:pPr>
        <w:pStyle w:val="Prrafodelista"/>
        <w:rPr>
          <w:ins w:id="991" w:author="David Recio" w:date="2022-06-23T20:10:00Z"/>
          <w:rFonts w:eastAsiaTheme="minorEastAsia"/>
          <w:szCs w:val="24"/>
        </w:rPr>
      </w:pPr>
    </w:p>
    <w:p w14:paraId="523E5F57" w14:textId="77777777" w:rsidR="004F0C0C" w:rsidRPr="006A1F3A" w:rsidRDefault="004F0C0C">
      <w:pPr>
        <w:pStyle w:val="Prrafodelista"/>
        <w:rPr>
          <w:rFonts w:eastAsiaTheme="minorEastAsia"/>
          <w:szCs w:val="24"/>
        </w:rPr>
        <w:pPrChange w:id="992" w:author="David Recio" w:date="2022-06-23T20:04:00Z">
          <w:pPr/>
        </w:pPrChange>
      </w:pPr>
    </w:p>
    <w:p w14:paraId="0D57923C" w14:textId="77777777" w:rsidR="004F0C0C" w:rsidRPr="004F0C0C" w:rsidRDefault="005E0C84" w:rsidP="004F0C0C">
      <w:pPr>
        <w:pStyle w:val="Prrafodelista"/>
        <w:numPr>
          <w:ilvl w:val="0"/>
          <w:numId w:val="5"/>
        </w:numPr>
        <w:rPr>
          <w:ins w:id="993" w:author="David Recio" w:date="2022-06-23T20:09:00Z"/>
          <w:rPrChange w:id="994" w:author="David Recio" w:date="2022-06-23T20:09:00Z">
            <w:rPr>
              <w:ins w:id="995" w:author="David Recio" w:date="2022-06-23T20:09:00Z"/>
              <w:i/>
              <w:iCs/>
            </w:rPr>
          </w:rPrChange>
        </w:rPr>
      </w:pPr>
      <w:r w:rsidRPr="39E28D74">
        <w:rPr>
          <w:i/>
          <w:iCs/>
        </w:rPr>
        <w:t>Requisitos sobre entorno tecnológico y de comunicaciones</w:t>
      </w:r>
      <w:ins w:id="996" w:author="David Recio" w:date="2022-06-23T20:09:00Z">
        <w:r w:rsidR="004F0C0C">
          <w:rPr>
            <w:i/>
            <w:iCs/>
          </w:rPr>
          <w:t>.</w:t>
        </w:r>
      </w:ins>
    </w:p>
    <w:p w14:paraId="52D6D1DF" w14:textId="05654E63" w:rsidR="004F0C0C" w:rsidRDefault="004F0C0C" w:rsidP="004F0C0C">
      <w:pPr>
        <w:ind w:left="720"/>
        <w:rPr>
          <w:ins w:id="997" w:author="David Recio" w:date="2022-06-23T20:12:00Z"/>
        </w:rPr>
      </w:pPr>
      <w:ins w:id="998" w:author="David Recio" w:date="2022-06-23T20:12:00Z">
        <w:r>
          <w:t xml:space="preserve">Los requisitos </w:t>
        </w:r>
        <w:r w:rsidR="00162D80">
          <w:t xml:space="preserve">definidos por el cliente especifican que debe ser </w:t>
        </w:r>
      </w:ins>
      <w:ins w:id="999" w:author="David Recio" w:date="2022-06-23T20:13:00Z">
        <w:r w:rsidR="00162D80">
          <w:t>implementado como un servicio web,</w:t>
        </w:r>
      </w:ins>
      <w:ins w:id="1000" w:author="David Recio" w:date="2022-06-23T20:15:00Z">
        <w:r w:rsidR="00162D80">
          <w:t xml:space="preserve"> y que la comunicación se establezca por los métodos que ofrece HTTP, por ell</w:t>
        </w:r>
      </w:ins>
      <w:ins w:id="1001" w:author="David Recio" w:date="2022-06-23T20:16:00Z">
        <w:r w:rsidR="00162D80">
          <w:t>o, este proyecto se enfoca en la realización de una API RESTful</w:t>
        </w:r>
      </w:ins>
      <w:ins w:id="1002" w:author="David Recio" w:date="2022-06-23T20:19:00Z">
        <w:r w:rsidR="00D13854">
          <w:t xml:space="preserve">, la cual se sirve de los métodos </w:t>
        </w:r>
      </w:ins>
      <w:ins w:id="1003" w:author="David Recio" w:date="2022-06-23T20:20:00Z">
        <w:r w:rsidR="00D13854">
          <w:t xml:space="preserve">HTTP para interactuar con los recursos expuestos, </w:t>
        </w:r>
      </w:ins>
      <w:ins w:id="1004" w:author="David Recio" w:date="2022-06-23T20:21:00Z">
        <w:r w:rsidR="00D13854">
          <w:t>y</w:t>
        </w:r>
      </w:ins>
      <w:ins w:id="1005" w:author="David Recio" w:date="2022-06-23T20:22:00Z">
        <w:r w:rsidR="003A7053">
          <w:t xml:space="preserve"> de la capacidad </w:t>
        </w:r>
      </w:ins>
      <w:ins w:id="1006" w:author="David Recio" w:date="2022-06-23T20:23:00Z">
        <w:r w:rsidR="003A7053">
          <w:t xml:space="preserve"> de i</w:t>
        </w:r>
      </w:ins>
      <w:ins w:id="1007" w:author="David Recio" w:date="2022-06-23T20:22:00Z">
        <w:r w:rsidR="003A7053" w:rsidRPr="003A7053">
          <w:t>nteroperabilidad con otros sistemas</w:t>
        </w:r>
      </w:ins>
      <w:ins w:id="1008" w:author="David Recio" w:date="2022-06-23T20:23:00Z">
        <w:r w:rsidR="003A7053">
          <w:t xml:space="preserve"> que posee.</w:t>
        </w:r>
      </w:ins>
    </w:p>
    <w:p w14:paraId="474C3CEF" w14:textId="2D954723" w:rsidR="00136227" w:rsidDel="004F0C0C" w:rsidRDefault="00AD5C00">
      <w:pPr>
        <w:rPr>
          <w:del w:id="1009" w:author="David Recio" w:date="2022-06-23T20:09:00Z"/>
        </w:rPr>
        <w:pPrChange w:id="1010" w:author="David Recio" w:date="2022-06-24T20:25:00Z">
          <w:pPr>
            <w:pStyle w:val="Prrafodelista"/>
            <w:numPr>
              <w:numId w:val="5"/>
            </w:numPr>
            <w:ind w:hanging="360"/>
          </w:pPr>
        </w:pPrChange>
      </w:pPr>
      <w:del w:id="1011" w:author="David Recio" w:date="2022-06-23T20:09:00Z">
        <w:r w:rsidDel="004F0C0C">
          <w:delText>.</w:delText>
        </w:r>
        <w:r w:rsidR="002C1410" w:rsidDel="004F0C0C">
          <w:delText xml:space="preserve"> </w:delText>
        </w:r>
        <w:r w:rsidDel="004F0C0C">
          <w:delText xml:space="preserve">La base de datos que </w:delText>
        </w:r>
        <w:r w:rsidR="00DA42E9" w:rsidDel="004F0C0C">
          <w:delText>se usa en este proyecto es maríaDB</w:delText>
        </w:r>
        <w:r w:rsidR="00675939" w:rsidDel="004F0C0C">
          <w:delText>,</w:delText>
        </w:r>
        <w:r w:rsidR="00DA42E9" w:rsidDel="004F0C0C">
          <w:delText xml:space="preserve"> debido a </w:delText>
        </w:r>
        <w:r w:rsidR="00306DF5" w:rsidDel="004F0C0C">
          <w:delText>dos</w:delText>
        </w:r>
        <w:r w:rsidR="00DA42E9" w:rsidDel="004F0C0C">
          <w:delText xml:space="preserve"> factores importantes</w:delText>
        </w:r>
        <w:r w:rsidR="00675939" w:rsidDel="004F0C0C">
          <w:delText>:</w:delText>
        </w:r>
        <w:r w:rsidR="00DA42E9" w:rsidDel="004F0C0C">
          <w:delText xml:space="preserve"> la compatibilidad entre MySQL</w:delText>
        </w:r>
        <w:r w:rsidR="00675939" w:rsidDel="004F0C0C">
          <w:delText>,</w:delText>
        </w:r>
        <w:r w:rsidR="00DA42E9" w:rsidDel="004F0C0C">
          <w:delText xml:space="preserve"> facilitando su uso ya que es una base de datos muy extendida</w:delText>
        </w:r>
        <w:r w:rsidR="00675939" w:rsidDel="004F0C0C">
          <w:delText>; y su capacidad</w:delText>
        </w:r>
        <w:r w:rsidR="00136227" w:rsidDel="004F0C0C">
          <w:delText xml:space="preserve"> relacional, es decir, los datos almacenados se encuentran relacionados entre </w:delText>
        </w:r>
        <w:r w:rsidR="00306DF5" w:rsidDel="004F0C0C">
          <w:delText>sí</w:delText>
        </w:r>
        <w:r w:rsidR="00136227" w:rsidDel="004F0C0C">
          <w:delText>.</w:delText>
        </w:r>
      </w:del>
    </w:p>
    <w:p w14:paraId="59C25924" w14:textId="47AE4C60" w:rsidR="002D4D4D" w:rsidDel="004F0C0C" w:rsidRDefault="002D4D4D">
      <w:pPr>
        <w:rPr>
          <w:del w:id="1012" w:author="David Recio" w:date="2022-06-23T20:09:00Z"/>
        </w:rPr>
        <w:pPrChange w:id="1013" w:author="David Recio" w:date="2022-06-24T20:25:00Z">
          <w:pPr>
            <w:pStyle w:val="Prrafodelista"/>
          </w:pPr>
        </w:pPrChange>
      </w:pPr>
      <w:del w:id="1014" w:author="David Recio" w:date="2022-06-23T20:09:00Z">
        <w:r w:rsidDel="004F0C0C">
          <w:delText xml:space="preserve">El sistema operativo donde </w:delText>
        </w:r>
        <w:r w:rsidR="00691F54" w:rsidDel="004F0C0C">
          <w:delText>está</w:delText>
        </w:r>
        <w:r w:rsidR="009726A9" w:rsidDel="004F0C0C">
          <w:delText xml:space="preserve"> ejecutándose es </w:delText>
        </w:r>
        <w:r w:rsidR="00675939" w:rsidDel="004F0C0C">
          <w:delText>RASPBIAN,</w:delText>
        </w:r>
        <w:r w:rsidR="009726A9" w:rsidDel="004F0C0C">
          <w:delText xml:space="preserve"> aunque puede ser utilizado en un </w:delText>
        </w:r>
        <w:r w:rsidR="003E582A" w:rsidDel="004F0C0C">
          <w:delText>D</w:delText>
        </w:r>
        <w:r w:rsidR="00675939" w:rsidDel="004F0C0C">
          <w:delText>EBIAN</w:delText>
        </w:r>
        <w:r w:rsidR="009726A9" w:rsidDel="004F0C0C">
          <w:delText xml:space="preserve"> debido a su compati</w:delText>
        </w:r>
        <w:r w:rsidR="003E582A" w:rsidDel="004F0C0C">
          <w:delText>bilidad</w:delText>
        </w:r>
        <w:r w:rsidR="00675939" w:rsidDel="004F0C0C">
          <w:delText>. Como ventaja, se trata de un sistema</w:delText>
        </w:r>
        <w:r w:rsidR="003E582A" w:rsidDel="004F0C0C">
          <w:delText xml:space="preserve"> gratuito y </w:delText>
        </w:r>
        <w:r w:rsidR="00675939" w:rsidDel="004F0C0C">
          <w:delText>de</w:delText>
        </w:r>
        <w:r w:rsidR="003E582A" w:rsidDel="004F0C0C">
          <w:delText xml:space="preserve"> </w:delText>
        </w:r>
        <w:r w:rsidR="00675939" w:rsidDel="004F0C0C">
          <w:delText>S</w:delText>
        </w:r>
        <w:r w:rsidR="003E582A" w:rsidDel="004F0C0C">
          <w:delText xml:space="preserve">oftware </w:delText>
        </w:r>
        <w:r w:rsidR="003062F9" w:rsidDel="004F0C0C">
          <w:delText xml:space="preserve">libre. </w:delText>
        </w:r>
        <w:r w:rsidR="00675939" w:rsidDel="004F0C0C">
          <w:delText>En este caso</w:delText>
        </w:r>
        <w:r w:rsidR="003062F9" w:rsidDel="004F0C0C">
          <w:delText>, el programa se encuentra alojado en una raspberry pi 4</w:delText>
        </w:r>
        <w:r w:rsidR="00306DF5" w:rsidDel="004F0C0C">
          <w:delText>, aunque</w:delText>
        </w:r>
        <w:r w:rsidR="00675939" w:rsidDel="004F0C0C">
          <w:delText xml:space="preserve"> en un futuro se alojará</w:delText>
        </w:r>
        <w:r w:rsidR="00306DF5" w:rsidDel="004F0C0C">
          <w:delText xml:space="preserve"> en AWS</w:delText>
        </w:r>
        <w:r w:rsidR="002C1410" w:rsidDel="004F0C0C">
          <w:delText xml:space="preserve"> </w:delText>
        </w:r>
        <w:r w:rsidR="00306DF5" w:rsidDel="004F0C0C">
          <w:delText xml:space="preserve">(Amazon </w:delText>
        </w:r>
        <w:r w:rsidR="002C1410" w:rsidDel="004F0C0C">
          <w:delText>W</w:delText>
        </w:r>
        <w:r w:rsidR="00306DF5" w:rsidDel="004F0C0C">
          <w:delText>eb Service)</w:delText>
        </w:r>
        <w:r w:rsidR="00675939" w:rsidDel="004F0C0C">
          <w:delText>.</w:delText>
        </w:r>
      </w:del>
    </w:p>
    <w:p w14:paraId="692DFECA" w14:textId="3BFC39C8" w:rsidR="003E582A" w:rsidRDefault="003E582A">
      <w:pPr>
        <w:pPrChange w:id="1015" w:author="David Recio" w:date="2022-06-24T20:25:00Z">
          <w:pPr>
            <w:pStyle w:val="Prrafodelista"/>
          </w:pPr>
        </w:pPrChange>
      </w:pPr>
      <w:del w:id="1016" w:author="David Recio" w:date="2022-06-23T20:09:00Z">
        <w:r w:rsidDel="004F0C0C">
          <w:delText xml:space="preserve">Por </w:delText>
        </w:r>
        <w:r w:rsidR="003062F9" w:rsidDel="004F0C0C">
          <w:delText xml:space="preserve">último, cabe destacar que se hace uso de los protocolos </w:delText>
        </w:r>
        <w:r w:rsidR="00AF6129" w:rsidDel="004F0C0C">
          <w:delText>“</w:delText>
        </w:r>
        <w:r w:rsidR="003062F9" w:rsidDel="004F0C0C">
          <w:delText>http</w:delText>
        </w:r>
        <w:r w:rsidR="00AF6129" w:rsidDel="004F0C0C">
          <w:delText>:”,</w:delText>
        </w:r>
        <w:r w:rsidR="003062F9" w:rsidDel="004F0C0C">
          <w:delText xml:space="preserve"> ya que se sirve de estos para exponer de forma adecuada sus recursos al cliente.</w:delText>
        </w:r>
      </w:del>
    </w:p>
    <w:p w14:paraId="1E310C8F" w14:textId="77777777" w:rsidR="005E0C84" w:rsidRPr="00FB3377" w:rsidRDefault="005E0C84" w:rsidP="007513A8">
      <w:pPr>
        <w:pStyle w:val="Ttulo3"/>
        <w:numPr>
          <w:ilvl w:val="0"/>
          <w:numId w:val="5"/>
        </w:numPr>
        <w:rPr>
          <w:rFonts w:asciiTheme="minorHAnsi" w:hAnsiTheme="minorHAnsi" w:cstheme="minorHAnsi"/>
          <w:b w:val="0"/>
          <w:bCs/>
          <w:i/>
          <w:iCs/>
          <w:sz w:val="24"/>
        </w:rPr>
      </w:pPr>
      <w:bookmarkStart w:id="1017" w:name="_Toc106131028"/>
      <w:r w:rsidRPr="00FB3377">
        <w:rPr>
          <w:rFonts w:asciiTheme="minorHAnsi" w:hAnsiTheme="minorHAnsi" w:cstheme="minorHAnsi"/>
          <w:b w:val="0"/>
          <w:bCs/>
          <w:i/>
          <w:iCs/>
          <w:sz w:val="24"/>
        </w:rPr>
        <w:t>Requisitos funcionales</w:t>
      </w:r>
      <w:bookmarkEnd w:id="1017"/>
    </w:p>
    <w:p w14:paraId="5ABB79C1" w14:textId="349899A8" w:rsidR="005E0C84" w:rsidRDefault="005E0C84">
      <w:pPr>
        <w:pStyle w:val="Prrafodelista"/>
        <w:numPr>
          <w:ilvl w:val="0"/>
          <w:numId w:val="29"/>
        </w:numPr>
        <w:pPrChange w:id="1018" w:author="David Recio" w:date="2022-06-23T20:08:00Z">
          <w:pPr>
            <w:pStyle w:val="Prrafodelista"/>
            <w:numPr>
              <w:numId w:val="13"/>
            </w:numPr>
            <w:ind w:left="1069" w:hanging="360"/>
          </w:pPr>
        </w:pPrChange>
      </w:pPr>
      <w:r>
        <w:t xml:space="preserve">El sistema permitirá registrarse mediante un </w:t>
      </w:r>
      <w:del w:id="1019" w:author="David Recio" w:date="2022-06-23T20:07:00Z">
        <w:r w:rsidDel="00AA36EA">
          <w:delText>correo</w:delText>
        </w:r>
      </w:del>
      <w:ins w:id="1020" w:author="David Recio" w:date="2022-06-23T20:07:00Z">
        <w:r w:rsidR="00AA36EA">
          <w:t>usuario y contraseña</w:t>
        </w:r>
      </w:ins>
      <w:r>
        <w:t>.</w:t>
      </w:r>
    </w:p>
    <w:p w14:paraId="653AB69B" w14:textId="77777777" w:rsidR="005E0C84" w:rsidRDefault="005E0C84">
      <w:pPr>
        <w:pStyle w:val="Prrafodelista"/>
        <w:numPr>
          <w:ilvl w:val="0"/>
          <w:numId w:val="29"/>
        </w:numPr>
        <w:pPrChange w:id="1021" w:author="David Recio" w:date="2022-06-23T20:08:00Z">
          <w:pPr>
            <w:pStyle w:val="Prrafodelista"/>
            <w:numPr>
              <w:numId w:val="13"/>
            </w:numPr>
            <w:ind w:left="1069" w:hanging="360"/>
          </w:pPr>
        </w:pPrChange>
      </w:pPr>
      <w:r>
        <w:t>Debe medir las aptitudes mediante un formulario estandarizado.</w:t>
      </w:r>
    </w:p>
    <w:p w14:paraId="187C3BD1" w14:textId="77777777" w:rsidR="005E0C84" w:rsidRDefault="005E0C84">
      <w:pPr>
        <w:pStyle w:val="Prrafodelista"/>
        <w:numPr>
          <w:ilvl w:val="0"/>
          <w:numId w:val="29"/>
        </w:numPr>
        <w:pPrChange w:id="1022" w:author="David Recio" w:date="2022-06-23T20:08:00Z">
          <w:pPr>
            <w:pStyle w:val="Prrafodelista"/>
            <w:numPr>
              <w:numId w:val="13"/>
            </w:numPr>
            <w:ind w:left="1069" w:hanging="360"/>
          </w:pPr>
        </w:pPrChange>
      </w:pPr>
      <w:r>
        <w:t>Debe medir la concentración con un formulario estandarizado.</w:t>
      </w:r>
    </w:p>
    <w:p w14:paraId="710F7CCA" w14:textId="77777777" w:rsidR="005E0C84" w:rsidRDefault="005E0C84">
      <w:pPr>
        <w:pStyle w:val="Prrafodelista"/>
        <w:numPr>
          <w:ilvl w:val="0"/>
          <w:numId w:val="29"/>
        </w:numPr>
        <w:pPrChange w:id="1023" w:author="David Recio" w:date="2022-06-23T20:08:00Z">
          <w:pPr>
            <w:pStyle w:val="Prrafodelista"/>
            <w:numPr>
              <w:numId w:val="13"/>
            </w:numPr>
            <w:ind w:left="1069" w:hanging="360"/>
          </w:pPr>
        </w:pPrChange>
      </w:pPr>
      <w:r>
        <w:t>Establecerá relaciones entre los resultados de los formularios estandarizados (test de aptitudes, de concentración, etcétera) para dar consejos en la planificación.</w:t>
      </w:r>
    </w:p>
    <w:p w14:paraId="7A33569A" w14:textId="706E5362" w:rsidR="005E0C84" w:rsidRDefault="005E0C84">
      <w:pPr>
        <w:pStyle w:val="Prrafodelista"/>
        <w:numPr>
          <w:ilvl w:val="0"/>
          <w:numId w:val="29"/>
        </w:numPr>
        <w:pPrChange w:id="1024" w:author="David Recio" w:date="2022-06-23T20:08:00Z">
          <w:pPr>
            <w:pStyle w:val="Prrafodelista"/>
            <w:numPr>
              <w:numId w:val="13"/>
            </w:numPr>
            <w:ind w:left="1069" w:hanging="360"/>
          </w:pPr>
        </w:pPrChange>
      </w:pPr>
      <w:r>
        <w:t xml:space="preserve">Debe tener </w:t>
      </w:r>
      <w:r w:rsidR="00AE3161">
        <w:t>un servicio</w:t>
      </w:r>
      <w:r>
        <w:t xml:space="preserve"> donde se muestren las recomendaciones acerca de las elecciones del estudiante en cuanto a los estudios.</w:t>
      </w:r>
    </w:p>
    <w:p w14:paraId="1E8E50A7" w14:textId="01A69B83" w:rsidR="005E0C84" w:rsidDel="00AA36EA" w:rsidRDefault="005E0C84" w:rsidP="007513A8">
      <w:pPr>
        <w:pStyle w:val="Prrafodelista"/>
        <w:numPr>
          <w:ilvl w:val="0"/>
          <w:numId w:val="13"/>
        </w:numPr>
        <w:rPr>
          <w:del w:id="1025" w:author="David Recio" w:date="2022-06-23T20:07:00Z"/>
        </w:rPr>
      </w:pPr>
      <w:del w:id="1026" w:author="David Recio" w:date="2022-06-23T20:07:00Z">
        <w:r w:rsidDel="00AA36EA">
          <w:delText xml:space="preserve">Debe tener </w:delText>
        </w:r>
        <w:r w:rsidR="00AE3161" w:rsidDel="00AA36EA">
          <w:delText>un servicio</w:delText>
        </w:r>
        <w:r w:rsidDel="00AA36EA">
          <w:delText xml:space="preserve"> para recoger en qué carrera y universidad se encuentra el estudiante.</w:delText>
        </w:r>
      </w:del>
    </w:p>
    <w:p w14:paraId="54B8D023" w14:textId="1B13D669" w:rsidR="005E0C84" w:rsidRDefault="005E0C84">
      <w:pPr>
        <w:pStyle w:val="Prrafodelista"/>
        <w:numPr>
          <w:ilvl w:val="0"/>
          <w:numId w:val="29"/>
        </w:numPr>
        <w:pPrChange w:id="1027" w:author="David Recio" w:date="2022-06-23T20:08:00Z">
          <w:pPr>
            <w:pStyle w:val="Prrafodelista"/>
            <w:numPr>
              <w:numId w:val="13"/>
            </w:numPr>
            <w:ind w:left="1069" w:hanging="360"/>
          </w:pPr>
        </w:pPrChange>
      </w:pPr>
      <w:r>
        <w:t xml:space="preserve">Debe tener </w:t>
      </w:r>
      <w:r w:rsidR="00AE3161">
        <w:t>un servicio</w:t>
      </w:r>
      <w:r>
        <w:t xml:space="preserve"> para mostrar las materias cursadas el primer año.</w:t>
      </w:r>
    </w:p>
    <w:p w14:paraId="5115B4C4" w14:textId="266CD26A" w:rsidR="005E0C84" w:rsidDel="00AA36EA" w:rsidRDefault="005E0C84" w:rsidP="007513A8">
      <w:pPr>
        <w:pStyle w:val="Prrafodelista"/>
        <w:numPr>
          <w:ilvl w:val="0"/>
          <w:numId w:val="13"/>
        </w:numPr>
        <w:rPr>
          <w:del w:id="1028" w:author="David Recio" w:date="2022-06-23T20:07:00Z"/>
        </w:rPr>
      </w:pPr>
      <w:del w:id="1029" w:author="David Recio" w:date="2022-06-23T20:07:00Z">
        <w:r w:rsidDel="00AA36EA">
          <w:lastRenderedPageBreak/>
          <w:delText>Almacenará la información relacionada con los estudios.</w:delText>
        </w:r>
      </w:del>
    </w:p>
    <w:p w14:paraId="37D0FB09" w14:textId="2BD6B118" w:rsidR="00AA36EA" w:rsidRDefault="00AA36EA">
      <w:pPr>
        <w:pStyle w:val="Prrafodelista"/>
        <w:numPr>
          <w:ilvl w:val="0"/>
          <w:numId w:val="29"/>
        </w:numPr>
        <w:rPr>
          <w:ins w:id="1030" w:author="David Recio" w:date="2022-06-23T20:07:00Z"/>
        </w:rPr>
        <w:pPrChange w:id="1031" w:author="David Recio" w:date="2022-06-23T20:08:00Z">
          <w:pPr>
            <w:pStyle w:val="Prrafodelista"/>
            <w:numPr>
              <w:numId w:val="13"/>
            </w:numPr>
            <w:ind w:left="1069" w:hanging="360"/>
          </w:pPr>
        </w:pPrChange>
      </w:pPr>
      <w:ins w:id="1032" w:author="David Recio" w:date="2022-06-23T20:07:00Z">
        <w:r>
          <w:t>Debe implementarse como un servicio web</w:t>
        </w:r>
      </w:ins>
    </w:p>
    <w:p w14:paraId="05E9876E" w14:textId="77777777" w:rsidR="005E0C84" w:rsidRPr="00FB3377" w:rsidRDefault="005E0C84" w:rsidP="007513A8">
      <w:pPr>
        <w:pStyle w:val="Prrafodelista"/>
        <w:numPr>
          <w:ilvl w:val="0"/>
          <w:numId w:val="10"/>
        </w:numPr>
        <w:rPr>
          <w:i/>
          <w:iCs/>
        </w:rPr>
      </w:pPr>
      <w:r w:rsidRPr="00FB3377">
        <w:rPr>
          <w:i/>
          <w:iCs/>
        </w:rPr>
        <w:t>Requisitos no funcionales</w:t>
      </w:r>
    </w:p>
    <w:p w14:paraId="6AFD2DC6" w14:textId="106D7165" w:rsidR="005E0C84" w:rsidRDefault="005E0C84">
      <w:pPr>
        <w:pStyle w:val="Prrafodelista"/>
        <w:numPr>
          <w:ilvl w:val="0"/>
          <w:numId w:val="30"/>
        </w:numPr>
        <w:pPrChange w:id="1033" w:author="David Recio" w:date="2022-06-23T20:09:00Z">
          <w:pPr>
            <w:pStyle w:val="Prrafodelista"/>
            <w:numPr>
              <w:numId w:val="14"/>
            </w:numPr>
            <w:ind w:left="1069" w:hanging="360"/>
          </w:pPr>
        </w:pPrChange>
      </w:pPr>
      <w:r>
        <w:t>Los formularios deben estar estandarizados y con una base probada para aumenta</w:t>
      </w:r>
      <w:r w:rsidR="00AF6129">
        <w:t>r</w:t>
      </w:r>
      <w:r>
        <w:t xml:space="preserve"> s</w:t>
      </w:r>
      <w:r w:rsidR="00AF6129">
        <w:t>u</w:t>
      </w:r>
      <w:r>
        <w:t xml:space="preserve"> probabilidad de éxito.</w:t>
      </w:r>
    </w:p>
    <w:p w14:paraId="0DD1E238" w14:textId="77777777" w:rsidR="005E0C84" w:rsidRDefault="005E0C84">
      <w:pPr>
        <w:pStyle w:val="Prrafodelista"/>
        <w:numPr>
          <w:ilvl w:val="0"/>
          <w:numId w:val="30"/>
        </w:numPr>
        <w:pPrChange w:id="1034" w:author="David Recio" w:date="2022-06-23T20:09:00Z">
          <w:pPr>
            <w:pStyle w:val="Prrafodelista"/>
            <w:numPr>
              <w:numId w:val="15"/>
            </w:numPr>
            <w:ind w:left="1069" w:hanging="360"/>
          </w:pPr>
        </w:pPrChange>
      </w:pPr>
      <w:r>
        <w:t>Debe ser accesible desde cualquier dispositivo (tablets, móviles, otras aplicaciones, etcétera).</w:t>
      </w:r>
    </w:p>
    <w:p w14:paraId="47E0375D" w14:textId="48F3D46B" w:rsidR="005E0C84" w:rsidDel="00AA36EA" w:rsidRDefault="005E0C84" w:rsidP="007513A8">
      <w:pPr>
        <w:pStyle w:val="Prrafodelista"/>
        <w:numPr>
          <w:ilvl w:val="0"/>
          <w:numId w:val="15"/>
        </w:numPr>
        <w:rPr>
          <w:del w:id="1035" w:author="David Recio" w:date="2022-06-23T20:08:00Z"/>
        </w:rPr>
      </w:pPr>
      <w:del w:id="1036" w:author="David Recio" w:date="2022-06-23T20:08:00Z">
        <w:r w:rsidDel="00AA36EA">
          <w:delText>Debe ser simple de usar.</w:delText>
        </w:r>
      </w:del>
    </w:p>
    <w:p w14:paraId="65240806" w14:textId="0EA4F8AB" w:rsidR="3473E9D9" w:rsidDel="003D41EF" w:rsidRDefault="3473E9D9" w:rsidP="39E28D74">
      <w:pPr>
        <w:pStyle w:val="Ttulo2"/>
        <w:rPr>
          <w:del w:id="1037" w:author="David Recio" w:date="2022-06-22T19:17:00Z"/>
        </w:rPr>
      </w:pPr>
      <w:bookmarkStart w:id="1038" w:name="_Toc106131029"/>
      <w:del w:id="1039" w:author="David Recio" w:date="2022-06-22T19:17:00Z">
        <w:r w:rsidDel="003D41EF">
          <w:delText>Análisis de los casos de uso y de las clases de análisis</w:delText>
        </w:r>
        <w:bookmarkEnd w:id="1038"/>
      </w:del>
    </w:p>
    <w:p w14:paraId="2923B7DE" w14:textId="3BA7189C" w:rsidR="39E28D74" w:rsidDel="003D41EF" w:rsidRDefault="39E28D74" w:rsidP="39E28D74">
      <w:pPr>
        <w:rPr>
          <w:del w:id="1040" w:author="David Recio" w:date="2022-06-22T19:17:00Z"/>
        </w:rPr>
      </w:pPr>
      <w:del w:id="1041" w:author="David Recio" w:date="2022-06-22T19:17:00Z">
        <w:r w:rsidDel="003D41EF">
          <w:delText xml:space="preserve">A partir de los casos de uso, se obtendrá el modelo de clases de </w:delText>
        </w:r>
        <w:r w:rsidR="00435F3F" w:rsidDel="003D41EF">
          <w:delText>análisis,</w:delText>
        </w:r>
        <w:r w:rsidDel="003D41EF">
          <w:delText xml:space="preserve"> así como la realización de los casos de uso (diagramas de interacción entre objetos). En el diagrama de clases, para cada una de ellas, se identificarán sus atributos, responsabilidades</w:delText>
        </w:r>
        <w:r w:rsidR="00AF6129" w:rsidDel="003D41EF">
          <w:delText xml:space="preserve"> </w:delText>
        </w:r>
        <w:r w:rsidDel="003D41EF">
          <w:delText>(funcionalidades), asociaciones, agregaciones y generalizaciones. El comportamiento de las clases podrá mostrarse mediante diagramas de transición de estados.</w:delText>
        </w:r>
      </w:del>
    </w:p>
    <w:p w14:paraId="66011EC4" w14:textId="70D29426" w:rsidR="39E28D74" w:rsidDel="003D41EF" w:rsidRDefault="39E28D74" w:rsidP="39E28D74">
      <w:pPr>
        <w:rPr>
          <w:del w:id="1042" w:author="David Recio" w:date="2022-06-22T19:17:00Z"/>
        </w:rPr>
      </w:pPr>
      <w:del w:id="1043" w:author="David Recio" w:date="2022-06-22T19:17:00Z">
        <w:r w:rsidDel="003D41EF">
          <w:delText>Los diagramas elaborados no estarán condicionados por la tecnología utilizada, sino que estarán centrados en el problema en sí a resolver.</w:delText>
        </w:r>
      </w:del>
    </w:p>
    <w:p w14:paraId="06E2DAB8" w14:textId="2FE0DC45" w:rsidR="001E54BF" w:rsidRPr="001E54BF" w:rsidDel="003D41EF" w:rsidRDefault="001E54BF" w:rsidP="39E28D74">
      <w:pPr>
        <w:rPr>
          <w:del w:id="1044" w:author="David Recio" w:date="2022-06-22T19:17:00Z"/>
          <w:color w:val="FF0000"/>
        </w:rPr>
      </w:pPr>
      <w:del w:id="1045" w:author="David Recio" w:date="2022-06-22T19:17:00Z">
        <w:r w:rsidRPr="001E54BF" w:rsidDel="003D41EF">
          <w:rPr>
            <w:color w:val="FF0000"/>
          </w:rPr>
          <w:delText>(NO SE QUE PONER)</w:delText>
        </w:r>
      </w:del>
    </w:p>
    <w:p w14:paraId="18851658" w14:textId="76FB9122" w:rsidR="00725D64" w:rsidDel="006727F2" w:rsidRDefault="00725D64" w:rsidP="39E28D74">
      <w:pPr>
        <w:rPr>
          <w:del w:id="1046" w:author="David Recio" w:date="2022-06-23T21:02:00Z"/>
        </w:rPr>
      </w:pPr>
    </w:p>
    <w:p w14:paraId="2BFBC9C0" w14:textId="2559855D" w:rsidR="00725D64" w:rsidDel="006727F2" w:rsidRDefault="00725D64" w:rsidP="39E28D74">
      <w:pPr>
        <w:rPr>
          <w:del w:id="1047" w:author="David Recio" w:date="2022-06-23T21:02:00Z"/>
        </w:rPr>
      </w:pPr>
    </w:p>
    <w:p w14:paraId="765E1959" w14:textId="7101AA0A" w:rsidR="00725D64" w:rsidDel="006727F2" w:rsidRDefault="00725D64" w:rsidP="39E28D74">
      <w:pPr>
        <w:rPr>
          <w:del w:id="1048" w:author="David Recio" w:date="2022-06-23T21:02:00Z"/>
        </w:rPr>
      </w:pPr>
    </w:p>
    <w:p w14:paraId="67E534DF" w14:textId="023D09C6" w:rsidR="00725D64" w:rsidDel="006727F2" w:rsidRDefault="00725D64" w:rsidP="39E28D74">
      <w:pPr>
        <w:rPr>
          <w:del w:id="1049" w:author="David Recio" w:date="2022-06-23T21:02:00Z"/>
        </w:rPr>
      </w:pPr>
    </w:p>
    <w:p w14:paraId="7AAC90C5" w14:textId="6CB661B9" w:rsidR="00725D64" w:rsidDel="006727F2" w:rsidRDefault="00725D64" w:rsidP="39E28D74">
      <w:pPr>
        <w:rPr>
          <w:del w:id="1050" w:author="David Recio" w:date="2022-06-23T21:02:00Z"/>
        </w:rPr>
      </w:pPr>
    </w:p>
    <w:p w14:paraId="2BCFDEBC" w14:textId="196B5A5D" w:rsidR="00725D64" w:rsidDel="006727F2" w:rsidRDefault="00725D64" w:rsidP="39E28D74">
      <w:pPr>
        <w:rPr>
          <w:del w:id="1051" w:author="David Recio" w:date="2022-06-23T21:02:00Z"/>
        </w:rPr>
      </w:pPr>
    </w:p>
    <w:p w14:paraId="4676642C" w14:textId="296D4FC6" w:rsidR="00725D64" w:rsidDel="006727F2" w:rsidRDefault="00725D64" w:rsidP="39E28D74">
      <w:pPr>
        <w:rPr>
          <w:del w:id="1052" w:author="David Recio" w:date="2022-06-23T21:02:00Z"/>
        </w:rPr>
      </w:pPr>
    </w:p>
    <w:p w14:paraId="619A2117" w14:textId="2E79327F" w:rsidR="00725D64" w:rsidDel="006727F2" w:rsidRDefault="00725D64" w:rsidP="39E28D74">
      <w:pPr>
        <w:rPr>
          <w:del w:id="1053" w:author="David Recio" w:date="2022-06-23T21:02:00Z"/>
        </w:rPr>
      </w:pPr>
    </w:p>
    <w:p w14:paraId="7A9300E2" w14:textId="07987D46" w:rsidR="00725D64" w:rsidRDefault="00725D64" w:rsidP="39E28D74"/>
    <w:p w14:paraId="1FBF6F1C" w14:textId="77777777" w:rsidR="00725D64" w:rsidRDefault="00725D64" w:rsidP="39E28D74"/>
    <w:p w14:paraId="0B0556C8" w14:textId="3D1EDB7B" w:rsidR="008F1AD3" w:rsidRDefault="3473E9D9" w:rsidP="008F1AD3">
      <w:pPr>
        <w:pStyle w:val="Ttulo2"/>
      </w:pPr>
      <w:bookmarkStart w:id="1054" w:name="_Toc106131030"/>
      <w:r>
        <w:t>Análisis de seguridad</w:t>
      </w:r>
      <w:bookmarkEnd w:id="1054"/>
    </w:p>
    <w:p w14:paraId="4AE554A9" w14:textId="784BFA21" w:rsidR="00176DBD" w:rsidRDefault="00176DBD" w:rsidP="00676B64">
      <w:pPr>
        <w:ind w:firstLine="567"/>
      </w:pPr>
      <w:r>
        <w:t>Este análisis uno de los primeros pasos a la hora de implantar el ENS, pues de esta categorización dependerán muchas de las medidas a implantar tanto del marco operacional como de las medidas de protección. Para ello</w:t>
      </w:r>
      <w:r w:rsidR="00676B64">
        <w:t>,</w:t>
      </w:r>
      <w:r>
        <w:t xml:space="preserve"> es importante definir cu</w:t>
      </w:r>
      <w:r w:rsidR="00676B64">
        <w:t>á</w:t>
      </w:r>
      <w:r>
        <w:t>les son las dimensiones que abarca este análisis</w:t>
      </w:r>
      <w:r w:rsidR="004D4845">
        <w:t>, que son</w:t>
      </w:r>
      <w:r w:rsidR="00676B64">
        <w:t>, según la Guía de la Seguridad de las TIC [ver tabla 3]</w:t>
      </w:r>
      <w:r w:rsidR="004D4845">
        <w:t>:</w:t>
      </w:r>
    </w:p>
    <w:p w14:paraId="3546E22D" w14:textId="25F6EE66" w:rsidR="004D4845" w:rsidRDefault="004D4845" w:rsidP="007513A8">
      <w:pPr>
        <w:pStyle w:val="Prrafodelista"/>
        <w:numPr>
          <w:ilvl w:val="0"/>
          <w:numId w:val="10"/>
        </w:numPr>
      </w:pPr>
      <w:r w:rsidRPr="004D4845">
        <w:rPr>
          <w:b/>
          <w:bCs/>
        </w:rPr>
        <w:t>Integridad</w:t>
      </w:r>
      <w:r>
        <w:t xml:space="preserve">: </w:t>
      </w:r>
      <w:r w:rsidR="00F81814">
        <w:t xml:space="preserve">Las consecuencias </w:t>
      </w:r>
      <w:r>
        <w:t>asociad</w:t>
      </w:r>
      <w:r w:rsidR="00F81814">
        <w:t>a</w:t>
      </w:r>
      <w:r>
        <w:t>s a que un tercero no autorizado corrompa la información</w:t>
      </w:r>
      <w:r w:rsidR="00676B64">
        <w:t>.</w:t>
      </w:r>
    </w:p>
    <w:p w14:paraId="4214F93C" w14:textId="372CB02C" w:rsidR="004D4845" w:rsidRDefault="004D4845" w:rsidP="007513A8">
      <w:pPr>
        <w:pStyle w:val="Prrafodelista"/>
        <w:numPr>
          <w:ilvl w:val="0"/>
          <w:numId w:val="10"/>
        </w:numPr>
      </w:pPr>
      <w:r w:rsidRPr="004D4845">
        <w:rPr>
          <w:b/>
          <w:bCs/>
        </w:rPr>
        <w:t>Confidencialidad</w:t>
      </w:r>
      <w:r>
        <w:t>: Las consecuencias de revelar información a personas que no se encuentran dentro de los destinatarios, por ende, que no estén autorizadas a recibir dicha información</w:t>
      </w:r>
      <w:r w:rsidR="00533D40">
        <w:t>.</w:t>
      </w:r>
      <w:r>
        <w:t xml:space="preserve"> </w:t>
      </w:r>
    </w:p>
    <w:p w14:paraId="5CA10949" w14:textId="18A94898" w:rsidR="00F81814" w:rsidRDefault="004D4845" w:rsidP="007513A8">
      <w:pPr>
        <w:pStyle w:val="Prrafodelista"/>
        <w:numPr>
          <w:ilvl w:val="0"/>
          <w:numId w:val="10"/>
        </w:numPr>
      </w:pPr>
      <w:r w:rsidRPr="004D4845">
        <w:rPr>
          <w:b/>
          <w:bCs/>
        </w:rPr>
        <w:t>Trazabilidad</w:t>
      </w:r>
      <w:r>
        <w:t xml:space="preserve">: </w:t>
      </w:r>
      <w:r w:rsidR="00F81814">
        <w:t>Las consecuencias de no poder descubrir qu</w:t>
      </w:r>
      <w:r w:rsidR="00533D40">
        <w:t>é</w:t>
      </w:r>
      <w:r w:rsidR="00F81814">
        <w:t xml:space="preserve"> persona ha accedido a un sistema o ha corrompido la información</w:t>
      </w:r>
      <w:r w:rsidR="00533D40">
        <w:t>.</w:t>
      </w:r>
      <w:r w:rsidR="00F81814">
        <w:t xml:space="preserve"> </w:t>
      </w:r>
    </w:p>
    <w:p w14:paraId="7E1A1E91" w14:textId="32D986B3" w:rsidR="00F81814" w:rsidRDefault="004D4845" w:rsidP="007513A8">
      <w:pPr>
        <w:pStyle w:val="Prrafodelista"/>
        <w:numPr>
          <w:ilvl w:val="0"/>
          <w:numId w:val="10"/>
        </w:numPr>
      </w:pPr>
      <w:r w:rsidRPr="004D4845">
        <w:rPr>
          <w:b/>
          <w:bCs/>
        </w:rPr>
        <w:t>Disponibilidad</w:t>
      </w:r>
      <w:r>
        <w:t>:</w:t>
      </w:r>
      <w:r w:rsidR="00F81814">
        <w:t xml:space="preserve"> L</w:t>
      </w:r>
      <w:r>
        <w:t>as consecuencias</w:t>
      </w:r>
      <w:r w:rsidR="00F81814">
        <w:t xml:space="preserve"> de que una persona autorizada no sea capaz de acceder a la información cu</w:t>
      </w:r>
      <w:r w:rsidR="00533D40">
        <w:t>á</w:t>
      </w:r>
      <w:r w:rsidR="00F81814">
        <w:t xml:space="preserve">ndo </w:t>
      </w:r>
      <w:r w:rsidR="00533D40">
        <w:t>é</w:t>
      </w:r>
      <w:r w:rsidR="00F81814">
        <w:t>sta la necesite</w:t>
      </w:r>
      <w:r w:rsidR="00533D40">
        <w:t>.</w:t>
      </w:r>
    </w:p>
    <w:p w14:paraId="3D10C8DC" w14:textId="2AD907AA" w:rsidR="004D4845" w:rsidRDefault="004D4845" w:rsidP="007513A8">
      <w:pPr>
        <w:pStyle w:val="Prrafodelista"/>
        <w:numPr>
          <w:ilvl w:val="0"/>
          <w:numId w:val="10"/>
        </w:numPr>
      </w:pPr>
      <w:r w:rsidRPr="00F81814">
        <w:rPr>
          <w:b/>
          <w:bCs/>
        </w:rPr>
        <w:t>Autenticidad</w:t>
      </w:r>
      <w:r>
        <w:t xml:space="preserve">: </w:t>
      </w:r>
      <w:r w:rsidR="00533D40">
        <w:t>L</w:t>
      </w:r>
      <w:r>
        <w:t xml:space="preserve">as consecuencias </w:t>
      </w:r>
      <w:r w:rsidR="00F81814">
        <w:t>de que la información no fuera la producida en el origen, es decir, que se pueda suplantar</w:t>
      </w:r>
      <w:r w:rsidR="00533D40">
        <w:t>.</w:t>
      </w:r>
    </w:p>
    <w:p w14:paraId="49FB42AA" w14:textId="67D826C5" w:rsidR="004D4845" w:rsidRDefault="008F1AD3" w:rsidP="008F1AD3">
      <w:r>
        <w:lastRenderedPageBreak/>
        <w:t>Una vez definidas las dimensiones es importante destacar que existen diferentes niveles de impacto</w:t>
      </w:r>
      <w:r w:rsidR="00533D40">
        <w:t xml:space="preserve">: </w:t>
      </w:r>
      <w:r>
        <w:t>bajo, medio y alto</w:t>
      </w:r>
      <w:r w:rsidR="00533D40">
        <w:t xml:space="preserve">. Esto niveles </w:t>
      </w:r>
      <w:r>
        <w:t>son diferenciados por la criticidad, sensibilidad, etcétera</w:t>
      </w:r>
      <w:r w:rsidR="00533D40">
        <w:t xml:space="preserve">, </w:t>
      </w:r>
      <w:r>
        <w:t>del sistema o servicio.</w:t>
      </w:r>
    </w:p>
    <w:p w14:paraId="5C079789" w14:textId="7FA49D1A" w:rsidR="006044FC" w:rsidRDefault="006044FC" w:rsidP="008F1AD3">
      <w:r>
        <w:t>Los pasos seguidos para analizar los servicios son los siguientes:</w:t>
      </w:r>
    </w:p>
    <w:p w14:paraId="26BFCA6F" w14:textId="15EF8998" w:rsidR="006044FC" w:rsidRDefault="006044FC" w:rsidP="007513A8">
      <w:pPr>
        <w:pStyle w:val="Prrafodelista"/>
        <w:numPr>
          <w:ilvl w:val="0"/>
          <w:numId w:val="16"/>
        </w:numPr>
      </w:pPr>
      <w:r>
        <w:t>Identificar los activos a proteger</w:t>
      </w:r>
      <w:r w:rsidR="00533D40">
        <w:t>. E</w:t>
      </w:r>
      <w:r>
        <w:t xml:space="preserve">n este caso </w:t>
      </w:r>
      <w:r w:rsidR="005A1B34">
        <w:t>sería</w:t>
      </w:r>
      <w:r>
        <w:t xml:space="preserve"> la información sensible que se puede extraer en cada </w:t>
      </w:r>
      <w:r w:rsidR="005A1B34">
        <w:t>servicio</w:t>
      </w:r>
      <w:r w:rsidR="00533D40">
        <w:t>.</w:t>
      </w:r>
    </w:p>
    <w:p w14:paraId="3DDA60EB" w14:textId="30132734" w:rsidR="005A1B34" w:rsidRDefault="005A1B34" w:rsidP="007513A8">
      <w:pPr>
        <w:pStyle w:val="Prrafodelista"/>
        <w:numPr>
          <w:ilvl w:val="0"/>
          <w:numId w:val="16"/>
        </w:numPr>
      </w:pPr>
      <w:r>
        <w:t>Determinar</w:t>
      </w:r>
      <w:r w:rsidR="00533D40">
        <w:t xml:space="preserve"> cuál sería el impacto</w:t>
      </w:r>
      <w:r>
        <w:t xml:space="preserve"> en función de cada dimensión</w:t>
      </w:r>
      <w:r w:rsidR="00533D40">
        <w:t>.</w:t>
      </w:r>
    </w:p>
    <w:p w14:paraId="27322A50" w14:textId="65394201" w:rsidR="006044FC" w:rsidRDefault="005A1B34" w:rsidP="007513A8">
      <w:pPr>
        <w:pStyle w:val="Prrafodelista"/>
        <w:numPr>
          <w:ilvl w:val="0"/>
          <w:numId w:val="16"/>
        </w:numPr>
      </w:pPr>
      <w:r>
        <w:t xml:space="preserve">Selección de las medidas de seguridad </w:t>
      </w:r>
      <w:r w:rsidR="00533D40">
        <w:t xml:space="preserve">de </w:t>
      </w:r>
      <w:r>
        <w:t xml:space="preserve">acuerdo con las dimensiones de seguridad según el nivel de respuesta y </w:t>
      </w:r>
      <w:r w:rsidR="00533D40">
        <w:t>su</w:t>
      </w:r>
      <w:r>
        <w:t xml:space="preserve"> naturaleza.</w:t>
      </w:r>
    </w:p>
    <w:tbl>
      <w:tblPr>
        <w:tblStyle w:val="Tablaconcuadrcula"/>
        <w:tblpPr w:leftFromText="141" w:rightFromText="141" w:vertAnchor="text" w:horzAnchor="margin" w:tblpXSpec="center" w:tblpY="133"/>
        <w:tblW w:w="10366" w:type="dxa"/>
        <w:tblLook w:val="04A0" w:firstRow="1" w:lastRow="0" w:firstColumn="1" w:lastColumn="0" w:noHBand="0" w:noVBand="1"/>
      </w:tblPr>
      <w:tblGrid>
        <w:gridCol w:w="2410"/>
        <w:gridCol w:w="1638"/>
        <w:gridCol w:w="1846"/>
        <w:gridCol w:w="1400"/>
        <w:gridCol w:w="1605"/>
        <w:gridCol w:w="1467"/>
      </w:tblGrid>
      <w:tr w:rsidR="00676B64" w14:paraId="69FF1506" w14:textId="77777777" w:rsidTr="00676B64">
        <w:trPr>
          <w:trHeight w:val="560"/>
        </w:trPr>
        <w:tc>
          <w:tcPr>
            <w:tcW w:w="2410" w:type="dxa"/>
            <w:shd w:val="clear" w:color="auto" w:fill="D9D9D9" w:themeFill="background1" w:themeFillShade="D9"/>
          </w:tcPr>
          <w:p w14:paraId="7E59A504" w14:textId="77777777" w:rsidR="00676B64" w:rsidRDefault="00676B64" w:rsidP="00676B64">
            <w:pPr>
              <w:ind w:left="136"/>
            </w:pPr>
            <w:r>
              <w:t>Servicio/sistema</w:t>
            </w:r>
          </w:p>
        </w:tc>
        <w:tc>
          <w:tcPr>
            <w:tcW w:w="1638" w:type="dxa"/>
            <w:shd w:val="clear" w:color="auto" w:fill="D9D9D9" w:themeFill="background1" w:themeFillShade="D9"/>
          </w:tcPr>
          <w:p w14:paraId="501C8B7B" w14:textId="77777777" w:rsidR="00676B64" w:rsidRPr="00D1141F" w:rsidRDefault="00676B64" w:rsidP="00676B64">
            <w:r w:rsidRPr="00D1141F">
              <w:t>Integridad</w:t>
            </w:r>
          </w:p>
        </w:tc>
        <w:tc>
          <w:tcPr>
            <w:tcW w:w="1846" w:type="dxa"/>
            <w:shd w:val="clear" w:color="auto" w:fill="D9D9D9" w:themeFill="background1" w:themeFillShade="D9"/>
          </w:tcPr>
          <w:p w14:paraId="721FBF6D" w14:textId="77777777" w:rsidR="00676B64" w:rsidRPr="00D1141F" w:rsidRDefault="00676B64" w:rsidP="00676B64">
            <w:r w:rsidRPr="00D1141F">
              <w:t>Confidencialidad</w:t>
            </w:r>
          </w:p>
        </w:tc>
        <w:tc>
          <w:tcPr>
            <w:tcW w:w="1400" w:type="dxa"/>
            <w:shd w:val="clear" w:color="auto" w:fill="D9D9D9" w:themeFill="background1" w:themeFillShade="D9"/>
          </w:tcPr>
          <w:p w14:paraId="46FFBF52" w14:textId="77777777" w:rsidR="00676B64" w:rsidRPr="00D1141F" w:rsidRDefault="00676B64" w:rsidP="00676B64">
            <w:r w:rsidRPr="00D1141F">
              <w:t>Trazabilidad</w:t>
            </w:r>
          </w:p>
        </w:tc>
        <w:tc>
          <w:tcPr>
            <w:tcW w:w="1605" w:type="dxa"/>
            <w:shd w:val="clear" w:color="auto" w:fill="D9D9D9" w:themeFill="background1" w:themeFillShade="D9"/>
          </w:tcPr>
          <w:p w14:paraId="5C5B770B" w14:textId="77777777" w:rsidR="00676B64" w:rsidRPr="00D1141F" w:rsidRDefault="00676B64" w:rsidP="00676B64">
            <w:r w:rsidRPr="00D1141F">
              <w:t>Disponibilidad</w:t>
            </w:r>
          </w:p>
        </w:tc>
        <w:tc>
          <w:tcPr>
            <w:tcW w:w="1467" w:type="dxa"/>
            <w:shd w:val="clear" w:color="auto" w:fill="D9D9D9" w:themeFill="background1" w:themeFillShade="D9"/>
          </w:tcPr>
          <w:p w14:paraId="3BF2BB0F" w14:textId="77777777" w:rsidR="00676B64" w:rsidRPr="00D1141F" w:rsidRDefault="00676B64" w:rsidP="00676B64">
            <w:r w:rsidRPr="00D1141F">
              <w:t>Autenticidad</w:t>
            </w:r>
          </w:p>
        </w:tc>
      </w:tr>
      <w:tr w:rsidR="00676B64" w14:paraId="1D745DC6" w14:textId="77777777" w:rsidTr="00676B64">
        <w:trPr>
          <w:trHeight w:val="560"/>
        </w:trPr>
        <w:tc>
          <w:tcPr>
            <w:tcW w:w="2410" w:type="dxa"/>
            <w:shd w:val="clear" w:color="auto" w:fill="D9E2F3" w:themeFill="accent1" w:themeFillTint="33"/>
          </w:tcPr>
          <w:p w14:paraId="79D67A91" w14:textId="77777777" w:rsidR="00676B64" w:rsidRDefault="00676B64" w:rsidP="00676B64">
            <w:pPr>
              <w:ind w:left="136"/>
            </w:pPr>
            <w:r>
              <w:t>Login</w:t>
            </w:r>
          </w:p>
        </w:tc>
        <w:tc>
          <w:tcPr>
            <w:tcW w:w="1638" w:type="dxa"/>
            <w:shd w:val="clear" w:color="auto" w:fill="E8CACD"/>
          </w:tcPr>
          <w:p w14:paraId="34290264" w14:textId="77777777" w:rsidR="00676B64" w:rsidRDefault="00676B64" w:rsidP="00676B64">
            <w:r>
              <w:t>ALTO</w:t>
            </w:r>
          </w:p>
        </w:tc>
        <w:tc>
          <w:tcPr>
            <w:tcW w:w="1846" w:type="dxa"/>
            <w:shd w:val="clear" w:color="auto" w:fill="E8CACD"/>
          </w:tcPr>
          <w:p w14:paraId="244D7798" w14:textId="77777777" w:rsidR="00676B64" w:rsidRDefault="00676B64" w:rsidP="00676B64">
            <w:r>
              <w:t>ALTO</w:t>
            </w:r>
          </w:p>
        </w:tc>
        <w:tc>
          <w:tcPr>
            <w:tcW w:w="1400" w:type="dxa"/>
            <w:shd w:val="clear" w:color="auto" w:fill="E8CACD"/>
          </w:tcPr>
          <w:p w14:paraId="4AF1BDB6" w14:textId="77777777" w:rsidR="00676B64" w:rsidRDefault="00676B64" w:rsidP="00676B64">
            <w:r>
              <w:t>ALTO</w:t>
            </w:r>
          </w:p>
        </w:tc>
        <w:tc>
          <w:tcPr>
            <w:tcW w:w="1605" w:type="dxa"/>
            <w:shd w:val="clear" w:color="auto" w:fill="E8CACD"/>
          </w:tcPr>
          <w:p w14:paraId="3707D180" w14:textId="77777777" w:rsidR="00676B64" w:rsidRDefault="00676B64" w:rsidP="00676B64">
            <w:r>
              <w:t>ALTO</w:t>
            </w:r>
          </w:p>
        </w:tc>
        <w:tc>
          <w:tcPr>
            <w:tcW w:w="1467" w:type="dxa"/>
            <w:shd w:val="clear" w:color="auto" w:fill="E8CACD"/>
          </w:tcPr>
          <w:p w14:paraId="41FCE1EF" w14:textId="77777777" w:rsidR="00676B64" w:rsidRDefault="00676B64" w:rsidP="00676B64">
            <w:r>
              <w:t>ALTO</w:t>
            </w:r>
          </w:p>
        </w:tc>
      </w:tr>
      <w:tr w:rsidR="00676B64" w14:paraId="0B64FA81" w14:textId="77777777" w:rsidTr="00676B64">
        <w:trPr>
          <w:trHeight w:val="867"/>
        </w:trPr>
        <w:tc>
          <w:tcPr>
            <w:tcW w:w="2410" w:type="dxa"/>
            <w:shd w:val="clear" w:color="auto" w:fill="D9E2F3" w:themeFill="accent1" w:themeFillTint="33"/>
          </w:tcPr>
          <w:p w14:paraId="143E4781" w14:textId="77777777" w:rsidR="00676B64" w:rsidRDefault="00676B64" w:rsidP="00676B64">
            <w:pPr>
              <w:ind w:left="136"/>
            </w:pPr>
            <w:r>
              <w:t>Petición de los formularios</w:t>
            </w:r>
          </w:p>
        </w:tc>
        <w:tc>
          <w:tcPr>
            <w:tcW w:w="1638" w:type="dxa"/>
            <w:shd w:val="clear" w:color="auto" w:fill="FFE599" w:themeFill="accent4" w:themeFillTint="66"/>
          </w:tcPr>
          <w:p w14:paraId="3449D9C9" w14:textId="77777777" w:rsidR="00676B64" w:rsidRDefault="00676B64" w:rsidP="00676B64">
            <w:r>
              <w:t>MEDIO</w:t>
            </w:r>
          </w:p>
        </w:tc>
        <w:tc>
          <w:tcPr>
            <w:tcW w:w="1846" w:type="dxa"/>
            <w:shd w:val="clear" w:color="auto" w:fill="C5E0B3" w:themeFill="accent6" w:themeFillTint="66"/>
          </w:tcPr>
          <w:p w14:paraId="1034B729" w14:textId="77777777" w:rsidR="00676B64" w:rsidRDefault="00676B64" w:rsidP="00676B64">
            <w:r>
              <w:t>BAJO</w:t>
            </w:r>
          </w:p>
        </w:tc>
        <w:tc>
          <w:tcPr>
            <w:tcW w:w="1400" w:type="dxa"/>
            <w:shd w:val="clear" w:color="auto" w:fill="C5E0B3" w:themeFill="accent6" w:themeFillTint="66"/>
          </w:tcPr>
          <w:p w14:paraId="516349C7" w14:textId="77777777" w:rsidR="00676B64" w:rsidRDefault="00676B64" w:rsidP="00676B64">
            <w:r>
              <w:t>BAJO</w:t>
            </w:r>
          </w:p>
        </w:tc>
        <w:tc>
          <w:tcPr>
            <w:tcW w:w="1605" w:type="dxa"/>
            <w:shd w:val="clear" w:color="auto" w:fill="FFE599" w:themeFill="accent4" w:themeFillTint="66"/>
          </w:tcPr>
          <w:p w14:paraId="691245BC" w14:textId="77777777" w:rsidR="00676B64" w:rsidRDefault="00676B64" w:rsidP="00676B64">
            <w:r>
              <w:t>MEDIO</w:t>
            </w:r>
          </w:p>
        </w:tc>
        <w:tc>
          <w:tcPr>
            <w:tcW w:w="1467" w:type="dxa"/>
            <w:shd w:val="clear" w:color="auto" w:fill="FFE599" w:themeFill="accent4" w:themeFillTint="66"/>
          </w:tcPr>
          <w:p w14:paraId="7D0A3375" w14:textId="77777777" w:rsidR="00676B64" w:rsidRDefault="00676B64" w:rsidP="00676B64">
            <w:r>
              <w:t>MEDIO</w:t>
            </w:r>
          </w:p>
        </w:tc>
      </w:tr>
      <w:tr w:rsidR="00676B64" w14:paraId="563F2904" w14:textId="77777777" w:rsidTr="00676B64">
        <w:trPr>
          <w:trHeight w:val="1184"/>
        </w:trPr>
        <w:tc>
          <w:tcPr>
            <w:tcW w:w="2410" w:type="dxa"/>
            <w:shd w:val="clear" w:color="auto" w:fill="D9E2F3" w:themeFill="accent1" w:themeFillTint="33"/>
          </w:tcPr>
          <w:p w14:paraId="3BEAE907" w14:textId="77777777" w:rsidR="00676B64" w:rsidRDefault="00676B64" w:rsidP="00676B64">
            <w:pPr>
              <w:ind w:left="136"/>
            </w:pPr>
            <w:r>
              <w:t>Envió de respuestas formularios</w:t>
            </w:r>
          </w:p>
        </w:tc>
        <w:tc>
          <w:tcPr>
            <w:tcW w:w="1638" w:type="dxa"/>
            <w:shd w:val="clear" w:color="auto" w:fill="E8CACD"/>
          </w:tcPr>
          <w:p w14:paraId="3DFA73EE" w14:textId="77777777" w:rsidR="00676B64" w:rsidRDefault="00676B64" w:rsidP="00676B64">
            <w:r>
              <w:t>ALTO</w:t>
            </w:r>
          </w:p>
        </w:tc>
        <w:tc>
          <w:tcPr>
            <w:tcW w:w="1846" w:type="dxa"/>
            <w:shd w:val="clear" w:color="auto" w:fill="FFE599" w:themeFill="accent4" w:themeFillTint="66"/>
          </w:tcPr>
          <w:p w14:paraId="4C3E48C1" w14:textId="77777777" w:rsidR="00676B64" w:rsidRDefault="00676B64" w:rsidP="00676B64">
            <w:r>
              <w:t>MEDIO</w:t>
            </w:r>
          </w:p>
        </w:tc>
        <w:tc>
          <w:tcPr>
            <w:tcW w:w="1400" w:type="dxa"/>
            <w:shd w:val="clear" w:color="auto" w:fill="FFE599" w:themeFill="accent4" w:themeFillTint="66"/>
          </w:tcPr>
          <w:p w14:paraId="0C79DF0C" w14:textId="77777777" w:rsidR="00676B64" w:rsidRDefault="00676B64" w:rsidP="00676B64">
            <w:r>
              <w:t>MEDIO</w:t>
            </w:r>
          </w:p>
        </w:tc>
        <w:tc>
          <w:tcPr>
            <w:tcW w:w="1605" w:type="dxa"/>
            <w:shd w:val="clear" w:color="auto" w:fill="FFE599" w:themeFill="accent4" w:themeFillTint="66"/>
          </w:tcPr>
          <w:p w14:paraId="3A6E750D" w14:textId="77777777" w:rsidR="00676B64" w:rsidRDefault="00676B64" w:rsidP="00676B64">
            <w:r>
              <w:t>MEDIO</w:t>
            </w:r>
          </w:p>
        </w:tc>
        <w:tc>
          <w:tcPr>
            <w:tcW w:w="1467" w:type="dxa"/>
            <w:shd w:val="clear" w:color="auto" w:fill="E8CACD"/>
          </w:tcPr>
          <w:p w14:paraId="3A8D3536" w14:textId="77777777" w:rsidR="00676B64" w:rsidRDefault="00676B64" w:rsidP="00676B64">
            <w:r>
              <w:t>ALTO</w:t>
            </w:r>
          </w:p>
        </w:tc>
      </w:tr>
      <w:tr w:rsidR="00676B64" w14:paraId="737A4FC4" w14:textId="77777777" w:rsidTr="00676B64">
        <w:trPr>
          <w:trHeight w:val="1174"/>
        </w:trPr>
        <w:tc>
          <w:tcPr>
            <w:tcW w:w="2410" w:type="dxa"/>
            <w:shd w:val="clear" w:color="auto" w:fill="D9E2F3" w:themeFill="accent1" w:themeFillTint="33"/>
          </w:tcPr>
          <w:p w14:paraId="50155478" w14:textId="77777777" w:rsidR="00676B64" w:rsidRDefault="00676B64" w:rsidP="00676B64">
            <w:pPr>
              <w:ind w:left="136"/>
            </w:pPr>
            <w:r>
              <w:t>Registro del progreso de estudios</w:t>
            </w:r>
          </w:p>
        </w:tc>
        <w:tc>
          <w:tcPr>
            <w:tcW w:w="1638" w:type="dxa"/>
            <w:shd w:val="clear" w:color="auto" w:fill="FFE599" w:themeFill="accent4" w:themeFillTint="66"/>
          </w:tcPr>
          <w:p w14:paraId="5D566D83" w14:textId="77777777" w:rsidR="00676B64" w:rsidRDefault="00676B64" w:rsidP="00676B64">
            <w:r>
              <w:t>MEDIO</w:t>
            </w:r>
          </w:p>
        </w:tc>
        <w:tc>
          <w:tcPr>
            <w:tcW w:w="1846" w:type="dxa"/>
            <w:shd w:val="clear" w:color="auto" w:fill="FFE599" w:themeFill="accent4" w:themeFillTint="66"/>
          </w:tcPr>
          <w:p w14:paraId="57B42656" w14:textId="77777777" w:rsidR="00676B64" w:rsidRDefault="00676B64" w:rsidP="00676B64">
            <w:r>
              <w:t>MEDIO</w:t>
            </w:r>
          </w:p>
        </w:tc>
        <w:tc>
          <w:tcPr>
            <w:tcW w:w="1400" w:type="dxa"/>
            <w:shd w:val="clear" w:color="auto" w:fill="E8CACD"/>
          </w:tcPr>
          <w:p w14:paraId="352F92BA" w14:textId="77777777" w:rsidR="00676B64" w:rsidRDefault="00676B64" w:rsidP="00676B64">
            <w:r>
              <w:t>ALTO</w:t>
            </w:r>
          </w:p>
        </w:tc>
        <w:tc>
          <w:tcPr>
            <w:tcW w:w="1605" w:type="dxa"/>
            <w:shd w:val="clear" w:color="auto" w:fill="FFE599" w:themeFill="accent4" w:themeFillTint="66"/>
          </w:tcPr>
          <w:p w14:paraId="7D1CA91B" w14:textId="77777777" w:rsidR="00676B64" w:rsidRDefault="00676B64" w:rsidP="00676B64">
            <w:r>
              <w:t>MEDIO</w:t>
            </w:r>
          </w:p>
        </w:tc>
        <w:tc>
          <w:tcPr>
            <w:tcW w:w="1467" w:type="dxa"/>
            <w:shd w:val="clear" w:color="auto" w:fill="E8CACD"/>
          </w:tcPr>
          <w:p w14:paraId="4F907236" w14:textId="77777777" w:rsidR="00676B64" w:rsidRDefault="00676B64" w:rsidP="00676B64">
            <w:r>
              <w:t>ALTO</w:t>
            </w:r>
          </w:p>
        </w:tc>
      </w:tr>
      <w:tr w:rsidR="00676B64" w14:paraId="5FF1EED0" w14:textId="77777777" w:rsidTr="00676B64">
        <w:trPr>
          <w:trHeight w:val="867"/>
        </w:trPr>
        <w:tc>
          <w:tcPr>
            <w:tcW w:w="2410" w:type="dxa"/>
            <w:shd w:val="clear" w:color="auto" w:fill="D9E2F3" w:themeFill="accent1" w:themeFillTint="33"/>
          </w:tcPr>
          <w:p w14:paraId="3652FD5A" w14:textId="77777777" w:rsidR="00676B64" w:rsidRDefault="00676B64" w:rsidP="00676B64">
            <w:pPr>
              <w:ind w:left="136"/>
            </w:pPr>
            <w:r>
              <w:t>Recomendaciones del estudio</w:t>
            </w:r>
          </w:p>
        </w:tc>
        <w:tc>
          <w:tcPr>
            <w:tcW w:w="1638" w:type="dxa"/>
            <w:shd w:val="clear" w:color="auto" w:fill="E8CACD"/>
          </w:tcPr>
          <w:p w14:paraId="28CE35F2" w14:textId="77777777" w:rsidR="00676B64" w:rsidRDefault="00676B64" w:rsidP="00676B64">
            <w:r>
              <w:t>ALTO</w:t>
            </w:r>
          </w:p>
        </w:tc>
        <w:tc>
          <w:tcPr>
            <w:tcW w:w="1846" w:type="dxa"/>
            <w:shd w:val="clear" w:color="auto" w:fill="E8CACD"/>
          </w:tcPr>
          <w:p w14:paraId="09F84D00" w14:textId="77777777" w:rsidR="00676B64" w:rsidRDefault="00676B64" w:rsidP="00676B64">
            <w:r>
              <w:t>ALTO</w:t>
            </w:r>
          </w:p>
        </w:tc>
        <w:tc>
          <w:tcPr>
            <w:tcW w:w="1400" w:type="dxa"/>
            <w:shd w:val="clear" w:color="auto" w:fill="C5E0B3" w:themeFill="accent6" w:themeFillTint="66"/>
          </w:tcPr>
          <w:p w14:paraId="15AEA270" w14:textId="77777777" w:rsidR="00676B64" w:rsidRDefault="00676B64" w:rsidP="00676B64">
            <w:r>
              <w:t>BAJO</w:t>
            </w:r>
          </w:p>
        </w:tc>
        <w:tc>
          <w:tcPr>
            <w:tcW w:w="1605" w:type="dxa"/>
            <w:shd w:val="clear" w:color="auto" w:fill="C5E0B3" w:themeFill="accent6" w:themeFillTint="66"/>
          </w:tcPr>
          <w:p w14:paraId="679A6752" w14:textId="77777777" w:rsidR="00676B64" w:rsidRDefault="00676B64" w:rsidP="00676B64">
            <w:r>
              <w:t>BAJO</w:t>
            </w:r>
          </w:p>
        </w:tc>
        <w:tc>
          <w:tcPr>
            <w:tcW w:w="1467" w:type="dxa"/>
            <w:shd w:val="clear" w:color="auto" w:fill="FFE599" w:themeFill="accent4" w:themeFillTint="66"/>
          </w:tcPr>
          <w:p w14:paraId="297A9D51" w14:textId="77777777" w:rsidR="00676B64" w:rsidRDefault="00676B64" w:rsidP="00676B64">
            <w:r>
              <w:t>MEDIO</w:t>
            </w:r>
          </w:p>
        </w:tc>
      </w:tr>
      <w:tr w:rsidR="00676B64" w14:paraId="288F400E" w14:textId="77777777" w:rsidTr="00676B64">
        <w:trPr>
          <w:trHeight w:val="867"/>
        </w:trPr>
        <w:tc>
          <w:tcPr>
            <w:tcW w:w="2410" w:type="dxa"/>
            <w:shd w:val="clear" w:color="auto" w:fill="D9E2F3" w:themeFill="accent1" w:themeFillTint="33"/>
          </w:tcPr>
          <w:p w14:paraId="5F6378DA" w14:textId="77777777" w:rsidR="00676B64" w:rsidRDefault="00676B64" w:rsidP="00676B64">
            <w:pPr>
              <w:ind w:left="136"/>
            </w:pPr>
            <w:r>
              <w:t>Administración de credenciales</w:t>
            </w:r>
          </w:p>
        </w:tc>
        <w:tc>
          <w:tcPr>
            <w:tcW w:w="1638" w:type="dxa"/>
            <w:shd w:val="clear" w:color="auto" w:fill="E8CACD"/>
          </w:tcPr>
          <w:p w14:paraId="0620347E" w14:textId="77777777" w:rsidR="00676B64" w:rsidRDefault="00676B64" w:rsidP="00676B64">
            <w:r>
              <w:t>ALTO</w:t>
            </w:r>
          </w:p>
        </w:tc>
        <w:tc>
          <w:tcPr>
            <w:tcW w:w="1846" w:type="dxa"/>
            <w:shd w:val="clear" w:color="auto" w:fill="E8CACD"/>
          </w:tcPr>
          <w:p w14:paraId="1C8A6B77" w14:textId="77777777" w:rsidR="00676B64" w:rsidRDefault="00676B64" w:rsidP="00676B64">
            <w:r>
              <w:t>ALTO</w:t>
            </w:r>
          </w:p>
        </w:tc>
        <w:tc>
          <w:tcPr>
            <w:tcW w:w="1400" w:type="dxa"/>
            <w:shd w:val="clear" w:color="auto" w:fill="FFE599" w:themeFill="accent4" w:themeFillTint="66"/>
          </w:tcPr>
          <w:p w14:paraId="054975B9" w14:textId="77777777" w:rsidR="00676B64" w:rsidRDefault="00676B64" w:rsidP="00676B64">
            <w:r>
              <w:t>MEDIO</w:t>
            </w:r>
          </w:p>
        </w:tc>
        <w:tc>
          <w:tcPr>
            <w:tcW w:w="1605" w:type="dxa"/>
            <w:shd w:val="clear" w:color="auto" w:fill="C5E0B3" w:themeFill="accent6" w:themeFillTint="66"/>
          </w:tcPr>
          <w:p w14:paraId="6E35E43D" w14:textId="77777777" w:rsidR="00676B64" w:rsidRDefault="00676B64" w:rsidP="00676B64">
            <w:r>
              <w:t>BAJO</w:t>
            </w:r>
          </w:p>
        </w:tc>
        <w:tc>
          <w:tcPr>
            <w:tcW w:w="1467" w:type="dxa"/>
            <w:shd w:val="clear" w:color="auto" w:fill="E8CACD"/>
          </w:tcPr>
          <w:p w14:paraId="2481F48B" w14:textId="77777777" w:rsidR="00676B64" w:rsidRDefault="00676B64" w:rsidP="00676B64">
            <w:r>
              <w:t>ALTO</w:t>
            </w:r>
          </w:p>
        </w:tc>
      </w:tr>
      <w:tr w:rsidR="00676B64" w14:paraId="4E29A74C" w14:textId="77777777" w:rsidTr="00676B64">
        <w:trPr>
          <w:trHeight w:val="1491"/>
        </w:trPr>
        <w:tc>
          <w:tcPr>
            <w:tcW w:w="2410" w:type="dxa"/>
            <w:shd w:val="clear" w:color="auto" w:fill="D9E2F3" w:themeFill="accent1" w:themeFillTint="33"/>
          </w:tcPr>
          <w:p w14:paraId="1A991E79" w14:textId="77777777" w:rsidR="00676B64" w:rsidRDefault="00676B64" w:rsidP="00676B64">
            <w:pPr>
              <w:ind w:left="136"/>
            </w:pPr>
            <w:r>
              <w:lastRenderedPageBreak/>
              <w:t>Administración de la información de los estudios del estudiante</w:t>
            </w:r>
          </w:p>
        </w:tc>
        <w:tc>
          <w:tcPr>
            <w:tcW w:w="1638" w:type="dxa"/>
            <w:shd w:val="clear" w:color="auto" w:fill="E8CACD"/>
          </w:tcPr>
          <w:p w14:paraId="7F32C312" w14:textId="77777777" w:rsidR="00676B64" w:rsidRDefault="00676B64" w:rsidP="00676B64">
            <w:r>
              <w:t>ALTO</w:t>
            </w:r>
          </w:p>
        </w:tc>
        <w:tc>
          <w:tcPr>
            <w:tcW w:w="1846" w:type="dxa"/>
            <w:shd w:val="clear" w:color="auto" w:fill="E8CACD"/>
          </w:tcPr>
          <w:p w14:paraId="597295CE" w14:textId="77777777" w:rsidR="00676B64" w:rsidRDefault="00676B64" w:rsidP="00676B64">
            <w:r>
              <w:t>ALTO</w:t>
            </w:r>
          </w:p>
        </w:tc>
        <w:tc>
          <w:tcPr>
            <w:tcW w:w="1400" w:type="dxa"/>
            <w:shd w:val="clear" w:color="auto" w:fill="E8CACD"/>
          </w:tcPr>
          <w:p w14:paraId="1BE9DAE0" w14:textId="77777777" w:rsidR="00676B64" w:rsidRDefault="00676B64" w:rsidP="00676B64">
            <w:r>
              <w:t>ALTO</w:t>
            </w:r>
          </w:p>
        </w:tc>
        <w:tc>
          <w:tcPr>
            <w:tcW w:w="1605" w:type="dxa"/>
            <w:shd w:val="clear" w:color="auto" w:fill="FFE599" w:themeFill="accent4" w:themeFillTint="66"/>
          </w:tcPr>
          <w:p w14:paraId="757E9173" w14:textId="77777777" w:rsidR="00676B64" w:rsidRDefault="00676B64" w:rsidP="00676B64">
            <w:r>
              <w:t>MEDIO</w:t>
            </w:r>
          </w:p>
        </w:tc>
        <w:tc>
          <w:tcPr>
            <w:tcW w:w="1467" w:type="dxa"/>
            <w:shd w:val="clear" w:color="auto" w:fill="E8CACD"/>
          </w:tcPr>
          <w:p w14:paraId="139ECCF6" w14:textId="77777777" w:rsidR="00676B64" w:rsidRDefault="00676B64" w:rsidP="00676B64">
            <w:pPr>
              <w:keepNext/>
            </w:pPr>
            <w:r>
              <w:t>ALTO</w:t>
            </w:r>
          </w:p>
        </w:tc>
      </w:tr>
    </w:tbl>
    <w:p w14:paraId="01BD02ED" w14:textId="08EAF684" w:rsidR="00676B64" w:rsidRDefault="00D40DC9" w:rsidP="00676B64">
      <w:pPr>
        <w:pStyle w:val="Descripcin"/>
        <w:framePr w:hSpace="141" w:wrap="around" w:vAnchor="text" w:hAnchor="page" w:x="2110" w:y="10423"/>
      </w:pPr>
      <w:del w:id="1055" w:author="David Recio" w:date="2022-06-22T20:24:00Z">
        <w:r w:rsidDel="004439FF">
          <w:fldChar w:fldCharType="begin"/>
        </w:r>
        <w:r w:rsidDel="004439FF">
          <w:delInstrText xml:space="preserve"> SEQ Tabla \* ARABIC </w:delInstrText>
        </w:r>
        <w:r w:rsidDel="004439FF">
          <w:fldChar w:fldCharType="separate"/>
        </w:r>
        <w:r w:rsidR="00676B64" w:rsidDel="004439FF">
          <w:rPr>
            <w:noProof/>
          </w:rPr>
          <w:delText>3</w:delText>
        </w:r>
        <w:r w:rsidDel="004439FF">
          <w:rPr>
            <w:noProof/>
          </w:rPr>
          <w:fldChar w:fldCharType="end"/>
        </w:r>
      </w:del>
      <w:del w:id="1056" w:author="David Recio" w:date="2022-06-22T20:25:00Z">
        <w:r w:rsidR="00676B64" w:rsidDel="004439FF">
          <w:delText xml:space="preserve"> Guía de la Seguridad de las TIC</w:delText>
        </w:r>
      </w:del>
    </w:p>
    <w:p w14:paraId="689B578A" w14:textId="77777777" w:rsidR="006044FC" w:rsidRDefault="006044FC" w:rsidP="008F1AD3"/>
    <w:p w14:paraId="19FEFDDD" w14:textId="16F20DC4" w:rsidR="00555BF3" w:rsidRDefault="00555BF3" w:rsidP="39E28D74"/>
    <w:p w14:paraId="5C5BA0A7" w14:textId="5E68FCDA" w:rsidR="005A1B34" w:rsidRDefault="005A1B34" w:rsidP="39E28D74"/>
    <w:p w14:paraId="7CB92E41" w14:textId="01ACC051" w:rsidR="005A1B34" w:rsidRDefault="005A1B34" w:rsidP="39E28D74">
      <w:r>
        <w:t>En base a la tabla anterior</w:t>
      </w:r>
      <w:r w:rsidR="00533D40">
        <w:t xml:space="preserve"> [ver tabla 3]</w:t>
      </w:r>
      <w:r w:rsidR="009A1928">
        <w:t>, se analizar</w:t>
      </w:r>
      <w:r w:rsidR="00533D40">
        <w:t>á</w:t>
      </w:r>
      <w:r w:rsidR="009A1928">
        <w:t xml:space="preserve"> la prevención y respuesta en cada nivel</w:t>
      </w:r>
      <w:r w:rsidR="00533D40">
        <w:t>:</w:t>
      </w:r>
    </w:p>
    <w:p w14:paraId="288C6A08" w14:textId="58AE3BC7" w:rsidR="007D71E7" w:rsidRPr="00674A74" w:rsidRDefault="007D71E7" w:rsidP="007513A8">
      <w:pPr>
        <w:pStyle w:val="Prrafodelista"/>
        <w:numPr>
          <w:ilvl w:val="0"/>
          <w:numId w:val="17"/>
        </w:numPr>
        <w:rPr>
          <w:b/>
          <w:bCs/>
        </w:rPr>
      </w:pPr>
      <w:r w:rsidRPr="00674A74">
        <w:rPr>
          <w:b/>
          <w:bCs/>
        </w:rPr>
        <w:t>Nivel alto</w:t>
      </w:r>
    </w:p>
    <w:p w14:paraId="2F3829D2" w14:textId="5C0058B4" w:rsidR="00674A74" w:rsidRDefault="00674A74" w:rsidP="00674A74">
      <w:pPr>
        <w:ind w:left="360"/>
      </w:pPr>
      <w:r>
        <w:t xml:space="preserve">Se puede ver una clara importancia </w:t>
      </w:r>
      <w:r w:rsidR="00533D40">
        <w:t>de</w:t>
      </w:r>
      <w:r>
        <w:t xml:space="preserve"> la integridad, autenticidad y confidencialidad.</w:t>
      </w:r>
    </w:p>
    <w:p w14:paraId="7EE8E0C2" w14:textId="35E3135C" w:rsidR="009A1928" w:rsidRPr="00674A74" w:rsidRDefault="009A1928" w:rsidP="007513A8">
      <w:pPr>
        <w:pStyle w:val="Prrafodelista"/>
        <w:numPr>
          <w:ilvl w:val="0"/>
          <w:numId w:val="18"/>
        </w:numPr>
        <w:rPr>
          <w:b/>
          <w:bCs/>
        </w:rPr>
      </w:pPr>
      <w:r w:rsidRPr="00674A74">
        <w:rPr>
          <w:b/>
          <w:bCs/>
        </w:rPr>
        <w:t>Prevención</w:t>
      </w:r>
    </w:p>
    <w:p w14:paraId="3D22D413" w14:textId="55608153" w:rsidR="007D71E7" w:rsidRDefault="005A1B34" w:rsidP="00077216">
      <w:pPr>
        <w:ind w:left="567"/>
      </w:pPr>
      <w:r>
        <w:t>Para abordar esta problemática se ha implementado el uso de tokens, que hacen la labor de transmitir datos sensibles</w:t>
      </w:r>
      <w:r w:rsidR="00C4784B">
        <w:t>. E</w:t>
      </w:r>
      <w:r w:rsidR="007D71E7">
        <w:t>n esta aplicación se u</w:t>
      </w:r>
      <w:r w:rsidR="00C4784B">
        <w:t>tiliza</w:t>
      </w:r>
      <w:r w:rsidR="007D71E7">
        <w:t xml:space="preserve"> el token bearer, que es el encargado de cifrar una serie de datos sensibles,</w:t>
      </w:r>
      <w:r w:rsidR="00C4784B">
        <w:t xml:space="preserve"> a</w:t>
      </w:r>
      <w:r w:rsidR="007D71E7">
        <w:t xml:space="preserve"> los cuales s</w:t>
      </w:r>
      <w:r w:rsidR="00C4784B">
        <w:t>ó</w:t>
      </w:r>
      <w:r w:rsidR="007D71E7">
        <w:t xml:space="preserve">lo tiene acceso el origen, </w:t>
      </w:r>
      <w:r w:rsidR="00C4784B">
        <w:t xml:space="preserve">que </w:t>
      </w:r>
      <w:r w:rsidR="007D71E7">
        <w:t>pueden ser un dato oculto pactado previamente</w:t>
      </w:r>
      <w:r w:rsidR="00C4784B">
        <w:t xml:space="preserve"> y</w:t>
      </w:r>
      <w:r w:rsidR="007D71E7">
        <w:t xml:space="preserve"> único por cada cliente</w:t>
      </w:r>
      <w:r w:rsidR="00C4784B">
        <w:t>. De esta forma se asegura</w:t>
      </w:r>
      <w:r w:rsidR="007D71E7">
        <w:t xml:space="preserve"> que el token es autentico e incorrupto, ya que al destransformarlo y compararlo con el dato almacenado no coincidiría</w:t>
      </w:r>
      <w:r w:rsidR="00C4784B">
        <w:t xml:space="preserve">. Este sistema también </w:t>
      </w:r>
      <w:r w:rsidR="007D71E7">
        <w:t>ofrece esa autenticidad, ya que al ser enlazado a un único cliente s</w:t>
      </w:r>
      <w:r w:rsidR="00C4784B">
        <w:t>ólo puede conocerlo este mismo cliente, además</w:t>
      </w:r>
      <w:r w:rsidR="007D71E7">
        <w:t xml:space="preserve"> del típico acceso mediante una contraseña segura</w:t>
      </w:r>
      <w:r w:rsidR="009A1928">
        <w:t>, compuesta por caracteres numéricos, símbolos y no numéricos.</w:t>
      </w:r>
    </w:p>
    <w:p w14:paraId="19BA1BD7" w14:textId="3C4586B3" w:rsidR="009A1928" w:rsidRDefault="009A1928" w:rsidP="00674A74">
      <w:pPr>
        <w:ind w:left="1080"/>
      </w:pPr>
      <w:r>
        <w:lastRenderedPageBreak/>
        <w:t xml:space="preserve">Por </w:t>
      </w:r>
      <w:r w:rsidR="00C4784B">
        <w:t>ú</w:t>
      </w:r>
      <w:r>
        <w:t>ltimo</w:t>
      </w:r>
      <w:r w:rsidR="00077216">
        <w:t>,</w:t>
      </w:r>
      <w:r>
        <w:t xml:space="preserve"> cabe destacar que toda información personal que se almacene en la base de datos estará cifrada.</w:t>
      </w:r>
    </w:p>
    <w:p w14:paraId="780CAE2C" w14:textId="56C55FA6" w:rsidR="009A1928" w:rsidRPr="00533D40" w:rsidRDefault="009A1928" w:rsidP="007513A8">
      <w:pPr>
        <w:pStyle w:val="Prrafodelista"/>
        <w:numPr>
          <w:ilvl w:val="0"/>
          <w:numId w:val="19"/>
        </w:numPr>
        <w:rPr>
          <w:b/>
          <w:bCs/>
        </w:rPr>
      </w:pPr>
      <w:r w:rsidRPr="00533D40">
        <w:rPr>
          <w:b/>
          <w:bCs/>
        </w:rPr>
        <w:t>Respuesta</w:t>
      </w:r>
    </w:p>
    <w:p w14:paraId="6CF35618" w14:textId="199A93F6" w:rsidR="00674A74" w:rsidRDefault="00674A74" w:rsidP="00077216">
      <w:pPr>
        <w:ind w:left="567"/>
      </w:pPr>
      <w:r>
        <w:t>Debido a la criticidad del nivel</w:t>
      </w:r>
      <w:r w:rsidR="00077216">
        <w:t>,</w:t>
      </w:r>
      <w:r>
        <w:t xml:space="preserve"> se optar</w:t>
      </w:r>
      <w:r w:rsidR="00C4784B">
        <w:t>á</w:t>
      </w:r>
      <w:r>
        <w:t xml:space="preserve"> por el apagado o la </w:t>
      </w:r>
      <w:r w:rsidR="009B1006">
        <w:t>redirección</w:t>
      </w:r>
      <w:r>
        <w:t xml:space="preserve"> del servicio en otro puerto según el nivel de riesgo, independientemente de la medida que se tomar</w:t>
      </w:r>
      <w:r w:rsidR="00077216">
        <w:t>á</w:t>
      </w:r>
      <w:r>
        <w:t xml:space="preserve"> anteriormente,</w:t>
      </w:r>
      <w:r w:rsidR="00077216">
        <w:t xml:space="preserve"> y</w:t>
      </w:r>
      <w:r>
        <w:t xml:space="preserve"> se procederá a un análisis y recuperación de datos, para determinar que mejora aplicar para reforzar la prevención.</w:t>
      </w:r>
    </w:p>
    <w:p w14:paraId="3C3E4008" w14:textId="05E195AB" w:rsidR="00674A74" w:rsidRDefault="00674A74" w:rsidP="00674A74"/>
    <w:p w14:paraId="3A3764B6" w14:textId="59808909" w:rsidR="00674A74" w:rsidRPr="00337BA8" w:rsidRDefault="00674A74" w:rsidP="007513A8">
      <w:pPr>
        <w:pStyle w:val="Prrafodelista"/>
        <w:numPr>
          <w:ilvl w:val="0"/>
          <w:numId w:val="17"/>
        </w:numPr>
        <w:ind w:left="142"/>
        <w:rPr>
          <w:b/>
          <w:bCs/>
        </w:rPr>
      </w:pPr>
      <w:r w:rsidRPr="00337BA8">
        <w:rPr>
          <w:b/>
          <w:bCs/>
        </w:rPr>
        <w:t>Nivel medio</w:t>
      </w:r>
    </w:p>
    <w:p w14:paraId="7968E2B7" w14:textId="56DB16BC" w:rsidR="00674A74" w:rsidRDefault="00674A74" w:rsidP="00337BA8">
      <w:pPr>
        <w:pStyle w:val="Prrafodelista"/>
        <w:ind w:left="142"/>
      </w:pPr>
      <w:r>
        <w:t>En este apartado s</w:t>
      </w:r>
      <w:r w:rsidR="00077216">
        <w:t>ó</w:t>
      </w:r>
      <w:r>
        <w:t xml:space="preserve">lo se encuentra la </w:t>
      </w:r>
      <w:r w:rsidR="00D75348">
        <w:t>trazabilidad</w:t>
      </w:r>
      <w:r>
        <w:t xml:space="preserve"> ya que</w:t>
      </w:r>
      <w:r w:rsidR="00077216">
        <w:t>,</w:t>
      </w:r>
      <w:r>
        <w:t xml:space="preserve"> aunque se produzca una fuga de datos, al estar </w:t>
      </w:r>
      <w:r w:rsidR="00F61BCE">
        <w:t>cifrados no serán de mucha utilidad al atacante.</w:t>
      </w:r>
    </w:p>
    <w:p w14:paraId="212F4C96" w14:textId="62205B9C" w:rsidR="00F61BCE" w:rsidRPr="008B648C" w:rsidRDefault="008B648C" w:rsidP="007513A8">
      <w:pPr>
        <w:pStyle w:val="Prrafodelista"/>
        <w:numPr>
          <w:ilvl w:val="0"/>
          <w:numId w:val="20"/>
        </w:numPr>
        <w:rPr>
          <w:b/>
          <w:bCs/>
        </w:rPr>
      </w:pPr>
      <w:r w:rsidRPr="008B648C">
        <w:rPr>
          <w:b/>
          <w:bCs/>
        </w:rPr>
        <w:t>Prevención</w:t>
      </w:r>
      <w:r w:rsidR="00F61BCE" w:rsidRPr="008B648C">
        <w:rPr>
          <w:b/>
          <w:bCs/>
        </w:rPr>
        <w:t xml:space="preserve"> </w:t>
      </w:r>
    </w:p>
    <w:p w14:paraId="49ACF5CE" w14:textId="37E50584" w:rsidR="00F61BCE" w:rsidRDefault="00F61BCE" w:rsidP="00337BA8">
      <w:pPr>
        <w:pStyle w:val="Prrafodelista"/>
        <w:ind w:left="426"/>
      </w:pPr>
      <w:r>
        <w:t>Para prevenir esa sustracción de información, se establece una medida de doble autentificación</w:t>
      </w:r>
      <w:r w:rsidR="00077216">
        <w:t xml:space="preserve"> </w:t>
      </w:r>
      <w:r>
        <w:t xml:space="preserve">(contraseña y token), </w:t>
      </w:r>
      <w:r w:rsidR="00077216">
        <w:t xml:space="preserve">y </w:t>
      </w:r>
      <w:r>
        <w:t xml:space="preserve">a su vez se </w:t>
      </w:r>
      <w:r w:rsidR="008B648C">
        <w:t>proporcionará</w:t>
      </w:r>
      <w:r>
        <w:t xml:space="preserve"> una cookie en el navegador del cliente</w:t>
      </w:r>
      <w:r w:rsidR="00077216">
        <w:t>,</w:t>
      </w:r>
      <w:r>
        <w:t xml:space="preserve"> que expondrá quien ha usado el servicio,</w:t>
      </w:r>
      <w:r w:rsidR="00077216">
        <w:t xml:space="preserve"> </w:t>
      </w:r>
      <w:r>
        <w:t xml:space="preserve">hora y día </w:t>
      </w:r>
      <w:r w:rsidR="00077216">
        <w:t>que fueron</w:t>
      </w:r>
      <w:r>
        <w:t xml:space="preserve"> realizadas las operaciones.</w:t>
      </w:r>
    </w:p>
    <w:p w14:paraId="7DBE6F87" w14:textId="1831AF8E" w:rsidR="00F61BCE" w:rsidRPr="008B648C" w:rsidRDefault="00F61BCE" w:rsidP="007513A8">
      <w:pPr>
        <w:pStyle w:val="Prrafodelista"/>
        <w:numPr>
          <w:ilvl w:val="0"/>
          <w:numId w:val="21"/>
        </w:numPr>
        <w:rPr>
          <w:b/>
          <w:bCs/>
        </w:rPr>
      </w:pPr>
      <w:r w:rsidRPr="008B648C">
        <w:rPr>
          <w:b/>
          <w:bCs/>
        </w:rPr>
        <w:t>Respuesta</w:t>
      </w:r>
    </w:p>
    <w:p w14:paraId="45288778" w14:textId="6E148683" w:rsidR="00F61BCE" w:rsidRDefault="00F61BCE" w:rsidP="00337BA8">
      <w:pPr>
        <w:pStyle w:val="Prrafodelista"/>
        <w:ind w:left="426"/>
      </w:pPr>
      <w:r>
        <w:t xml:space="preserve">En el momento que se detecte una filtración se </w:t>
      </w:r>
      <w:r w:rsidR="008B648C">
        <w:t>bloquear</w:t>
      </w:r>
      <w:r w:rsidR="00077216">
        <w:t>á</w:t>
      </w:r>
      <w:r w:rsidR="008B648C">
        <w:t xml:space="preserve"> el acceso a la persona implicada y al usuario afectado,</w:t>
      </w:r>
      <w:r w:rsidR="00077216">
        <w:t xml:space="preserve"> y</w:t>
      </w:r>
      <w:r w:rsidR="008B648C">
        <w:t xml:space="preserve"> se le mandar</w:t>
      </w:r>
      <w:r w:rsidR="00077216">
        <w:t>á</w:t>
      </w:r>
      <w:r w:rsidR="008B648C">
        <w:t xml:space="preserve"> un mensaje de cambio de credenciales.</w:t>
      </w:r>
    </w:p>
    <w:p w14:paraId="400E99B3" w14:textId="77777777" w:rsidR="00337BA8" w:rsidRDefault="00337BA8" w:rsidP="008B648C">
      <w:pPr>
        <w:pStyle w:val="Prrafodelista"/>
        <w:ind w:left="1080"/>
      </w:pPr>
    </w:p>
    <w:p w14:paraId="372B130C" w14:textId="3687941E" w:rsidR="00337BA8" w:rsidRPr="00D75348" w:rsidRDefault="00337BA8" w:rsidP="007513A8">
      <w:pPr>
        <w:pStyle w:val="Prrafodelista"/>
        <w:numPr>
          <w:ilvl w:val="0"/>
          <w:numId w:val="17"/>
        </w:numPr>
        <w:ind w:left="142"/>
        <w:rPr>
          <w:b/>
          <w:bCs/>
        </w:rPr>
      </w:pPr>
      <w:r w:rsidRPr="00D75348">
        <w:rPr>
          <w:b/>
          <w:bCs/>
        </w:rPr>
        <w:t>Nivel bajo</w:t>
      </w:r>
    </w:p>
    <w:p w14:paraId="1A73D0CF" w14:textId="35A8706A" w:rsidR="00337BA8" w:rsidRDefault="00337BA8" w:rsidP="00337BA8">
      <w:pPr>
        <w:pStyle w:val="Prrafodelista"/>
        <w:ind w:left="142"/>
      </w:pPr>
      <w:r>
        <w:t xml:space="preserve">Aunque sea </w:t>
      </w:r>
      <w:r w:rsidR="00D75348">
        <w:t xml:space="preserve">un </w:t>
      </w:r>
      <w:r w:rsidR="00077216">
        <w:t>API</w:t>
      </w:r>
      <w:r>
        <w:t xml:space="preserve"> REST y necesite estar disponible todo el tiempo, en la gran mayoría de casos no es necesario interactuar constantemente con ella</w:t>
      </w:r>
      <w:r w:rsidR="00D75348">
        <w:t xml:space="preserve">, por eso </w:t>
      </w:r>
      <w:r w:rsidR="00077216">
        <w:t>en comparación con</w:t>
      </w:r>
      <w:r w:rsidR="00D75348">
        <w:t xml:space="preserve"> las demás partes, </w:t>
      </w:r>
      <w:r w:rsidR="00077216">
        <w:t>é</w:t>
      </w:r>
      <w:r w:rsidR="00D75348">
        <w:t>sta es la menos importante.</w:t>
      </w:r>
    </w:p>
    <w:p w14:paraId="15F08C08" w14:textId="4DFF35F8" w:rsidR="00D75348" w:rsidRPr="00077216" w:rsidRDefault="00D75348" w:rsidP="007513A8">
      <w:pPr>
        <w:pStyle w:val="Prrafodelista"/>
        <w:numPr>
          <w:ilvl w:val="0"/>
          <w:numId w:val="22"/>
        </w:numPr>
        <w:rPr>
          <w:b/>
          <w:bCs/>
        </w:rPr>
      </w:pPr>
      <w:r w:rsidRPr="00077216">
        <w:rPr>
          <w:b/>
          <w:bCs/>
        </w:rPr>
        <w:t>Prevención</w:t>
      </w:r>
    </w:p>
    <w:p w14:paraId="52C638CB" w14:textId="02527F01" w:rsidR="00D75348" w:rsidRDefault="00077216" w:rsidP="00077216">
      <w:pPr>
        <w:pStyle w:val="Prrafodelista"/>
        <w:ind w:left="426"/>
      </w:pPr>
      <w:r>
        <w:lastRenderedPageBreak/>
        <w:t>L</w:t>
      </w:r>
      <w:r w:rsidR="00D75348">
        <w:t>a</w:t>
      </w:r>
      <w:r>
        <w:t xml:space="preserve"> prevención de la</w:t>
      </w:r>
      <w:r w:rsidR="00D75348">
        <w:t xml:space="preserve"> desconexión de los clientes suscritos</w:t>
      </w:r>
      <w:r>
        <w:t xml:space="preserve"> </w:t>
      </w:r>
      <w:r w:rsidR="00D75348">
        <w:t>se encuentra</w:t>
      </w:r>
      <w:r>
        <w:t xml:space="preserve"> </w:t>
      </w:r>
      <w:r w:rsidR="00D75348">
        <w:t>alojada en un servidor de AWS</w:t>
      </w:r>
      <w:r>
        <w:t>,</w:t>
      </w:r>
      <w:r w:rsidR="00D75348">
        <w:t xml:space="preserve"> que es el encargado de establecer un entorno seguro, flexible e independiente al país de origen.</w:t>
      </w:r>
    </w:p>
    <w:p w14:paraId="57C1E0FF" w14:textId="7E166491" w:rsidR="00D75348" w:rsidRPr="00077216" w:rsidRDefault="00D75348" w:rsidP="007513A8">
      <w:pPr>
        <w:pStyle w:val="Prrafodelista"/>
        <w:numPr>
          <w:ilvl w:val="0"/>
          <w:numId w:val="23"/>
        </w:numPr>
        <w:rPr>
          <w:b/>
          <w:bCs/>
        </w:rPr>
      </w:pPr>
      <w:r w:rsidRPr="00077216">
        <w:rPr>
          <w:b/>
          <w:bCs/>
        </w:rPr>
        <w:t>Respuesta</w:t>
      </w:r>
    </w:p>
    <w:p w14:paraId="7822F21A" w14:textId="05300442" w:rsidR="00D75348" w:rsidRDefault="00D75348" w:rsidP="00077216">
      <w:pPr>
        <w:pStyle w:val="Prrafodelista"/>
        <w:ind w:left="426"/>
      </w:pPr>
      <w:r>
        <w:t>En caso de haber picos de peticiones, se puede ampliar la capacidad del servidor de forma rápida, para adaptarse a dicha afluencia.</w:t>
      </w:r>
    </w:p>
    <w:p w14:paraId="56450BA8" w14:textId="77777777" w:rsidR="00337BA8" w:rsidRDefault="00337BA8" w:rsidP="00337BA8">
      <w:pPr>
        <w:pStyle w:val="Prrafodelista"/>
        <w:ind w:left="142"/>
      </w:pPr>
    </w:p>
    <w:p w14:paraId="3E711FA7" w14:textId="56ADACFD" w:rsidR="00691F54" w:rsidRDefault="00F61BCE" w:rsidP="00691F54">
      <w:r>
        <w:tab/>
      </w:r>
    </w:p>
    <w:p w14:paraId="06B9821F" w14:textId="77777777" w:rsidR="00691F54" w:rsidRDefault="00691F54" w:rsidP="00691F54">
      <w:pPr>
        <w:pStyle w:val="Prrafodelista"/>
      </w:pPr>
    </w:p>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060D28D1" w:rsidR="00330B30" w:rsidRPr="00747FD4" w:rsidRDefault="009B3341" w:rsidP="00EF1449">
      <w:pPr>
        <w:pStyle w:val="Ttulo1"/>
        <w:framePr w:wrap="notBeside"/>
      </w:pPr>
      <w:r>
        <w:lastRenderedPageBreak/>
        <w:br/>
      </w:r>
      <w:bookmarkStart w:id="1057" w:name="_Toc106131031"/>
      <w:r w:rsidR="5DC65E9C">
        <w:t xml:space="preserve">Diseño </w:t>
      </w:r>
      <w:del w:id="1058" w:author="David Recio" w:date="2022-06-24T16:06:00Z">
        <w:r w:rsidR="5DC65E9C" w:rsidDel="00236559">
          <w:delText>e i</w:delText>
        </w:r>
        <w:r w:rsidR="34347435" w:rsidDel="00236559">
          <w:delText>mplementación</w:delText>
        </w:r>
      </w:del>
      <w:bookmarkEnd w:id="1057"/>
    </w:p>
    <w:p w14:paraId="6F1B795D" w14:textId="328F7EE1" w:rsidR="00EC3B4C" w:rsidRDefault="00EC3B4C" w:rsidP="005E6132">
      <w:pPr>
        <w:pStyle w:val="Ttulo2"/>
        <w:rPr>
          <w:ins w:id="1059" w:author="David Recio" w:date="2022-06-24T16:20:00Z"/>
        </w:rPr>
      </w:pPr>
      <w:bookmarkStart w:id="1060" w:name="_Toc106131032"/>
      <w:ins w:id="1061" w:author="David Recio" w:date="2022-06-24T16:11:00Z">
        <w:r w:rsidRPr="005E6132">
          <w:t>Arquitectura</w:t>
        </w:r>
        <w:r w:rsidRPr="00EC3B4C">
          <w:t xml:space="preserve"> del Sistema</w:t>
        </w:r>
      </w:ins>
    </w:p>
    <w:p w14:paraId="52A58390" w14:textId="53AFA66E" w:rsidR="001920B7" w:rsidRDefault="00A8054D" w:rsidP="001920B7">
      <w:pPr>
        <w:rPr>
          <w:ins w:id="1062" w:author="David Recio" w:date="2022-06-24T17:09:00Z"/>
        </w:rPr>
      </w:pPr>
      <w:ins w:id="1063" w:author="David Recio" w:date="2022-06-24T16:20:00Z">
        <w:r>
          <w:t xml:space="preserve">Para </w:t>
        </w:r>
      </w:ins>
      <w:ins w:id="1064" w:author="David Recio" w:date="2022-06-24T16:21:00Z">
        <w:r>
          <w:t xml:space="preserve">poder </w:t>
        </w:r>
      </w:ins>
      <w:ins w:id="1065" w:author="David Recio" w:date="2022-06-24T16:22:00Z">
        <w:r w:rsidR="000B4201">
          <w:t>cubrir el análisis del capítulo 4</w:t>
        </w:r>
      </w:ins>
      <w:ins w:id="1066" w:author="David Recio" w:date="2022-06-24T16:27:00Z">
        <w:r w:rsidR="000B4201">
          <w:t>,</w:t>
        </w:r>
      </w:ins>
      <w:ins w:id="1067" w:author="David Recio" w:date="2022-06-24T16:22:00Z">
        <w:r w:rsidR="000B4201">
          <w:t xml:space="preserve"> s</w:t>
        </w:r>
      </w:ins>
      <w:ins w:id="1068" w:author="David Recio" w:date="2022-06-24T16:23:00Z">
        <w:r w:rsidR="000B4201">
          <w:t xml:space="preserve">e ha elegido una arquitectura que </w:t>
        </w:r>
      </w:ins>
      <w:ins w:id="1069" w:author="David Recio" w:date="2022-06-24T16:27:00Z">
        <w:r w:rsidR="000B4201">
          <w:t>se divide en dos partes, la pri</w:t>
        </w:r>
      </w:ins>
      <w:ins w:id="1070" w:author="David Recio" w:date="2022-06-24T16:28:00Z">
        <w:r w:rsidR="000B4201">
          <w:t>mera parte es el Backend</w:t>
        </w:r>
      </w:ins>
      <w:ins w:id="1071" w:author="David Recio" w:date="2022-06-24T16:30:00Z">
        <w:r w:rsidR="005B1355">
          <w:t xml:space="preserve"> donde se desarrolla la parte funcional d</w:t>
        </w:r>
      </w:ins>
      <w:ins w:id="1072" w:author="David Recio" w:date="2022-06-24T16:31:00Z">
        <w:r w:rsidR="005B1355">
          <w:t>e la API y la segunda parte un ligero Frontend donde se encuentra</w:t>
        </w:r>
      </w:ins>
      <w:ins w:id="1073" w:author="David Recio" w:date="2022-06-24T16:32:00Z">
        <w:r w:rsidR="005B1355">
          <w:t xml:space="preserve"> una interfaz simple que sirve como herramienta para acceder a la API.</w:t>
        </w:r>
      </w:ins>
    </w:p>
    <w:p w14:paraId="32B51809" w14:textId="77777777" w:rsidR="001920B7" w:rsidRPr="00A8054D" w:rsidRDefault="001920B7" w:rsidP="001920B7">
      <w:pPr>
        <w:rPr>
          <w:ins w:id="1074" w:author="David Recio" w:date="2022-06-24T17:09:00Z"/>
        </w:rPr>
      </w:pPr>
      <w:ins w:id="1075" w:author="David Recio" w:date="2022-06-24T17:09:00Z">
        <w:r>
          <w:rPr>
            <w:noProof/>
          </w:rPr>
          <mc:AlternateContent>
            <mc:Choice Requires="wps">
              <w:drawing>
                <wp:anchor distT="0" distB="0" distL="114300" distR="114300" simplePos="0" relativeHeight="251691008" behindDoc="0" locked="0" layoutInCell="1" allowOverlap="1" wp14:anchorId="6867DA3F" wp14:editId="732C9FF0">
                  <wp:simplePos x="0" y="0"/>
                  <wp:positionH relativeFrom="column">
                    <wp:posOffset>979170</wp:posOffset>
                  </wp:positionH>
                  <wp:positionV relativeFrom="paragraph">
                    <wp:posOffset>3068955</wp:posOffset>
                  </wp:positionV>
                  <wp:extent cx="3381375" cy="635"/>
                  <wp:effectExtent l="0" t="0" r="0" b="0"/>
                  <wp:wrapNone/>
                  <wp:docPr id="218" name="Cuadro de texto 218"/>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26AE08B6" w14:textId="77777777" w:rsidR="001920B7" w:rsidRPr="00FA78EB" w:rsidRDefault="001920B7" w:rsidP="001920B7">
                              <w:pPr>
                                <w:pStyle w:val="Descripcin"/>
                                <w:rPr>
                                  <w:i w:val="0"/>
                                  <w:iCs w:val="0"/>
                                  <w:noProof/>
                                  <w:sz w:val="24"/>
                                </w:rPr>
                              </w:pPr>
                              <w:r w:rsidRPr="00FA78EB">
                                <w:rPr>
                                  <w:i w:val="0"/>
                                  <w:iCs w:val="0"/>
                                </w:rPr>
                                <w:t xml:space="preserve">Ilustración </w:t>
                              </w:r>
                              <w:r w:rsidRPr="00FA78EB">
                                <w:rPr>
                                  <w:i w:val="0"/>
                                  <w:iCs w:val="0"/>
                                </w:rPr>
                                <w:fldChar w:fldCharType="begin"/>
                              </w:r>
                              <w:r w:rsidRPr="00FA78EB">
                                <w:rPr>
                                  <w:i w:val="0"/>
                                  <w:iCs w:val="0"/>
                                </w:rPr>
                                <w:instrText xml:space="preserve"> SEQ Ilustración \* ARABIC </w:instrText>
                              </w:r>
                              <w:r w:rsidRPr="00FA78EB">
                                <w:rPr>
                                  <w:i w:val="0"/>
                                  <w:iCs w:val="0"/>
                                </w:rPr>
                                <w:fldChar w:fldCharType="separate"/>
                              </w:r>
                              <w:r w:rsidRPr="00FA78EB">
                                <w:rPr>
                                  <w:i w:val="0"/>
                                  <w:iCs w:val="0"/>
                                  <w:noProof/>
                                </w:rPr>
                                <w:t>13</w:t>
                              </w:r>
                              <w:r w:rsidRPr="00FA78EB">
                                <w:rPr>
                                  <w:i w:val="0"/>
                                  <w:iCs w:val="0"/>
                                </w:rPr>
                                <w:fldChar w:fldCharType="end"/>
                              </w:r>
                              <w:r w:rsidRPr="00FA78EB">
                                <w:rPr>
                                  <w:i w:val="0"/>
                                  <w:iCs w:val="0"/>
                                </w:rPr>
                                <w:t>. Modelo de arquitectura Servicio Web RESTful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7DA3F" id="Cuadro de texto 218" o:spid="_x0000_s1030" type="#_x0000_t202" style="position:absolute;left:0;text-align:left;margin-left:77.1pt;margin-top:241.65pt;width:266.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UGGwIAAD8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e1s/umaM0mxm/l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" stroked="f">
                  <v:textbox style="mso-fit-shape-to-text:t" inset="0,0,0,0">
                    <w:txbxContent>
                      <w:p w14:paraId="26AE08B6" w14:textId="77777777" w:rsidR="001920B7" w:rsidRPr="00FA78EB" w:rsidRDefault="001920B7" w:rsidP="001920B7">
                        <w:pPr>
                          <w:pStyle w:val="Descripcin"/>
                          <w:rPr>
                            <w:i w:val="0"/>
                            <w:iCs w:val="0"/>
                            <w:noProof/>
                            <w:sz w:val="24"/>
                          </w:rPr>
                        </w:pPr>
                        <w:r w:rsidRPr="00FA78EB">
                          <w:rPr>
                            <w:i w:val="0"/>
                            <w:iCs w:val="0"/>
                          </w:rPr>
                          <w:t xml:space="preserve">Ilustración </w:t>
                        </w:r>
                        <w:r w:rsidRPr="00FA78EB">
                          <w:rPr>
                            <w:i w:val="0"/>
                            <w:iCs w:val="0"/>
                          </w:rPr>
                          <w:fldChar w:fldCharType="begin"/>
                        </w:r>
                        <w:r w:rsidRPr="00FA78EB">
                          <w:rPr>
                            <w:i w:val="0"/>
                            <w:iCs w:val="0"/>
                          </w:rPr>
                          <w:instrText xml:space="preserve"> SEQ Ilustración \* ARABIC </w:instrText>
                        </w:r>
                        <w:r w:rsidRPr="00FA78EB">
                          <w:rPr>
                            <w:i w:val="0"/>
                            <w:iCs w:val="0"/>
                          </w:rPr>
                          <w:fldChar w:fldCharType="separate"/>
                        </w:r>
                        <w:r w:rsidRPr="00FA78EB">
                          <w:rPr>
                            <w:i w:val="0"/>
                            <w:iCs w:val="0"/>
                            <w:noProof/>
                          </w:rPr>
                          <w:t>13</w:t>
                        </w:r>
                        <w:r w:rsidRPr="00FA78EB">
                          <w:rPr>
                            <w:i w:val="0"/>
                            <w:iCs w:val="0"/>
                          </w:rPr>
                          <w:fldChar w:fldCharType="end"/>
                        </w:r>
                        <w:r w:rsidRPr="00FA78EB">
                          <w:rPr>
                            <w:i w:val="0"/>
                            <w:iCs w:val="0"/>
                          </w:rPr>
                          <w:t>. Modelo de arquitectura Servicio Web RESTful</w:t>
                        </w:r>
                      </w:p>
                    </w:txbxContent>
                  </v:textbox>
                </v:shape>
              </w:pict>
            </mc:Fallback>
          </mc:AlternateContent>
        </w:r>
        <w:r>
          <w:rPr>
            <w:noProof/>
          </w:rPr>
          <w:drawing>
            <wp:anchor distT="0" distB="0" distL="114300" distR="114300" simplePos="0" relativeHeight="251689984" behindDoc="0" locked="0" layoutInCell="1" allowOverlap="1" wp14:anchorId="1200C076" wp14:editId="41E43586">
              <wp:simplePos x="0" y="0"/>
              <wp:positionH relativeFrom="column">
                <wp:posOffset>3855720</wp:posOffset>
              </wp:positionH>
              <wp:positionV relativeFrom="paragraph">
                <wp:posOffset>834390</wp:posOffset>
              </wp:positionV>
              <wp:extent cx="1428750" cy="1314450"/>
              <wp:effectExtent l="0" t="0" r="0" b="0"/>
              <wp:wrapNone/>
              <wp:docPr id="216" name="Imagen 2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con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1428750" cy="1314450"/>
                      </a:xfrm>
                      <a:prstGeom prst="rect">
                        <a:avLst/>
                      </a:prstGeom>
                    </pic:spPr>
                  </pic:pic>
                </a:graphicData>
              </a:graphic>
            </wp:anchor>
          </w:drawing>
        </w:r>
        <w:r>
          <w:rPr>
            <w:noProof/>
          </w:rPr>
          <mc:AlternateContent>
            <mc:Choice Requires="wps">
              <w:drawing>
                <wp:anchor distT="0" distB="0" distL="114300" distR="114300" simplePos="0" relativeHeight="251686912" behindDoc="0" locked="0" layoutInCell="1" allowOverlap="1" wp14:anchorId="6AE63A88" wp14:editId="1D605FFB">
                  <wp:simplePos x="0" y="0"/>
                  <wp:positionH relativeFrom="column">
                    <wp:posOffset>2633345</wp:posOffset>
                  </wp:positionH>
                  <wp:positionV relativeFrom="paragraph">
                    <wp:posOffset>1891665</wp:posOffset>
                  </wp:positionV>
                  <wp:extent cx="914400" cy="371475"/>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wps:spPr>
                        <wps:txbx>
                          <w:txbxContent>
                            <w:p w14:paraId="7D910867" w14:textId="77777777" w:rsidR="001920B7" w:rsidRPr="00FA78EB" w:rsidRDefault="001920B7" w:rsidP="001920B7">
                              <w:pPr>
                                <w:rPr>
                                  <w:color w:val="A8D08D" w:themeColor="accent6" w:themeTint="99"/>
                                </w:rPr>
                              </w:pPr>
                              <w:r>
                                <w:rPr>
                                  <w:color w:val="A8D08D" w:themeColor="accent6" w:themeTint="99"/>
                                </w:rPr>
                                <w:t>Respuestas HTTP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63A88" id="Cuadro de texto 213" o:spid="_x0000_s1031" type="#_x0000_t202" style="position:absolute;left:0;text-align:left;margin-left:207.35pt;margin-top:148.95pt;width:1in;height:29.2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" filled="f" stroked="f" strokeweight=".5pt">
                  <v:textbox>
                    <w:txbxContent>
                      <w:p w14:paraId="7D910867" w14:textId="77777777" w:rsidR="001920B7" w:rsidRPr="00FA78EB" w:rsidRDefault="001920B7" w:rsidP="001920B7">
                        <w:pPr>
                          <w:rPr>
                            <w:color w:val="A8D08D" w:themeColor="accent6" w:themeTint="99"/>
                          </w:rPr>
                        </w:pPr>
                        <w:r>
                          <w:rPr>
                            <w:color w:val="A8D08D" w:themeColor="accent6" w:themeTint="99"/>
                          </w:rPr>
                          <w:t>Respuestas HTTP</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54EDB4E" wp14:editId="0D3FFEE1">
                  <wp:simplePos x="0" y="0"/>
                  <wp:positionH relativeFrom="column">
                    <wp:posOffset>2950845</wp:posOffset>
                  </wp:positionH>
                  <wp:positionV relativeFrom="paragraph">
                    <wp:posOffset>1449070</wp:posOffset>
                  </wp:positionV>
                  <wp:extent cx="666750" cy="361950"/>
                  <wp:effectExtent l="0" t="19050" r="38100" b="38100"/>
                  <wp:wrapNone/>
                  <wp:docPr id="195" name="Flecha: a la derecha 195"/>
                  <wp:cNvGraphicFramePr/>
                  <a:graphic xmlns:a="http://schemas.openxmlformats.org/drawingml/2006/main">
                    <a:graphicData uri="http://schemas.microsoft.com/office/word/2010/wordprocessingShape">
                      <wps:wsp>
                        <wps:cNvSpPr/>
                        <wps:spPr>
                          <a:xfrm>
                            <a:off x="0" y="0"/>
                            <a:ext cx="666750"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14F4E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95" o:spid="_x0000_s1026" type="#_x0000_t13" style="position:absolute;margin-left:232.35pt;margin-top:114.1pt;width:52.5pt;height:2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" adj="15737" fillcolor="#4472c4 [3204]" strokecolor="#1f3763 [1604]" strokeweight="1pt"/>
              </w:pict>
            </mc:Fallback>
          </mc:AlternateContent>
        </w:r>
        <w:r>
          <w:rPr>
            <w:noProof/>
          </w:rPr>
          <mc:AlternateContent>
            <mc:Choice Requires="wps">
              <w:drawing>
                <wp:anchor distT="0" distB="0" distL="114300" distR="114300" simplePos="0" relativeHeight="251672576" behindDoc="0" locked="0" layoutInCell="1" allowOverlap="1" wp14:anchorId="6B21B269" wp14:editId="06C65A96">
                  <wp:simplePos x="0" y="0"/>
                  <wp:positionH relativeFrom="column">
                    <wp:posOffset>2912745</wp:posOffset>
                  </wp:positionH>
                  <wp:positionV relativeFrom="paragraph">
                    <wp:posOffset>982980</wp:posOffset>
                  </wp:positionV>
                  <wp:extent cx="828675" cy="361950"/>
                  <wp:effectExtent l="19050" t="19050" r="28575" b="38100"/>
                  <wp:wrapNone/>
                  <wp:docPr id="194" name="Flecha: a la derecha 194"/>
                  <wp:cNvGraphicFramePr/>
                  <a:graphic xmlns:a="http://schemas.openxmlformats.org/drawingml/2006/main">
                    <a:graphicData uri="http://schemas.microsoft.com/office/word/2010/wordprocessingShape">
                      <wps:wsp>
                        <wps:cNvSpPr/>
                        <wps:spPr>
                          <a:xfrm rot="10800000">
                            <a:off x="0" y="0"/>
                            <a:ext cx="828675"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AC1D2A" id="Flecha: a la derecha 194" o:spid="_x0000_s1026" type="#_x0000_t13" style="position:absolute;margin-left:229.35pt;margin-top:77.4pt;width:65.25pt;height:28.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" adj="16883" fillcolor="#4472c4 [3204]" strokecolor="#1f3763 [1604]" strokeweight="1pt"/>
              </w:pict>
            </mc:Fallback>
          </mc:AlternateContent>
        </w:r>
        <w:r>
          <w:rPr>
            <w:noProof/>
          </w:rPr>
          <mc:AlternateContent>
            <mc:Choice Requires="wps">
              <w:drawing>
                <wp:anchor distT="0" distB="0" distL="114300" distR="114300" simplePos="0" relativeHeight="251688960" behindDoc="0" locked="0" layoutInCell="1" allowOverlap="1" wp14:anchorId="028DEA76" wp14:editId="19686CAA">
                  <wp:simplePos x="0" y="0"/>
                  <wp:positionH relativeFrom="column">
                    <wp:posOffset>2625725</wp:posOffset>
                  </wp:positionH>
                  <wp:positionV relativeFrom="paragraph">
                    <wp:posOffset>568325</wp:posOffset>
                  </wp:positionV>
                  <wp:extent cx="914400" cy="371475"/>
                  <wp:effectExtent l="0" t="0" r="0" b="0"/>
                  <wp:wrapNone/>
                  <wp:docPr id="215" name="Cuadro de texto 215"/>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wps:spPr>
                        <wps:txbx>
                          <w:txbxContent>
                            <w:p w14:paraId="3FFC52E6" w14:textId="77777777" w:rsidR="001920B7" w:rsidRPr="00FA78EB" w:rsidRDefault="001920B7" w:rsidP="001920B7">
                              <w:pPr>
                                <w:rPr>
                                  <w:color w:val="A8D08D" w:themeColor="accent6" w:themeTint="99"/>
                                </w:rPr>
                              </w:pPr>
                              <w:r>
                                <w:rPr>
                                  <w:color w:val="A8D08D" w:themeColor="accent6" w:themeTint="99"/>
                                </w:rPr>
                                <w:t>Solicitudes HTTP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DEA76" id="Cuadro de texto 215" o:spid="_x0000_s1032" type="#_x0000_t202" style="position:absolute;left:0;text-align:left;margin-left:206.75pt;margin-top:44.75pt;width:1in;height:29.25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" filled="f" stroked="f" strokeweight=".5pt">
                  <v:textbox>
                    <w:txbxContent>
                      <w:p w14:paraId="3FFC52E6" w14:textId="77777777" w:rsidR="001920B7" w:rsidRPr="00FA78EB" w:rsidRDefault="001920B7" w:rsidP="001920B7">
                        <w:pPr>
                          <w:rPr>
                            <w:color w:val="A8D08D" w:themeColor="accent6" w:themeTint="99"/>
                          </w:rPr>
                        </w:pPr>
                        <w:r>
                          <w:rPr>
                            <w:color w:val="A8D08D" w:themeColor="accent6" w:themeTint="99"/>
                          </w:rPr>
                          <w:t>Solicitudes HTTP</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561D6749" wp14:editId="41104ED6">
                  <wp:simplePos x="0" y="0"/>
                  <wp:positionH relativeFrom="column">
                    <wp:posOffset>372110</wp:posOffset>
                  </wp:positionH>
                  <wp:positionV relativeFrom="paragraph">
                    <wp:posOffset>663575</wp:posOffset>
                  </wp:positionV>
                  <wp:extent cx="914400" cy="371475"/>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wps:spPr>
                        <wps:txbx>
                          <w:txbxContent>
                            <w:p w14:paraId="4E052895" w14:textId="77777777" w:rsidR="001920B7" w:rsidRPr="00FA78EB" w:rsidRDefault="001920B7" w:rsidP="001920B7">
                              <w:pPr>
                                <w:rPr>
                                  <w:color w:val="A8D08D" w:themeColor="accent6" w:themeTint="99"/>
                                </w:rPr>
                              </w:pPr>
                              <w:r>
                                <w:rPr>
                                  <w:color w:val="A8D08D" w:themeColor="accent6" w:themeTint="99"/>
                                </w:rPr>
                                <w:t>Queries SQL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1D6749" id="Cuadro de texto 214" o:spid="_x0000_s1033" type="#_x0000_t202" style="position:absolute;left:0;text-align:left;margin-left:29.3pt;margin-top:52.25pt;width:1in;height:29.2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" filled="f" stroked="f" strokeweight=".5pt">
                  <v:textbox>
                    <w:txbxContent>
                      <w:p w14:paraId="4E052895" w14:textId="77777777" w:rsidR="001920B7" w:rsidRPr="00FA78EB" w:rsidRDefault="001920B7" w:rsidP="001920B7">
                        <w:pPr>
                          <w:rPr>
                            <w:color w:val="A8D08D" w:themeColor="accent6" w:themeTint="99"/>
                          </w:rPr>
                        </w:pPr>
                        <w:r>
                          <w:rPr>
                            <w:color w:val="A8D08D" w:themeColor="accent6" w:themeTint="99"/>
                          </w:rPr>
                          <w:t>Queries SQL</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9AD3020" wp14:editId="741C00EE">
                  <wp:simplePos x="0" y="0"/>
                  <wp:positionH relativeFrom="column">
                    <wp:posOffset>512445</wp:posOffset>
                  </wp:positionH>
                  <wp:positionV relativeFrom="paragraph">
                    <wp:posOffset>1503680</wp:posOffset>
                  </wp:positionV>
                  <wp:extent cx="914400" cy="371475"/>
                  <wp:effectExtent l="0" t="0" r="0" b="0"/>
                  <wp:wrapNone/>
                  <wp:docPr id="212" name="Cuadro de texto 212"/>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wps:spPr>
                        <wps:txbx>
                          <w:txbxContent>
                            <w:p w14:paraId="36F2AC9A" w14:textId="77777777" w:rsidR="001920B7" w:rsidRPr="00FA78EB" w:rsidRDefault="001920B7" w:rsidP="001920B7">
                              <w:pPr>
                                <w:rPr>
                                  <w:color w:val="A8D08D" w:themeColor="accent6" w:themeTint="99"/>
                                </w:rPr>
                              </w:pPr>
                              <w:r w:rsidRPr="00FA78EB">
                                <w:rPr>
                                  <w:color w:val="A8D08D" w:themeColor="accent6" w:themeTint="99"/>
                                </w:rPr>
                                <w:t>Datos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D3020" id="Cuadro de texto 212" o:spid="_x0000_s1034" type="#_x0000_t202" style="position:absolute;left:0;text-align:left;margin-left:40.35pt;margin-top:118.4pt;width:1in;height:29.2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" filled="f" stroked="f" strokeweight=".5pt">
                  <v:textbox>
                    <w:txbxContent>
                      <w:p w14:paraId="36F2AC9A" w14:textId="77777777" w:rsidR="001920B7" w:rsidRPr="00FA78EB" w:rsidRDefault="001920B7" w:rsidP="001920B7">
                        <w:pPr>
                          <w:rPr>
                            <w:color w:val="A8D08D" w:themeColor="accent6" w:themeTint="99"/>
                          </w:rPr>
                        </w:pPr>
                        <w:r w:rsidRPr="00FA78EB">
                          <w:rPr>
                            <w:color w:val="A8D08D" w:themeColor="accent6" w:themeTint="99"/>
                          </w:rPr>
                          <w:t>Datos</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15CAB56" wp14:editId="0B25EC45">
                  <wp:simplePos x="0" y="0"/>
                  <wp:positionH relativeFrom="column">
                    <wp:posOffset>636269</wp:posOffset>
                  </wp:positionH>
                  <wp:positionV relativeFrom="paragraph">
                    <wp:posOffset>961390</wp:posOffset>
                  </wp:positionV>
                  <wp:extent cx="371475" cy="257175"/>
                  <wp:effectExtent l="19050" t="19050" r="28575" b="47625"/>
                  <wp:wrapNone/>
                  <wp:docPr id="210" name="Flecha: hacia la izquierda 210"/>
                  <wp:cNvGraphicFramePr/>
                  <a:graphic xmlns:a="http://schemas.openxmlformats.org/drawingml/2006/main">
                    <a:graphicData uri="http://schemas.microsoft.com/office/word/2010/wordprocessingShape">
                      <wps:wsp>
                        <wps:cNvSpPr/>
                        <wps:spPr>
                          <a:xfrm>
                            <a:off x="0" y="0"/>
                            <a:ext cx="371475" cy="257175"/>
                          </a:xfrm>
                          <a:prstGeom prst="left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D46CEF" w14:textId="77777777" w:rsidR="001920B7" w:rsidRDefault="001920B7" w:rsidP="001920B7">
                              <w:pPr>
                                <w:jc w:val="center"/>
                              </w:pPr>
                              <w:r>
                                <w:t>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5CAB5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10" o:spid="_x0000_s1035" type="#_x0000_t66" style="position:absolute;left:0;text-align:left;margin-left:50.1pt;margin-top:75.7pt;width:29.25pt;height:20.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" adj="7477" fillcolor="#70ad47 [3209]" strokecolor="#1f3763 [1604]" strokeweight="1pt">
                  <v:textbox>
                    <w:txbxContent>
                      <w:p w14:paraId="16D46CEF" w14:textId="77777777" w:rsidR="001920B7" w:rsidRDefault="001920B7" w:rsidP="001920B7">
                        <w:pPr>
                          <w:jc w:val="center"/>
                        </w:pPr>
                        <w:r>
                          <w:t>Datos</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8E5C771" wp14:editId="3221129E">
                  <wp:simplePos x="0" y="0"/>
                  <wp:positionH relativeFrom="column">
                    <wp:posOffset>636270</wp:posOffset>
                  </wp:positionH>
                  <wp:positionV relativeFrom="paragraph">
                    <wp:posOffset>1285240</wp:posOffset>
                  </wp:positionV>
                  <wp:extent cx="447675" cy="238125"/>
                  <wp:effectExtent l="0" t="19050" r="47625" b="47625"/>
                  <wp:wrapNone/>
                  <wp:docPr id="211" name="Flecha: hacia la izquierda 211"/>
                  <wp:cNvGraphicFramePr/>
                  <a:graphic xmlns:a="http://schemas.openxmlformats.org/drawingml/2006/main">
                    <a:graphicData uri="http://schemas.microsoft.com/office/word/2010/wordprocessingShape">
                      <wps:wsp>
                        <wps:cNvSpPr/>
                        <wps:spPr>
                          <a:xfrm rot="10800000">
                            <a:off x="0" y="0"/>
                            <a:ext cx="447675" cy="238125"/>
                          </a:xfrm>
                          <a:prstGeom prst="left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9B57B9" id="Flecha: hacia la izquierda 211" o:spid="_x0000_s1026" type="#_x0000_t66" style="position:absolute;margin-left:50.1pt;margin-top:101.2pt;width:35.25pt;height:18.75pt;rotation:180;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" adj="5745" fillcolor="#70ad47 [3209]" strokecolor="#1f3763 [1604]" strokeweight="1pt"/>
              </w:pict>
            </mc:Fallback>
          </mc:AlternateContent>
        </w:r>
        <w:r>
          <w:rPr>
            <w:noProof/>
          </w:rPr>
          <mc:AlternateContent>
            <mc:Choice Requires="wps">
              <w:drawing>
                <wp:anchor distT="0" distB="0" distL="114300" distR="114300" simplePos="0" relativeHeight="251680768" behindDoc="0" locked="0" layoutInCell="1" allowOverlap="1" wp14:anchorId="39D405B3" wp14:editId="15EB76C0">
                  <wp:simplePos x="0" y="0"/>
                  <wp:positionH relativeFrom="column">
                    <wp:posOffset>-497205</wp:posOffset>
                  </wp:positionH>
                  <wp:positionV relativeFrom="paragraph">
                    <wp:posOffset>2332991</wp:posOffset>
                  </wp:positionV>
                  <wp:extent cx="2981325" cy="514350"/>
                  <wp:effectExtent l="0" t="0" r="9525" b="0"/>
                  <wp:wrapNone/>
                  <wp:docPr id="197" name="Rectángulo: esquinas redondeadas 197"/>
                  <wp:cNvGraphicFramePr/>
                  <a:graphic xmlns:a="http://schemas.openxmlformats.org/drawingml/2006/main">
                    <a:graphicData uri="http://schemas.microsoft.com/office/word/2010/wordprocessingShape">
                      <wps:wsp>
                        <wps:cNvSpPr/>
                        <wps:spPr>
                          <a:xfrm>
                            <a:off x="0" y="0"/>
                            <a:ext cx="2981325" cy="51435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63D042" w14:textId="77777777" w:rsidR="001920B7" w:rsidRPr="00FA78EB" w:rsidRDefault="001920B7" w:rsidP="001920B7">
                              <w:pPr>
                                <w:jc w:val="center"/>
                                <w:rPr>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A78EB">
                                <w:rPr>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405B3" id="Rectángulo: esquinas redondeadas 197" o:spid="_x0000_s1036" style="position:absolute;left:0;text-align:left;margin-left:-39.15pt;margin-top:183.7pt;width:234.75pt;height: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" fillcolor="#4472c4 [3204]" stroked="f" strokeweight="1pt">
                  <v:stroke joinstyle="miter"/>
                  <v:textbox>
                    <w:txbxContent>
                      <w:p w14:paraId="6E63D042" w14:textId="77777777" w:rsidR="001920B7" w:rsidRPr="00FA78EB" w:rsidRDefault="001920B7" w:rsidP="001920B7">
                        <w:pPr>
                          <w:jc w:val="center"/>
                          <w:rPr>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A78EB">
                          <w:rPr>
                            <w:b/>
                            <w:color w:val="E7E6E6"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BACKEND</w:t>
                        </w:r>
                      </w:p>
                    </w:txbxContent>
                  </v:textbox>
                </v:roundrect>
              </w:pict>
            </mc:Fallback>
          </mc:AlternateContent>
        </w:r>
        <w:r>
          <w:rPr>
            <w:noProof/>
          </w:rPr>
          <mc:AlternateContent>
            <mc:Choice Requires="wps">
              <w:drawing>
                <wp:anchor distT="0" distB="0" distL="114300" distR="114300" simplePos="0" relativeHeight="251679744" behindDoc="0" locked="0" layoutInCell="1" allowOverlap="1" wp14:anchorId="05376B9C" wp14:editId="3A27FA91">
                  <wp:simplePos x="0" y="0"/>
                  <wp:positionH relativeFrom="column">
                    <wp:posOffset>1207770</wp:posOffset>
                  </wp:positionH>
                  <wp:positionV relativeFrom="paragraph">
                    <wp:posOffset>1769745</wp:posOffset>
                  </wp:positionV>
                  <wp:extent cx="1104900" cy="1038225"/>
                  <wp:effectExtent l="0" t="0" r="0" b="9525"/>
                  <wp:wrapNone/>
                  <wp:docPr id="209" name="Rectángulo: esquinas redondeadas 209"/>
                  <wp:cNvGraphicFramePr/>
                  <a:graphic xmlns:a="http://schemas.openxmlformats.org/drawingml/2006/main">
                    <a:graphicData uri="http://schemas.microsoft.com/office/word/2010/wordprocessingShape">
                      <wps:wsp>
                        <wps:cNvSpPr/>
                        <wps:spPr>
                          <a:xfrm>
                            <a:off x="0" y="0"/>
                            <a:ext cx="1104900" cy="1038225"/>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39601A" w14:textId="77777777" w:rsidR="001920B7" w:rsidRPr="00FA78EB" w:rsidRDefault="001920B7" w:rsidP="001920B7">
                              <w:pPr>
                                <w:jc w:val="cente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76B9C" id="Rectángulo: esquinas redondeadas 209" o:spid="_x0000_s1037" style="position:absolute;left:0;text-align:left;margin-left:95.1pt;margin-top:139.35pt;width:87pt;height:8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" fillcolor="#4472c4 [3204]" stroked="f" strokeweight="1pt">
                  <v:stroke joinstyle="miter"/>
                  <v:textbox>
                    <w:txbxContent>
                      <w:p w14:paraId="0639601A" w14:textId="77777777" w:rsidR="001920B7" w:rsidRPr="00FA78EB" w:rsidRDefault="001920B7" w:rsidP="001920B7">
                        <w:pPr>
                          <w:jc w:val="cente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API</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2AC45DAD" wp14:editId="4A4A76E3">
                  <wp:simplePos x="0" y="0"/>
                  <wp:positionH relativeFrom="column">
                    <wp:posOffset>1217295</wp:posOffset>
                  </wp:positionH>
                  <wp:positionV relativeFrom="paragraph">
                    <wp:posOffset>256540</wp:posOffset>
                  </wp:positionV>
                  <wp:extent cx="1095375" cy="2105025"/>
                  <wp:effectExtent l="0" t="0" r="28575" b="28575"/>
                  <wp:wrapNone/>
                  <wp:docPr id="206" name="Rectángulo 206"/>
                  <wp:cNvGraphicFramePr/>
                  <a:graphic xmlns:a="http://schemas.openxmlformats.org/drawingml/2006/main">
                    <a:graphicData uri="http://schemas.microsoft.com/office/word/2010/wordprocessingShape">
                      <wps:wsp>
                        <wps:cNvSpPr/>
                        <wps:spPr>
                          <a:xfrm>
                            <a:off x="0" y="0"/>
                            <a:ext cx="1095375" cy="2105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B82EA8" id="Rectángulo 206" o:spid="_x0000_s1026" style="position:absolute;margin-left:95.85pt;margin-top:20.2pt;width:86.25pt;height:165.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" filled="f" strokecolor="black [3213]" strokeweight="1pt"/>
              </w:pict>
            </mc:Fallback>
          </mc:AlternateContent>
        </w:r>
        <w:r>
          <w:rPr>
            <w:noProof/>
          </w:rPr>
          <mc:AlternateContent>
            <mc:Choice Requires="wps">
              <w:drawing>
                <wp:anchor distT="0" distB="0" distL="114300" distR="114300" simplePos="0" relativeHeight="251678720" behindDoc="0" locked="0" layoutInCell="1" allowOverlap="1" wp14:anchorId="25BFAF6B" wp14:editId="45B96440">
                  <wp:simplePos x="0" y="0"/>
                  <wp:positionH relativeFrom="column">
                    <wp:posOffset>-525780</wp:posOffset>
                  </wp:positionH>
                  <wp:positionV relativeFrom="paragraph">
                    <wp:posOffset>608965</wp:posOffset>
                  </wp:positionV>
                  <wp:extent cx="1019175" cy="1181100"/>
                  <wp:effectExtent l="0" t="0" r="28575" b="19050"/>
                  <wp:wrapNone/>
                  <wp:docPr id="205" name="Rectángulo 205"/>
                  <wp:cNvGraphicFramePr/>
                  <a:graphic xmlns:a="http://schemas.openxmlformats.org/drawingml/2006/main">
                    <a:graphicData uri="http://schemas.microsoft.com/office/word/2010/wordprocessingShape">
                      <wps:wsp>
                        <wps:cNvSpPr/>
                        <wps:spPr>
                          <a:xfrm>
                            <a:off x="0" y="0"/>
                            <a:ext cx="1019175" cy="1181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25DB3" id="Rectángulo 205" o:spid="_x0000_s1026" style="position:absolute;margin-left:-41.4pt;margin-top:47.95pt;width:80.25pt;height:9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" filled="f" strokecolor="black [3213]" strokeweight="1pt"/>
              </w:pict>
            </mc:Fallback>
          </mc:AlternateContent>
        </w:r>
        <w:r>
          <w:rPr>
            <w:noProof/>
          </w:rPr>
          <w:drawing>
            <wp:anchor distT="0" distB="0" distL="114300" distR="114300" simplePos="0" relativeHeight="251681792" behindDoc="0" locked="0" layoutInCell="1" allowOverlap="1" wp14:anchorId="7447D6EB" wp14:editId="030CF640">
              <wp:simplePos x="0" y="0"/>
              <wp:positionH relativeFrom="column">
                <wp:posOffset>1379220</wp:posOffset>
              </wp:positionH>
              <wp:positionV relativeFrom="paragraph">
                <wp:posOffset>1322705</wp:posOffset>
              </wp:positionV>
              <wp:extent cx="638175" cy="590651"/>
              <wp:effectExtent l="0" t="0" r="0" b="0"/>
              <wp:wrapNone/>
              <wp:docPr id="201" name="Imagen 20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Logotipo, nombre de la empres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38175" cy="590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234FB8EA" wp14:editId="44759D4F">
              <wp:simplePos x="0" y="0"/>
              <wp:positionH relativeFrom="column">
                <wp:posOffset>1312545</wp:posOffset>
              </wp:positionH>
              <wp:positionV relativeFrom="paragraph">
                <wp:posOffset>323215</wp:posOffset>
              </wp:positionV>
              <wp:extent cx="878889" cy="561912"/>
              <wp:effectExtent l="0" t="0" r="0" b="0"/>
              <wp:wrapNone/>
              <wp:docPr id="200" name="Imagen 20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Logotip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878889" cy="561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6F20C84C" wp14:editId="57B0FB54">
              <wp:simplePos x="0" y="0"/>
              <wp:positionH relativeFrom="column">
                <wp:posOffset>-476250</wp:posOffset>
              </wp:positionH>
              <wp:positionV relativeFrom="paragraph">
                <wp:posOffset>714375</wp:posOffset>
              </wp:positionV>
              <wp:extent cx="866775" cy="728345"/>
              <wp:effectExtent l="0" t="0" r="9525" b="0"/>
              <wp:wrapNone/>
              <wp:docPr id="199" name="Imagen 1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Imagen que contiene dibujo, luz&#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866775" cy="7283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3BA698C3" wp14:editId="013F431E">
                  <wp:simplePos x="0" y="0"/>
                  <wp:positionH relativeFrom="column">
                    <wp:posOffset>-621030</wp:posOffset>
                  </wp:positionH>
                  <wp:positionV relativeFrom="paragraph">
                    <wp:posOffset>1123315</wp:posOffset>
                  </wp:positionV>
                  <wp:extent cx="1104900" cy="1038225"/>
                  <wp:effectExtent l="0" t="0" r="0" b="9525"/>
                  <wp:wrapNone/>
                  <wp:docPr id="204" name="Rectángulo: esquinas redondeadas 204"/>
                  <wp:cNvGraphicFramePr/>
                  <a:graphic xmlns:a="http://schemas.openxmlformats.org/drawingml/2006/main">
                    <a:graphicData uri="http://schemas.microsoft.com/office/word/2010/wordprocessingShape">
                      <wps:wsp>
                        <wps:cNvSpPr/>
                        <wps:spPr>
                          <a:xfrm>
                            <a:off x="0" y="0"/>
                            <a:ext cx="1104900" cy="1038225"/>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287D1E" w14:textId="77777777" w:rsidR="001920B7" w:rsidRPr="00FA78EB" w:rsidRDefault="001920B7" w:rsidP="001920B7">
                              <w:pPr>
                                <w:jc w:val="cente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BBDD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698C3" id="Rectángulo: esquinas redondeadas 204" o:spid="_x0000_s1038" style="position:absolute;left:0;text-align:left;margin-left:-48.9pt;margin-top:88.45pt;width:87pt;height:8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" fillcolor="#4472c4 [3204]" stroked="f" strokeweight="1pt">
                  <v:stroke joinstyle="miter"/>
                  <v:textbox>
                    <w:txbxContent>
                      <w:p w14:paraId="62287D1E" w14:textId="77777777" w:rsidR="001920B7" w:rsidRPr="00FA78EB" w:rsidRDefault="001920B7" w:rsidP="001920B7">
                        <w:pPr>
                          <w:jc w:val="cente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BBDD</w:t>
                        </w:r>
                      </w:p>
                    </w:txbxContent>
                  </v:textbox>
                </v:roundrect>
              </w:pict>
            </mc:Fallback>
          </mc:AlternateContent>
        </w:r>
        <w:r>
          <w:rPr>
            <w:noProof/>
          </w:rPr>
          <mc:AlternateContent>
            <mc:Choice Requires="wps">
              <w:drawing>
                <wp:anchor distT="0" distB="0" distL="114300" distR="114300" simplePos="0" relativeHeight="251674624" behindDoc="0" locked="0" layoutInCell="1" allowOverlap="1" wp14:anchorId="72FE73F1" wp14:editId="26B2DE89">
                  <wp:simplePos x="0" y="0"/>
                  <wp:positionH relativeFrom="column">
                    <wp:posOffset>3836670</wp:posOffset>
                  </wp:positionH>
                  <wp:positionV relativeFrom="paragraph">
                    <wp:posOffset>2154555</wp:posOffset>
                  </wp:positionV>
                  <wp:extent cx="1476375" cy="619125"/>
                  <wp:effectExtent l="0" t="0" r="9525" b="9525"/>
                  <wp:wrapNone/>
                  <wp:docPr id="198" name="Rectángulo: esquinas redondeadas 198"/>
                  <wp:cNvGraphicFramePr/>
                  <a:graphic xmlns:a="http://schemas.openxmlformats.org/drawingml/2006/main">
                    <a:graphicData uri="http://schemas.microsoft.com/office/word/2010/wordprocessingShape">
                      <wps:wsp>
                        <wps:cNvSpPr/>
                        <wps:spPr>
                          <a:xfrm>
                            <a:off x="0" y="0"/>
                            <a:ext cx="1476375" cy="619125"/>
                          </a:xfrm>
                          <a:prstGeom prst="round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54C02A" w14:textId="77777777" w:rsidR="001920B7" w:rsidRPr="00FA78EB" w:rsidRDefault="001920B7" w:rsidP="001920B7">
                              <w:pPr>
                                <w:jc w:val="center"/>
                                <w:rPr>
                                  <w:b/>
                                  <w:color w:val="70AD47"/>
                                  <w:spacing w:val="10"/>
                                  <w:sz w:val="36"/>
                                  <w:szCs w:val="3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A78EB">
                                <w:rPr>
                                  <w:b/>
                                  <w:color w:val="70AD47"/>
                                  <w:spacing w:val="10"/>
                                  <w:sz w:val="36"/>
                                  <w:szCs w:val="3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FE73F1" id="Rectángulo: esquinas redondeadas 198" o:spid="_x0000_s1039" style="position:absolute;left:0;text-align:left;margin-left:302.1pt;margin-top:169.65pt;width:116.25pt;height:48.7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" fillcolor="#f7caac [1301]" stroked="f" strokeweight="1pt">
                  <v:stroke joinstyle="miter"/>
                  <v:textbox>
                    <w:txbxContent>
                      <w:p w14:paraId="4654C02A" w14:textId="77777777" w:rsidR="001920B7" w:rsidRPr="00FA78EB" w:rsidRDefault="001920B7" w:rsidP="001920B7">
                        <w:pPr>
                          <w:jc w:val="center"/>
                          <w:rPr>
                            <w:b/>
                            <w:color w:val="70AD47"/>
                            <w:spacing w:val="10"/>
                            <w:sz w:val="36"/>
                            <w:szCs w:val="3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A78EB">
                          <w:rPr>
                            <w:b/>
                            <w:color w:val="70AD47"/>
                            <w:spacing w:val="10"/>
                            <w:sz w:val="36"/>
                            <w:szCs w:val="3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FRONTEND</w:t>
                        </w:r>
                      </w:p>
                    </w:txbxContent>
                  </v:textbox>
                </v:roundrect>
              </w:pict>
            </mc:Fallback>
          </mc:AlternateContent>
        </w:r>
        <w:r>
          <w:rPr>
            <w:noProof/>
          </w:rPr>
          <mc:AlternateContent>
            <mc:Choice Requires="wps">
              <w:drawing>
                <wp:anchor distT="0" distB="0" distL="114300" distR="114300" simplePos="0" relativeHeight="251671552" behindDoc="0" locked="0" layoutInCell="1" allowOverlap="1" wp14:anchorId="3710080F" wp14:editId="7D11FC90">
                  <wp:simplePos x="0" y="0"/>
                  <wp:positionH relativeFrom="margin">
                    <wp:posOffset>3779519</wp:posOffset>
                  </wp:positionH>
                  <wp:positionV relativeFrom="paragraph">
                    <wp:posOffset>392430</wp:posOffset>
                  </wp:positionV>
                  <wp:extent cx="1609725" cy="2466975"/>
                  <wp:effectExtent l="0" t="0" r="28575" b="28575"/>
                  <wp:wrapNone/>
                  <wp:docPr id="62" name="Rectángulo: esquinas redondeadas 62"/>
                  <wp:cNvGraphicFramePr/>
                  <a:graphic xmlns:a="http://schemas.openxmlformats.org/drawingml/2006/main">
                    <a:graphicData uri="http://schemas.microsoft.com/office/word/2010/wordprocessingShape">
                      <wps:wsp>
                        <wps:cNvSpPr/>
                        <wps:spPr>
                          <a:xfrm>
                            <a:off x="0" y="0"/>
                            <a:ext cx="1609725" cy="246697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8B31D6" id="Rectángulo: esquinas redondeadas 62" o:spid="_x0000_s1026" style="position:absolute;margin-left:297.6pt;margin-top:30.9pt;width:126.75pt;height:194.2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" fillcolor="#f7caac [1301]" strokecolor="#1f3763 [1604]" strokeweight="1pt">
                  <v:stroke joinstyle="miter"/>
                  <w10:wrap anchorx="margin"/>
                </v:roundrect>
              </w:pict>
            </mc:Fallback>
          </mc:AlternateContent>
        </w:r>
        <w:r>
          <w:rPr>
            <w:noProof/>
          </w:rPr>
          <mc:AlternateContent>
            <mc:Choice Requires="wps">
              <w:drawing>
                <wp:anchor distT="0" distB="0" distL="114300" distR="114300" simplePos="0" relativeHeight="251670528" behindDoc="0" locked="0" layoutInCell="1" allowOverlap="1" wp14:anchorId="36132DB4" wp14:editId="18CD22F1">
                  <wp:simplePos x="0" y="0"/>
                  <wp:positionH relativeFrom="column">
                    <wp:posOffset>-668655</wp:posOffset>
                  </wp:positionH>
                  <wp:positionV relativeFrom="paragraph">
                    <wp:posOffset>220980</wp:posOffset>
                  </wp:positionV>
                  <wp:extent cx="3381375" cy="2714625"/>
                  <wp:effectExtent l="0" t="0" r="28575" b="28575"/>
                  <wp:wrapNone/>
                  <wp:docPr id="61" name="Rectángulo: esquinas redondeadas 61"/>
                  <wp:cNvGraphicFramePr/>
                  <a:graphic xmlns:a="http://schemas.openxmlformats.org/drawingml/2006/main">
                    <a:graphicData uri="http://schemas.microsoft.com/office/word/2010/wordprocessingShape">
                      <wps:wsp>
                        <wps:cNvSpPr/>
                        <wps:spPr>
                          <a:xfrm>
                            <a:off x="0" y="0"/>
                            <a:ext cx="3381375" cy="2714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5CE40C" w14:textId="77777777" w:rsidR="001920B7" w:rsidRDefault="001920B7" w:rsidP="001920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132DB4" id="Rectángulo: esquinas redondeadas 61" o:spid="_x0000_s1040" style="position:absolute;left:0;text-align:left;margin-left:-52.65pt;margin-top:17.4pt;width:266.25pt;height:213.7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" fillcolor="#4472c4 [3204]" strokecolor="#1f3763 [1604]" strokeweight="1pt">
                  <v:stroke joinstyle="miter"/>
                  <v:textbox>
                    <w:txbxContent>
                      <w:p w14:paraId="3C5CE40C" w14:textId="77777777" w:rsidR="001920B7" w:rsidRDefault="001920B7" w:rsidP="001920B7">
                        <w:pPr>
                          <w:jc w:val="center"/>
                        </w:pPr>
                      </w:p>
                    </w:txbxContent>
                  </v:textbox>
                </v:roundrect>
              </w:pict>
            </mc:Fallback>
          </mc:AlternateContent>
        </w:r>
      </w:ins>
    </w:p>
    <w:p w14:paraId="04B6343B" w14:textId="77308DBD" w:rsidR="001920B7" w:rsidRDefault="001920B7" w:rsidP="00A8054D">
      <w:pPr>
        <w:rPr>
          <w:ins w:id="1076" w:author="David Recio" w:date="2022-06-24T17:09:00Z"/>
        </w:rPr>
      </w:pPr>
    </w:p>
    <w:p w14:paraId="1CBA8EB6" w14:textId="1C9C92BC" w:rsidR="001920B7" w:rsidRDefault="001920B7" w:rsidP="00A8054D">
      <w:pPr>
        <w:rPr>
          <w:ins w:id="1077" w:author="David Recio" w:date="2022-06-24T17:09:00Z"/>
        </w:rPr>
      </w:pPr>
    </w:p>
    <w:p w14:paraId="3DB5F144" w14:textId="68EFD192" w:rsidR="001920B7" w:rsidRDefault="001920B7" w:rsidP="00A8054D">
      <w:pPr>
        <w:rPr>
          <w:ins w:id="1078" w:author="David Recio" w:date="2022-06-24T17:09:00Z"/>
        </w:rPr>
      </w:pPr>
    </w:p>
    <w:p w14:paraId="5347C314" w14:textId="7BC17B87" w:rsidR="001920B7" w:rsidRDefault="001920B7" w:rsidP="00A8054D">
      <w:pPr>
        <w:rPr>
          <w:ins w:id="1079" w:author="David Recio" w:date="2022-06-24T17:09:00Z"/>
        </w:rPr>
      </w:pPr>
    </w:p>
    <w:p w14:paraId="48ACE7FF" w14:textId="2378DE2A" w:rsidR="001920B7" w:rsidRDefault="001920B7" w:rsidP="00A8054D">
      <w:pPr>
        <w:rPr>
          <w:ins w:id="1080" w:author="David Recio" w:date="2022-06-24T17:09:00Z"/>
        </w:rPr>
      </w:pPr>
    </w:p>
    <w:p w14:paraId="6EEFAFF8" w14:textId="4C732AF3" w:rsidR="001920B7" w:rsidRDefault="001920B7" w:rsidP="00A8054D">
      <w:pPr>
        <w:rPr>
          <w:ins w:id="1081" w:author="David Recio" w:date="2022-06-24T17:09:00Z"/>
        </w:rPr>
      </w:pPr>
    </w:p>
    <w:p w14:paraId="79438D75" w14:textId="1A67205B" w:rsidR="001920B7" w:rsidRDefault="001920B7" w:rsidP="00A8054D">
      <w:pPr>
        <w:rPr>
          <w:ins w:id="1082" w:author="David Recio" w:date="2022-06-24T17:09:00Z"/>
        </w:rPr>
      </w:pPr>
    </w:p>
    <w:p w14:paraId="0151102A" w14:textId="53B1DBB8" w:rsidR="001920B7" w:rsidRDefault="001920B7" w:rsidP="00A8054D">
      <w:pPr>
        <w:rPr>
          <w:ins w:id="1083" w:author="David Recio" w:date="2022-06-24T17:09:00Z"/>
        </w:rPr>
      </w:pPr>
    </w:p>
    <w:p w14:paraId="12A11E8E" w14:textId="3234784D" w:rsidR="001920B7" w:rsidRDefault="001920B7" w:rsidP="00A8054D">
      <w:pPr>
        <w:rPr>
          <w:ins w:id="1084" w:author="David Recio" w:date="2022-06-24T17:09:00Z"/>
        </w:rPr>
      </w:pPr>
    </w:p>
    <w:p w14:paraId="21F7FAEA" w14:textId="401308D8" w:rsidR="001920B7" w:rsidRDefault="001920B7" w:rsidP="00A8054D">
      <w:pPr>
        <w:rPr>
          <w:ins w:id="1085" w:author="David Recio" w:date="2022-06-24T17:09:00Z"/>
        </w:rPr>
      </w:pPr>
    </w:p>
    <w:p w14:paraId="55CD5255" w14:textId="77777777" w:rsidR="001920B7" w:rsidRDefault="001920B7" w:rsidP="00A8054D">
      <w:pPr>
        <w:rPr>
          <w:ins w:id="1086" w:author="David Recio" w:date="2022-06-24T17:08:00Z"/>
        </w:rPr>
      </w:pPr>
    </w:p>
    <w:p w14:paraId="470275E5" w14:textId="25585DA6" w:rsidR="00103F22" w:rsidRPr="00103F22" w:rsidRDefault="00EC3B4C">
      <w:pPr>
        <w:pStyle w:val="Ttulo2"/>
        <w:rPr>
          <w:ins w:id="1087" w:author="David Recio" w:date="2022-06-24T17:37:00Z"/>
        </w:rPr>
        <w:pPrChange w:id="1088" w:author="David Recio" w:date="2022-06-24T18:14:00Z">
          <w:pPr>
            <w:pStyle w:val="Ttulo2"/>
            <w:ind w:left="426"/>
          </w:pPr>
        </w:pPrChange>
      </w:pPr>
      <w:ins w:id="1089" w:author="David Recio" w:date="2022-06-24T16:12:00Z">
        <w:r w:rsidRPr="00EC3B4C">
          <w:lastRenderedPageBreak/>
          <w:t xml:space="preserve">Diseño de </w:t>
        </w:r>
        <w:r w:rsidRPr="005E6132">
          <w:t>subsistema</w:t>
        </w:r>
        <w:r w:rsidRPr="00EC3B4C">
          <w:t xml:space="preserve"> backend</w:t>
        </w:r>
      </w:ins>
    </w:p>
    <w:p w14:paraId="547DB70F" w14:textId="235C8C96" w:rsidR="00B42994" w:rsidRDefault="00B42994" w:rsidP="00B42994">
      <w:pPr>
        <w:rPr>
          <w:ins w:id="1090" w:author="David Recio" w:date="2022-06-24T17:42:00Z"/>
        </w:rPr>
      </w:pPr>
      <w:ins w:id="1091" w:author="David Recio" w:date="2022-06-24T17:37:00Z">
        <w:r>
          <w:t>Tomando como referencia la ilustración 13 ,</w:t>
        </w:r>
      </w:ins>
      <w:ins w:id="1092" w:author="David Recio" w:date="2022-06-24T17:38:00Z">
        <w:r>
          <w:t xml:space="preserve"> m</w:t>
        </w:r>
      </w:ins>
      <w:ins w:id="1093" w:author="David Recio" w:date="2022-06-24T17:37:00Z">
        <w:r>
          <w:t>ostrada en el punto</w:t>
        </w:r>
      </w:ins>
      <w:ins w:id="1094" w:author="David Recio" w:date="2022-06-24T17:38:00Z">
        <w:r>
          <w:t xml:space="preserve"> 1 de este capítulo,</w:t>
        </w:r>
      </w:ins>
      <w:ins w:id="1095" w:author="David Recio" w:date="2022-06-24T17:40:00Z">
        <w:r>
          <w:t xml:space="preserve"> se definirá las tecnologías usa</w:t>
        </w:r>
      </w:ins>
      <w:ins w:id="1096" w:author="David Recio" w:date="2022-06-24T17:41:00Z">
        <w:r>
          <w:t xml:space="preserve">das en el Backend y las partes </w:t>
        </w:r>
      </w:ins>
      <w:ins w:id="1097" w:author="David Recio" w:date="2022-06-24T17:42:00Z">
        <w:r>
          <w:t>más</w:t>
        </w:r>
      </w:ins>
      <w:ins w:id="1098" w:author="David Recio" w:date="2022-06-24T17:41:00Z">
        <w:r>
          <w:t xml:space="preserve"> importantes del mismo encargada</w:t>
        </w:r>
      </w:ins>
      <w:ins w:id="1099" w:author="David Recio" w:date="2022-06-24T17:42:00Z">
        <w:r>
          <w:t>s de realizar la funcionalidad de la API.</w:t>
        </w:r>
      </w:ins>
      <w:ins w:id="1100" w:author="David Recio" w:date="2022-06-24T17:38:00Z">
        <w:r>
          <w:t xml:space="preserve"> </w:t>
        </w:r>
      </w:ins>
      <w:ins w:id="1101" w:author="David Recio" w:date="2022-06-24T17:40:00Z">
        <w:r>
          <w:t xml:space="preserve"> </w:t>
        </w:r>
      </w:ins>
    </w:p>
    <w:p w14:paraId="593B40DA" w14:textId="3A9B19D6" w:rsidR="00B42994" w:rsidRDefault="00B42994" w:rsidP="00103F22">
      <w:pPr>
        <w:pStyle w:val="Ttulo3"/>
        <w:ind w:left="851"/>
        <w:rPr>
          <w:ins w:id="1102" w:author="David Recio" w:date="2022-06-24T17:47:00Z"/>
        </w:rPr>
      </w:pPr>
      <w:bookmarkStart w:id="1103" w:name="_Ref107072982"/>
      <w:ins w:id="1104" w:author="David Recio" w:date="2022-06-24T17:42:00Z">
        <w:r>
          <w:t>Tecnolog</w:t>
        </w:r>
      </w:ins>
      <w:ins w:id="1105" w:author="David Recio" w:date="2022-06-24T17:43:00Z">
        <w:r>
          <w:t>ías utilizadas en el Backend</w:t>
        </w:r>
      </w:ins>
      <w:bookmarkEnd w:id="1103"/>
    </w:p>
    <w:p w14:paraId="401044F7" w14:textId="658D620E" w:rsidR="001C20DF" w:rsidRPr="00103F22" w:rsidRDefault="001C20DF" w:rsidP="001C20DF">
      <w:pPr>
        <w:pStyle w:val="Prrafodelista"/>
        <w:numPr>
          <w:ilvl w:val="0"/>
          <w:numId w:val="36"/>
        </w:numPr>
        <w:autoSpaceDE w:val="0"/>
        <w:autoSpaceDN w:val="0"/>
        <w:adjustRightInd w:val="0"/>
        <w:spacing w:before="0" w:after="0" w:line="240" w:lineRule="auto"/>
        <w:jc w:val="left"/>
        <w:rPr>
          <w:ins w:id="1106" w:author="David Recio" w:date="2022-06-24T17:56:00Z"/>
          <w:rFonts w:cstheme="minorHAnsi"/>
          <w:szCs w:val="24"/>
        </w:rPr>
      </w:pPr>
      <w:ins w:id="1107" w:author="David Recio" w:date="2022-06-24T17:47:00Z">
        <w:r w:rsidRPr="00103F22">
          <w:rPr>
            <w:rFonts w:cstheme="minorHAnsi"/>
            <w:b/>
            <w:bCs/>
            <w:szCs w:val="24"/>
            <w:rPrChange w:id="1108" w:author="David Recio" w:date="2022-06-24T18:00:00Z">
              <w:rPr>
                <w:rFonts w:ascii="Calibri-Bold" w:hAnsi="Calibri-Bold" w:cs="Calibri-Bold"/>
                <w:b/>
                <w:bCs/>
                <w:szCs w:val="24"/>
              </w:rPr>
            </w:rPrChange>
          </w:rPr>
          <w:t>MySQL:</w:t>
        </w:r>
      </w:ins>
      <w:ins w:id="1109" w:author="David Recio" w:date="2022-06-24T17:48:00Z">
        <w:r w:rsidRPr="00103F22">
          <w:rPr>
            <w:rFonts w:cstheme="minorHAnsi"/>
            <w:b/>
            <w:bCs/>
            <w:szCs w:val="24"/>
          </w:rPr>
          <w:t xml:space="preserve"> </w:t>
        </w:r>
        <w:r w:rsidRPr="00103F22">
          <w:rPr>
            <w:rFonts w:cstheme="minorHAnsi"/>
            <w:szCs w:val="24"/>
          </w:rPr>
          <w:t xml:space="preserve">Usada como BD es </w:t>
        </w:r>
      </w:ins>
      <w:ins w:id="1110" w:author="David Recio" w:date="2022-06-24T17:49:00Z">
        <w:r w:rsidRPr="00103F22">
          <w:rPr>
            <w:rFonts w:cstheme="minorHAnsi"/>
            <w:szCs w:val="24"/>
          </w:rPr>
          <w:t xml:space="preserve">la encargada de la gestión de los datos, </w:t>
        </w:r>
      </w:ins>
      <w:ins w:id="1111" w:author="David Recio" w:date="2022-06-24T17:50:00Z">
        <w:r w:rsidRPr="00103F22">
          <w:rPr>
            <w:rFonts w:cstheme="minorHAnsi"/>
            <w:szCs w:val="24"/>
          </w:rPr>
          <w:t>dada su gran fiabilidad y agilidad</w:t>
        </w:r>
      </w:ins>
      <w:ins w:id="1112" w:author="David Recio" w:date="2022-06-24T17:51:00Z">
        <w:r w:rsidRPr="00103F22">
          <w:rPr>
            <w:rFonts w:cstheme="minorHAnsi"/>
            <w:szCs w:val="24"/>
          </w:rPr>
          <w:t xml:space="preserve">. </w:t>
        </w:r>
      </w:ins>
      <w:ins w:id="1113" w:author="David Recio" w:date="2022-06-24T17:52:00Z">
        <w:r w:rsidRPr="00103F22">
          <w:rPr>
            <w:rFonts w:cstheme="minorHAnsi"/>
            <w:szCs w:val="24"/>
          </w:rPr>
          <w:t>Además,</w:t>
        </w:r>
      </w:ins>
      <w:ins w:id="1114" w:author="David Recio" w:date="2022-06-24T17:51:00Z">
        <w:r w:rsidRPr="00103F22">
          <w:rPr>
            <w:rFonts w:cstheme="minorHAnsi"/>
            <w:szCs w:val="24"/>
          </w:rPr>
          <w:t xml:space="preserve"> cuenta con una diversidad de interfaces que soportan y permiten al usuario un entorno </w:t>
        </w:r>
      </w:ins>
      <w:ins w:id="1115" w:author="David Recio" w:date="2022-06-24T17:52:00Z">
        <w:r w:rsidRPr="00103F22">
          <w:rPr>
            <w:rFonts w:cstheme="minorHAnsi"/>
            <w:szCs w:val="24"/>
          </w:rPr>
          <w:t>más</w:t>
        </w:r>
      </w:ins>
      <w:ins w:id="1116" w:author="David Recio" w:date="2022-06-24T17:51:00Z">
        <w:r w:rsidRPr="00103F22">
          <w:rPr>
            <w:rFonts w:cstheme="minorHAnsi"/>
            <w:szCs w:val="24"/>
          </w:rPr>
          <w:t xml:space="preserve"> amigable pa</w:t>
        </w:r>
      </w:ins>
      <w:ins w:id="1117" w:author="David Recio" w:date="2022-06-24T17:52:00Z">
        <w:r w:rsidRPr="00103F22">
          <w:rPr>
            <w:rFonts w:cstheme="minorHAnsi"/>
            <w:szCs w:val="24"/>
          </w:rPr>
          <w:t>ra gestionar los datos.</w:t>
        </w:r>
      </w:ins>
    </w:p>
    <w:p w14:paraId="7BF7AFD7" w14:textId="77777777" w:rsidR="001C20DF" w:rsidRPr="005E6132" w:rsidRDefault="001C20DF">
      <w:pPr>
        <w:pStyle w:val="Prrafodelista"/>
        <w:autoSpaceDE w:val="0"/>
        <w:autoSpaceDN w:val="0"/>
        <w:adjustRightInd w:val="0"/>
        <w:spacing w:before="0" w:after="0" w:line="240" w:lineRule="auto"/>
        <w:jc w:val="left"/>
        <w:rPr>
          <w:ins w:id="1118" w:author="David Recio" w:date="2022-06-24T17:48:00Z"/>
          <w:rFonts w:cstheme="minorHAnsi"/>
          <w:szCs w:val="24"/>
        </w:rPr>
        <w:pPrChange w:id="1119" w:author="David Recio" w:date="2022-06-24T17:57:00Z">
          <w:pPr>
            <w:pStyle w:val="Prrafodelista"/>
            <w:numPr>
              <w:numId w:val="36"/>
            </w:numPr>
            <w:autoSpaceDE w:val="0"/>
            <w:autoSpaceDN w:val="0"/>
            <w:adjustRightInd w:val="0"/>
            <w:spacing w:before="0" w:after="0" w:line="240" w:lineRule="auto"/>
            <w:ind w:hanging="360"/>
            <w:jc w:val="left"/>
          </w:pPr>
        </w:pPrChange>
      </w:pPr>
    </w:p>
    <w:p w14:paraId="49CE6B27" w14:textId="0616D5D5" w:rsidR="001C20DF" w:rsidRPr="00103F22" w:rsidRDefault="001C20DF" w:rsidP="001C20DF">
      <w:pPr>
        <w:pStyle w:val="Prrafodelista"/>
        <w:numPr>
          <w:ilvl w:val="0"/>
          <w:numId w:val="36"/>
        </w:numPr>
        <w:autoSpaceDE w:val="0"/>
        <w:autoSpaceDN w:val="0"/>
        <w:adjustRightInd w:val="0"/>
        <w:spacing w:before="0" w:after="0" w:line="240" w:lineRule="auto"/>
        <w:jc w:val="left"/>
        <w:rPr>
          <w:ins w:id="1120" w:author="David Recio" w:date="2022-06-24T17:57:00Z"/>
          <w:rFonts w:cstheme="minorHAnsi"/>
          <w:szCs w:val="24"/>
          <w:rPrChange w:id="1121" w:author="David Recio" w:date="2022-06-24T18:00:00Z">
            <w:rPr>
              <w:ins w:id="1122" w:author="David Recio" w:date="2022-06-24T17:57:00Z"/>
              <w:rFonts w:ascii="Calibri-Bold" w:hAnsi="Calibri-Bold" w:cs="Calibri-Bold"/>
              <w:szCs w:val="24"/>
            </w:rPr>
          </w:rPrChange>
        </w:rPr>
      </w:pPr>
      <w:ins w:id="1123" w:author="David Recio" w:date="2022-06-24T17:48:00Z">
        <w:r w:rsidRPr="00103F22">
          <w:rPr>
            <w:rFonts w:cstheme="minorHAnsi"/>
            <w:b/>
            <w:bCs/>
            <w:szCs w:val="24"/>
            <w:rPrChange w:id="1124" w:author="David Recio" w:date="2022-06-24T18:00:00Z">
              <w:rPr>
                <w:rFonts w:ascii="Calibri-Bold" w:hAnsi="Calibri-Bold" w:cs="Calibri-Bold"/>
                <w:b/>
                <w:bCs/>
                <w:szCs w:val="24"/>
              </w:rPr>
            </w:rPrChange>
          </w:rPr>
          <w:t xml:space="preserve">Java: </w:t>
        </w:r>
      </w:ins>
      <w:ins w:id="1125" w:author="David Recio" w:date="2022-06-24T17:52:00Z">
        <w:r w:rsidRPr="00103F22">
          <w:rPr>
            <w:rFonts w:cstheme="minorHAnsi"/>
            <w:szCs w:val="24"/>
            <w:rPrChange w:id="1126" w:author="David Recio" w:date="2022-06-24T18:00:00Z">
              <w:rPr>
                <w:rFonts w:ascii="Calibri-Bold" w:hAnsi="Calibri-Bold" w:cs="Calibri-Bold"/>
                <w:szCs w:val="24"/>
              </w:rPr>
            </w:rPrChange>
          </w:rPr>
          <w:t xml:space="preserve">Se ha utilizado el lenguaje </w:t>
        </w:r>
      </w:ins>
      <w:ins w:id="1127" w:author="David Recio" w:date="2022-06-24T17:53:00Z">
        <w:r w:rsidRPr="00103F22">
          <w:rPr>
            <w:rFonts w:cstheme="minorHAnsi"/>
            <w:szCs w:val="24"/>
            <w:rPrChange w:id="1128" w:author="David Recio" w:date="2022-06-24T18:00:00Z">
              <w:rPr>
                <w:rFonts w:ascii="Calibri-Bold" w:hAnsi="Calibri-Bold" w:cs="Calibri-Bold"/>
                <w:szCs w:val="24"/>
              </w:rPr>
            </w:rPrChange>
          </w:rPr>
          <w:t>Java para el desarrollo de la API, debido a su difusión</w:t>
        </w:r>
      </w:ins>
      <w:ins w:id="1129" w:author="David Recio" w:date="2022-06-24T17:54:00Z">
        <w:r w:rsidRPr="00103F22">
          <w:rPr>
            <w:rFonts w:cstheme="minorHAnsi"/>
            <w:szCs w:val="24"/>
            <w:rPrChange w:id="1130" w:author="David Recio" w:date="2022-06-24T18:00:00Z">
              <w:rPr>
                <w:rFonts w:ascii="Calibri-Bold" w:hAnsi="Calibri-Bold" w:cs="Calibri-Bold"/>
                <w:szCs w:val="24"/>
              </w:rPr>
            </w:rPrChange>
          </w:rPr>
          <w:t xml:space="preserve"> en los entornos informáticos (por lo </w:t>
        </w:r>
      </w:ins>
      <w:ins w:id="1131" w:author="David Recio" w:date="2022-06-24T17:59:00Z">
        <w:r w:rsidRPr="00103F22">
          <w:rPr>
            <w:rFonts w:cstheme="minorHAnsi"/>
            <w:szCs w:val="24"/>
            <w:rPrChange w:id="1132" w:author="David Recio" w:date="2022-06-24T18:00:00Z">
              <w:rPr>
                <w:rFonts w:ascii="Calibri-Bold" w:hAnsi="Calibri-Bold" w:cs="Calibri-Bold"/>
                <w:szCs w:val="24"/>
              </w:rPr>
            </w:rPrChange>
          </w:rPr>
          <w:t>tanto,</w:t>
        </w:r>
      </w:ins>
      <w:ins w:id="1133" w:author="David Recio" w:date="2022-06-24T17:54:00Z">
        <w:r w:rsidRPr="00103F22">
          <w:rPr>
            <w:rFonts w:cstheme="minorHAnsi"/>
            <w:szCs w:val="24"/>
            <w:rPrChange w:id="1134" w:author="David Recio" w:date="2022-06-24T18:00:00Z">
              <w:rPr>
                <w:rFonts w:ascii="Calibri-Bold" w:hAnsi="Calibri-Bold" w:cs="Calibri-Bold"/>
                <w:szCs w:val="24"/>
              </w:rPr>
            </w:rPrChange>
          </w:rPr>
          <w:t xml:space="preserve"> se encuentra muy bien documentado</w:t>
        </w:r>
      </w:ins>
      <w:ins w:id="1135" w:author="David Recio" w:date="2022-06-24T17:55:00Z">
        <w:r w:rsidRPr="00103F22">
          <w:rPr>
            <w:rFonts w:cstheme="minorHAnsi"/>
            <w:szCs w:val="24"/>
            <w:rPrChange w:id="1136" w:author="David Recio" w:date="2022-06-24T18:00:00Z">
              <w:rPr>
                <w:rFonts w:ascii="Calibri-Bold" w:hAnsi="Calibri-Bold" w:cs="Calibri-Bold"/>
                <w:szCs w:val="24"/>
              </w:rPr>
            </w:rPrChange>
          </w:rPr>
          <w:t>)</w:t>
        </w:r>
      </w:ins>
      <w:ins w:id="1137" w:author="David Recio" w:date="2022-06-24T17:54:00Z">
        <w:r w:rsidRPr="00103F22">
          <w:rPr>
            <w:rFonts w:cstheme="minorHAnsi"/>
            <w:szCs w:val="24"/>
            <w:rPrChange w:id="1138" w:author="David Recio" w:date="2022-06-24T18:00:00Z">
              <w:rPr>
                <w:rFonts w:ascii="Calibri-Bold" w:hAnsi="Calibri-Bold" w:cs="Calibri-Bold"/>
                <w:szCs w:val="24"/>
              </w:rPr>
            </w:rPrChange>
          </w:rPr>
          <w:t>,</w:t>
        </w:r>
      </w:ins>
      <w:ins w:id="1139" w:author="David Recio" w:date="2022-06-24T17:55:00Z">
        <w:r w:rsidRPr="00103F22">
          <w:rPr>
            <w:rFonts w:cstheme="minorHAnsi"/>
            <w:szCs w:val="24"/>
            <w:rPrChange w:id="1140" w:author="David Recio" w:date="2022-06-24T18:00:00Z">
              <w:rPr>
                <w:rFonts w:ascii="Calibri-Bold" w:hAnsi="Calibri-Bold" w:cs="Calibri-Bold"/>
                <w:szCs w:val="24"/>
              </w:rPr>
            </w:rPrChange>
          </w:rPr>
          <w:t xml:space="preserve"> seguridad</w:t>
        </w:r>
      </w:ins>
      <w:ins w:id="1141" w:author="David Recio" w:date="2022-06-24T17:56:00Z">
        <w:r w:rsidRPr="00103F22">
          <w:rPr>
            <w:rFonts w:cstheme="minorHAnsi"/>
            <w:szCs w:val="24"/>
            <w:rPrChange w:id="1142" w:author="David Recio" w:date="2022-06-24T18:00:00Z">
              <w:rPr>
                <w:rFonts w:ascii="Calibri-Bold" w:hAnsi="Calibri-Bold" w:cs="Calibri-Bold"/>
                <w:szCs w:val="24"/>
              </w:rPr>
            </w:rPrChange>
          </w:rPr>
          <w:t xml:space="preserve">, </w:t>
        </w:r>
      </w:ins>
      <w:ins w:id="1143" w:author="David Recio" w:date="2022-06-24T17:55:00Z">
        <w:r w:rsidRPr="00103F22">
          <w:rPr>
            <w:rFonts w:cstheme="minorHAnsi"/>
            <w:szCs w:val="24"/>
            <w:rPrChange w:id="1144" w:author="David Recio" w:date="2022-06-24T18:00:00Z">
              <w:rPr>
                <w:rFonts w:ascii="Calibri-Bold" w:hAnsi="Calibri-Bold" w:cs="Calibri-Bold"/>
                <w:szCs w:val="24"/>
              </w:rPr>
            </w:rPrChange>
          </w:rPr>
          <w:t>fiabilidad</w:t>
        </w:r>
      </w:ins>
      <w:ins w:id="1145" w:author="David Recio" w:date="2022-06-24T17:56:00Z">
        <w:r w:rsidRPr="00103F22">
          <w:rPr>
            <w:rFonts w:cstheme="minorHAnsi"/>
            <w:szCs w:val="24"/>
            <w:rPrChange w:id="1146" w:author="David Recio" w:date="2022-06-24T18:00:00Z">
              <w:rPr>
                <w:rFonts w:ascii="Calibri-Bold" w:hAnsi="Calibri-Bold" w:cs="Calibri-Bold"/>
                <w:szCs w:val="24"/>
              </w:rPr>
            </w:rPrChange>
          </w:rPr>
          <w:t xml:space="preserve"> y compatibilidad con Play Framework.</w:t>
        </w:r>
      </w:ins>
    </w:p>
    <w:p w14:paraId="3844CFF5" w14:textId="77777777" w:rsidR="001C20DF" w:rsidRPr="00103F22" w:rsidRDefault="001C20DF">
      <w:pPr>
        <w:autoSpaceDE w:val="0"/>
        <w:autoSpaceDN w:val="0"/>
        <w:adjustRightInd w:val="0"/>
        <w:spacing w:before="0" w:after="0" w:line="240" w:lineRule="auto"/>
        <w:jc w:val="left"/>
        <w:rPr>
          <w:ins w:id="1147" w:author="David Recio" w:date="2022-06-24T17:52:00Z"/>
          <w:rFonts w:cstheme="minorHAnsi"/>
          <w:szCs w:val="24"/>
          <w:rPrChange w:id="1148" w:author="David Recio" w:date="2022-06-24T18:00:00Z">
            <w:rPr>
              <w:ins w:id="1149" w:author="David Recio" w:date="2022-06-24T17:52:00Z"/>
              <w:rFonts w:ascii="Calibri-Bold" w:hAnsi="Calibri-Bold" w:cs="Calibri-Bold"/>
              <w:b/>
              <w:bCs/>
              <w:szCs w:val="24"/>
            </w:rPr>
          </w:rPrChange>
        </w:rPr>
        <w:pPrChange w:id="1150" w:author="David Recio" w:date="2022-06-24T17:57:00Z">
          <w:pPr>
            <w:pStyle w:val="Prrafodelista"/>
            <w:numPr>
              <w:numId w:val="36"/>
            </w:numPr>
            <w:autoSpaceDE w:val="0"/>
            <w:autoSpaceDN w:val="0"/>
            <w:adjustRightInd w:val="0"/>
            <w:spacing w:before="0" w:after="0" w:line="240" w:lineRule="auto"/>
            <w:ind w:hanging="360"/>
            <w:jc w:val="left"/>
          </w:pPr>
        </w:pPrChange>
      </w:pPr>
    </w:p>
    <w:p w14:paraId="267A384C" w14:textId="1BEAC0AC" w:rsidR="001C20DF" w:rsidRPr="00103F22" w:rsidRDefault="001C20DF" w:rsidP="001C20DF">
      <w:pPr>
        <w:pStyle w:val="Prrafodelista"/>
        <w:numPr>
          <w:ilvl w:val="0"/>
          <w:numId w:val="36"/>
        </w:numPr>
        <w:autoSpaceDE w:val="0"/>
        <w:autoSpaceDN w:val="0"/>
        <w:adjustRightInd w:val="0"/>
        <w:spacing w:before="0" w:after="0" w:line="240" w:lineRule="auto"/>
        <w:jc w:val="left"/>
        <w:rPr>
          <w:ins w:id="1151" w:author="David Recio" w:date="2022-06-24T17:57:00Z"/>
          <w:rFonts w:cstheme="minorHAnsi"/>
          <w:szCs w:val="24"/>
          <w:rPrChange w:id="1152" w:author="David Recio" w:date="2022-06-24T18:00:00Z">
            <w:rPr>
              <w:ins w:id="1153" w:author="David Recio" w:date="2022-06-24T17:57:00Z"/>
              <w:rFonts w:ascii="Calibri-Bold" w:hAnsi="Calibri-Bold" w:cs="Calibri-Bold"/>
              <w:b/>
              <w:bCs/>
              <w:szCs w:val="24"/>
            </w:rPr>
          </w:rPrChange>
        </w:rPr>
      </w:pPr>
      <w:ins w:id="1154" w:author="David Recio" w:date="2022-06-24T17:48:00Z">
        <w:r w:rsidRPr="00103F22">
          <w:rPr>
            <w:rFonts w:cstheme="minorHAnsi"/>
            <w:b/>
            <w:bCs/>
            <w:szCs w:val="24"/>
            <w:rPrChange w:id="1155" w:author="David Recio" w:date="2022-06-24T18:00:00Z">
              <w:rPr>
                <w:rFonts w:ascii="Calibri-Bold" w:hAnsi="Calibri-Bold" w:cs="Calibri-Bold"/>
                <w:b/>
                <w:bCs/>
                <w:szCs w:val="24"/>
              </w:rPr>
            </w:rPrChange>
          </w:rPr>
          <w:t xml:space="preserve">PLAY FRAMEWOK: </w:t>
        </w:r>
      </w:ins>
      <w:ins w:id="1156" w:author="David Recio" w:date="2022-06-24T17:57:00Z">
        <w:r w:rsidRPr="00103F22">
          <w:rPr>
            <w:rFonts w:cstheme="minorHAnsi"/>
            <w:szCs w:val="24"/>
            <w:rPrChange w:id="1157" w:author="David Recio" w:date="2022-06-24T18:00:00Z">
              <w:rPr>
                <w:rFonts w:ascii="Calibri-Bold" w:hAnsi="Calibri-Bold" w:cs="Calibri-Bold"/>
                <w:szCs w:val="24"/>
              </w:rPr>
            </w:rPrChange>
          </w:rPr>
          <w:t>Play es un Framework de desarrollo Web para Java y Scala, por lo tanto, es muy útil para</w:t>
        </w:r>
      </w:ins>
      <w:ins w:id="1158" w:author="David Recio" w:date="2022-06-24T17:58:00Z">
        <w:r w:rsidRPr="00103F22">
          <w:rPr>
            <w:rFonts w:cstheme="minorHAnsi"/>
            <w:szCs w:val="24"/>
            <w:rPrChange w:id="1159" w:author="David Recio" w:date="2022-06-24T18:00:00Z">
              <w:rPr>
                <w:rFonts w:ascii="Calibri-Bold" w:hAnsi="Calibri-Bold" w:cs="Calibri-Bold"/>
                <w:szCs w:val="24"/>
              </w:rPr>
            </w:rPrChange>
          </w:rPr>
          <w:t xml:space="preserve"> la finalidad de este proyecto, ya que facilita el desarrollo de la API, proporcionando un esqueleto y una </w:t>
        </w:r>
      </w:ins>
      <w:ins w:id="1160" w:author="David Recio" w:date="2022-06-24T17:59:00Z">
        <w:r w:rsidRPr="00103F22">
          <w:rPr>
            <w:rFonts w:cstheme="minorHAnsi"/>
            <w:szCs w:val="24"/>
            <w:rPrChange w:id="1161" w:author="David Recio" w:date="2022-06-24T18:00:00Z">
              <w:rPr>
                <w:rFonts w:ascii="Calibri-Bold" w:hAnsi="Calibri-Bold" w:cs="Calibri-Bold"/>
                <w:szCs w:val="24"/>
              </w:rPr>
            </w:rPrChange>
          </w:rPr>
          <w:t>configuración de URIs muy útiles y sencillas de comprender para el desarrollador.</w:t>
        </w:r>
      </w:ins>
    </w:p>
    <w:p w14:paraId="372B4ABC" w14:textId="77777777" w:rsidR="001C20DF" w:rsidRPr="001C20DF" w:rsidRDefault="001C20DF">
      <w:pPr>
        <w:pStyle w:val="Prrafodelista"/>
        <w:rPr>
          <w:ins w:id="1162" w:author="David Recio" w:date="2022-06-24T17:57:00Z"/>
          <w:rFonts w:ascii="Calibri" w:hAnsi="Calibri" w:cs="Calibri"/>
          <w:szCs w:val="24"/>
          <w:rPrChange w:id="1163" w:author="David Recio" w:date="2022-06-24T17:57:00Z">
            <w:rPr>
              <w:ins w:id="1164" w:author="David Recio" w:date="2022-06-24T17:57:00Z"/>
            </w:rPr>
          </w:rPrChange>
        </w:rPr>
        <w:pPrChange w:id="1165" w:author="David Recio" w:date="2022-06-24T17:57:00Z">
          <w:pPr>
            <w:pStyle w:val="Prrafodelista"/>
            <w:numPr>
              <w:numId w:val="36"/>
            </w:numPr>
            <w:autoSpaceDE w:val="0"/>
            <w:autoSpaceDN w:val="0"/>
            <w:adjustRightInd w:val="0"/>
            <w:spacing w:before="0" w:after="0" w:line="240" w:lineRule="auto"/>
            <w:ind w:hanging="360"/>
            <w:jc w:val="left"/>
          </w:pPr>
        </w:pPrChange>
      </w:pPr>
    </w:p>
    <w:p w14:paraId="4E0DDE73" w14:textId="119123EE" w:rsidR="001920B7" w:rsidRDefault="001920B7" w:rsidP="00103F22">
      <w:pPr>
        <w:pStyle w:val="Ttulo3"/>
        <w:ind w:left="851"/>
        <w:rPr>
          <w:ins w:id="1166" w:author="David Recio" w:date="2022-06-24T18:14:00Z"/>
        </w:rPr>
      </w:pPr>
      <w:ins w:id="1167" w:author="David Recio" w:date="2022-06-24T17:12:00Z">
        <w:r w:rsidRPr="00EC3B4C">
          <w:t xml:space="preserve">Diseño </w:t>
        </w:r>
        <w:r w:rsidR="00E5440C">
          <w:t>del servicio web RESTful</w:t>
        </w:r>
      </w:ins>
    </w:p>
    <w:p w14:paraId="081C1BAF" w14:textId="09BFF9A5" w:rsidR="005E6132" w:rsidRDefault="005E6132" w:rsidP="005E6132">
      <w:pPr>
        <w:rPr>
          <w:ins w:id="1168" w:author="David Recio" w:date="2022-06-24T18:22:00Z"/>
        </w:rPr>
      </w:pPr>
      <w:ins w:id="1169" w:author="David Recio" w:date="2022-06-24T18:14:00Z">
        <w:r>
          <w:t xml:space="preserve">Para el diseño </w:t>
        </w:r>
      </w:ins>
      <w:ins w:id="1170" w:author="David Recio" w:date="2022-06-24T18:15:00Z">
        <w:r>
          <w:t>de este apartado, primero se han definido los recursos</w:t>
        </w:r>
      </w:ins>
      <w:ins w:id="1171" w:author="David Recio" w:date="2022-06-24T18:16:00Z">
        <w:r w:rsidR="00D83AB5">
          <w:t xml:space="preserve"> y sus atributos, obten</w:t>
        </w:r>
      </w:ins>
      <w:ins w:id="1172" w:author="David Recio" w:date="2022-06-24T18:17:00Z">
        <w:r w:rsidR="00D83AB5">
          <w:t>idos tras el análisis del dominio realizado en el capítulo 4,</w:t>
        </w:r>
      </w:ins>
      <w:ins w:id="1173" w:author="David Recio" w:date="2022-06-24T18:15:00Z">
        <w:r>
          <w:t xml:space="preserve"> </w:t>
        </w:r>
        <w:r w:rsidR="00D83AB5">
          <w:t xml:space="preserve">que </w:t>
        </w:r>
      </w:ins>
      <w:ins w:id="1174" w:author="David Recio" w:date="2022-06-24T18:17:00Z">
        <w:r w:rsidR="00D83AB5">
          <w:t xml:space="preserve">son </w:t>
        </w:r>
      </w:ins>
      <w:ins w:id="1175" w:author="David Recio" w:date="2022-06-24T18:18:00Z">
        <w:r w:rsidR="00D83AB5">
          <w:t>necesarios para el funcionamiento de</w:t>
        </w:r>
      </w:ins>
      <w:ins w:id="1176" w:author="David Recio" w:date="2022-06-24T18:16:00Z">
        <w:r w:rsidR="00D83AB5">
          <w:t xml:space="preserve"> la API</w:t>
        </w:r>
      </w:ins>
      <w:ins w:id="1177" w:author="David Recio" w:date="2022-06-24T18:18:00Z">
        <w:r w:rsidR="00D83AB5">
          <w:t>, seguidamente de su definición, se ha</w:t>
        </w:r>
      </w:ins>
      <w:ins w:id="1178" w:author="David Recio" w:date="2022-06-24T18:19:00Z">
        <w:r w:rsidR="00D83AB5">
          <w:t>n estructurado los patrones de las URIs para poder exponer cada recurso, terminando en el</w:t>
        </w:r>
      </w:ins>
      <w:ins w:id="1179" w:author="David Recio" w:date="2022-06-24T18:20:00Z">
        <w:r w:rsidR="00D83AB5">
          <w:t xml:space="preserve"> diseño de las tablas que indican los métodos, URIs, utilidad y códigos de respuesta </w:t>
        </w:r>
      </w:ins>
      <w:ins w:id="1180" w:author="David Recio" w:date="2022-06-24T18:21:00Z">
        <w:r w:rsidR="00D83AB5">
          <w:t>para cada uno de los recursos</w:t>
        </w:r>
        <w:r w:rsidR="00BF0BC4">
          <w:t xml:space="preserve">, estas tablas se encuentran en el anexo </w:t>
        </w:r>
      </w:ins>
      <w:ins w:id="1181" w:author="David Recio" w:date="2022-06-24T18:22:00Z">
        <w:r w:rsidR="00BF0BC4">
          <w:t>[</w:t>
        </w:r>
        <w:r w:rsidR="00BF0BC4">
          <w:fldChar w:fldCharType="begin"/>
        </w:r>
        <w:r w:rsidR="00BF0BC4">
          <w:instrText xml:space="preserve"> REF _Ref106987324 \r \h </w:instrText>
        </w:r>
      </w:ins>
      <w:r w:rsidR="00BF0BC4">
        <w:fldChar w:fldCharType="separate"/>
      </w:r>
      <w:ins w:id="1182" w:author="David Recio" w:date="2022-06-24T18:22:00Z">
        <w:r w:rsidR="00BF0BC4">
          <w:t>1</w:t>
        </w:r>
        <w:r w:rsidR="00BF0BC4">
          <w:fldChar w:fldCharType="end"/>
        </w:r>
        <w:r w:rsidR="00BF0BC4">
          <w:t>].</w:t>
        </w:r>
      </w:ins>
    </w:p>
    <w:p w14:paraId="24D8D262" w14:textId="77777777" w:rsidR="00BF0BC4" w:rsidRPr="005E6132" w:rsidRDefault="00BF0BC4">
      <w:pPr>
        <w:rPr>
          <w:ins w:id="1183" w:author="David Recio" w:date="2022-06-24T18:00:00Z"/>
        </w:rPr>
        <w:pPrChange w:id="1184" w:author="David Recio" w:date="2022-06-24T18:14:00Z">
          <w:pPr>
            <w:pStyle w:val="Ttulo3"/>
            <w:ind w:left="851"/>
          </w:pPr>
        </w:pPrChange>
      </w:pPr>
    </w:p>
    <w:p w14:paraId="085BAAF2" w14:textId="68221F99" w:rsidR="00E5440C" w:rsidRDefault="00E5440C" w:rsidP="00103F22">
      <w:pPr>
        <w:pStyle w:val="Ttulo4"/>
        <w:ind w:left="993" w:hanging="1006"/>
        <w:rPr>
          <w:ins w:id="1185" w:author="David Recio" w:date="2022-06-24T18:22:00Z"/>
          <w:i w:val="0"/>
          <w:iCs w:val="0"/>
        </w:rPr>
      </w:pPr>
      <w:bookmarkStart w:id="1186" w:name="_Ref107075910"/>
      <w:ins w:id="1187" w:author="David Recio" w:date="2022-06-24T17:16:00Z">
        <w:r w:rsidRPr="005E6132">
          <w:rPr>
            <w:i w:val="0"/>
            <w:iCs w:val="0"/>
          </w:rPr>
          <w:lastRenderedPageBreak/>
          <w:t>Definición de los recursos</w:t>
        </w:r>
      </w:ins>
      <w:bookmarkEnd w:id="1186"/>
    </w:p>
    <w:p w14:paraId="0023112B" w14:textId="567922E7" w:rsidR="00BF0BC4" w:rsidRDefault="00BF0BC4" w:rsidP="00BF0BC4">
      <w:pPr>
        <w:ind w:left="709"/>
        <w:rPr>
          <w:ins w:id="1188" w:author="David Recio" w:date="2022-06-24T18:23:00Z"/>
        </w:rPr>
      </w:pPr>
      <w:ins w:id="1189" w:author="David Recio" w:date="2022-06-24T18:22:00Z">
        <w:r>
          <w:t xml:space="preserve">Sirviéndose del </w:t>
        </w:r>
      </w:ins>
      <w:ins w:id="1190" w:author="David Recio" w:date="2022-06-24T18:23:00Z">
        <w:r>
          <w:t>análisis del dominio y de los requisitos, se han identificado los siguientes recursos:</w:t>
        </w:r>
      </w:ins>
    </w:p>
    <w:p w14:paraId="003CCE51" w14:textId="0C22E042" w:rsidR="00BF0BC4" w:rsidRDefault="0036665D" w:rsidP="0036665D">
      <w:pPr>
        <w:pStyle w:val="Prrafodelista"/>
        <w:numPr>
          <w:ilvl w:val="0"/>
          <w:numId w:val="38"/>
        </w:numPr>
        <w:rPr>
          <w:ins w:id="1191" w:author="David Recio" w:date="2022-06-24T18:36:00Z"/>
        </w:rPr>
      </w:pPr>
      <w:ins w:id="1192" w:author="David Recio" w:date="2022-06-24T18:31:00Z">
        <w:r w:rsidRPr="0036665D">
          <w:t>Usuario</w:t>
        </w:r>
      </w:ins>
      <w:ins w:id="1193" w:author="David Recio" w:date="2022-06-24T18:33:00Z">
        <w:r w:rsidR="00632F12">
          <w:t>: permite eliminar a un usuario en concreto, acceder a su información</w:t>
        </w:r>
      </w:ins>
      <w:ins w:id="1194" w:author="David Recio" w:date="2022-06-24T18:35:00Z">
        <w:r w:rsidR="00632F12">
          <w:t xml:space="preserve"> y </w:t>
        </w:r>
      </w:ins>
      <w:ins w:id="1195" w:author="David Recio" w:date="2022-06-24T18:34:00Z">
        <w:r w:rsidR="00632F12">
          <w:t xml:space="preserve">actualizar la contraseña </w:t>
        </w:r>
      </w:ins>
      <w:ins w:id="1196" w:author="David Recio" w:date="2022-06-24T18:36:00Z">
        <w:r w:rsidR="00632F12">
          <w:t>u otros datos</w:t>
        </w:r>
      </w:ins>
      <w:ins w:id="1197" w:author="David Recio" w:date="2022-06-24T18:43:00Z">
        <w:r w:rsidR="00D66ED2">
          <w:t>.</w:t>
        </w:r>
      </w:ins>
    </w:p>
    <w:p w14:paraId="61E87E35" w14:textId="019B9EDE" w:rsidR="00632F12" w:rsidRDefault="00632F12">
      <w:pPr>
        <w:pStyle w:val="Prrafodelista"/>
        <w:numPr>
          <w:ilvl w:val="0"/>
          <w:numId w:val="38"/>
        </w:numPr>
        <w:rPr>
          <w:ins w:id="1198" w:author="David Recio" w:date="2022-06-24T18:31:00Z"/>
        </w:rPr>
        <w:pPrChange w:id="1199" w:author="David Recio" w:date="2022-06-24T18:38:00Z">
          <w:pPr>
            <w:ind w:left="709"/>
          </w:pPr>
        </w:pPrChange>
      </w:pPr>
      <w:ins w:id="1200" w:author="David Recio" w:date="2022-06-24T18:36:00Z">
        <w:r w:rsidRPr="0036665D">
          <w:t>Usuario</w:t>
        </w:r>
        <w:r>
          <w:t xml:space="preserve">s: permite </w:t>
        </w:r>
      </w:ins>
      <w:ins w:id="1201" w:author="David Recio" w:date="2022-06-24T18:37:00Z">
        <w:r>
          <w:t xml:space="preserve"> añadir un usuario nuevo, </w:t>
        </w:r>
      </w:ins>
      <w:ins w:id="1202" w:author="David Recio" w:date="2022-06-24T18:36:00Z">
        <w:r>
          <w:t>eliminar todos los usuarios como caso de emergencia u obtener todos los usuarios</w:t>
        </w:r>
      </w:ins>
      <w:ins w:id="1203" w:author="David Recio" w:date="2022-06-24T18:37:00Z">
        <w:r>
          <w:t xml:space="preserve">, estas dos </w:t>
        </w:r>
      </w:ins>
      <w:ins w:id="1204" w:author="David Recio" w:date="2022-06-24T18:38:00Z">
        <w:r w:rsidR="00D66ED2">
          <w:t>últimas</w:t>
        </w:r>
      </w:ins>
      <w:ins w:id="1205" w:author="David Recio" w:date="2022-06-24T18:37:00Z">
        <w:r>
          <w:t xml:space="preserve"> acciones solo se le permiten al responsable de la gestión de los datos</w:t>
        </w:r>
      </w:ins>
      <w:ins w:id="1206" w:author="David Recio" w:date="2022-06-24T18:43:00Z">
        <w:r w:rsidR="00D66ED2">
          <w:t>.</w:t>
        </w:r>
      </w:ins>
    </w:p>
    <w:p w14:paraId="7567FBF3" w14:textId="1E5B50A1" w:rsidR="00D66ED2" w:rsidRDefault="00D66ED2">
      <w:pPr>
        <w:pStyle w:val="Prrafodelista"/>
        <w:numPr>
          <w:ilvl w:val="0"/>
          <w:numId w:val="38"/>
        </w:numPr>
        <w:rPr>
          <w:ins w:id="1207" w:author="David Recio" w:date="2022-06-24T18:31:00Z"/>
        </w:rPr>
        <w:pPrChange w:id="1208" w:author="David Recio" w:date="2022-06-24T18:32:00Z">
          <w:pPr>
            <w:ind w:left="709"/>
          </w:pPr>
        </w:pPrChange>
      </w:pPr>
      <w:ins w:id="1209" w:author="David Recio" w:date="2022-06-24T18:41:00Z">
        <w:r>
          <w:t>Nota: permite obtener la</w:t>
        </w:r>
      </w:ins>
      <w:ins w:id="1210" w:author="David Recio" w:date="2022-06-24T18:42:00Z">
        <w:r>
          <w:t xml:space="preserve"> asignatura</w:t>
        </w:r>
      </w:ins>
      <w:ins w:id="1211" w:author="David Recio" w:date="2022-06-25T00:11:00Z">
        <w:r w:rsidR="008F3651">
          <w:t>,</w:t>
        </w:r>
      </w:ins>
      <w:ins w:id="1212" w:author="David Recio" w:date="2022-06-25T00:12:00Z">
        <w:r w:rsidR="008F3651">
          <w:t xml:space="preserve"> el riesgo</w:t>
        </w:r>
      </w:ins>
      <w:ins w:id="1213" w:author="David Recio" w:date="2022-06-24T19:02:00Z">
        <w:r w:rsidR="005D7D91">
          <w:t xml:space="preserve">, </w:t>
        </w:r>
      </w:ins>
      <w:ins w:id="1214" w:author="David Recio" w:date="2022-06-24T18:42:00Z">
        <w:r>
          <w:t>la puntuación obtenida en ella</w:t>
        </w:r>
      </w:ins>
      <w:ins w:id="1215" w:author="David Recio" w:date="2022-06-25T00:12:00Z">
        <w:r w:rsidR="008F3651">
          <w:t>, el tiempo de estudio recomendado</w:t>
        </w:r>
      </w:ins>
      <w:ins w:id="1216" w:author="David Recio" w:date="2022-06-24T19:02:00Z">
        <w:r w:rsidR="005D7D91">
          <w:t xml:space="preserve"> y el tiempo de estudio ded</w:t>
        </w:r>
      </w:ins>
      <w:ins w:id="1217" w:author="David Recio" w:date="2022-06-24T19:03:00Z">
        <w:r w:rsidR="005D7D91">
          <w:t>icado</w:t>
        </w:r>
      </w:ins>
      <w:ins w:id="1218" w:author="David Recio" w:date="2022-06-24T18:42:00Z">
        <w:r>
          <w:t>, actualizar l</w:t>
        </w:r>
      </w:ins>
      <w:ins w:id="1219" w:author="David Recio" w:date="2022-06-25T00:12:00Z">
        <w:r w:rsidR="008F3651">
          <w:t xml:space="preserve">os datos de </w:t>
        </w:r>
      </w:ins>
      <w:ins w:id="1220" w:author="David Recio" w:date="2022-06-24T18:42:00Z">
        <w:r>
          <w:t>la nota</w:t>
        </w:r>
      </w:ins>
      <w:ins w:id="1221" w:author="David Recio" w:date="2022-06-24T18:43:00Z">
        <w:r>
          <w:t>.</w:t>
        </w:r>
      </w:ins>
    </w:p>
    <w:p w14:paraId="36D5B3FB" w14:textId="62A1CA44" w:rsidR="0036665D" w:rsidRDefault="0036665D" w:rsidP="00D66ED2">
      <w:pPr>
        <w:pStyle w:val="Prrafodelista"/>
        <w:numPr>
          <w:ilvl w:val="0"/>
          <w:numId w:val="38"/>
        </w:numPr>
        <w:rPr>
          <w:ins w:id="1222" w:author="David Recio" w:date="2022-06-24T18:43:00Z"/>
        </w:rPr>
      </w:pPr>
      <w:ins w:id="1223" w:author="David Recio" w:date="2022-06-24T18:31:00Z">
        <w:r w:rsidRPr="0036665D">
          <w:t>Notas</w:t>
        </w:r>
      </w:ins>
      <w:ins w:id="1224" w:author="David Recio" w:date="2022-06-24T18:43:00Z">
        <w:r w:rsidR="00D66ED2">
          <w:t>: permite  añadir una nota nueva, eliminar todas las notas como caso de emergencia u obtener todas las notas, estas dos últimas acciones solo se le permiten al responsable de la gestión de los datos.</w:t>
        </w:r>
      </w:ins>
    </w:p>
    <w:p w14:paraId="33AD9749" w14:textId="5FD88DF3" w:rsidR="00802E92" w:rsidRDefault="00802E92" w:rsidP="00D66ED2">
      <w:pPr>
        <w:pStyle w:val="Prrafodelista"/>
        <w:numPr>
          <w:ilvl w:val="0"/>
          <w:numId w:val="38"/>
        </w:numPr>
        <w:rPr>
          <w:ins w:id="1225" w:author="David Recio" w:date="2022-06-24T18:47:00Z"/>
        </w:rPr>
      </w:pPr>
      <w:ins w:id="1226" w:author="David Recio" w:date="2022-06-24T18:47:00Z">
        <w:r>
          <w:t>Formularios: permite añadir las respuestas de un formulario</w:t>
        </w:r>
      </w:ins>
    </w:p>
    <w:p w14:paraId="11CA9F49" w14:textId="116D1038" w:rsidR="00802E92" w:rsidRDefault="00802E92">
      <w:pPr>
        <w:pStyle w:val="Prrafodelista"/>
        <w:numPr>
          <w:ilvl w:val="0"/>
          <w:numId w:val="38"/>
        </w:numPr>
        <w:rPr>
          <w:ins w:id="1227" w:author="David Recio" w:date="2022-06-24T18:31:00Z"/>
        </w:rPr>
        <w:pPrChange w:id="1228" w:author="David Recio" w:date="2022-06-24T18:43:00Z">
          <w:pPr>
            <w:ind w:left="709"/>
          </w:pPr>
        </w:pPrChange>
      </w:pPr>
      <w:ins w:id="1229" w:author="David Recio" w:date="2022-06-24T18:47:00Z">
        <w:r>
          <w:t>Formula</w:t>
        </w:r>
      </w:ins>
      <w:ins w:id="1230" w:author="David Recio" w:date="2022-06-24T18:48:00Z">
        <w:r>
          <w:t>rio: permite obtener las preguntas de un formulario en concreto.</w:t>
        </w:r>
      </w:ins>
    </w:p>
    <w:p w14:paraId="167E51DA" w14:textId="78FC253A" w:rsidR="0036665D" w:rsidRDefault="0036665D">
      <w:pPr>
        <w:ind w:left="1069"/>
        <w:rPr>
          <w:ins w:id="1231" w:author="David Recio" w:date="2022-06-24T18:31:00Z"/>
        </w:rPr>
        <w:pPrChange w:id="1232" w:author="David Recio" w:date="2022-06-24T18:46:00Z">
          <w:pPr>
            <w:ind w:left="709"/>
          </w:pPr>
        </w:pPrChange>
      </w:pPr>
    </w:p>
    <w:p w14:paraId="1B9588AE" w14:textId="403C6B8A" w:rsidR="00E5440C" w:rsidRDefault="00E5440C" w:rsidP="00103F22">
      <w:pPr>
        <w:pStyle w:val="Ttulo4"/>
        <w:ind w:left="993" w:hanging="1006"/>
        <w:rPr>
          <w:ins w:id="1233" w:author="David Recio" w:date="2022-06-24T18:48:00Z"/>
          <w:i w:val="0"/>
          <w:iCs w:val="0"/>
        </w:rPr>
      </w:pPr>
      <w:ins w:id="1234" w:author="David Recio" w:date="2022-06-24T17:17:00Z">
        <w:r>
          <w:rPr>
            <w:i w:val="0"/>
            <w:iCs w:val="0"/>
          </w:rPr>
          <w:t>Atributos</w:t>
        </w:r>
        <w:r w:rsidRPr="00FA78EB">
          <w:rPr>
            <w:i w:val="0"/>
            <w:iCs w:val="0"/>
          </w:rPr>
          <w:t xml:space="preserve"> de los recursos</w:t>
        </w:r>
      </w:ins>
    </w:p>
    <w:p w14:paraId="68F6598F" w14:textId="60DAAD4E" w:rsidR="00286B01" w:rsidRDefault="00286B01" w:rsidP="00286B01">
      <w:pPr>
        <w:ind w:left="709"/>
        <w:rPr>
          <w:ins w:id="1235" w:author="David Recio" w:date="2022-06-24T18:51:00Z"/>
        </w:rPr>
      </w:pPr>
      <w:ins w:id="1236" w:author="David Recio" w:date="2022-06-24T18:49:00Z">
        <w:r>
          <w:t xml:space="preserve">En este apartado se detallará a cada recurso definido anteriormente, explicando sus atributos </w:t>
        </w:r>
      </w:ins>
      <w:ins w:id="1237" w:author="David Recio" w:date="2022-06-24T18:50:00Z">
        <w:r>
          <w:t>y características</w:t>
        </w:r>
      </w:ins>
      <w:ins w:id="1238" w:author="David Recio" w:date="2022-06-24T18:56:00Z">
        <w:r w:rsidR="004D5658">
          <w:t xml:space="preserve"> más importantes</w:t>
        </w:r>
      </w:ins>
      <w:ins w:id="1239" w:author="David Recio" w:date="2022-06-24T18:51:00Z">
        <w:r w:rsidR="004D5658">
          <w:t>.</w:t>
        </w:r>
      </w:ins>
    </w:p>
    <w:p w14:paraId="46351B59" w14:textId="5026E134" w:rsidR="004D5658" w:rsidRDefault="004D5658" w:rsidP="004D5658">
      <w:pPr>
        <w:pStyle w:val="Ttulo4"/>
        <w:numPr>
          <w:ilvl w:val="4"/>
          <w:numId w:val="2"/>
        </w:numPr>
        <w:rPr>
          <w:ins w:id="1240" w:author="David Recio" w:date="2022-06-24T18:54:00Z"/>
          <w:rFonts w:asciiTheme="minorHAnsi" w:hAnsiTheme="minorHAnsi" w:cstheme="minorHAnsi"/>
          <w:i w:val="0"/>
          <w:iCs w:val="0"/>
        </w:rPr>
      </w:pPr>
      <w:ins w:id="1241" w:author="David Recio" w:date="2022-06-24T18:52:00Z">
        <w:r w:rsidRPr="004D5658">
          <w:rPr>
            <w:rFonts w:asciiTheme="minorHAnsi" w:hAnsiTheme="minorHAnsi" w:cstheme="minorHAnsi"/>
            <w:i w:val="0"/>
            <w:iCs w:val="0"/>
            <w:rPrChange w:id="1242" w:author="David Recio" w:date="2022-06-24T18:53:00Z">
              <w:rPr>
                <w:i w:val="0"/>
                <w:iCs w:val="0"/>
              </w:rPr>
            </w:rPrChange>
          </w:rPr>
          <w:t>Usuario</w:t>
        </w:r>
      </w:ins>
      <w:ins w:id="1243" w:author="David Recio" w:date="2022-06-24T18:54:00Z">
        <w:r>
          <w:rPr>
            <w:rFonts w:asciiTheme="minorHAnsi" w:hAnsiTheme="minorHAnsi" w:cstheme="minorHAnsi"/>
            <w:i w:val="0"/>
            <w:iCs w:val="0"/>
          </w:rPr>
          <w:t>:</w:t>
        </w:r>
      </w:ins>
    </w:p>
    <w:p w14:paraId="78B4525E" w14:textId="7300C21A" w:rsidR="004D5658" w:rsidRDefault="004D5658" w:rsidP="004D5658">
      <w:pPr>
        <w:ind w:left="1008"/>
        <w:rPr>
          <w:ins w:id="1244" w:author="David Recio" w:date="2022-06-24T18:55:00Z"/>
        </w:rPr>
      </w:pPr>
      <w:ins w:id="1245" w:author="David Recio" w:date="2022-06-24T18:54:00Z">
        <w:r>
          <w:t xml:space="preserve">La API requiere la creación de uno, </w:t>
        </w:r>
      </w:ins>
      <w:ins w:id="1246" w:author="David Recio" w:date="2022-06-24T18:55:00Z">
        <w:r>
          <w:t>para poder identificar y enlazar los datos necesarios parar realizar las recomendaciones personalizadas.</w:t>
        </w:r>
      </w:ins>
    </w:p>
    <w:p w14:paraId="7F236291" w14:textId="240DD234" w:rsidR="004D5658" w:rsidRDefault="004D5658" w:rsidP="004D5658">
      <w:pPr>
        <w:ind w:left="1008"/>
        <w:rPr>
          <w:ins w:id="1247" w:author="David Recio" w:date="2022-06-24T18:56:00Z"/>
        </w:rPr>
      </w:pPr>
      <w:ins w:id="1248" w:author="David Recio" w:date="2022-06-24T18:55:00Z">
        <w:r>
          <w:lastRenderedPageBreak/>
          <w:t>Los atributos que po</w:t>
        </w:r>
      </w:ins>
      <w:ins w:id="1249" w:author="David Recio" w:date="2022-06-24T18:56:00Z">
        <w:r>
          <w:t>see el usuario son:</w:t>
        </w:r>
      </w:ins>
    </w:p>
    <w:p w14:paraId="4145D481" w14:textId="63F15351" w:rsidR="004D5658" w:rsidRDefault="004D5658" w:rsidP="004D5658">
      <w:pPr>
        <w:pStyle w:val="Prrafodelista"/>
        <w:numPr>
          <w:ilvl w:val="0"/>
          <w:numId w:val="39"/>
        </w:numPr>
        <w:rPr>
          <w:ins w:id="1250" w:author="David Recio" w:date="2022-06-24T18:56:00Z"/>
        </w:rPr>
      </w:pPr>
      <w:ins w:id="1251" w:author="David Recio" w:date="2022-06-24T18:56:00Z">
        <w:r>
          <w:t>Nombre: es el identi</w:t>
        </w:r>
      </w:ins>
      <w:ins w:id="1252" w:author="David Recio" w:date="2022-06-24T18:57:00Z">
        <w:r>
          <w:t xml:space="preserve">ficador para el usuario, que este tendrá que añadir para poder realizar las </w:t>
        </w:r>
        <w:r w:rsidR="005D7D91">
          <w:t>recomendaciones.</w:t>
        </w:r>
      </w:ins>
    </w:p>
    <w:p w14:paraId="726214C1" w14:textId="050658CC" w:rsidR="007C7A1A" w:rsidRDefault="004D5658" w:rsidP="007C7A1A">
      <w:pPr>
        <w:pStyle w:val="Prrafodelista"/>
        <w:numPr>
          <w:ilvl w:val="0"/>
          <w:numId w:val="39"/>
        </w:numPr>
        <w:rPr>
          <w:ins w:id="1253" w:author="David Recio" w:date="2022-06-25T02:15:00Z"/>
        </w:rPr>
      </w:pPr>
      <w:ins w:id="1254" w:author="David Recio" w:date="2022-06-24T18:56:00Z">
        <w:r>
          <w:t>Contraseña</w:t>
        </w:r>
      </w:ins>
      <w:ins w:id="1255" w:author="David Recio" w:date="2022-06-24T18:58:00Z">
        <w:r w:rsidR="005D7D91">
          <w:t>: un mecanismo de seguridad, para que los datos de los usuarios sean individuales.</w:t>
        </w:r>
      </w:ins>
    </w:p>
    <w:p w14:paraId="5F8930D9" w14:textId="5E3B4E31" w:rsidR="00B24F24" w:rsidRDefault="00B24F24" w:rsidP="007C7A1A">
      <w:pPr>
        <w:pStyle w:val="Prrafodelista"/>
        <w:numPr>
          <w:ilvl w:val="0"/>
          <w:numId w:val="39"/>
        </w:numPr>
        <w:rPr>
          <w:ins w:id="1256" w:author="David Recio" w:date="2022-06-25T02:15:00Z"/>
        </w:rPr>
      </w:pPr>
      <w:ins w:id="1257" w:author="David Recio" w:date="2022-06-25T02:15:00Z">
        <w:r>
          <w:t>Aptitud</w:t>
        </w:r>
      </w:ins>
      <w:ins w:id="1258" w:author="David Recio" w:date="2022-06-25T02:16:00Z">
        <w:r>
          <w:t>es</w:t>
        </w:r>
      </w:ins>
      <w:ins w:id="1259" w:author="David Recio" w:date="2022-06-25T02:15:00Z">
        <w:r>
          <w:t>:</w:t>
        </w:r>
      </w:ins>
      <w:ins w:id="1260" w:author="David Recio" w:date="2022-06-25T02:19:00Z">
        <w:r w:rsidR="000D2CD0">
          <w:t xml:space="preserve"> </w:t>
        </w:r>
      </w:ins>
      <w:ins w:id="1261" w:author="David Recio" w:date="2022-06-25T02:20:00Z">
        <w:r w:rsidR="000D2CD0">
          <w:t xml:space="preserve">guarda los </w:t>
        </w:r>
      </w:ins>
      <w:ins w:id="1262" w:author="David Recio" w:date="2022-06-25T02:19:00Z">
        <w:r w:rsidR="000D2CD0">
          <w:t>tipo</w:t>
        </w:r>
      </w:ins>
      <w:ins w:id="1263" w:author="David Recio" w:date="2022-06-25T02:20:00Z">
        <w:r w:rsidR="000D2CD0">
          <w:t>s</w:t>
        </w:r>
      </w:ins>
      <w:ins w:id="1264" w:author="David Recio" w:date="2022-06-25T02:19:00Z">
        <w:r w:rsidR="000D2CD0">
          <w:t xml:space="preserve"> de carreras eres </w:t>
        </w:r>
      </w:ins>
      <w:ins w:id="1265" w:author="David Recio" w:date="2022-06-25T02:20:00Z">
        <w:r w:rsidR="000D2CD0">
          <w:t>más</w:t>
        </w:r>
      </w:ins>
      <w:ins w:id="1266" w:author="David Recio" w:date="2022-06-25T02:19:00Z">
        <w:r w:rsidR="000D2CD0">
          <w:t xml:space="preserve"> compatible</w:t>
        </w:r>
      </w:ins>
    </w:p>
    <w:p w14:paraId="5D5D8E10" w14:textId="110B266D" w:rsidR="00B24F24" w:rsidRDefault="00B24F24" w:rsidP="007C7A1A">
      <w:pPr>
        <w:pStyle w:val="Prrafodelista"/>
        <w:numPr>
          <w:ilvl w:val="0"/>
          <w:numId w:val="39"/>
        </w:numPr>
        <w:rPr>
          <w:ins w:id="1267" w:author="David Recio" w:date="2022-06-25T02:16:00Z"/>
        </w:rPr>
      </w:pPr>
      <w:ins w:id="1268" w:author="David Recio" w:date="2022-06-25T02:16:00Z">
        <w:r>
          <w:t>Intereses:</w:t>
        </w:r>
      </w:ins>
      <w:ins w:id="1269" w:author="David Recio" w:date="2022-06-25T02:19:00Z">
        <w:r w:rsidR="000D2CD0">
          <w:t xml:space="preserve"> </w:t>
        </w:r>
      </w:ins>
      <w:ins w:id="1270" w:author="David Recio" w:date="2022-06-25T02:20:00Z">
        <w:r w:rsidR="000D2CD0">
          <w:t>guarda los tipos de carreras eres más te pueden gustar</w:t>
        </w:r>
      </w:ins>
    </w:p>
    <w:p w14:paraId="74D87FAA" w14:textId="0B94BFFF" w:rsidR="00B24F24" w:rsidRPr="005D7D91" w:rsidRDefault="00B24F24">
      <w:pPr>
        <w:pStyle w:val="Prrafodelista"/>
        <w:numPr>
          <w:ilvl w:val="0"/>
          <w:numId w:val="39"/>
        </w:numPr>
        <w:rPr>
          <w:ins w:id="1271" w:author="David Recio" w:date="2022-06-24T18:52:00Z"/>
        </w:rPr>
        <w:pPrChange w:id="1272" w:author="David Recio" w:date="2022-06-24T19:04:00Z">
          <w:pPr>
            <w:pStyle w:val="Ttulo4"/>
            <w:numPr>
              <w:ilvl w:val="4"/>
            </w:numPr>
            <w:ind w:left="1008" w:hanging="1008"/>
          </w:pPr>
        </w:pPrChange>
      </w:pPr>
      <w:ins w:id="1273" w:author="David Recio" w:date="2022-06-25T02:16:00Z">
        <w:r>
          <w:t xml:space="preserve">Nivel de </w:t>
        </w:r>
      </w:ins>
      <w:ins w:id="1274" w:author="David Recio" w:date="2022-06-25T02:17:00Z">
        <w:r>
          <w:t>concentración:</w:t>
        </w:r>
      </w:ins>
      <w:ins w:id="1275" w:author="David Recio" w:date="2022-06-25T02:20:00Z">
        <w:r w:rsidR="000D2CD0">
          <w:t xml:space="preserve"> mide la capacidad de concentración </w:t>
        </w:r>
      </w:ins>
    </w:p>
    <w:p w14:paraId="1A4604D6" w14:textId="44209FF2" w:rsidR="004D5658" w:rsidRDefault="004D5658" w:rsidP="004D5658">
      <w:pPr>
        <w:pStyle w:val="Ttulo4"/>
        <w:numPr>
          <w:ilvl w:val="4"/>
          <w:numId w:val="2"/>
        </w:numPr>
        <w:rPr>
          <w:ins w:id="1276" w:author="David Recio" w:date="2022-06-24T19:02:00Z"/>
          <w:rFonts w:asciiTheme="minorHAnsi" w:hAnsiTheme="minorHAnsi" w:cstheme="minorHAnsi"/>
          <w:i w:val="0"/>
          <w:iCs w:val="0"/>
        </w:rPr>
      </w:pPr>
      <w:ins w:id="1277" w:author="David Recio" w:date="2022-06-24T18:53:00Z">
        <w:r w:rsidRPr="004D5658">
          <w:rPr>
            <w:rFonts w:asciiTheme="minorHAnsi" w:hAnsiTheme="minorHAnsi" w:cstheme="minorHAnsi"/>
            <w:i w:val="0"/>
            <w:iCs w:val="0"/>
            <w:rPrChange w:id="1278" w:author="David Recio" w:date="2022-06-24T18:53:00Z">
              <w:rPr/>
            </w:rPrChange>
          </w:rPr>
          <w:t>Nota</w:t>
        </w:r>
      </w:ins>
      <w:ins w:id="1279" w:author="David Recio" w:date="2022-06-24T19:02:00Z">
        <w:r w:rsidR="005D7D91">
          <w:rPr>
            <w:rFonts w:asciiTheme="minorHAnsi" w:hAnsiTheme="minorHAnsi" w:cstheme="minorHAnsi"/>
            <w:i w:val="0"/>
            <w:iCs w:val="0"/>
          </w:rPr>
          <w:t>:</w:t>
        </w:r>
      </w:ins>
    </w:p>
    <w:p w14:paraId="32A4DDED" w14:textId="23A0C019" w:rsidR="005D7D91" w:rsidRDefault="005D7D91" w:rsidP="005D7D91">
      <w:pPr>
        <w:ind w:left="709"/>
        <w:rPr>
          <w:ins w:id="1280" w:author="David Recio" w:date="2022-06-24T19:20:00Z"/>
        </w:rPr>
      </w:pPr>
      <w:ins w:id="1281" w:author="David Recio" w:date="2022-06-24T19:03:00Z">
        <w:r>
          <w:t xml:space="preserve">Se encarga de </w:t>
        </w:r>
        <w:r w:rsidR="007C7A1A">
          <w:t>almacenar el tiempo dedicado a cada asignatura y la</w:t>
        </w:r>
      </w:ins>
      <w:ins w:id="1282" w:author="David Recio" w:date="2022-06-24T19:04:00Z">
        <w:r w:rsidR="007C7A1A">
          <w:t xml:space="preserve">   puntuación obtenida.</w:t>
        </w:r>
      </w:ins>
    </w:p>
    <w:p w14:paraId="68F65553" w14:textId="607A0F96" w:rsidR="00BC5245" w:rsidRDefault="00BC5245">
      <w:pPr>
        <w:rPr>
          <w:ins w:id="1283" w:author="David Recio" w:date="2022-06-24T19:04:00Z"/>
        </w:rPr>
        <w:pPrChange w:id="1284" w:author="David Recio" w:date="2022-06-24T19:21:00Z">
          <w:pPr>
            <w:ind w:left="709"/>
          </w:pPr>
        </w:pPrChange>
      </w:pPr>
      <w:ins w:id="1285" w:author="David Recio" w:date="2022-06-24T19:21:00Z">
        <w:r>
          <w:t xml:space="preserve">              </w:t>
        </w:r>
      </w:ins>
      <w:ins w:id="1286" w:author="David Recio" w:date="2022-06-24T19:20:00Z">
        <w:r>
          <w:t>Los atributos que posee la nota son:</w:t>
        </w:r>
      </w:ins>
    </w:p>
    <w:p w14:paraId="52802693" w14:textId="677F4BAE" w:rsidR="007C7A1A" w:rsidRDefault="007C7A1A" w:rsidP="007C7A1A">
      <w:pPr>
        <w:pStyle w:val="Prrafodelista"/>
        <w:numPr>
          <w:ilvl w:val="0"/>
          <w:numId w:val="39"/>
        </w:numPr>
        <w:rPr>
          <w:ins w:id="1287" w:author="David Recio" w:date="2022-06-24T19:04:00Z"/>
        </w:rPr>
      </w:pPr>
      <w:ins w:id="1288" w:author="David Recio" w:date="2022-06-24T19:04:00Z">
        <w:r>
          <w:t xml:space="preserve">Asignatura: </w:t>
        </w:r>
      </w:ins>
      <w:ins w:id="1289" w:author="David Recio" w:date="2022-06-24T19:05:00Z">
        <w:r>
          <w:t>guarda el nombre de la asignatura cursada.</w:t>
        </w:r>
      </w:ins>
    </w:p>
    <w:p w14:paraId="1954AC2C" w14:textId="4773BBA1" w:rsidR="007C7A1A" w:rsidRDefault="007C7A1A" w:rsidP="007C7A1A">
      <w:pPr>
        <w:pStyle w:val="Prrafodelista"/>
        <w:numPr>
          <w:ilvl w:val="0"/>
          <w:numId w:val="39"/>
        </w:numPr>
        <w:rPr>
          <w:ins w:id="1290" w:author="David Recio" w:date="2022-06-24T19:05:00Z"/>
        </w:rPr>
      </w:pPr>
      <w:ins w:id="1291" w:author="David Recio" w:date="2022-06-24T19:05:00Z">
        <w:r>
          <w:t>Puntuación</w:t>
        </w:r>
      </w:ins>
      <w:ins w:id="1292" w:author="David Recio" w:date="2022-06-24T19:04:00Z">
        <w:r>
          <w:t>:</w:t>
        </w:r>
      </w:ins>
      <w:ins w:id="1293" w:author="David Recio" w:date="2022-06-24T19:05:00Z">
        <w:r>
          <w:t xml:space="preserve"> almacena la nota de la asignatura</w:t>
        </w:r>
      </w:ins>
      <w:ins w:id="1294" w:author="David Recio" w:date="2022-06-24T19:04:00Z">
        <w:r>
          <w:t>.</w:t>
        </w:r>
      </w:ins>
    </w:p>
    <w:p w14:paraId="3DF1FA69" w14:textId="49EB4BBA" w:rsidR="007C7A1A" w:rsidRDefault="007C7A1A" w:rsidP="007C7A1A">
      <w:pPr>
        <w:pStyle w:val="Prrafodelista"/>
        <w:numPr>
          <w:ilvl w:val="0"/>
          <w:numId w:val="39"/>
        </w:numPr>
        <w:rPr>
          <w:ins w:id="1295" w:author="David Recio" w:date="2022-06-24T23:58:00Z"/>
        </w:rPr>
      </w:pPr>
      <w:ins w:id="1296" w:author="David Recio" w:date="2022-06-24T19:06:00Z">
        <w:r>
          <w:t>Tiempo de estudio: recoge el tiempo dedicado a la asignatura.</w:t>
        </w:r>
      </w:ins>
    </w:p>
    <w:p w14:paraId="29615475" w14:textId="7737E9E7" w:rsidR="008F3651" w:rsidRDefault="008F3651" w:rsidP="008F3651">
      <w:pPr>
        <w:pStyle w:val="Prrafodelista"/>
        <w:numPr>
          <w:ilvl w:val="0"/>
          <w:numId w:val="39"/>
        </w:numPr>
        <w:rPr>
          <w:ins w:id="1297" w:author="David Recio" w:date="2022-06-24T23:58:00Z"/>
        </w:rPr>
      </w:pPr>
      <w:ins w:id="1298" w:author="David Recio" w:date="2022-06-24T23:59:00Z">
        <w:r>
          <w:t>Tiempo de estudio recomendado</w:t>
        </w:r>
      </w:ins>
      <w:ins w:id="1299" w:author="David Recio" w:date="2022-06-24T23:58:00Z">
        <w:r>
          <w:t xml:space="preserve">: guarda </w:t>
        </w:r>
      </w:ins>
      <w:ins w:id="1300" w:author="David Recio" w:date="2022-06-25T00:13:00Z">
        <w:r>
          <w:t>el tiempo sugerido</w:t>
        </w:r>
      </w:ins>
      <w:ins w:id="1301" w:author="David Recio" w:date="2022-06-24T23:58:00Z">
        <w:r>
          <w:t>.</w:t>
        </w:r>
      </w:ins>
    </w:p>
    <w:p w14:paraId="62C4F4D0" w14:textId="71A74B43" w:rsidR="008F3651" w:rsidRDefault="008F3651" w:rsidP="007C7A1A">
      <w:pPr>
        <w:pStyle w:val="Prrafodelista"/>
        <w:numPr>
          <w:ilvl w:val="0"/>
          <w:numId w:val="39"/>
        </w:numPr>
        <w:rPr>
          <w:ins w:id="1302" w:author="David Recio" w:date="2022-06-25T00:20:00Z"/>
        </w:rPr>
      </w:pPr>
      <w:ins w:id="1303" w:author="David Recio" w:date="2022-06-25T00:13:00Z">
        <w:r>
          <w:t>Riesgo: el nivel de riesgo para suspender</w:t>
        </w:r>
      </w:ins>
    </w:p>
    <w:p w14:paraId="39FF46FF" w14:textId="1C24FBC4" w:rsidR="00854F04" w:rsidRPr="004D5658" w:rsidRDefault="00854F04" w:rsidP="007C7A1A">
      <w:pPr>
        <w:pStyle w:val="Prrafodelista"/>
        <w:numPr>
          <w:ilvl w:val="0"/>
          <w:numId w:val="39"/>
        </w:numPr>
        <w:rPr>
          <w:ins w:id="1304" w:author="David Recio" w:date="2022-06-24T19:04:00Z"/>
        </w:rPr>
      </w:pPr>
      <w:ins w:id="1305" w:author="David Recio" w:date="2022-06-25T00:20:00Z">
        <w:r>
          <w:t>Tipo: si es primer p</w:t>
        </w:r>
      </w:ins>
      <w:ins w:id="1306" w:author="David Recio" w:date="2022-06-25T00:21:00Z">
        <w:r>
          <w:t xml:space="preserve">arcial, segundo o bachiller </w:t>
        </w:r>
      </w:ins>
    </w:p>
    <w:p w14:paraId="6950DE6E" w14:textId="50845644" w:rsidR="007C7A1A" w:rsidRPr="00FA78EB" w:rsidRDefault="007C7A1A" w:rsidP="007C7A1A">
      <w:pPr>
        <w:pStyle w:val="Ttulo4"/>
        <w:numPr>
          <w:ilvl w:val="4"/>
          <w:numId w:val="2"/>
        </w:numPr>
        <w:rPr>
          <w:ins w:id="1307" w:author="David Recio" w:date="2022-06-24T19:07:00Z"/>
          <w:rFonts w:asciiTheme="minorHAnsi" w:hAnsiTheme="minorHAnsi" w:cstheme="minorHAnsi"/>
          <w:i w:val="0"/>
          <w:iCs w:val="0"/>
        </w:rPr>
      </w:pPr>
      <w:ins w:id="1308" w:author="David Recio" w:date="2022-06-24T19:07:00Z">
        <w:r w:rsidRPr="00FA78EB">
          <w:rPr>
            <w:rFonts w:asciiTheme="minorHAnsi" w:hAnsiTheme="minorHAnsi" w:cstheme="minorHAnsi"/>
            <w:i w:val="0"/>
            <w:iCs w:val="0"/>
          </w:rPr>
          <w:t>Formulario</w:t>
        </w:r>
      </w:ins>
      <w:ins w:id="1309" w:author="David Recio" w:date="2022-06-24T19:16:00Z">
        <w:r w:rsidR="00076164">
          <w:rPr>
            <w:rFonts w:asciiTheme="minorHAnsi" w:hAnsiTheme="minorHAnsi" w:cstheme="minorHAnsi"/>
            <w:i w:val="0"/>
            <w:iCs w:val="0"/>
          </w:rPr>
          <w:t>:</w:t>
        </w:r>
      </w:ins>
    </w:p>
    <w:p w14:paraId="29F4D4BD" w14:textId="7FBDB756" w:rsidR="004D5658" w:rsidRDefault="007C7A1A">
      <w:pPr>
        <w:ind w:left="1008"/>
        <w:rPr>
          <w:ins w:id="1310" w:author="David Recio" w:date="2022-06-24T19:21:00Z"/>
        </w:rPr>
        <w:pPrChange w:id="1311" w:author="David Recio" w:date="2022-06-24T19:21:00Z">
          <w:pPr>
            <w:ind w:left="709"/>
          </w:pPr>
        </w:pPrChange>
      </w:pPr>
      <w:ins w:id="1312" w:author="David Recio" w:date="2022-06-24T19:07:00Z">
        <w:r>
          <w:t xml:space="preserve">Son </w:t>
        </w:r>
      </w:ins>
      <w:ins w:id="1313" w:author="David Recio" w:date="2022-06-24T19:15:00Z">
        <w:r w:rsidR="00076164">
          <w:t>los test</w:t>
        </w:r>
      </w:ins>
      <w:ins w:id="1314" w:author="David Recio" w:date="2022-06-24T19:07:00Z">
        <w:r>
          <w:t xml:space="preserve"> estandarizados, encargados de analizar las aptitudes, capacidades y concentración del usuario,</w:t>
        </w:r>
      </w:ins>
      <w:ins w:id="1315" w:author="David Recio" w:date="2022-06-24T19:08:00Z">
        <w:r w:rsidR="008A4CEA" w:rsidRPr="008A4CEA">
          <w:t xml:space="preserve"> </w:t>
        </w:r>
        <w:r w:rsidR="008A4CEA">
          <w:t>como ya se ha explicado anteriormente en</w:t>
        </w:r>
      </w:ins>
      <w:ins w:id="1316" w:author="David Recio" w:date="2022-06-24T19:09:00Z">
        <w:r w:rsidR="008A4CEA">
          <w:t xml:space="preserve"> </w:t>
        </w:r>
      </w:ins>
      <w:ins w:id="1317" w:author="David Recio" w:date="2022-06-24T19:08:00Z">
        <w:r w:rsidR="008A4CEA">
          <w:t xml:space="preserve">mayor profundidad en </w:t>
        </w:r>
      </w:ins>
      <w:ins w:id="1318" w:author="David Recio" w:date="2022-06-24T19:09:00Z">
        <w:r w:rsidR="008A4CEA">
          <w:t>capítulo 4 en el apartado de Análisis del dominio</w:t>
        </w:r>
      </w:ins>
      <w:ins w:id="1319" w:author="David Recio" w:date="2022-06-24T19:10:00Z">
        <w:r w:rsidR="008A4CEA">
          <w:t>.</w:t>
        </w:r>
      </w:ins>
    </w:p>
    <w:p w14:paraId="2C2F4EF0" w14:textId="42F93E2C" w:rsidR="00BC5245" w:rsidRPr="00BC5245" w:rsidRDefault="00BC5245">
      <w:pPr>
        <w:rPr>
          <w:ins w:id="1320" w:author="David Recio" w:date="2022-06-24T19:06:00Z"/>
        </w:rPr>
        <w:pPrChange w:id="1321" w:author="David Recio" w:date="2022-06-24T19:21:00Z">
          <w:pPr>
            <w:pStyle w:val="Ttulo4"/>
            <w:numPr>
              <w:ilvl w:val="4"/>
            </w:numPr>
            <w:ind w:left="1008" w:hanging="1008"/>
          </w:pPr>
        </w:pPrChange>
      </w:pPr>
      <w:ins w:id="1322" w:author="David Recio" w:date="2022-06-24T19:21:00Z">
        <w:r>
          <w:t xml:space="preserve">         </w:t>
        </w:r>
        <w:r>
          <w:tab/>
          <w:t xml:space="preserve">    Los atributos que posee el formulario son:</w:t>
        </w:r>
      </w:ins>
    </w:p>
    <w:p w14:paraId="5E708066" w14:textId="46B69EFF" w:rsidR="008A4CEA" w:rsidRDefault="008A4CEA" w:rsidP="008A4CEA">
      <w:pPr>
        <w:pStyle w:val="Prrafodelista"/>
        <w:numPr>
          <w:ilvl w:val="0"/>
          <w:numId w:val="39"/>
        </w:numPr>
        <w:rPr>
          <w:ins w:id="1323" w:author="David Recio" w:date="2022-06-24T19:13:00Z"/>
        </w:rPr>
      </w:pPr>
      <w:ins w:id="1324" w:author="David Recio" w:date="2022-06-24T19:13:00Z">
        <w:r>
          <w:lastRenderedPageBreak/>
          <w:t xml:space="preserve">Tipo: guarda la información necesaria para identificar </w:t>
        </w:r>
      </w:ins>
      <w:ins w:id="1325" w:author="David Recio" w:date="2022-06-24T19:14:00Z">
        <w:r w:rsidR="00076164">
          <w:t>cuál</w:t>
        </w:r>
      </w:ins>
      <w:ins w:id="1326" w:author="David Recio" w:date="2022-06-24T19:13:00Z">
        <w:r>
          <w:t xml:space="preserve"> de los dos formularios es.</w:t>
        </w:r>
      </w:ins>
    </w:p>
    <w:p w14:paraId="1CFAAC1D" w14:textId="2537CF9C" w:rsidR="008A4CEA" w:rsidRDefault="008A4CEA" w:rsidP="008A4CEA">
      <w:pPr>
        <w:pStyle w:val="Prrafodelista"/>
        <w:numPr>
          <w:ilvl w:val="0"/>
          <w:numId w:val="39"/>
        </w:numPr>
        <w:rPr>
          <w:ins w:id="1327" w:author="David Recio" w:date="2022-06-24T19:13:00Z"/>
        </w:rPr>
      </w:pPr>
      <w:ins w:id="1328" w:author="David Recio" w:date="2022-06-24T19:13:00Z">
        <w:r>
          <w:t xml:space="preserve">Respuestas: almacena </w:t>
        </w:r>
      </w:ins>
      <w:ins w:id="1329" w:author="David Recio" w:date="2022-06-24T19:14:00Z">
        <w:r>
          <w:t xml:space="preserve">las </w:t>
        </w:r>
      </w:ins>
      <w:ins w:id="1330" w:author="David Recio" w:date="2022-06-24T19:13:00Z">
        <w:r>
          <w:t>respuesta</w:t>
        </w:r>
      </w:ins>
      <w:ins w:id="1331" w:author="David Recio" w:date="2022-06-24T19:14:00Z">
        <w:r>
          <w:t>s ingresadas por el usuario</w:t>
        </w:r>
      </w:ins>
      <w:ins w:id="1332" w:author="David Recio" w:date="2022-06-24T19:13:00Z">
        <w:r>
          <w:t>.</w:t>
        </w:r>
      </w:ins>
    </w:p>
    <w:p w14:paraId="678306E0" w14:textId="59EBD8D9" w:rsidR="007C7A1A" w:rsidRPr="007C7A1A" w:rsidRDefault="008A4CEA">
      <w:pPr>
        <w:pStyle w:val="Prrafodelista"/>
        <w:numPr>
          <w:ilvl w:val="0"/>
          <w:numId w:val="39"/>
        </w:numPr>
        <w:rPr>
          <w:ins w:id="1333" w:author="David Recio" w:date="2022-06-24T18:52:00Z"/>
        </w:rPr>
        <w:pPrChange w:id="1334" w:author="David Recio" w:date="2022-06-25T00:03:00Z">
          <w:pPr>
            <w:pStyle w:val="Ttulo4"/>
            <w:numPr>
              <w:ilvl w:val="4"/>
            </w:numPr>
            <w:ind w:left="1008" w:hanging="1008"/>
          </w:pPr>
        </w:pPrChange>
      </w:pPr>
      <w:ins w:id="1335" w:author="David Recio" w:date="2022-06-24T19:14:00Z">
        <w:r>
          <w:t>Preguntas</w:t>
        </w:r>
      </w:ins>
      <w:ins w:id="1336" w:author="David Recio" w:date="2022-06-24T19:13:00Z">
        <w:r>
          <w:t xml:space="preserve">: recoge </w:t>
        </w:r>
      </w:ins>
      <w:ins w:id="1337" w:author="David Recio" w:date="2022-06-24T19:14:00Z">
        <w:r w:rsidR="00076164">
          <w:t>las preguntas del formulario según el tipo</w:t>
        </w:r>
      </w:ins>
      <w:ins w:id="1338" w:author="David Recio" w:date="2022-06-24T19:13:00Z">
        <w:r>
          <w:t>.</w:t>
        </w:r>
      </w:ins>
    </w:p>
    <w:p w14:paraId="36FFB2F8" w14:textId="77777777" w:rsidR="004D5658" w:rsidRPr="00286B01" w:rsidRDefault="004D5658">
      <w:pPr>
        <w:rPr>
          <w:ins w:id="1339" w:author="David Recio" w:date="2022-06-24T17:17:00Z"/>
        </w:rPr>
        <w:pPrChange w:id="1340" w:author="David Recio" w:date="2022-06-24T18:51:00Z">
          <w:pPr>
            <w:pStyle w:val="Ttulo4"/>
            <w:ind w:left="993" w:hanging="1006"/>
          </w:pPr>
        </w:pPrChange>
      </w:pPr>
    </w:p>
    <w:p w14:paraId="03742EE9" w14:textId="7902CD9A" w:rsidR="00E5440C" w:rsidRDefault="00E5440C" w:rsidP="00103F22">
      <w:pPr>
        <w:pStyle w:val="Ttulo4"/>
        <w:ind w:left="993" w:hanging="1006"/>
        <w:rPr>
          <w:ins w:id="1341" w:author="David Recio" w:date="2022-06-24T19:45:00Z"/>
          <w:i w:val="0"/>
          <w:iCs w:val="0"/>
        </w:rPr>
      </w:pPr>
      <w:ins w:id="1342" w:author="David Recio" w:date="2022-06-24T17:18:00Z">
        <w:r>
          <w:rPr>
            <w:i w:val="0"/>
            <w:iCs w:val="0"/>
          </w:rPr>
          <w:t>Patrones de las URIs</w:t>
        </w:r>
      </w:ins>
    </w:p>
    <w:p w14:paraId="7B9676D1" w14:textId="74675674" w:rsidR="00B77D88" w:rsidRPr="00B77D88" w:rsidRDefault="00B77D88">
      <w:pPr>
        <w:ind w:left="709"/>
        <w:rPr>
          <w:ins w:id="1343" w:author="David Recio" w:date="2022-06-24T19:27:00Z"/>
        </w:rPr>
        <w:pPrChange w:id="1344" w:author="David Recio" w:date="2022-06-24T19:45:00Z">
          <w:pPr>
            <w:pStyle w:val="Ttulo4"/>
            <w:ind w:left="993" w:hanging="1006"/>
          </w:pPr>
        </w:pPrChange>
      </w:pPr>
      <w:ins w:id="1345" w:author="David Recio" w:date="2022-06-24T19:45:00Z">
        <w:r>
          <w:t>Gracias a la definición de las URIs se pueden mandar peticiones HTTP d</w:t>
        </w:r>
      </w:ins>
      <w:ins w:id="1346" w:author="David Recio" w:date="2022-06-24T19:46:00Z">
        <w:r>
          <w:t>eterminadas por los métodos y los recursos:</w:t>
        </w:r>
      </w:ins>
    </w:p>
    <w:p w14:paraId="4F53BEAA" w14:textId="0DDCF875" w:rsidR="00BA6BAC" w:rsidRDefault="00B77D88" w:rsidP="00BA6BAC">
      <w:pPr>
        <w:rPr>
          <w:ins w:id="1347" w:author="David Recio" w:date="2022-06-24T19:46:00Z"/>
        </w:rPr>
      </w:pPr>
      <w:ins w:id="1348" w:author="David Recio" w:date="2022-06-24T19:44:00Z">
        <w:r w:rsidRPr="00B77D88">
          <w:rPr>
            <w:b/>
            <w:bCs/>
            <w:rPrChange w:id="1349" w:author="David Recio" w:date="2022-06-24T19:51:00Z">
              <w:rPr/>
            </w:rPrChange>
          </w:rPr>
          <w:t>/usuarios</w:t>
        </w:r>
        <w:r>
          <w:t xml:space="preserve"> -&gt; </w:t>
        </w:r>
      </w:ins>
      <w:ins w:id="1350" w:author="David Recio" w:date="2022-06-24T19:46:00Z">
        <w:r>
          <w:t>Representa el conjunto de Usuarios</w:t>
        </w:r>
      </w:ins>
    </w:p>
    <w:p w14:paraId="7134636A" w14:textId="7EB2638A" w:rsidR="00B77D88" w:rsidRDefault="00B77D88" w:rsidP="00BA6BAC">
      <w:pPr>
        <w:rPr>
          <w:ins w:id="1351" w:author="David Recio" w:date="2022-06-24T19:46:00Z"/>
        </w:rPr>
      </w:pPr>
      <w:ins w:id="1352" w:author="David Recio" w:date="2022-06-24T19:46:00Z">
        <w:r w:rsidRPr="00B77D88">
          <w:rPr>
            <w:b/>
            <w:bCs/>
            <w:rPrChange w:id="1353" w:author="David Recio" w:date="2022-06-24T19:51:00Z">
              <w:rPr/>
            </w:rPrChange>
          </w:rPr>
          <w:t>/resultados</w:t>
        </w:r>
      </w:ins>
      <w:ins w:id="1354" w:author="David Recio" w:date="2022-06-24T19:49:00Z">
        <w:r>
          <w:t xml:space="preserve"> -&gt; </w:t>
        </w:r>
      </w:ins>
      <w:ins w:id="1355" w:author="David Recio" w:date="2022-06-24T19:50:00Z">
        <w:r>
          <w:t xml:space="preserve">Representa el conjunto de resultados  </w:t>
        </w:r>
      </w:ins>
    </w:p>
    <w:p w14:paraId="5C1AA676" w14:textId="5A3CBC47" w:rsidR="00B77D88" w:rsidRDefault="00B77D88" w:rsidP="00BA6BAC">
      <w:pPr>
        <w:rPr>
          <w:ins w:id="1356" w:author="David Recio" w:date="2022-06-24T19:46:00Z"/>
        </w:rPr>
      </w:pPr>
      <w:ins w:id="1357" w:author="David Recio" w:date="2022-06-24T19:46:00Z">
        <w:r w:rsidRPr="00B77D88">
          <w:rPr>
            <w:b/>
            <w:bCs/>
            <w:rPrChange w:id="1358" w:author="David Recio" w:date="2022-06-24T19:51:00Z">
              <w:rPr/>
            </w:rPrChange>
          </w:rPr>
          <w:t>/notas</w:t>
        </w:r>
      </w:ins>
      <w:ins w:id="1359" w:author="David Recio" w:date="2022-06-24T19:49:00Z">
        <w:r>
          <w:t xml:space="preserve"> -&gt;</w:t>
        </w:r>
      </w:ins>
      <w:ins w:id="1360" w:author="David Recio" w:date="2022-06-24T19:50:00Z">
        <w:r>
          <w:t xml:space="preserve"> Representa el conjunto de notas</w:t>
        </w:r>
      </w:ins>
    </w:p>
    <w:p w14:paraId="6247883B" w14:textId="665245E4" w:rsidR="00B77D88" w:rsidRDefault="00B77D88" w:rsidP="00BA6BAC">
      <w:pPr>
        <w:rPr>
          <w:ins w:id="1361" w:author="David Recio" w:date="2022-06-24T19:47:00Z"/>
        </w:rPr>
      </w:pPr>
      <w:ins w:id="1362" w:author="David Recio" w:date="2022-06-24T19:47:00Z">
        <w:r w:rsidRPr="00B77D88">
          <w:rPr>
            <w:b/>
            <w:bCs/>
            <w:rPrChange w:id="1363" w:author="David Recio" w:date="2022-06-24T19:51:00Z">
              <w:rPr/>
            </w:rPrChange>
          </w:rPr>
          <w:t>/formularios</w:t>
        </w:r>
      </w:ins>
      <w:ins w:id="1364" w:author="David Recio" w:date="2022-06-24T19:51:00Z">
        <w:r>
          <w:t xml:space="preserve"> </w:t>
        </w:r>
      </w:ins>
      <w:ins w:id="1365" w:author="David Recio" w:date="2022-06-24T19:49:00Z">
        <w:r>
          <w:t>-&gt;</w:t>
        </w:r>
      </w:ins>
      <w:ins w:id="1366" w:author="David Recio" w:date="2022-06-24T19:50:00Z">
        <w:r>
          <w:t xml:space="preserve"> Representa el conjunto de formularios</w:t>
        </w:r>
      </w:ins>
    </w:p>
    <w:p w14:paraId="7AC7C50F" w14:textId="59A5398B" w:rsidR="00B77D88" w:rsidRDefault="00B77D88" w:rsidP="00BA6BAC">
      <w:pPr>
        <w:rPr>
          <w:ins w:id="1367" w:author="David Recio" w:date="2022-06-24T19:47:00Z"/>
        </w:rPr>
      </w:pPr>
      <w:ins w:id="1368" w:author="David Recio" w:date="2022-06-24T19:47:00Z">
        <w:r w:rsidRPr="00B77D88">
          <w:rPr>
            <w:b/>
            <w:bCs/>
            <w:rPrChange w:id="1369" w:author="David Recio" w:date="2022-06-24T19:51:00Z">
              <w:rPr/>
            </w:rPrChange>
          </w:rPr>
          <w:t>/usuarios/:id</w:t>
        </w:r>
      </w:ins>
      <w:ins w:id="1370" w:author="David Recio" w:date="2022-06-24T19:51:00Z">
        <w:r>
          <w:t xml:space="preserve"> </w:t>
        </w:r>
      </w:ins>
      <w:ins w:id="1371" w:author="David Recio" w:date="2022-06-24T19:49:00Z">
        <w:r>
          <w:t>-&gt;</w:t>
        </w:r>
      </w:ins>
      <w:ins w:id="1372" w:author="David Recio" w:date="2022-06-24T19:50:00Z">
        <w:r>
          <w:t xml:space="preserve"> Representa un usuario determinado</w:t>
        </w:r>
      </w:ins>
    </w:p>
    <w:p w14:paraId="5287F1F6" w14:textId="71F35C6D" w:rsidR="00B77D88" w:rsidRDefault="00B77D88" w:rsidP="00B77D88">
      <w:pPr>
        <w:rPr>
          <w:ins w:id="1373" w:author="David Recio" w:date="2022-06-24T19:48:00Z"/>
        </w:rPr>
      </w:pPr>
      <w:ins w:id="1374" w:author="David Recio" w:date="2022-06-24T19:47:00Z">
        <w:r w:rsidRPr="00B77D88">
          <w:rPr>
            <w:b/>
            <w:bCs/>
            <w:rPrChange w:id="1375" w:author="David Recio" w:date="2022-06-24T19:51:00Z">
              <w:rPr/>
            </w:rPrChange>
          </w:rPr>
          <w:t>/usuarios/:idUsuarios</w:t>
        </w:r>
      </w:ins>
      <w:ins w:id="1376" w:author="David Recio" w:date="2022-06-24T19:48:00Z">
        <w:r w:rsidRPr="00B77D88">
          <w:rPr>
            <w:b/>
            <w:bCs/>
            <w:rPrChange w:id="1377" w:author="David Recio" w:date="2022-06-24T19:51:00Z">
              <w:rPr/>
            </w:rPrChange>
          </w:rPr>
          <w:t>/notas</w:t>
        </w:r>
      </w:ins>
      <w:ins w:id="1378" w:author="David Recio" w:date="2022-06-24T19:49:00Z">
        <w:r>
          <w:t xml:space="preserve"> -&gt;</w:t>
        </w:r>
      </w:ins>
      <w:ins w:id="1379" w:author="David Recio" w:date="2022-06-24T19:51:00Z">
        <w:r>
          <w:t>Representa el conjunto de notas  de un resultado determinado de un usuario determinado</w:t>
        </w:r>
      </w:ins>
    </w:p>
    <w:p w14:paraId="34B78991" w14:textId="4F8037CA" w:rsidR="00B77D88" w:rsidRDefault="00B77D88" w:rsidP="00B77D88">
      <w:pPr>
        <w:rPr>
          <w:ins w:id="1380" w:author="David Recio" w:date="2022-06-24T19:48:00Z"/>
        </w:rPr>
      </w:pPr>
      <w:ins w:id="1381" w:author="David Recio" w:date="2022-06-24T19:48:00Z">
        <w:r w:rsidRPr="00B77D88">
          <w:rPr>
            <w:b/>
            <w:bCs/>
            <w:rPrChange w:id="1382" w:author="David Recio" w:date="2022-06-24T19:51:00Z">
              <w:rPr/>
            </w:rPrChange>
          </w:rPr>
          <w:t>/usuarios/:idUsuarios/notas/:id</w:t>
        </w:r>
      </w:ins>
      <w:ins w:id="1383" w:author="David Recio" w:date="2022-06-24T19:49:00Z">
        <w:r>
          <w:t xml:space="preserve"> -&gt;</w:t>
        </w:r>
      </w:ins>
      <w:ins w:id="1384" w:author="David Recio" w:date="2022-06-24T19:52:00Z">
        <w:r w:rsidRPr="00B77D88">
          <w:t xml:space="preserve"> </w:t>
        </w:r>
        <w:r>
          <w:t>Representa una nota determinada  de un resultado determinado de un usuario determinado</w:t>
        </w:r>
      </w:ins>
    </w:p>
    <w:p w14:paraId="014658A9" w14:textId="7BB29E4A" w:rsidR="00B77D88" w:rsidRDefault="00B77D88" w:rsidP="00B77D88">
      <w:pPr>
        <w:rPr>
          <w:ins w:id="1385" w:author="David Recio" w:date="2022-06-24T19:49:00Z"/>
        </w:rPr>
      </w:pPr>
      <w:ins w:id="1386" w:author="David Recio" w:date="2022-06-24T19:49:00Z">
        <w:r w:rsidRPr="00B77D88">
          <w:rPr>
            <w:b/>
            <w:bCs/>
            <w:rPrChange w:id="1387" w:author="David Recio" w:date="2022-06-24T19:51:00Z">
              <w:rPr/>
            </w:rPrChange>
          </w:rPr>
          <w:t>/usuarios/:idUsuarios/formularios</w:t>
        </w:r>
        <w:r w:rsidRPr="000C5D7E">
          <w:t xml:space="preserve"> </w:t>
        </w:r>
        <w:r>
          <w:t>-&gt;</w:t>
        </w:r>
        <w:r w:rsidRPr="000C5D7E">
          <w:t xml:space="preserve"> </w:t>
        </w:r>
      </w:ins>
      <w:ins w:id="1388" w:author="David Recio" w:date="2022-06-24T19:52:00Z">
        <w:r>
          <w:t>Representa  un  conjunto de formularios de un usuario determinado</w:t>
        </w:r>
      </w:ins>
    </w:p>
    <w:p w14:paraId="1B3E84AE" w14:textId="0B5F0C41" w:rsidR="00B77D88" w:rsidRDefault="00B77D88" w:rsidP="00BA6BAC">
      <w:pPr>
        <w:rPr>
          <w:ins w:id="1389" w:author="David Recio" w:date="2022-06-24T19:54:00Z"/>
        </w:rPr>
      </w:pPr>
      <w:ins w:id="1390" w:author="David Recio" w:date="2022-06-24T19:49:00Z">
        <w:r w:rsidRPr="00B77D88">
          <w:rPr>
            <w:b/>
            <w:bCs/>
            <w:rPrChange w:id="1391" w:author="David Recio" w:date="2022-06-24T19:51:00Z">
              <w:rPr/>
            </w:rPrChange>
          </w:rPr>
          <w:t>/formularios/:id</w:t>
        </w:r>
        <w:r>
          <w:t xml:space="preserve"> -&gt;</w:t>
        </w:r>
        <w:r w:rsidRPr="000C5D7E">
          <w:t xml:space="preserve">  </w:t>
        </w:r>
      </w:ins>
      <w:ins w:id="1392" w:author="David Recio" w:date="2022-06-24T19:48:00Z">
        <w:r w:rsidRPr="002336BD">
          <w:t xml:space="preserve"> </w:t>
        </w:r>
      </w:ins>
      <w:ins w:id="1393" w:author="David Recio" w:date="2022-06-24T19:52:00Z">
        <w:r w:rsidR="00C67360">
          <w:t>Representa  un formulario determinado</w:t>
        </w:r>
      </w:ins>
    </w:p>
    <w:p w14:paraId="5865CAFD" w14:textId="7182B150" w:rsidR="002A30C1" w:rsidRDefault="002A30C1" w:rsidP="00BA6BAC">
      <w:pPr>
        <w:rPr>
          <w:ins w:id="1394" w:author="David Recio" w:date="2022-06-25T00:11:00Z"/>
        </w:rPr>
      </w:pPr>
    </w:p>
    <w:p w14:paraId="3DD94386" w14:textId="060169EE" w:rsidR="008F3651" w:rsidRDefault="008F3651" w:rsidP="00BA6BAC">
      <w:pPr>
        <w:rPr>
          <w:ins w:id="1395" w:author="David Recio" w:date="2022-06-25T00:11:00Z"/>
        </w:rPr>
      </w:pPr>
    </w:p>
    <w:p w14:paraId="7F498555" w14:textId="7900A18B" w:rsidR="008F3651" w:rsidRDefault="008F3651" w:rsidP="00BA6BAC">
      <w:pPr>
        <w:rPr>
          <w:ins w:id="1396" w:author="David Recio" w:date="2022-06-25T00:11:00Z"/>
        </w:rPr>
      </w:pPr>
    </w:p>
    <w:p w14:paraId="28423946" w14:textId="77777777" w:rsidR="008F3651" w:rsidRPr="00BA6BAC" w:rsidRDefault="008F3651">
      <w:pPr>
        <w:rPr>
          <w:ins w:id="1397" w:author="David Recio" w:date="2022-06-24T17:28:00Z"/>
        </w:rPr>
        <w:pPrChange w:id="1398" w:author="David Recio" w:date="2022-06-24T19:27:00Z">
          <w:pPr>
            <w:pStyle w:val="Ttulo4"/>
            <w:ind w:left="993" w:hanging="1006"/>
          </w:pPr>
        </w:pPrChange>
      </w:pPr>
    </w:p>
    <w:p w14:paraId="7AFD869F" w14:textId="6A416EE1" w:rsidR="00B42994" w:rsidRPr="005F4768" w:rsidRDefault="005F4768" w:rsidP="00103F22">
      <w:pPr>
        <w:pStyle w:val="Ttulo4"/>
        <w:ind w:left="993" w:hanging="1006"/>
        <w:rPr>
          <w:ins w:id="1399" w:author="David Recio" w:date="2022-06-24T19:55:00Z"/>
          <w:rFonts w:asciiTheme="minorHAnsi" w:hAnsiTheme="minorHAnsi" w:cstheme="minorHAnsi"/>
          <w:i w:val="0"/>
          <w:iCs w:val="0"/>
          <w:rPrChange w:id="1400" w:author="David Recio" w:date="2022-06-24T20:19:00Z">
            <w:rPr>
              <w:ins w:id="1401" w:author="David Recio" w:date="2022-06-24T19:55:00Z"/>
              <w:i w:val="0"/>
              <w:iCs w:val="0"/>
            </w:rPr>
          </w:rPrChange>
        </w:rPr>
      </w:pPr>
      <w:ins w:id="1402" w:author="David Recio" w:date="2022-06-24T20:19:00Z">
        <w:r w:rsidRPr="005F4768">
          <w:rPr>
            <w:rFonts w:asciiTheme="minorHAnsi" w:hAnsiTheme="minorHAnsi" w:cstheme="minorHAnsi"/>
            <w:i w:val="0"/>
            <w:iCs w:val="0"/>
            <w:rPrChange w:id="1403" w:author="David Recio" w:date="2022-06-24T20:19:00Z">
              <w:rPr>
                <w:i w:val="0"/>
                <w:iCs w:val="0"/>
              </w:rPr>
            </w:rPrChange>
          </w:rPr>
          <w:t xml:space="preserve">API de cada recurso </w:t>
        </w:r>
      </w:ins>
    </w:p>
    <w:p w14:paraId="62816067" w14:textId="04F70740" w:rsidR="00736689" w:rsidRDefault="00736689" w:rsidP="00736689">
      <w:pPr>
        <w:ind w:left="709"/>
        <w:rPr>
          <w:ins w:id="1404" w:author="David Recio" w:date="2022-06-24T20:10:00Z"/>
        </w:rPr>
      </w:pPr>
      <w:ins w:id="1405" w:author="David Recio" w:date="2022-06-24T19:55:00Z">
        <w:r>
          <w:t xml:space="preserve">En este apartado se </w:t>
        </w:r>
      </w:ins>
      <w:ins w:id="1406" w:author="David Recio" w:date="2022-06-24T20:09:00Z">
        <w:r w:rsidR="00525FC3">
          <w:t>mostrará</w:t>
        </w:r>
      </w:ins>
      <w:ins w:id="1407" w:author="David Recio" w:date="2022-06-24T19:55:00Z">
        <w:r>
          <w:t xml:space="preserve"> un ejemplo</w:t>
        </w:r>
      </w:ins>
      <w:ins w:id="1408" w:author="David Recio" w:date="2022-06-24T19:56:00Z">
        <w:r>
          <w:t xml:space="preserve"> </w:t>
        </w:r>
      </w:ins>
      <w:ins w:id="1409" w:author="David Recio" w:date="2022-06-24T19:57:00Z">
        <w:r>
          <w:t xml:space="preserve">de URIs definidas, métodos, </w:t>
        </w:r>
      </w:ins>
      <w:ins w:id="1410" w:author="David Recio" w:date="2022-06-24T19:59:00Z">
        <w:r>
          <w:t>utilidad</w:t>
        </w:r>
      </w:ins>
      <w:ins w:id="1411" w:author="David Recio" w:date="2022-06-24T19:57:00Z">
        <w:r>
          <w:t xml:space="preserve"> del </w:t>
        </w:r>
      </w:ins>
      <w:ins w:id="1412" w:author="David Recio" w:date="2022-06-24T19:58:00Z">
        <w:r>
          <w:t>método, representación (formato de la información)</w:t>
        </w:r>
      </w:ins>
      <w:ins w:id="1413" w:author="David Recio" w:date="2022-06-24T19:59:00Z">
        <w:r>
          <w:t>, código de respuesta, todo ello representado en formato tabla,</w:t>
        </w:r>
      </w:ins>
      <w:ins w:id="1414" w:author="David Recio" w:date="2022-06-24T19:58:00Z">
        <w:r>
          <w:t xml:space="preserve"> del recuso Usuario</w:t>
        </w:r>
      </w:ins>
      <w:ins w:id="1415" w:author="David Recio" w:date="2022-06-24T20:16:00Z">
        <w:r w:rsidR="00525FC3">
          <w:t>[</w:t>
        </w:r>
        <w:r w:rsidR="00525FC3">
          <w:fldChar w:fldCharType="begin"/>
        </w:r>
        <w:r w:rsidR="00525FC3">
          <w:instrText xml:space="preserve"> REF _Ref106994195 \h </w:instrText>
        </w:r>
      </w:ins>
      <w:r w:rsidR="00525FC3">
        <w:fldChar w:fldCharType="separate"/>
      </w:r>
      <w:ins w:id="1416" w:author="David Recio" w:date="2022-06-24T20:16:00Z">
        <w:r w:rsidR="00525FC3" w:rsidRPr="00525FC3">
          <w:rPr>
            <w:szCs w:val="24"/>
          </w:rPr>
          <w:t xml:space="preserve">Tabla </w:t>
        </w:r>
        <w:r w:rsidR="00525FC3" w:rsidRPr="00525FC3">
          <w:rPr>
            <w:noProof/>
            <w:szCs w:val="24"/>
          </w:rPr>
          <w:t>3</w:t>
        </w:r>
        <w:r w:rsidR="00525FC3">
          <w:fldChar w:fldCharType="end"/>
        </w:r>
        <w:r w:rsidR="00525FC3">
          <w:t xml:space="preserve">] </w:t>
        </w:r>
      </w:ins>
      <w:ins w:id="1417" w:author="David Recio" w:date="2022-06-24T19:58:00Z">
        <w:r>
          <w:t>definido anteriormente</w:t>
        </w:r>
      </w:ins>
      <w:ins w:id="1418" w:author="David Recio" w:date="2022-06-24T19:59:00Z">
        <w:r>
          <w:t>, los otros m</w:t>
        </w:r>
      </w:ins>
      <w:ins w:id="1419" w:author="David Recio" w:date="2022-06-24T20:00:00Z">
        <w:r>
          <w:t>é</w:t>
        </w:r>
      </w:ins>
      <w:ins w:id="1420" w:author="David Recio" w:date="2022-06-24T19:59:00Z">
        <w:r>
          <w:t>todos</w:t>
        </w:r>
      </w:ins>
      <w:ins w:id="1421" w:author="David Recio" w:date="2022-06-24T19:55:00Z">
        <w:r>
          <w:t xml:space="preserve"> se encuentra</w:t>
        </w:r>
      </w:ins>
      <w:ins w:id="1422" w:author="David Recio" w:date="2022-06-24T20:00:00Z">
        <w:r>
          <w:t>n</w:t>
        </w:r>
      </w:ins>
      <w:ins w:id="1423" w:author="David Recio" w:date="2022-06-24T19:55:00Z">
        <w:r>
          <w:t xml:space="preserve"> en el</w:t>
        </w:r>
      </w:ins>
      <w:ins w:id="1424" w:author="David Recio" w:date="2022-06-24T19:56:00Z">
        <w:r w:rsidRPr="00736689">
          <w:t xml:space="preserve"> </w:t>
        </w:r>
        <w:r>
          <w:t>anexo [</w:t>
        </w:r>
        <w:r>
          <w:fldChar w:fldCharType="begin"/>
        </w:r>
        <w:r>
          <w:instrText xml:space="preserve"> REF _Ref106987324 \r \h </w:instrText>
        </w:r>
      </w:ins>
      <w:ins w:id="1425" w:author="David Recio" w:date="2022-06-24T19:56:00Z">
        <w:r>
          <w:fldChar w:fldCharType="separate"/>
        </w:r>
        <w:r>
          <w:t>1</w:t>
        </w:r>
        <w:r>
          <w:fldChar w:fldCharType="end"/>
        </w:r>
        <w:r>
          <w:t>]</w:t>
        </w:r>
      </w:ins>
      <w:ins w:id="1426" w:author="David Recio" w:date="2022-06-24T20:00:00Z">
        <w:r>
          <w:t>.</w:t>
        </w:r>
      </w:ins>
      <w:ins w:id="1427" w:author="David Recio" w:date="2022-06-24T19:56:00Z">
        <w:r>
          <w:t xml:space="preserve"> </w:t>
        </w:r>
      </w:ins>
    </w:p>
    <w:p w14:paraId="189BD41C" w14:textId="77777777" w:rsidR="00525FC3" w:rsidRDefault="00525FC3">
      <w:pPr>
        <w:rPr>
          <w:ins w:id="1428" w:author="David Recio" w:date="2022-06-24T20:10:00Z"/>
        </w:rPr>
        <w:pPrChange w:id="1429" w:author="David Recio" w:date="2022-06-25T00:11:00Z">
          <w:pPr>
            <w:ind w:left="709"/>
          </w:pPr>
        </w:pPrChange>
      </w:pPr>
    </w:p>
    <w:p w14:paraId="29A5F66F" w14:textId="77777777" w:rsidR="00525FC3" w:rsidRDefault="00525FC3">
      <w:pPr>
        <w:keepNext/>
        <w:rPr>
          <w:ins w:id="1430" w:author="David Recio" w:date="2022-06-24T20:14:00Z"/>
        </w:rPr>
        <w:pPrChange w:id="1431" w:author="David Recio" w:date="2022-06-24T20:14:00Z">
          <w:pPr/>
        </w:pPrChange>
      </w:pPr>
      <w:ins w:id="1432" w:author="David Recio" w:date="2022-06-24T20:13:00Z">
        <w:r>
          <w:rPr>
            <w:noProof/>
          </w:rPr>
          <w:lastRenderedPageBreak/>
          <w:drawing>
            <wp:inline distT="0" distB="0" distL="0" distR="0" wp14:anchorId="178AF0AE" wp14:editId="2F0D3CD8">
              <wp:extent cx="4263656" cy="5392602"/>
              <wp:effectExtent l="0" t="0" r="3810" b="0"/>
              <wp:docPr id="219" name="Imagen 2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Tabla&#10;&#10;Descripción generada automáticamente"/>
                      <pic:cNvPicPr/>
                    </pic:nvPicPr>
                    <pic:blipFill>
                      <a:blip r:embed="rId68"/>
                      <a:stretch>
                        <a:fillRect/>
                      </a:stretch>
                    </pic:blipFill>
                    <pic:spPr>
                      <a:xfrm>
                        <a:off x="0" y="0"/>
                        <a:ext cx="4267653" cy="5397658"/>
                      </a:xfrm>
                      <a:prstGeom prst="rect">
                        <a:avLst/>
                      </a:prstGeom>
                    </pic:spPr>
                  </pic:pic>
                </a:graphicData>
              </a:graphic>
            </wp:inline>
          </w:drawing>
        </w:r>
      </w:ins>
    </w:p>
    <w:p w14:paraId="2FC9F646" w14:textId="6263DBA8" w:rsidR="00525FC3" w:rsidRPr="00A460B5" w:rsidRDefault="00525FC3">
      <w:pPr>
        <w:pStyle w:val="Descripcin"/>
        <w:rPr>
          <w:ins w:id="1433" w:author="David Recio" w:date="2022-06-24T20:10:00Z"/>
          <w:szCs w:val="24"/>
        </w:rPr>
        <w:pPrChange w:id="1434" w:author="David Recio" w:date="2022-06-24T20:14:00Z">
          <w:pPr/>
        </w:pPrChange>
      </w:pPr>
      <w:bookmarkStart w:id="1435" w:name="_Ref106994195"/>
      <w:bookmarkStart w:id="1436" w:name="_Ref106994159"/>
      <w:ins w:id="1437" w:author="David Recio" w:date="2022-06-24T20:14:00Z">
        <w:r w:rsidRPr="00525FC3">
          <w:rPr>
            <w:i w:val="0"/>
            <w:iCs w:val="0"/>
            <w:sz w:val="24"/>
            <w:szCs w:val="24"/>
            <w:rPrChange w:id="1438" w:author="David Recio" w:date="2022-06-24T20:15:00Z">
              <w:rPr>
                <w:i/>
                <w:iCs/>
              </w:rPr>
            </w:rPrChange>
          </w:rPr>
          <w:t xml:space="preserve">Tabla </w:t>
        </w:r>
        <w:r w:rsidRPr="00525FC3">
          <w:rPr>
            <w:i w:val="0"/>
            <w:iCs w:val="0"/>
            <w:sz w:val="24"/>
            <w:szCs w:val="24"/>
            <w:rPrChange w:id="1439" w:author="David Recio" w:date="2022-06-24T20:15:00Z">
              <w:rPr>
                <w:i/>
                <w:iCs/>
              </w:rPr>
            </w:rPrChange>
          </w:rPr>
          <w:fldChar w:fldCharType="begin"/>
        </w:r>
        <w:r w:rsidRPr="00525FC3">
          <w:rPr>
            <w:i w:val="0"/>
            <w:iCs w:val="0"/>
            <w:sz w:val="24"/>
            <w:szCs w:val="24"/>
            <w:rPrChange w:id="1440" w:author="David Recio" w:date="2022-06-24T20:15:00Z">
              <w:rPr>
                <w:i/>
                <w:iCs/>
              </w:rPr>
            </w:rPrChange>
          </w:rPr>
          <w:instrText xml:space="preserve"> SEQ Tabla \* ARABIC </w:instrText>
        </w:r>
      </w:ins>
      <w:r w:rsidRPr="00525FC3">
        <w:rPr>
          <w:i w:val="0"/>
          <w:iCs w:val="0"/>
          <w:sz w:val="24"/>
          <w:szCs w:val="24"/>
          <w:rPrChange w:id="1441" w:author="David Recio" w:date="2022-06-24T20:15:00Z">
            <w:rPr>
              <w:i/>
              <w:iCs/>
            </w:rPr>
          </w:rPrChange>
        </w:rPr>
        <w:fldChar w:fldCharType="separate"/>
      </w:r>
      <w:ins w:id="1442" w:author="David Recio" w:date="2022-06-24T20:14:00Z">
        <w:r w:rsidRPr="00525FC3">
          <w:rPr>
            <w:i w:val="0"/>
            <w:iCs w:val="0"/>
            <w:noProof/>
            <w:sz w:val="24"/>
            <w:szCs w:val="24"/>
            <w:rPrChange w:id="1443" w:author="David Recio" w:date="2022-06-24T20:15:00Z">
              <w:rPr>
                <w:i/>
                <w:iCs/>
                <w:noProof/>
              </w:rPr>
            </w:rPrChange>
          </w:rPr>
          <w:t>3</w:t>
        </w:r>
        <w:r w:rsidRPr="00525FC3">
          <w:rPr>
            <w:i w:val="0"/>
            <w:iCs w:val="0"/>
            <w:sz w:val="24"/>
            <w:szCs w:val="24"/>
            <w:rPrChange w:id="1444" w:author="David Recio" w:date="2022-06-24T20:15:00Z">
              <w:rPr>
                <w:i/>
                <w:iCs/>
              </w:rPr>
            </w:rPrChange>
          </w:rPr>
          <w:fldChar w:fldCharType="end"/>
        </w:r>
        <w:bookmarkEnd w:id="1435"/>
        <w:r w:rsidRPr="00525FC3">
          <w:rPr>
            <w:i w:val="0"/>
            <w:iCs w:val="0"/>
            <w:sz w:val="24"/>
            <w:szCs w:val="24"/>
            <w:rPrChange w:id="1445" w:author="David Recio" w:date="2022-06-24T20:15:00Z">
              <w:rPr>
                <w:i/>
                <w:iCs/>
              </w:rPr>
            </w:rPrChange>
          </w:rPr>
          <w:t xml:space="preserve">. Exposición del recurso: </w:t>
        </w:r>
      </w:ins>
      <w:bookmarkEnd w:id="1436"/>
      <w:ins w:id="1446" w:author="David Recio" w:date="2022-06-24T20:18:00Z">
        <w:r w:rsidR="005F4768" w:rsidRPr="005F4768">
          <w:rPr>
            <w:i w:val="0"/>
            <w:iCs w:val="0"/>
            <w:sz w:val="24"/>
            <w:szCs w:val="24"/>
          </w:rPr>
          <w:t>usuarios</w:t>
        </w:r>
      </w:ins>
    </w:p>
    <w:p w14:paraId="29DBB68F" w14:textId="6F5E5FC4" w:rsidR="00525FC3" w:rsidRDefault="00525FC3" w:rsidP="00736689">
      <w:pPr>
        <w:ind w:left="709"/>
        <w:rPr>
          <w:ins w:id="1447" w:author="David Recio" w:date="2022-06-24T20:16:00Z"/>
        </w:rPr>
      </w:pPr>
    </w:p>
    <w:p w14:paraId="128CD5F8" w14:textId="66868DEA" w:rsidR="00525FC3" w:rsidRDefault="00525FC3" w:rsidP="00736689">
      <w:pPr>
        <w:ind w:left="709"/>
        <w:rPr>
          <w:ins w:id="1448" w:author="David Recio" w:date="2022-06-24T20:20:00Z"/>
        </w:rPr>
      </w:pPr>
    </w:p>
    <w:p w14:paraId="52FF263E" w14:textId="4A5F7C33" w:rsidR="00321FA6" w:rsidRDefault="00321FA6" w:rsidP="00736689">
      <w:pPr>
        <w:ind w:left="709"/>
        <w:rPr>
          <w:ins w:id="1449" w:author="David Recio" w:date="2022-06-24T20:20:00Z"/>
        </w:rPr>
      </w:pPr>
    </w:p>
    <w:p w14:paraId="4C2C83EC" w14:textId="0E955A1B" w:rsidR="00321FA6" w:rsidRDefault="00321FA6" w:rsidP="00D976DD">
      <w:pPr>
        <w:pStyle w:val="Ttulo4"/>
        <w:ind w:left="709" w:hanging="1006"/>
        <w:rPr>
          <w:ins w:id="1450" w:author="David Recio" w:date="2022-06-24T20:20:00Z"/>
          <w:rFonts w:asciiTheme="minorHAnsi" w:hAnsiTheme="minorHAnsi" w:cstheme="minorHAnsi"/>
          <w:i w:val="0"/>
          <w:iCs w:val="0"/>
        </w:rPr>
      </w:pPr>
      <w:ins w:id="1451" w:author="David Recio" w:date="2022-06-24T20:20:00Z">
        <w:r w:rsidRPr="00321FA6">
          <w:rPr>
            <w:rFonts w:asciiTheme="minorHAnsi" w:hAnsiTheme="minorHAnsi" w:cstheme="minorHAnsi"/>
            <w:i w:val="0"/>
            <w:iCs w:val="0"/>
          </w:rPr>
          <w:lastRenderedPageBreak/>
          <w:t>Representaciones utilizadas</w:t>
        </w:r>
      </w:ins>
    </w:p>
    <w:p w14:paraId="12AE867E" w14:textId="2E42140D" w:rsidR="00321FA6" w:rsidRPr="00321FA6" w:rsidRDefault="00321FA6">
      <w:pPr>
        <w:rPr>
          <w:ins w:id="1452" w:author="David Recio" w:date="2022-06-24T17:28:00Z"/>
        </w:rPr>
        <w:pPrChange w:id="1453" w:author="David Recio" w:date="2022-06-24T20:20:00Z">
          <w:pPr>
            <w:pStyle w:val="Ttulo4"/>
            <w:ind w:left="993" w:hanging="1006"/>
          </w:pPr>
        </w:pPrChange>
      </w:pPr>
      <w:ins w:id="1454" w:author="David Recio" w:date="2022-06-24T20:21:00Z">
        <w:r>
          <w:t>En este proyecto se ha optado por usar JSON</w:t>
        </w:r>
      </w:ins>
      <w:ins w:id="1455" w:author="David Recio" w:date="2022-06-24T20:26:00Z">
        <w:r w:rsidR="0000642B">
          <w:fldChar w:fldCharType="begin"/>
        </w:r>
        <w:r w:rsidR="0000642B">
          <w:instrText xml:space="preserve"> REF _Ref106903708 \r \h </w:instrText>
        </w:r>
      </w:ins>
      <w:r w:rsidR="0000642B">
        <w:fldChar w:fldCharType="separate"/>
      </w:r>
      <w:ins w:id="1456" w:author="David Recio" w:date="2022-06-24T20:26:00Z">
        <w:r w:rsidR="0000642B">
          <w:t>[14]</w:t>
        </w:r>
        <w:r w:rsidR="0000642B">
          <w:fldChar w:fldCharType="end"/>
        </w:r>
      </w:ins>
      <w:ins w:id="1457" w:author="David Recio" w:date="2022-06-24T20:27:00Z">
        <w:r w:rsidR="0000642B">
          <w:t xml:space="preserve"> para las representaciones de los recursos,</w:t>
        </w:r>
      </w:ins>
      <w:ins w:id="1458" w:author="David Recio" w:date="2022-06-24T20:28:00Z">
        <w:r w:rsidR="0000642B">
          <w:t xml:space="preserve"> dado que permite ver los atributos asociado a este con claridad y sencillez</w:t>
        </w:r>
      </w:ins>
      <w:ins w:id="1459" w:author="David Recio" w:date="2022-06-24T20:30:00Z">
        <w:r w:rsidR="000E07E3">
          <w:t>.</w:t>
        </w:r>
      </w:ins>
    </w:p>
    <w:p w14:paraId="57DC9C62" w14:textId="4B1E5C52" w:rsidR="00B42994" w:rsidRDefault="00B42994" w:rsidP="00103F22">
      <w:pPr>
        <w:pStyle w:val="Ttulo3"/>
        <w:ind w:left="851" w:hanging="862"/>
        <w:rPr>
          <w:ins w:id="1460" w:author="David Recio" w:date="2022-06-24T17:29:00Z"/>
        </w:rPr>
      </w:pPr>
      <w:ins w:id="1461" w:author="David Recio" w:date="2022-06-24T17:28:00Z">
        <w:r w:rsidRPr="00EC3B4C">
          <w:t xml:space="preserve">Diseño </w:t>
        </w:r>
        <w:r>
          <w:t>de la base de da</w:t>
        </w:r>
      </w:ins>
      <w:ins w:id="1462" w:author="David Recio" w:date="2022-06-24T17:29:00Z">
        <w:r>
          <w:t>tos</w:t>
        </w:r>
      </w:ins>
    </w:p>
    <w:p w14:paraId="66C89A01" w14:textId="77777777" w:rsidR="00B42994" w:rsidRPr="00B42994" w:rsidRDefault="00B42994">
      <w:pPr>
        <w:rPr>
          <w:ins w:id="1463" w:author="David Recio" w:date="2022-06-24T17:28:00Z"/>
        </w:rPr>
        <w:pPrChange w:id="1464" w:author="David Recio" w:date="2022-06-24T17:29:00Z">
          <w:pPr>
            <w:pStyle w:val="Ttulo3"/>
          </w:pPr>
        </w:pPrChange>
      </w:pPr>
    </w:p>
    <w:p w14:paraId="6141C52C" w14:textId="20CBDABA" w:rsidR="00796D74" w:rsidRDefault="00A251AF">
      <w:pPr>
        <w:keepNext/>
        <w:rPr>
          <w:ins w:id="1465" w:author="David Recio" w:date="2022-06-25T00:22:00Z"/>
        </w:rPr>
        <w:pPrChange w:id="1466" w:author="David Recio" w:date="2022-06-25T00:22:00Z">
          <w:pPr/>
        </w:pPrChange>
      </w:pPr>
      <w:ins w:id="1467" w:author="David Recio" w:date="2022-06-25T02:21:00Z">
        <w:r>
          <w:rPr>
            <w:noProof/>
          </w:rPr>
          <w:drawing>
            <wp:inline distT="0" distB="0" distL="0" distR="0" wp14:anchorId="4792E6C3" wp14:editId="5E5ED534">
              <wp:extent cx="5036185" cy="4892040"/>
              <wp:effectExtent l="0" t="0" r="0" b="3810"/>
              <wp:docPr id="223" name="Imagen 2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Diagrama&#10;&#10;Descripción generada automáticamente"/>
                      <pic:cNvPicPr/>
                    </pic:nvPicPr>
                    <pic:blipFill>
                      <a:blip r:embed="rId69"/>
                      <a:stretch>
                        <a:fillRect/>
                      </a:stretch>
                    </pic:blipFill>
                    <pic:spPr>
                      <a:xfrm>
                        <a:off x="0" y="0"/>
                        <a:ext cx="5036185" cy="4892040"/>
                      </a:xfrm>
                      <a:prstGeom prst="rect">
                        <a:avLst/>
                      </a:prstGeom>
                    </pic:spPr>
                  </pic:pic>
                </a:graphicData>
              </a:graphic>
            </wp:inline>
          </w:drawing>
        </w:r>
      </w:ins>
    </w:p>
    <w:p w14:paraId="333613AF" w14:textId="2FC46D62" w:rsidR="00796D74" w:rsidRPr="00796D74" w:rsidRDefault="00796D74" w:rsidP="00796D74">
      <w:pPr>
        <w:pStyle w:val="Descripcin"/>
        <w:rPr>
          <w:ins w:id="1468" w:author="David Recio" w:date="2022-06-25T00:22:00Z"/>
          <w:i w:val="0"/>
          <w:iCs w:val="0"/>
          <w:rPrChange w:id="1469" w:author="David Recio" w:date="2022-06-25T00:22:00Z">
            <w:rPr>
              <w:ins w:id="1470" w:author="David Recio" w:date="2022-06-25T00:22:00Z"/>
            </w:rPr>
          </w:rPrChange>
        </w:rPr>
      </w:pPr>
      <w:ins w:id="1471" w:author="David Recio" w:date="2022-06-25T00:22:00Z">
        <w:r w:rsidRPr="00796D74">
          <w:rPr>
            <w:i w:val="0"/>
            <w:iCs w:val="0"/>
            <w:rPrChange w:id="1472" w:author="David Recio" w:date="2022-06-25T00:22:00Z">
              <w:rPr/>
            </w:rPrChange>
          </w:rPr>
          <w:t xml:space="preserve">Ilustración </w:t>
        </w:r>
        <w:r w:rsidRPr="00796D74">
          <w:rPr>
            <w:i w:val="0"/>
            <w:iCs w:val="0"/>
            <w:rPrChange w:id="1473" w:author="David Recio" w:date="2022-06-25T00:22:00Z">
              <w:rPr/>
            </w:rPrChange>
          </w:rPr>
          <w:fldChar w:fldCharType="begin"/>
        </w:r>
        <w:r w:rsidRPr="00796D74">
          <w:rPr>
            <w:i w:val="0"/>
            <w:iCs w:val="0"/>
            <w:rPrChange w:id="1474" w:author="David Recio" w:date="2022-06-25T00:22:00Z">
              <w:rPr/>
            </w:rPrChange>
          </w:rPr>
          <w:instrText xml:space="preserve"> SEQ Ilustración \* ARABIC </w:instrText>
        </w:r>
      </w:ins>
      <w:r w:rsidRPr="00796D74">
        <w:rPr>
          <w:i w:val="0"/>
          <w:iCs w:val="0"/>
          <w:rPrChange w:id="1475" w:author="David Recio" w:date="2022-06-25T00:22:00Z">
            <w:rPr/>
          </w:rPrChange>
        </w:rPr>
        <w:fldChar w:fldCharType="separate"/>
      </w:r>
      <w:ins w:id="1476" w:author="David Recio" w:date="2022-06-25T00:22:00Z">
        <w:r w:rsidRPr="00796D74">
          <w:rPr>
            <w:i w:val="0"/>
            <w:iCs w:val="0"/>
            <w:noProof/>
            <w:rPrChange w:id="1477" w:author="David Recio" w:date="2022-06-25T00:22:00Z">
              <w:rPr>
                <w:noProof/>
              </w:rPr>
            </w:rPrChange>
          </w:rPr>
          <w:t>14</w:t>
        </w:r>
        <w:r w:rsidRPr="00796D74">
          <w:rPr>
            <w:i w:val="0"/>
            <w:iCs w:val="0"/>
            <w:rPrChange w:id="1478" w:author="David Recio" w:date="2022-06-25T00:22:00Z">
              <w:rPr/>
            </w:rPrChange>
          </w:rPr>
          <w:fldChar w:fldCharType="end"/>
        </w:r>
        <w:r w:rsidRPr="00796D74">
          <w:rPr>
            <w:i w:val="0"/>
            <w:iCs w:val="0"/>
            <w:rPrChange w:id="1479" w:author="David Recio" w:date="2022-06-25T00:22:00Z">
              <w:rPr/>
            </w:rPrChange>
          </w:rPr>
          <w:t>. Diagrama E/R de la base de datos tfg</w:t>
        </w:r>
      </w:ins>
    </w:p>
    <w:p w14:paraId="0E59EC30" w14:textId="253AF124" w:rsidR="00B42994" w:rsidRPr="00B42994" w:rsidRDefault="00854F04">
      <w:pPr>
        <w:rPr>
          <w:ins w:id="1480" w:author="David Recio" w:date="2022-06-24T17:27:00Z"/>
        </w:rPr>
        <w:pPrChange w:id="1481" w:author="David Recio" w:date="2022-06-24T17:28:00Z">
          <w:pPr>
            <w:pStyle w:val="Ttulo4"/>
          </w:pPr>
        </w:pPrChange>
      </w:pPr>
      <w:ins w:id="1482" w:author="David Recio" w:date="2022-06-25T00:20:00Z">
        <w:r>
          <w:rPr>
            <w:noProof/>
          </w:rPr>
          <w:t xml:space="preserve"> </w:t>
        </w:r>
      </w:ins>
    </w:p>
    <w:p w14:paraId="35860E99" w14:textId="77777777" w:rsidR="00E5440C" w:rsidRPr="00E5440C" w:rsidRDefault="00E5440C">
      <w:pPr>
        <w:rPr>
          <w:ins w:id="1483" w:author="David Recio" w:date="2022-06-24T17:16:00Z"/>
        </w:rPr>
        <w:pPrChange w:id="1484" w:author="David Recio" w:date="2022-06-24T17:17:00Z">
          <w:pPr>
            <w:pStyle w:val="Ttulo3"/>
          </w:pPr>
        </w:pPrChange>
      </w:pPr>
    </w:p>
    <w:p w14:paraId="127CE563" w14:textId="77777777" w:rsidR="00E5440C" w:rsidRPr="00E5440C" w:rsidRDefault="00E5440C">
      <w:pPr>
        <w:rPr>
          <w:ins w:id="1485" w:author="David Recio" w:date="2022-06-24T17:16:00Z"/>
        </w:rPr>
        <w:pPrChange w:id="1486" w:author="David Recio" w:date="2022-06-24T17:16:00Z">
          <w:pPr>
            <w:pStyle w:val="Ttulo3"/>
          </w:pPr>
        </w:pPrChange>
      </w:pPr>
    </w:p>
    <w:p w14:paraId="76889A44" w14:textId="502E6D4D" w:rsidR="00796D74" w:rsidRDefault="00796D74" w:rsidP="00796D74">
      <w:pPr>
        <w:rPr>
          <w:ins w:id="1487" w:author="David Recio" w:date="2022-06-25T00:21:00Z"/>
        </w:rPr>
      </w:pPr>
      <w:ins w:id="1488" w:author="David Recio" w:date="2022-06-25T00:21:00Z">
        <w:r>
          <w:t xml:space="preserve">Para </w:t>
        </w:r>
      </w:ins>
      <w:ins w:id="1489" w:author="David Recio" w:date="2022-06-25T00:23:00Z">
        <w:r>
          <w:t xml:space="preserve">poder </w:t>
        </w:r>
      </w:ins>
      <w:ins w:id="1490" w:author="David Recio" w:date="2022-06-25T00:21:00Z">
        <w:r>
          <w:t xml:space="preserve">entender el diagrama de la </w:t>
        </w:r>
      </w:ins>
      <w:ins w:id="1491" w:author="David Recio" w:date="2022-06-25T00:23:00Z">
        <w:r>
          <w:t>Ilustración</w:t>
        </w:r>
      </w:ins>
      <w:ins w:id="1492" w:author="David Recio" w:date="2022-06-25T00:21:00Z">
        <w:r>
          <w:t xml:space="preserve"> 1</w:t>
        </w:r>
      </w:ins>
      <w:ins w:id="1493" w:author="David Recio" w:date="2022-06-25T00:23:00Z">
        <w:r>
          <w:t>4</w:t>
        </w:r>
      </w:ins>
      <w:ins w:id="1494" w:author="David Recio" w:date="2022-06-25T00:25:00Z">
        <w:r>
          <w:t xml:space="preserve"> a continuación </w:t>
        </w:r>
      </w:ins>
      <w:ins w:id="1495" w:author="David Recio" w:date="2022-06-25T00:24:00Z">
        <w:r>
          <w:t xml:space="preserve"> se definirán el significado cada </w:t>
        </w:r>
      </w:ins>
      <w:ins w:id="1496" w:author="David Recio" w:date="2022-06-25T00:25:00Z">
        <w:r>
          <w:t>elemento</w:t>
        </w:r>
      </w:ins>
    </w:p>
    <w:p w14:paraId="336CFE83" w14:textId="00CEF59A" w:rsidR="00796D74" w:rsidRDefault="00796D74" w:rsidP="00796D74">
      <w:pPr>
        <w:rPr>
          <w:ins w:id="1497" w:author="David Recio" w:date="2022-06-25T00:21:00Z"/>
        </w:rPr>
      </w:pPr>
      <w:ins w:id="1498" w:author="David Recio" w:date="2022-06-25T00:21:00Z">
        <w:r>
          <w:t xml:space="preserve">• Llave amarilla: indica PRIMARY KEY. </w:t>
        </w:r>
      </w:ins>
    </w:p>
    <w:p w14:paraId="23705D2F" w14:textId="6F78DF7D" w:rsidR="00796D74" w:rsidRDefault="00796D74" w:rsidP="00796D74">
      <w:pPr>
        <w:rPr>
          <w:ins w:id="1499" w:author="David Recio" w:date="2022-06-25T00:21:00Z"/>
        </w:rPr>
      </w:pPr>
      <w:ins w:id="1500" w:author="David Recio" w:date="2022-06-25T00:21:00Z">
        <w:r>
          <w:t>• Rombo rojo: indica F</w:t>
        </w:r>
      </w:ins>
      <w:ins w:id="1501" w:author="David Recio" w:date="2022-06-25T00:26:00Z">
        <w:r>
          <w:t>O</w:t>
        </w:r>
      </w:ins>
      <w:ins w:id="1502" w:author="David Recio" w:date="2022-06-25T00:21:00Z">
        <w:r>
          <w:t>REIGN KEY.</w:t>
        </w:r>
      </w:ins>
    </w:p>
    <w:p w14:paraId="28B3A706" w14:textId="77777777" w:rsidR="00796D74" w:rsidRDefault="00796D74" w:rsidP="00796D74">
      <w:pPr>
        <w:rPr>
          <w:ins w:id="1503" w:author="David Recio" w:date="2022-06-25T00:21:00Z"/>
        </w:rPr>
      </w:pPr>
      <w:ins w:id="1504" w:author="David Recio" w:date="2022-06-25T00:21:00Z">
        <w:r>
          <w:t>• Rombo azul: indica que la columna no acepta valores NULL.</w:t>
        </w:r>
      </w:ins>
    </w:p>
    <w:p w14:paraId="0F1B4795" w14:textId="77777777" w:rsidR="00796D74" w:rsidRDefault="00796D74" w:rsidP="00796D74">
      <w:pPr>
        <w:rPr>
          <w:ins w:id="1505" w:author="David Recio" w:date="2022-06-25T00:21:00Z"/>
        </w:rPr>
      </w:pPr>
      <w:ins w:id="1506" w:author="David Recio" w:date="2022-06-25T00:21:00Z">
        <w:r>
          <w:t>• Rombo blanco: indica que la columna si acepta valores NULL.</w:t>
        </w:r>
      </w:ins>
    </w:p>
    <w:p w14:paraId="48E815E6" w14:textId="2495CDA9" w:rsidR="00E5440C" w:rsidRPr="00E5440C" w:rsidRDefault="00796D74">
      <w:pPr>
        <w:rPr>
          <w:ins w:id="1507" w:author="David Recio" w:date="2022-06-24T17:12:00Z"/>
        </w:rPr>
        <w:pPrChange w:id="1508" w:author="David Recio" w:date="2022-06-24T17:13:00Z">
          <w:pPr>
            <w:pStyle w:val="Ttulo2"/>
          </w:pPr>
        </w:pPrChange>
      </w:pPr>
      <w:ins w:id="1509" w:author="David Recio" w:date="2022-06-25T00:21:00Z">
        <w:r>
          <w:t>La relación entre columnas significa:</w:t>
        </w:r>
      </w:ins>
    </w:p>
    <w:p w14:paraId="451053AD" w14:textId="77777777" w:rsidR="00796D74" w:rsidRDefault="00796D74">
      <w:pPr>
        <w:keepNext/>
        <w:rPr>
          <w:ins w:id="1510" w:author="David Recio" w:date="2022-06-25T00:27:00Z"/>
        </w:rPr>
        <w:pPrChange w:id="1511" w:author="David Recio" w:date="2022-06-25T00:27:00Z">
          <w:pPr/>
        </w:pPrChange>
      </w:pPr>
      <w:ins w:id="1512" w:author="David Recio" w:date="2022-06-25T00:26:00Z">
        <w:r>
          <w:rPr>
            <w:noProof/>
          </w:rPr>
          <w:drawing>
            <wp:inline distT="0" distB="0" distL="0" distR="0" wp14:anchorId="1A913F28" wp14:editId="5130AD95">
              <wp:extent cx="3876675" cy="2695575"/>
              <wp:effectExtent l="0" t="0" r="9525" b="9525"/>
              <wp:docPr id="222" name="Imagen 22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magen que contiene Gráfico&#10;&#10;Descripción generada automáticamente"/>
                      <pic:cNvPicPr/>
                    </pic:nvPicPr>
                    <pic:blipFill>
                      <a:blip r:embed="rId70"/>
                      <a:stretch>
                        <a:fillRect/>
                      </a:stretch>
                    </pic:blipFill>
                    <pic:spPr>
                      <a:xfrm>
                        <a:off x="0" y="0"/>
                        <a:ext cx="3876675" cy="2695575"/>
                      </a:xfrm>
                      <a:prstGeom prst="rect">
                        <a:avLst/>
                      </a:prstGeom>
                    </pic:spPr>
                  </pic:pic>
                </a:graphicData>
              </a:graphic>
            </wp:inline>
          </w:drawing>
        </w:r>
      </w:ins>
    </w:p>
    <w:p w14:paraId="61D9EE47" w14:textId="082689D8" w:rsidR="001920B7" w:rsidRPr="00A460B5" w:rsidRDefault="00796D74">
      <w:pPr>
        <w:pStyle w:val="Descripcin"/>
        <w:rPr>
          <w:ins w:id="1513" w:author="David Recio" w:date="2022-06-25T00:26:00Z"/>
        </w:rPr>
        <w:pPrChange w:id="1514" w:author="David Recio" w:date="2022-06-25T00:27:00Z">
          <w:pPr/>
        </w:pPrChange>
      </w:pPr>
      <w:ins w:id="1515" w:author="David Recio" w:date="2022-06-25T00:27:00Z">
        <w:r w:rsidRPr="00796D74">
          <w:rPr>
            <w:i w:val="0"/>
            <w:iCs w:val="0"/>
            <w:rPrChange w:id="1516" w:author="David Recio" w:date="2022-06-25T00:27:00Z">
              <w:rPr>
                <w:i/>
                <w:iCs/>
              </w:rPr>
            </w:rPrChange>
          </w:rPr>
          <w:t xml:space="preserve">Ilustración </w:t>
        </w:r>
        <w:r w:rsidRPr="00796D74">
          <w:rPr>
            <w:i w:val="0"/>
            <w:iCs w:val="0"/>
            <w:rPrChange w:id="1517" w:author="David Recio" w:date="2022-06-25T00:27:00Z">
              <w:rPr>
                <w:i/>
                <w:iCs/>
              </w:rPr>
            </w:rPrChange>
          </w:rPr>
          <w:fldChar w:fldCharType="begin"/>
        </w:r>
        <w:r w:rsidRPr="00796D74">
          <w:rPr>
            <w:i w:val="0"/>
            <w:iCs w:val="0"/>
            <w:rPrChange w:id="1518" w:author="David Recio" w:date="2022-06-25T00:27:00Z">
              <w:rPr>
                <w:i/>
                <w:iCs/>
              </w:rPr>
            </w:rPrChange>
          </w:rPr>
          <w:instrText xml:space="preserve"> SEQ Ilustración \* ARABIC </w:instrText>
        </w:r>
      </w:ins>
      <w:r w:rsidRPr="00796D74">
        <w:rPr>
          <w:i w:val="0"/>
          <w:iCs w:val="0"/>
          <w:rPrChange w:id="1519" w:author="David Recio" w:date="2022-06-25T00:27:00Z">
            <w:rPr>
              <w:i/>
              <w:iCs/>
            </w:rPr>
          </w:rPrChange>
        </w:rPr>
        <w:fldChar w:fldCharType="separate"/>
      </w:r>
      <w:ins w:id="1520" w:author="David Recio" w:date="2022-06-25T00:27:00Z">
        <w:r w:rsidRPr="00796D74">
          <w:rPr>
            <w:i w:val="0"/>
            <w:iCs w:val="0"/>
            <w:noProof/>
            <w:rPrChange w:id="1521" w:author="David Recio" w:date="2022-06-25T00:27:00Z">
              <w:rPr>
                <w:i/>
                <w:iCs/>
                <w:noProof/>
              </w:rPr>
            </w:rPrChange>
          </w:rPr>
          <w:t>15</w:t>
        </w:r>
        <w:r w:rsidRPr="00796D74">
          <w:rPr>
            <w:i w:val="0"/>
            <w:iCs w:val="0"/>
            <w:rPrChange w:id="1522" w:author="David Recio" w:date="2022-06-25T00:27:00Z">
              <w:rPr>
                <w:i/>
                <w:iCs/>
              </w:rPr>
            </w:rPrChange>
          </w:rPr>
          <w:fldChar w:fldCharType="end"/>
        </w:r>
        <w:r w:rsidRPr="00796D74">
          <w:rPr>
            <w:i w:val="0"/>
            <w:iCs w:val="0"/>
            <w:rPrChange w:id="1523" w:author="David Recio" w:date="2022-06-25T00:27:00Z">
              <w:rPr>
                <w:i/>
                <w:iCs/>
              </w:rPr>
            </w:rPrChange>
          </w:rPr>
          <w:t>. tDiagrama E/R tipos de relaciones</w:t>
        </w:r>
      </w:ins>
    </w:p>
    <w:p w14:paraId="57E0997B" w14:textId="0299137D" w:rsidR="00796D74" w:rsidRDefault="00796D74" w:rsidP="001920B7">
      <w:pPr>
        <w:rPr>
          <w:ins w:id="1524" w:author="David Recio" w:date="2022-06-25T00:27:00Z"/>
        </w:rPr>
      </w:pPr>
    </w:p>
    <w:p w14:paraId="458D469A" w14:textId="44F75E48" w:rsidR="00796D74" w:rsidRDefault="00796D74" w:rsidP="001920B7">
      <w:pPr>
        <w:rPr>
          <w:ins w:id="1525" w:author="David Recio" w:date="2022-06-25T00:27:00Z"/>
        </w:rPr>
      </w:pPr>
    </w:p>
    <w:p w14:paraId="60E8C1D4" w14:textId="22B1A0B7" w:rsidR="00796D74" w:rsidRDefault="00FB31F6" w:rsidP="00DD359C">
      <w:pPr>
        <w:autoSpaceDE w:val="0"/>
        <w:autoSpaceDN w:val="0"/>
        <w:adjustRightInd w:val="0"/>
        <w:spacing w:before="0" w:after="0" w:line="240" w:lineRule="auto"/>
        <w:jc w:val="left"/>
        <w:rPr>
          <w:ins w:id="1526" w:author="David Recio" w:date="2022-06-25T01:05:00Z"/>
          <w:rFonts w:ascii="Calibri" w:hAnsi="Calibri" w:cs="Calibri"/>
          <w:szCs w:val="24"/>
        </w:rPr>
      </w:pPr>
      <w:ins w:id="1527" w:author="David Recio" w:date="2022-06-25T00:52:00Z">
        <w:r>
          <w:rPr>
            <w:rFonts w:ascii="Calibri" w:hAnsi="Calibri" w:cs="Calibri"/>
            <w:szCs w:val="24"/>
          </w:rPr>
          <w:t xml:space="preserve">Las tablas “nota” y “formulario”  poseen </w:t>
        </w:r>
      </w:ins>
      <w:ins w:id="1528" w:author="David Recio" w:date="2022-06-25T01:08:00Z">
        <w:r w:rsidR="00DD359C">
          <w:rPr>
            <w:rFonts w:ascii="Calibri" w:hAnsi="Calibri" w:cs="Calibri"/>
            <w:szCs w:val="24"/>
          </w:rPr>
          <w:t xml:space="preserve"> la columna</w:t>
        </w:r>
      </w:ins>
      <w:ins w:id="1529" w:author="David Recio" w:date="2022-06-25T00:53:00Z">
        <w:r>
          <w:rPr>
            <w:rFonts w:ascii="Calibri" w:hAnsi="Calibri" w:cs="Calibri"/>
            <w:szCs w:val="24"/>
          </w:rPr>
          <w:t xml:space="preserve"> “url” con la intención de acercars</w:t>
        </w:r>
      </w:ins>
      <w:ins w:id="1530" w:author="David Recio" w:date="2022-06-25T00:55:00Z">
        <w:r>
          <w:rPr>
            <w:rFonts w:ascii="Calibri" w:hAnsi="Calibri" w:cs="Calibri"/>
            <w:szCs w:val="24"/>
          </w:rPr>
          <w:t>e al nivel 3 de</w:t>
        </w:r>
      </w:ins>
      <w:ins w:id="1531" w:author="David Recio" w:date="2022-06-25T00:56:00Z">
        <w:r>
          <w:rPr>
            <w:rFonts w:ascii="Calibri" w:hAnsi="Calibri" w:cs="Calibri"/>
            <w:szCs w:val="24"/>
          </w:rPr>
          <w:t xml:space="preserve">l </w:t>
        </w:r>
        <w:r w:rsidRPr="00FB31F6">
          <w:rPr>
            <w:rFonts w:ascii="Calibri" w:hAnsi="Calibri" w:cs="Calibri"/>
            <w:b/>
            <w:bCs/>
            <w:i/>
            <w:iCs/>
            <w:szCs w:val="24"/>
            <w:rPrChange w:id="1532" w:author="David Recio" w:date="2022-06-25T00:56:00Z">
              <w:rPr>
                <w:rFonts w:ascii="Calibri" w:hAnsi="Calibri" w:cs="Calibri"/>
                <w:szCs w:val="24"/>
              </w:rPr>
            </w:rPrChange>
          </w:rPr>
          <w:fldChar w:fldCharType="begin"/>
        </w:r>
        <w:r w:rsidRPr="00FB31F6">
          <w:rPr>
            <w:rFonts w:ascii="Calibri" w:hAnsi="Calibri" w:cs="Calibri"/>
            <w:b/>
            <w:bCs/>
            <w:i/>
            <w:iCs/>
            <w:szCs w:val="24"/>
            <w:rPrChange w:id="1533" w:author="David Recio" w:date="2022-06-25T00:56:00Z">
              <w:rPr>
                <w:rFonts w:ascii="Calibri" w:hAnsi="Calibri" w:cs="Calibri"/>
                <w:szCs w:val="24"/>
              </w:rPr>
            </w:rPrChange>
          </w:rPr>
          <w:instrText xml:space="preserve"> REF _Ref107010975 \h </w:instrText>
        </w:r>
      </w:ins>
      <w:r w:rsidRPr="00FB31F6">
        <w:rPr>
          <w:rFonts w:ascii="Calibri" w:hAnsi="Calibri" w:cs="Calibri"/>
          <w:b/>
          <w:bCs/>
          <w:i/>
          <w:iCs/>
          <w:szCs w:val="24"/>
          <w:rPrChange w:id="1534" w:author="David Recio" w:date="2022-06-25T00:56:00Z">
            <w:rPr>
              <w:rFonts w:ascii="Calibri" w:hAnsi="Calibri" w:cs="Calibri"/>
              <w:i/>
              <w:iCs/>
              <w:szCs w:val="24"/>
            </w:rPr>
          </w:rPrChange>
        </w:rPr>
        <w:instrText xml:space="preserve"> \* MERGEFORMAT </w:instrText>
      </w:r>
      <w:r w:rsidRPr="00A460B5">
        <w:rPr>
          <w:rFonts w:ascii="Calibri" w:hAnsi="Calibri" w:cs="Calibri"/>
          <w:b/>
          <w:bCs/>
          <w:i/>
          <w:iCs/>
          <w:szCs w:val="24"/>
        </w:rPr>
      </w:r>
      <w:r w:rsidRPr="00FB31F6">
        <w:rPr>
          <w:rFonts w:ascii="Calibri" w:hAnsi="Calibri" w:cs="Calibri"/>
          <w:b/>
          <w:bCs/>
          <w:i/>
          <w:iCs/>
          <w:szCs w:val="24"/>
          <w:rPrChange w:id="1535" w:author="David Recio" w:date="2022-06-25T00:56:00Z">
            <w:rPr>
              <w:rFonts w:ascii="Calibri" w:hAnsi="Calibri" w:cs="Calibri"/>
              <w:szCs w:val="24"/>
            </w:rPr>
          </w:rPrChange>
        </w:rPr>
        <w:fldChar w:fldCharType="separate"/>
      </w:r>
      <w:ins w:id="1536" w:author="David Recio" w:date="2022-06-25T00:56:00Z">
        <w:r w:rsidRPr="00FB31F6">
          <w:rPr>
            <w:b/>
            <w:bCs/>
            <w:i/>
            <w:iCs/>
            <w:rPrChange w:id="1537" w:author="David Recio" w:date="2022-06-25T00:56:00Z">
              <w:rPr/>
            </w:rPrChange>
          </w:rPr>
          <w:t>Modelo de madurez de Richardson</w:t>
        </w:r>
        <w:r w:rsidRPr="00FB31F6">
          <w:rPr>
            <w:rFonts w:ascii="Calibri" w:hAnsi="Calibri" w:cs="Calibri"/>
            <w:b/>
            <w:bCs/>
            <w:i/>
            <w:iCs/>
            <w:szCs w:val="24"/>
            <w:rPrChange w:id="1538" w:author="David Recio" w:date="2022-06-25T00:56:00Z">
              <w:rPr>
                <w:rFonts w:ascii="Calibri" w:hAnsi="Calibri" w:cs="Calibri"/>
                <w:szCs w:val="24"/>
              </w:rPr>
            </w:rPrChange>
          </w:rPr>
          <w:fldChar w:fldCharType="end"/>
        </w:r>
        <w:r>
          <w:rPr>
            <w:rFonts w:ascii="Calibri" w:hAnsi="Calibri" w:cs="Calibri"/>
            <w:i/>
            <w:iCs/>
            <w:szCs w:val="24"/>
          </w:rPr>
          <w:t xml:space="preserve"> </w:t>
        </w:r>
      </w:ins>
      <w:ins w:id="1539" w:author="David Recio" w:date="2022-06-25T00:58:00Z">
        <w:r w:rsidR="00223775">
          <w:rPr>
            <w:rFonts w:ascii="Calibri" w:hAnsi="Calibri" w:cs="Calibri"/>
            <w:szCs w:val="24"/>
          </w:rPr>
          <w:t>explicado</w:t>
        </w:r>
      </w:ins>
      <w:ins w:id="1540" w:author="David Recio" w:date="2022-06-25T00:56:00Z">
        <w:r>
          <w:rPr>
            <w:rFonts w:ascii="Calibri" w:hAnsi="Calibri" w:cs="Calibri"/>
            <w:szCs w:val="24"/>
          </w:rPr>
          <w:t xml:space="preserve"> en el </w:t>
        </w:r>
        <w:r>
          <w:rPr>
            <w:rFonts w:ascii="Calibri" w:hAnsi="Calibri" w:cs="Calibri"/>
            <w:szCs w:val="24"/>
          </w:rPr>
          <w:lastRenderedPageBreak/>
          <w:t>capítulo 3</w:t>
        </w:r>
      </w:ins>
      <w:ins w:id="1541" w:author="David Recio" w:date="2022-06-25T00:58:00Z">
        <w:r w:rsidR="00223775">
          <w:rPr>
            <w:rFonts w:ascii="Calibri" w:hAnsi="Calibri" w:cs="Calibri"/>
            <w:szCs w:val="24"/>
          </w:rPr>
          <w:t>, un ejemplo ser</w:t>
        </w:r>
      </w:ins>
      <w:ins w:id="1542" w:author="David Recio" w:date="2022-06-25T01:13:00Z">
        <w:r w:rsidR="00995C6C">
          <w:rPr>
            <w:rFonts w:ascii="Calibri" w:hAnsi="Calibri" w:cs="Calibri"/>
            <w:szCs w:val="24"/>
          </w:rPr>
          <w:t>í</w:t>
        </w:r>
      </w:ins>
      <w:ins w:id="1543" w:author="David Recio" w:date="2022-06-25T00:58:00Z">
        <w:r w:rsidR="00223775">
          <w:rPr>
            <w:rFonts w:ascii="Calibri" w:hAnsi="Calibri" w:cs="Calibri"/>
            <w:szCs w:val="24"/>
          </w:rPr>
          <w:t>a</w:t>
        </w:r>
      </w:ins>
      <w:ins w:id="1544" w:author="David Recio" w:date="2022-06-25T00:59:00Z">
        <w:r w:rsidR="00223775">
          <w:rPr>
            <w:rFonts w:ascii="Calibri" w:hAnsi="Calibri" w:cs="Calibri"/>
            <w:szCs w:val="24"/>
          </w:rPr>
          <w:t>:</w:t>
        </w:r>
      </w:ins>
      <w:ins w:id="1545" w:author="David Recio" w:date="2022-06-25T01:13:00Z">
        <w:r w:rsidR="00995C6C">
          <w:rPr>
            <w:rFonts w:ascii="Calibri" w:hAnsi="Calibri" w:cs="Calibri"/>
            <w:szCs w:val="24"/>
          </w:rPr>
          <w:t xml:space="preserve"> </w:t>
        </w:r>
      </w:ins>
      <w:ins w:id="1546" w:author="David Recio" w:date="2022-06-25T00:58:00Z">
        <w:r w:rsidR="00223775">
          <w:rPr>
            <w:rFonts w:ascii="Calibri" w:hAnsi="Calibri" w:cs="Calibri"/>
            <w:szCs w:val="24"/>
          </w:rPr>
          <w:t xml:space="preserve"> </w:t>
        </w:r>
      </w:ins>
      <w:ins w:id="1547" w:author="David Recio" w:date="2022-06-25T00:59:00Z">
        <w:r w:rsidR="00223775">
          <w:rPr>
            <w:rFonts w:ascii="Calibri" w:hAnsi="Calibri" w:cs="Calibri"/>
            <w:szCs w:val="24"/>
          </w:rPr>
          <w:t xml:space="preserve">/usuario/1/formulario/1 esta URI quedaría </w:t>
        </w:r>
      </w:ins>
      <w:ins w:id="1548" w:author="David Recio" w:date="2022-06-25T01:00:00Z">
        <w:r w:rsidR="00223775">
          <w:rPr>
            <w:rFonts w:ascii="Calibri" w:hAnsi="Calibri" w:cs="Calibri"/>
            <w:szCs w:val="24"/>
          </w:rPr>
          <w:t xml:space="preserve">almacenada en la tabla de formulario </w:t>
        </w:r>
      </w:ins>
      <w:ins w:id="1549" w:author="David Recio" w:date="2022-06-25T01:01:00Z">
        <w:r w:rsidR="00223775">
          <w:rPr>
            <w:rFonts w:ascii="Calibri" w:hAnsi="Calibri" w:cs="Calibri"/>
            <w:szCs w:val="24"/>
          </w:rPr>
          <w:t xml:space="preserve">haciendo referencia </w:t>
        </w:r>
      </w:ins>
      <w:ins w:id="1550" w:author="David Recio" w:date="2022-06-25T01:02:00Z">
        <w:r w:rsidR="00DD359C">
          <w:rPr>
            <w:rFonts w:ascii="Calibri" w:hAnsi="Calibri" w:cs="Calibri"/>
            <w:szCs w:val="24"/>
          </w:rPr>
          <w:t>al recurso</w:t>
        </w:r>
      </w:ins>
      <w:ins w:id="1551" w:author="David Recio" w:date="2022-06-25T01:04:00Z">
        <w:r w:rsidR="00DD359C">
          <w:rPr>
            <w:rFonts w:ascii="Calibri" w:hAnsi="Calibri" w:cs="Calibri"/>
            <w:szCs w:val="24"/>
          </w:rPr>
          <w:t xml:space="preserve"> </w:t>
        </w:r>
      </w:ins>
      <w:ins w:id="1552" w:author="David Recio" w:date="2022-06-25T00:48:00Z">
        <w:r w:rsidR="00796D74">
          <w:rPr>
            <w:rFonts w:ascii="Calibri" w:hAnsi="Calibri" w:cs="Calibri"/>
            <w:szCs w:val="24"/>
          </w:rPr>
          <w:t>concreto.</w:t>
        </w:r>
      </w:ins>
    </w:p>
    <w:p w14:paraId="6E951FDD" w14:textId="688B2A0E" w:rsidR="00DD359C" w:rsidRDefault="00DD359C" w:rsidP="00DD359C">
      <w:pPr>
        <w:autoSpaceDE w:val="0"/>
        <w:autoSpaceDN w:val="0"/>
        <w:adjustRightInd w:val="0"/>
        <w:spacing w:before="0" w:after="0" w:line="240" w:lineRule="auto"/>
        <w:jc w:val="left"/>
        <w:rPr>
          <w:ins w:id="1553" w:author="David Recio" w:date="2022-06-25T01:05:00Z"/>
          <w:rFonts w:ascii="Calibri" w:hAnsi="Calibri" w:cs="Calibri"/>
          <w:szCs w:val="24"/>
        </w:rPr>
      </w:pPr>
    </w:p>
    <w:p w14:paraId="3DD955BE" w14:textId="56AB634F" w:rsidR="00DD359C" w:rsidRDefault="00DD359C" w:rsidP="00DD359C">
      <w:pPr>
        <w:autoSpaceDE w:val="0"/>
        <w:autoSpaceDN w:val="0"/>
        <w:adjustRightInd w:val="0"/>
        <w:spacing w:before="0" w:after="0" w:line="240" w:lineRule="auto"/>
        <w:jc w:val="left"/>
        <w:rPr>
          <w:ins w:id="1554" w:author="David Recio" w:date="2022-06-25T01:18:00Z"/>
          <w:rFonts w:ascii="Calibri" w:hAnsi="Calibri" w:cs="Calibri"/>
          <w:szCs w:val="24"/>
        </w:rPr>
      </w:pPr>
      <w:ins w:id="1555" w:author="David Recio" w:date="2022-06-25T01:05:00Z">
        <w:r>
          <w:rPr>
            <w:rFonts w:ascii="Calibri" w:hAnsi="Calibri" w:cs="Calibri"/>
            <w:szCs w:val="24"/>
          </w:rPr>
          <w:t>En algunos casos se ha procedido a la creación de tablas</w:t>
        </w:r>
      </w:ins>
      <w:ins w:id="1556" w:author="David Recio" w:date="2022-06-25T01:06:00Z">
        <w:r>
          <w:rPr>
            <w:rFonts w:ascii="Calibri" w:hAnsi="Calibri" w:cs="Calibri"/>
            <w:szCs w:val="24"/>
          </w:rPr>
          <w:t xml:space="preserve">, cuya función es solventar el </w:t>
        </w:r>
      </w:ins>
      <w:ins w:id="1557" w:author="David Recio" w:date="2022-06-25T01:08:00Z">
        <w:r>
          <w:rPr>
            <w:rFonts w:ascii="Calibri" w:hAnsi="Calibri" w:cs="Calibri"/>
            <w:szCs w:val="24"/>
          </w:rPr>
          <w:t>problema</w:t>
        </w:r>
      </w:ins>
      <w:ins w:id="1558" w:author="David Recio" w:date="2022-06-25T01:06:00Z">
        <w:r>
          <w:rPr>
            <w:rFonts w:ascii="Calibri" w:hAnsi="Calibri" w:cs="Calibri"/>
            <w:szCs w:val="24"/>
          </w:rPr>
          <w:t xml:space="preserve"> de que un objeto lleva </w:t>
        </w:r>
      </w:ins>
      <w:ins w:id="1559" w:author="David Recio" w:date="2022-06-25T01:10:00Z">
        <w:r w:rsidR="00995C6C">
          <w:rPr>
            <w:rFonts w:ascii="Calibri" w:hAnsi="Calibri" w:cs="Calibri"/>
            <w:szCs w:val="24"/>
          </w:rPr>
          <w:t>como atributo</w:t>
        </w:r>
      </w:ins>
      <w:ins w:id="1560" w:author="David Recio" w:date="2022-06-25T01:06:00Z">
        <w:r>
          <w:rPr>
            <w:rFonts w:ascii="Calibri" w:hAnsi="Calibri" w:cs="Calibri"/>
            <w:szCs w:val="24"/>
          </w:rPr>
          <w:t xml:space="preserve"> otro </w:t>
        </w:r>
      </w:ins>
      <w:ins w:id="1561" w:author="David Recio" w:date="2022-06-25T01:07:00Z">
        <w:r>
          <w:rPr>
            <w:rFonts w:ascii="Calibri" w:hAnsi="Calibri" w:cs="Calibri"/>
            <w:szCs w:val="24"/>
          </w:rPr>
          <w:t>objeto</w:t>
        </w:r>
      </w:ins>
      <w:ins w:id="1562" w:author="David Recio" w:date="2022-06-25T01:09:00Z">
        <w:r w:rsidR="00995C6C">
          <w:rPr>
            <w:rFonts w:ascii="Calibri" w:hAnsi="Calibri" w:cs="Calibri"/>
            <w:szCs w:val="24"/>
          </w:rPr>
          <w:t xml:space="preserve"> </w:t>
        </w:r>
      </w:ins>
      <w:ins w:id="1563" w:author="David Recio" w:date="2022-06-25T01:07:00Z">
        <w:r>
          <w:rPr>
            <w:rFonts w:ascii="Calibri" w:hAnsi="Calibri" w:cs="Calibri"/>
            <w:szCs w:val="24"/>
          </w:rPr>
          <w:t xml:space="preserve">, véase el caso del formulario, que en sus atributos posee una lista de </w:t>
        </w:r>
      </w:ins>
      <w:ins w:id="1564" w:author="David Recio" w:date="2022-06-25T01:08:00Z">
        <w:r>
          <w:rPr>
            <w:rFonts w:ascii="Calibri" w:hAnsi="Calibri" w:cs="Calibri"/>
            <w:szCs w:val="24"/>
          </w:rPr>
          <w:t>preguntas</w:t>
        </w:r>
      </w:ins>
      <w:ins w:id="1565" w:author="David Recio" w:date="2022-06-25T01:07:00Z">
        <w:r>
          <w:rPr>
            <w:rFonts w:ascii="Calibri" w:hAnsi="Calibri" w:cs="Calibri"/>
            <w:szCs w:val="24"/>
          </w:rPr>
          <w:t xml:space="preserve"> y respuestas, para abordar este problema en concreto se ha creado la tabla preguntas </w:t>
        </w:r>
      </w:ins>
      <w:ins w:id="1566" w:author="David Recio" w:date="2022-06-25T01:08:00Z">
        <w:r>
          <w:rPr>
            <w:rFonts w:ascii="Calibri" w:hAnsi="Calibri" w:cs="Calibri"/>
            <w:szCs w:val="24"/>
          </w:rPr>
          <w:t>y</w:t>
        </w:r>
      </w:ins>
      <w:ins w:id="1567" w:author="David Recio" w:date="2022-06-25T01:10:00Z">
        <w:r w:rsidR="00995C6C">
          <w:rPr>
            <w:rFonts w:ascii="Calibri" w:hAnsi="Calibri" w:cs="Calibri"/>
            <w:szCs w:val="24"/>
          </w:rPr>
          <w:t xml:space="preserve"> otra para</w:t>
        </w:r>
      </w:ins>
      <w:ins w:id="1568" w:author="David Recio" w:date="2022-06-25T01:08:00Z">
        <w:r>
          <w:rPr>
            <w:rFonts w:ascii="Calibri" w:hAnsi="Calibri" w:cs="Calibri"/>
            <w:szCs w:val="24"/>
          </w:rPr>
          <w:t xml:space="preserve"> respuestas</w:t>
        </w:r>
      </w:ins>
      <w:ins w:id="1569" w:author="David Recio" w:date="2022-06-25T01:10:00Z">
        <w:r w:rsidR="00995C6C">
          <w:rPr>
            <w:rFonts w:ascii="Calibri" w:hAnsi="Calibri" w:cs="Calibri"/>
            <w:szCs w:val="24"/>
          </w:rPr>
          <w:t xml:space="preserve">, </w:t>
        </w:r>
      </w:ins>
      <w:ins w:id="1570" w:author="David Recio" w:date="2022-06-25T01:11:00Z">
        <w:r w:rsidR="00995C6C">
          <w:rPr>
            <w:rFonts w:ascii="Calibri" w:hAnsi="Calibri" w:cs="Calibri"/>
            <w:szCs w:val="24"/>
          </w:rPr>
          <w:t xml:space="preserve">donde respuesta </w:t>
        </w:r>
      </w:ins>
      <w:ins w:id="1571" w:author="David Recio" w:date="2022-06-25T01:12:00Z">
        <w:r w:rsidR="00995C6C">
          <w:rPr>
            <w:rFonts w:ascii="Calibri" w:hAnsi="Calibri" w:cs="Calibri"/>
            <w:szCs w:val="24"/>
          </w:rPr>
          <w:t>está</w:t>
        </w:r>
      </w:ins>
      <w:ins w:id="1572" w:author="David Recio" w:date="2022-06-25T01:11:00Z">
        <w:r w:rsidR="00995C6C">
          <w:rPr>
            <w:rFonts w:ascii="Calibri" w:hAnsi="Calibri" w:cs="Calibri"/>
            <w:szCs w:val="24"/>
          </w:rPr>
          <w:t xml:space="preserve"> asociada al formulario y </w:t>
        </w:r>
      </w:ins>
      <w:ins w:id="1573" w:author="David Recio" w:date="2022-06-25T01:12:00Z">
        <w:r w:rsidR="00995C6C">
          <w:rPr>
            <w:rFonts w:ascii="Calibri" w:hAnsi="Calibri" w:cs="Calibri"/>
            <w:szCs w:val="24"/>
          </w:rPr>
          <w:t>la</w:t>
        </w:r>
      </w:ins>
      <w:ins w:id="1574" w:author="David Recio" w:date="2022-06-25T01:14:00Z">
        <w:r w:rsidR="002A2D6B">
          <w:rPr>
            <w:rFonts w:ascii="Calibri" w:hAnsi="Calibri" w:cs="Calibri"/>
            <w:szCs w:val="24"/>
          </w:rPr>
          <w:t xml:space="preserve"> pregunta </w:t>
        </w:r>
      </w:ins>
      <w:ins w:id="1575" w:author="David Recio" w:date="2022-06-25T01:16:00Z">
        <w:r w:rsidR="002A2D6B">
          <w:rPr>
            <w:rFonts w:ascii="Calibri" w:hAnsi="Calibri" w:cs="Calibri"/>
            <w:szCs w:val="24"/>
          </w:rPr>
          <w:t>está</w:t>
        </w:r>
      </w:ins>
      <w:ins w:id="1576" w:author="David Recio" w:date="2022-06-25T01:14:00Z">
        <w:r w:rsidR="002A2D6B">
          <w:rPr>
            <w:rFonts w:ascii="Calibri" w:hAnsi="Calibri" w:cs="Calibri"/>
            <w:szCs w:val="24"/>
          </w:rPr>
          <w:t xml:space="preserve"> asocia</w:t>
        </w:r>
      </w:ins>
      <w:ins w:id="1577" w:author="David Recio" w:date="2022-06-25T01:15:00Z">
        <w:r w:rsidR="002A2D6B">
          <w:rPr>
            <w:rFonts w:ascii="Calibri" w:hAnsi="Calibri" w:cs="Calibri"/>
            <w:szCs w:val="24"/>
          </w:rPr>
          <w:t xml:space="preserve">da a </w:t>
        </w:r>
      </w:ins>
      <w:ins w:id="1578" w:author="David Recio" w:date="2022-06-25T01:16:00Z">
        <w:r w:rsidR="002A2D6B">
          <w:rPr>
            <w:rFonts w:ascii="Calibri" w:hAnsi="Calibri" w:cs="Calibri"/>
            <w:szCs w:val="24"/>
          </w:rPr>
          <w:t>la respuesta</w:t>
        </w:r>
      </w:ins>
      <w:ins w:id="1579" w:author="David Recio" w:date="2022-06-25T01:12:00Z">
        <w:r w:rsidR="00995C6C">
          <w:rPr>
            <w:rFonts w:ascii="Calibri" w:hAnsi="Calibri" w:cs="Calibri"/>
            <w:szCs w:val="24"/>
          </w:rPr>
          <w:t xml:space="preserve"> </w:t>
        </w:r>
      </w:ins>
      <w:ins w:id="1580" w:author="David Recio" w:date="2022-06-25T01:08:00Z">
        <w:r>
          <w:rPr>
            <w:rFonts w:ascii="Calibri" w:hAnsi="Calibri" w:cs="Calibri"/>
            <w:szCs w:val="24"/>
          </w:rPr>
          <w:t>.</w:t>
        </w:r>
      </w:ins>
    </w:p>
    <w:p w14:paraId="080DA508" w14:textId="7C59CD54" w:rsidR="002A2D6B" w:rsidRDefault="002A2D6B" w:rsidP="00DD359C">
      <w:pPr>
        <w:autoSpaceDE w:val="0"/>
        <w:autoSpaceDN w:val="0"/>
        <w:adjustRightInd w:val="0"/>
        <w:spacing w:before="0" w:after="0" w:line="240" w:lineRule="auto"/>
        <w:jc w:val="left"/>
        <w:rPr>
          <w:ins w:id="1581" w:author="David Recio" w:date="2022-06-25T01:18:00Z"/>
          <w:rFonts w:ascii="Calibri" w:hAnsi="Calibri" w:cs="Calibri"/>
          <w:szCs w:val="24"/>
        </w:rPr>
      </w:pPr>
    </w:p>
    <w:p w14:paraId="1C26FBF0" w14:textId="1E34142F" w:rsidR="002A2D6B" w:rsidRDefault="002A2D6B" w:rsidP="00DD359C">
      <w:pPr>
        <w:autoSpaceDE w:val="0"/>
        <w:autoSpaceDN w:val="0"/>
        <w:adjustRightInd w:val="0"/>
        <w:spacing w:before="0" w:after="0" w:line="240" w:lineRule="auto"/>
        <w:jc w:val="left"/>
        <w:rPr>
          <w:ins w:id="1582" w:author="David Recio" w:date="2022-06-25T01:20:00Z"/>
          <w:rFonts w:ascii="Calibri" w:hAnsi="Calibri" w:cs="Calibri"/>
          <w:szCs w:val="24"/>
        </w:rPr>
      </w:pPr>
      <w:ins w:id="1583" w:author="David Recio" w:date="2022-06-25T01:18:00Z">
        <w:r>
          <w:rPr>
            <w:rFonts w:ascii="Calibri" w:hAnsi="Calibri" w:cs="Calibri"/>
            <w:szCs w:val="24"/>
          </w:rPr>
          <w:t xml:space="preserve">A </w:t>
        </w:r>
      </w:ins>
      <w:ins w:id="1584" w:author="David Recio" w:date="2022-06-25T01:21:00Z">
        <w:r w:rsidR="00C57707">
          <w:rPr>
            <w:rFonts w:ascii="Calibri" w:hAnsi="Calibri" w:cs="Calibri"/>
            <w:szCs w:val="24"/>
          </w:rPr>
          <w:t>continuación,</w:t>
        </w:r>
      </w:ins>
      <w:ins w:id="1585" w:author="David Recio" w:date="2022-06-25T01:18:00Z">
        <w:r>
          <w:rPr>
            <w:rFonts w:ascii="Calibri" w:hAnsi="Calibri" w:cs="Calibri"/>
            <w:szCs w:val="24"/>
          </w:rPr>
          <w:t xml:space="preserve"> </w:t>
        </w:r>
      </w:ins>
      <w:ins w:id="1586" w:author="David Recio" w:date="2022-06-25T01:20:00Z">
        <w:r w:rsidR="00C57707">
          <w:rPr>
            <w:rFonts w:ascii="Calibri" w:hAnsi="Calibri" w:cs="Calibri"/>
            <w:szCs w:val="24"/>
          </w:rPr>
          <w:t xml:space="preserve">se </w:t>
        </w:r>
      </w:ins>
      <w:ins w:id="1587" w:author="David Recio" w:date="2022-06-25T01:21:00Z">
        <w:r w:rsidR="00C57707">
          <w:rPr>
            <w:rFonts w:ascii="Calibri" w:hAnsi="Calibri" w:cs="Calibri"/>
            <w:szCs w:val="24"/>
          </w:rPr>
          <w:t>detallará</w:t>
        </w:r>
      </w:ins>
      <w:ins w:id="1588" w:author="David Recio" w:date="2022-06-25T01:20:00Z">
        <w:r w:rsidR="00C57707">
          <w:rPr>
            <w:rFonts w:ascii="Calibri" w:hAnsi="Calibri" w:cs="Calibri"/>
            <w:szCs w:val="24"/>
          </w:rPr>
          <w:t xml:space="preserve"> las tablas creadas y sus funciones:</w:t>
        </w:r>
      </w:ins>
    </w:p>
    <w:p w14:paraId="2F9066FF" w14:textId="68206544" w:rsidR="00C57707" w:rsidRDefault="00C57707" w:rsidP="00DD359C">
      <w:pPr>
        <w:autoSpaceDE w:val="0"/>
        <w:autoSpaceDN w:val="0"/>
        <w:adjustRightInd w:val="0"/>
        <w:spacing w:before="0" w:after="0" w:line="240" w:lineRule="auto"/>
        <w:jc w:val="left"/>
        <w:rPr>
          <w:ins w:id="1589" w:author="David Recio" w:date="2022-06-25T01:20:00Z"/>
          <w:rFonts w:ascii="Calibri" w:hAnsi="Calibri" w:cs="Calibri"/>
          <w:szCs w:val="24"/>
        </w:rPr>
      </w:pPr>
    </w:p>
    <w:p w14:paraId="3DD9C895" w14:textId="033F2E89" w:rsidR="00C57707" w:rsidRDefault="00C57707" w:rsidP="00C57707">
      <w:pPr>
        <w:pStyle w:val="Prrafodelista"/>
        <w:numPr>
          <w:ilvl w:val="0"/>
          <w:numId w:val="40"/>
        </w:numPr>
        <w:autoSpaceDE w:val="0"/>
        <w:autoSpaceDN w:val="0"/>
        <w:adjustRightInd w:val="0"/>
        <w:spacing w:before="0" w:after="0" w:line="240" w:lineRule="auto"/>
        <w:jc w:val="left"/>
        <w:rPr>
          <w:ins w:id="1590" w:author="David Recio" w:date="2022-06-25T01:22:00Z"/>
          <w:rFonts w:ascii="Calibri" w:hAnsi="Calibri" w:cs="Calibri"/>
          <w:szCs w:val="24"/>
        </w:rPr>
      </w:pPr>
      <w:ins w:id="1591" w:author="David Recio" w:date="2022-06-25T01:22:00Z">
        <w:r>
          <w:rPr>
            <w:rFonts w:ascii="Calibri" w:hAnsi="Calibri" w:cs="Calibri"/>
            <w:szCs w:val="24"/>
          </w:rPr>
          <w:t>Usuario</w:t>
        </w:r>
      </w:ins>
      <w:ins w:id="1592" w:author="David Recio" w:date="2022-06-25T01:23:00Z">
        <w:r>
          <w:rPr>
            <w:rFonts w:ascii="Calibri" w:hAnsi="Calibri" w:cs="Calibri"/>
            <w:szCs w:val="24"/>
          </w:rPr>
          <w:t>:</w:t>
        </w:r>
        <w:r w:rsidRPr="00C57707">
          <w:t xml:space="preserve"> </w:t>
        </w:r>
        <w:r w:rsidRPr="00C57707">
          <w:rPr>
            <w:rFonts w:ascii="Calibri" w:hAnsi="Calibri" w:cs="Calibri"/>
            <w:szCs w:val="24"/>
          </w:rPr>
          <w:t>permite almacenar a los usuarios registrados con todos sus atributos</w:t>
        </w:r>
      </w:ins>
    </w:p>
    <w:p w14:paraId="53FF7708" w14:textId="70A4AC2F" w:rsidR="00C57707" w:rsidRDefault="00C57707" w:rsidP="00C57707">
      <w:pPr>
        <w:pStyle w:val="Prrafodelista"/>
        <w:numPr>
          <w:ilvl w:val="0"/>
          <w:numId w:val="40"/>
        </w:numPr>
        <w:autoSpaceDE w:val="0"/>
        <w:autoSpaceDN w:val="0"/>
        <w:adjustRightInd w:val="0"/>
        <w:spacing w:before="0" w:after="0" w:line="240" w:lineRule="auto"/>
        <w:jc w:val="left"/>
        <w:rPr>
          <w:ins w:id="1593" w:author="David Recio" w:date="2022-06-25T01:22:00Z"/>
          <w:rFonts w:ascii="Calibri" w:hAnsi="Calibri" w:cs="Calibri"/>
          <w:szCs w:val="24"/>
        </w:rPr>
      </w:pPr>
      <w:ins w:id="1594" w:author="David Recio" w:date="2022-06-25T01:22:00Z">
        <w:r>
          <w:rPr>
            <w:rFonts w:ascii="Calibri" w:hAnsi="Calibri" w:cs="Calibri"/>
            <w:szCs w:val="24"/>
          </w:rPr>
          <w:t>Nota</w:t>
        </w:r>
      </w:ins>
      <w:ins w:id="1595" w:author="David Recio" w:date="2022-06-25T01:23:00Z">
        <w:r>
          <w:rPr>
            <w:rFonts w:ascii="Calibri" w:hAnsi="Calibri" w:cs="Calibri"/>
            <w:szCs w:val="24"/>
          </w:rPr>
          <w:t>: almacena tanto el nombre de la asignatura, como la puntuación, el tiempo</w:t>
        </w:r>
      </w:ins>
      <w:ins w:id="1596" w:author="David Recio" w:date="2022-06-25T01:24:00Z">
        <w:r>
          <w:rPr>
            <w:rFonts w:ascii="Calibri" w:hAnsi="Calibri" w:cs="Calibri"/>
            <w:szCs w:val="24"/>
          </w:rPr>
          <w:t xml:space="preserve"> de estudio, </w:t>
        </w:r>
        <w:r w:rsidR="00CC3BA8">
          <w:rPr>
            <w:rFonts w:ascii="Calibri" w:hAnsi="Calibri" w:cs="Calibri"/>
            <w:szCs w:val="24"/>
          </w:rPr>
          <w:t xml:space="preserve">tiempo de estudio sugerido, riesgo </w:t>
        </w:r>
      </w:ins>
    </w:p>
    <w:p w14:paraId="70FB6329" w14:textId="3EFC0FC7" w:rsidR="00C57707" w:rsidRDefault="00C57707" w:rsidP="00C57707">
      <w:pPr>
        <w:pStyle w:val="Prrafodelista"/>
        <w:numPr>
          <w:ilvl w:val="0"/>
          <w:numId w:val="40"/>
        </w:numPr>
        <w:autoSpaceDE w:val="0"/>
        <w:autoSpaceDN w:val="0"/>
        <w:adjustRightInd w:val="0"/>
        <w:spacing w:before="0" w:after="0" w:line="240" w:lineRule="auto"/>
        <w:jc w:val="left"/>
        <w:rPr>
          <w:ins w:id="1597" w:author="David Recio" w:date="2022-06-25T01:22:00Z"/>
          <w:rFonts w:ascii="Calibri" w:hAnsi="Calibri" w:cs="Calibri"/>
          <w:szCs w:val="24"/>
        </w:rPr>
      </w:pPr>
      <w:ins w:id="1598" w:author="David Recio" w:date="2022-06-25T01:22:00Z">
        <w:r>
          <w:rPr>
            <w:rFonts w:ascii="Calibri" w:hAnsi="Calibri" w:cs="Calibri"/>
            <w:szCs w:val="24"/>
          </w:rPr>
          <w:t>Formulario</w:t>
        </w:r>
      </w:ins>
      <w:ins w:id="1599" w:author="David Recio" w:date="2022-06-25T01:24:00Z">
        <w:r w:rsidR="00CC3BA8">
          <w:rPr>
            <w:rFonts w:ascii="Calibri" w:hAnsi="Calibri" w:cs="Calibri"/>
            <w:szCs w:val="24"/>
          </w:rPr>
          <w:t>: almacena</w:t>
        </w:r>
      </w:ins>
      <w:ins w:id="1600" w:author="David Recio" w:date="2022-06-25T01:25:00Z">
        <w:r w:rsidR="00CC3BA8">
          <w:rPr>
            <w:rFonts w:ascii="Calibri" w:hAnsi="Calibri" w:cs="Calibri"/>
            <w:szCs w:val="24"/>
          </w:rPr>
          <w:t xml:space="preserve"> solo el tipo y la url siendo el caso especial</w:t>
        </w:r>
      </w:ins>
      <w:ins w:id="1601" w:author="David Recio" w:date="2022-06-25T01:26:00Z">
        <w:r w:rsidR="00CC3BA8">
          <w:rPr>
            <w:rFonts w:ascii="Calibri" w:hAnsi="Calibri" w:cs="Calibri"/>
            <w:szCs w:val="24"/>
          </w:rPr>
          <w:t xml:space="preserve"> mencionado anteriormente</w:t>
        </w:r>
      </w:ins>
    </w:p>
    <w:p w14:paraId="376CF96D" w14:textId="10E89B3B" w:rsidR="00C57707" w:rsidRDefault="00C57707" w:rsidP="00C57707">
      <w:pPr>
        <w:pStyle w:val="Prrafodelista"/>
        <w:numPr>
          <w:ilvl w:val="0"/>
          <w:numId w:val="40"/>
        </w:numPr>
        <w:autoSpaceDE w:val="0"/>
        <w:autoSpaceDN w:val="0"/>
        <w:adjustRightInd w:val="0"/>
        <w:spacing w:before="0" w:after="0" w:line="240" w:lineRule="auto"/>
        <w:jc w:val="left"/>
        <w:rPr>
          <w:ins w:id="1602" w:author="David Recio" w:date="2022-06-25T01:22:00Z"/>
          <w:rFonts w:ascii="Calibri" w:hAnsi="Calibri" w:cs="Calibri"/>
          <w:szCs w:val="24"/>
        </w:rPr>
      </w:pPr>
      <w:ins w:id="1603" w:author="David Recio" w:date="2022-06-25T01:22:00Z">
        <w:r>
          <w:rPr>
            <w:rFonts w:ascii="Calibri" w:hAnsi="Calibri" w:cs="Calibri"/>
            <w:szCs w:val="24"/>
          </w:rPr>
          <w:t>Respuesta</w:t>
        </w:r>
      </w:ins>
      <w:ins w:id="1604" w:author="David Recio" w:date="2022-06-25T01:26:00Z">
        <w:r w:rsidR="00CC3BA8">
          <w:rPr>
            <w:rFonts w:ascii="Calibri" w:hAnsi="Calibri" w:cs="Calibri"/>
            <w:szCs w:val="24"/>
          </w:rPr>
          <w:t>: almacena las respuestas del formulario</w:t>
        </w:r>
      </w:ins>
    </w:p>
    <w:p w14:paraId="3A01F846" w14:textId="4D5D6F2D" w:rsidR="00C57707" w:rsidRDefault="00C57707" w:rsidP="00C57707">
      <w:pPr>
        <w:pStyle w:val="Prrafodelista"/>
        <w:numPr>
          <w:ilvl w:val="0"/>
          <w:numId w:val="40"/>
        </w:numPr>
        <w:autoSpaceDE w:val="0"/>
        <w:autoSpaceDN w:val="0"/>
        <w:adjustRightInd w:val="0"/>
        <w:spacing w:before="0" w:after="0" w:line="240" w:lineRule="auto"/>
        <w:jc w:val="left"/>
        <w:rPr>
          <w:ins w:id="1605" w:author="David Recio" w:date="2022-06-25T01:22:00Z"/>
          <w:rFonts w:ascii="Calibri" w:hAnsi="Calibri" w:cs="Calibri"/>
          <w:szCs w:val="24"/>
        </w:rPr>
      </w:pPr>
      <w:ins w:id="1606" w:author="David Recio" w:date="2022-06-25T01:22:00Z">
        <w:r>
          <w:rPr>
            <w:rFonts w:ascii="Calibri" w:hAnsi="Calibri" w:cs="Calibri"/>
            <w:szCs w:val="24"/>
          </w:rPr>
          <w:t>Pregunta</w:t>
        </w:r>
      </w:ins>
      <w:ins w:id="1607" w:author="David Recio" w:date="2022-06-25T01:26:00Z">
        <w:r w:rsidR="00CC3BA8">
          <w:rPr>
            <w:rFonts w:ascii="Calibri" w:hAnsi="Calibri" w:cs="Calibri"/>
            <w:szCs w:val="24"/>
          </w:rPr>
          <w:t>: almacena las preguntas del form</w:t>
        </w:r>
      </w:ins>
      <w:ins w:id="1608" w:author="David Recio" w:date="2022-06-25T01:27:00Z">
        <w:r w:rsidR="00CC3BA8">
          <w:rPr>
            <w:rFonts w:ascii="Calibri" w:hAnsi="Calibri" w:cs="Calibri"/>
            <w:szCs w:val="24"/>
          </w:rPr>
          <w:t>ulario</w:t>
        </w:r>
      </w:ins>
    </w:p>
    <w:p w14:paraId="666F1F14" w14:textId="77777777" w:rsidR="00C57707" w:rsidRPr="00C57707" w:rsidRDefault="00C57707">
      <w:pPr>
        <w:pStyle w:val="Prrafodelista"/>
        <w:autoSpaceDE w:val="0"/>
        <w:autoSpaceDN w:val="0"/>
        <w:adjustRightInd w:val="0"/>
        <w:spacing w:before="0" w:after="0" w:line="240" w:lineRule="auto"/>
        <w:jc w:val="left"/>
        <w:rPr>
          <w:ins w:id="1609" w:author="David Recio" w:date="2022-06-25T01:05:00Z"/>
          <w:rFonts w:ascii="Calibri" w:hAnsi="Calibri" w:cs="Calibri"/>
          <w:szCs w:val="24"/>
          <w:rPrChange w:id="1610" w:author="David Recio" w:date="2022-06-25T01:22:00Z">
            <w:rPr>
              <w:ins w:id="1611" w:author="David Recio" w:date="2022-06-25T01:05:00Z"/>
            </w:rPr>
          </w:rPrChange>
        </w:rPr>
        <w:pPrChange w:id="1612" w:author="David Recio" w:date="2022-06-25T01:27:00Z">
          <w:pPr>
            <w:autoSpaceDE w:val="0"/>
            <w:autoSpaceDN w:val="0"/>
            <w:adjustRightInd w:val="0"/>
            <w:spacing w:before="0" w:after="0" w:line="240" w:lineRule="auto"/>
            <w:jc w:val="left"/>
          </w:pPr>
        </w:pPrChange>
      </w:pPr>
    </w:p>
    <w:p w14:paraId="594A5853" w14:textId="20E7AD97" w:rsidR="00DD359C" w:rsidRDefault="00DD359C" w:rsidP="00DD359C">
      <w:pPr>
        <w:autoSpaceDE w:val="0"/>
        <w:autoSpaceDN w:val="0"/>
        <w:adjustRightInd w:val="0"/>
        <w:spacing w:before="0" w:after="0" w:line="240" w:lineRule="auto"/>
        <w:jc w:val="left"/>
        <w:rPr>
          <w:ins w:id="1613" w:author="David Recio" w:date="2022-06-25T01:17:00Z"/>
          <w:rFonts w:ascii="Calibri" w:hAnsi="Calibri" w:cs="Calibri"/>
          <w:szCs w:val="24"/>
        </w:rPr>
      </w:pPr>
    </w:p>
    <w:p w14:paraId="0C74CCF7" w14:textId="55A46764" w:rsidR="00EC3B4C" w:rsidRDefault="00EC3B4C" w:rsidP="00235A51">
      <w:pPr>
        <w:pStyle w:val="Ttulo2"/>
        <w:rPr>
          <w:ins w:id="1614" w:author="David Recio" w:date="2022-06-24T22:13:00Z"/>
        </w:rPr>
      </w:pPr>
      <w:ins w:id="1615" w:author="David Recio" w:date="2022-06-24T16:12:00Z">
        <w:r>
          <w:t>Diseño del subsistema frontend</w:t>
        </w:r>
      </w:ins>
    </w:p>
    <w:p w14:paraId="1F1F5301" w14:textId="04A4948A" w:rsidR="00D375CD" w:rsidRDefault="00D375CD" w:rsidP="00D375CD">
      <w:pPr>
        <w:rPr>
          <w:ins w:id="1616" w:author="David Recio" w:date="2022-06-25T01:51:00Z"/>
        </w:rPr>
      </w:pPr>
    </w:p>
    <w:p w14:paraId="38E3271C" w14:textId="73BFB8F6" w:rsidR="001D0413" w:rsidRDefault="001D0413" w:rsidP="00D375CD">
      <w:pPr>
        <w:rPr>
          <w:ins w:id="1617" w:author="David Recio" w:date="2022-06-25T01:51:00Z"/>
        </w:rPr>
      </w:pPr>
    </w:p>
    <w:p w14:paraId="1D279DBF" w14:textId="6ED595C7" w:rsidR="001D0413" w:rsidRDefault="001D0413" w:rsidP="00D375CD">
      <w:pPr>
        <w:rPr>
          <w:ins w:id="1618" w:author="David Recio" w:date="2022-06-25T01:51:00Z"/>
        </w:rPr>
      </w:pPr>
    </w:p>
    <w:p w14:paraId="12DFDD78" w14:textId="77777777" w:rsidR="001D0413" w:rsidRPr="00D375CD" w:rsidRDefault="001D0413">
      <w:pPr>
        <w:rPr>
          <w:ins w:id="1619" w:author="David Recio" w:date="2022-06-24T16:11:00Z"/>
        </w:rPr>
        <w:pPrChange w:id="1620" w:author="David Recio" w:date="2022-06-24T22:13:00Z">
          <w:pPr>
            <w:pStyle w:val="Ttulo2"/>
          </w:pPr>
        </w:pPrChange>
      </w:pPr>
    </w:p>
    <w:p w14:paraId="563A6D0A" w14:textId="53B463B3" w:rsidR="001D0413" w:rsidRPr="001D0413" w:rsidRDefault="00EC3B4C" w:rsidP="00CB5766">
      <w:pPr>
        <w:pStyle w:val="Ttulo1"/>
        <w:framePr w:wrap="auto" w:vAnchor="margin" w:yAlign="inline"/>
        <w:rPr>
          <w:ins w:id="1621" w:author="David Recio" w:date="2022-06-24T16:16:00Z"/>
        </w:rPr>
      </w:pPr>
      <w:ins w:id="1622" w:author="David Recio" w:date="2022-06-24T16:14:00Z">
        <w:r>
          <w:lastRenderedPageBreak/>
          <w:br/>
          <w:t xml:space="preserve">Implementación </w:t>
        </w:r>
      </w:ins>
    </w:p>
    <w:p w14:paraId="52B24C95" w14:textId="6D6AF574" w:rsidR="00EC3B4C" w:rsidRDefault="00EC3B4C" w:rsidP="007E2A86">
      <w:pPr>
        <w:pStyle w:val="Ttulo2"/>
        <w:rPr>
          <w:ins w:id="1623" w:author="David Recio" w:date="2022-06-25T17:56:00Z"/>
        </w:rPr>
      </w:pPr>
      <w:ins w:id="1624" w:author="David Recio" w:date="2022-06-24T16:16:00Z">
        <w:r>
          <w:t>Implementación de back</w:t>
        </w:r>
      </w:ins>
      <w:ins w:id="1625" w:author="David Recio" w:date="2022-06-25T01:50:00Z">
        <w:r w:rsidR="001D0413">
          <w:t>end</w:t>
        </w:r>
      </w:ins>
    </w:p>
    <w:p w14:paraId="3B574479" w14:textId="006B8B60" w:rsidR="00A460B5" w:rsidRDefault="00A460B5" w:rsidP="00A460B5">
      <w:pPr>
        <w:rPr>
          <w:ins w:id="1626" w:author="David Recio" w:date="2022-06-25T17:56:00Z"/>
        </w:rPr>
      </w:pPr>
    </w:p>
    <w:p w14:paraId="066F7068" w14:textId="423E2107" w:rsidR="00A7154A" w:rsidRDefault="00A460B5" w:rsidP="00A460B5">
      <w:pPr>
        <w:rPr>
          <w:ins w:id="1627" w:author="David Recio" w:date="2022-06-25T18:16:00Z"/>
        </w:rPr>
      </w:pPr>
      <w:ins w:id="1628" w:author="David Recio" w:date="2022-06-25T17:56:00Z">
        <w:r>
          <w:t>Para poder implementar el diseño del servicio We</w:t>
        </w:r>
      </w:ins>
      <w:ins w:id="1629" w:author="David Recio" w:date="2022-06-25T17:57:00Z">
        <w:r>
          <w:t>b RESTful se ha</w:t>
        </w:r>
      </w:ins>
      <w:ins w:id="1630" w:author="David Recio" w:date="2022-06-25T18:08:00Z">
        <w:r w:rsidR="004C28F9">
          <w:t xml:space="preserve"> utilizado PLAY Framework y Java descritos en</w:t>
        </w:r>
      </w:ins>
      <w:ins w:id="1631" w:author="David Recio" w:date="2022-06-25T18:09:00Z">
        <w:r w:rsidR="004C28F9">
          <w:t xml:space="preserve"> el punto</w:t>
        </w:r>
      </w:ins>
      <w:ins w:id="1632" w:author="David Recio" w:date="2022-06-25T18:08:00Z">
        <w:r w:rsidR="004C28F9">
          <w:t xml:space="preserve"> </w:t>
        </w:r>
      </w:ins>
      <w:ins w:id="1633" w:author="David Recio" w:date="2022-06-25T18:09:00Z">
        <w:r w:rsidR="004C28F9">
          <w:fldChar w:fldCharType="begin"/>
        </w:r>
        <w:r w:rsidR="004C28F9">
          <w:instrText xml:space="preserve"> REF _Ref107072982 \n \h </w:instrText>
        </w:r>
      </w:ins>
      <w:r w:rsidR="004C28F9">
        <w:fldChar w:fldCharType="separate"/>
      </w:r>
      <w:ins w:id="1634" w:author="David Recio" w:date="2022-06-25T18:09:00Z">
        <w:r w:rsidR="004C28F9">
          <w:t>5.2.1</w:t>
        </w:r>
        <w:r w:rsidR="004C28F9">
          <w:fldChar w:fldCharType="end"/>
        </w:r>
        <w:r w:rsidR="004C28F9">
          <w:t xml:space="preserve">. A su vez la estructura de La </w:t>
        </w:r>
      </w:ins>
      <w:ins w:id="1635" w:author="David Recio" w:date="2022-06-25T18:10:00Z">
        <w:r w:rsidR="004C28F9">
          <w:t xml:space="preserve">API se encuentra dividida en </w:t>
        </w:r>
      </w:ins>
      <w:ins w:id="1636" w:author="David Recio" w:date="2022-06-25T18:18:00Z">
        <w:r w:rsidR="00214F83">
          <w:t>seis</w:t>
        </w:r>
      </w:ins>
      <w:ins w:id="1637" w:author="David Recio" w:date="2022-06-25T18:10:00Z">
        <w:r w:rsidR="004C28F9">
          <w:t xml:space="preserve"> partes</w:t>
        </w:r>
      </w:ins>
      <w:ins w:id="1638" w:author="David Recio" w:date="2022-06-25T18:13:00Z">
        <w:r w:rsidR="004C28F9">
          <w:t>: Beans</w:t>
        </w:r>
      </w:ins>
      <w:ins w:id="1639" w:author="David Recio" w:date="2022-06-25T18:14:00Z">
        <w:r w:rsidR="00214F83">
          <w:t>, Control</w:t>
        </w:r>
      </w:ins>
      <w:ins w:id="1640" w:author="David Recio" w:date="2022-06-25T18:17:00Z">
        <w:r w:rsidR="00214F83">
          <w:t>l</w:t>
        </w:r>
      </w:ins>
      <w:ins w:id="1641" w:author="David Recio" w:date="2022-06-25T18:14:00Z">
        <w:r w:rsidR="00214F83">
          <w:t>ers</w:t>
        </w:r>
      </w:ins>
      <w:ins w:id="1642" w:author="David Recio" w:date="2022-06-25T18:13:00Z">
        <w:r w:rsidR="004C28F9">
          <w:t>,</w:t>
        </w:r>
      </w:ins>
      <w:ins w:id="1643" w:author="David Recio" w:date="2022-06-25T18:14:00Z">
        <w:r w:rsidR="00214F83">
          <w:t xml:space="preserve"> </w:t>
        </w:r>
      </w:ins>
      <w:ins w:id="1644" w:author="David Recio" w:date="2022-06-25T18:15:00Z">
        <w:r w:rsidR="00214F83">
          <w:t>Model, Services, Utils</w:t>
        </w:r>
      </w:ins>
      <w:ins w:id="1645" w:author="David Recio" w:date="2022-06-25T18:18:00Z">
        <w:r w:rsidR="00214F83">
          <w:t>, Routes</w:t>
        </w:r>
      </w:ins>
      <w:ins w:id="1646" w:author="David Recio" w:date="2022-06-25T18:12:00Z">
        <w:r w:rsidR="004C28F9">
          <w:t>.</w:t>
        </w:r>
      </w:ins>
      <w:ins w:id="1647" w:author="David Recio" w:date="2022-06-25T18:10:00Z">
        <w:r w:rsidR="004C28F9">
          <w:t xml:space="preserve"> </w:t>
        </w:r>
      </w:ins>
    </w:p>
    <w:p w14:paraId="401CC798" w14:textId="033498C8" w:rsidR="00214F83" w:rsidRDefault="00214F83" w:rsidP="00214F83">
      <w:pPr>
        <w:pStyle w:val="Prrafodelista"/>
        <w:numPr>
          <w:ilvl w:val="0"/>
          <w:numId w:val="44"/>
        </w:numPr>
        <w:rPr>
          <w:ins w:id="1648" w:author="David Recio" w:date="2022-06-25T18:17:00Z"/>
        </w:rPr>
      </w:pPr>
      <w:ins w:id="1649" w:author="David Recio" w:date="2022-06-25T18:16:00Z">
        <w:r>
          <w:t>Beans: son las semillas/entidades que representan al recurso, neces</w:t>
        </w:r>
      </w:ins>
      <w:ins w:id="1650" w:author="David Recio" w:date="2022-06-25T18:17:00Z">
        <w:r>
          <w:t>arias para la transmisión y manipulación del recurso.</w:t>
        </w:r>
      </w:ins>
    </w:p>
    <w:p w14:paraId="13D5D47A" w14:textId="28B139E4" w:rsidR="00214F83" w:rsidRDefault="00214F83" w:rsidP="00214F83">
      <w:pPr>
        <w:pStyle w:val="Prrafodelista"/>
        <w:numPr>
          <w:ilvl w:val="0"/>
          <w:numId w:val="44"/>
        </w:numPr>
        <w:rPr>
          <w:ins w:id="1651" w:author="David Recio" w:date="2022-06-25T18:18:00Z"/>
        </w:rPr>
      </w:pPr>
      <w:ins w:id="1652" w:author="David Recio" w:date="2022-06-25T18:17:00Z">
        <w:r>
          <w:t>Controllers</w:t>
        </w:r>
      </w:ins>
      <w:ins w:id="1653" w:author="David Recio" w:date="2022-06-25T18:18:00Z">
        <w:r>
          <w:t>: son las clases encargadas de atender las peticiones HTTP.</w:t>
        </w:r>
      </w:ins>
    </w:p>
    <w:p w14:paraId="320696C0" w14:textId="5CE89820" w:rsidR="0017423F" w:rsidRDefault="0017423F" w:rsidP="00214F83">
      <w:pPr>
        <w:pStyle w:val="Prrafodelista"/>
        <w:numPr>
          <w:ilvl w:val="0"/>
          <w:numId w:val="44"/>
        </w:numPr>
        <w:rPr>
          <w:ins w:id="1654" w:author="David Recio" w:date="2022-06-25T18:19:00Z"/>
        </w:rPr>
      </w:pPr>
      <w:ins w:id="1655" w:author="David Recio" w:date="2022-06-25T18:18:00Z">
        <w:r>
          <w:t xml:space="preserve">Model: </w:t>
        </w:r>
      </w:ins>
      <w:ins w:id="1656" w:author="David Recio" w:date="2022-06-25T18:19:00Z">
        <w:r>
          <w:t>es la parte lógica de la API, en este caso, se encarga de realizar las sugerencias en base a los datos del usuario.</w:t>
        </w:r>
      </w:ins>
    </w:p>
    <w:p w14:paraId="6220FB49" w14:textId="4FA62A9C" w:rsidR="0017423F" w:rsidRDefault="0017423F" w:rsidP="00214F83">
      <w:pPr>
        <w:pStyle w:val="Prrafodelista"/>
        <w:numPr>
          <w:ilvl w:val="0"/>
          <w:numId w:val="44"/>
        </w:numPr>
        <w:rPr>
          <w:ins w:id="1657" w:author="David Recio" w:date="2022-06-25T18:21:00Z"/>
        </w:rPr>
      </w:pPr>
      <w:ins w:id="1658" w:author="David Recio" w:date="2022-06-25T18:19:00Z">
        <w:r>
          <w:t>Service</w:t>
        </w:r>
      </w:ins>
      <w:ins w:id="1659" w:author="David Recio" w:date="2022-06-25T18:20:00Z">
        <w:r>
          <w:t>s: clases encargadas de conectarse a la base de datos mediante Querys, además de aislar las llamadas de la base de datos</w:t>
        </w:r>
      </w:ins>
      <w:ins w:id="1660" w:author="David Recio" w:date="2022-06-25T18:21:00Z">
        <w:r>
          <w:t>.</w:t>
        </w:r>
      </w:ins>
    </w:p>
    <w:p w14:paraId="34BD71B9" w14:textId="325D9AAC" w:rsidR="0017423F" w:rsidRDefault="0017423F" w:rsidP="00214F83">
      <w:pPr>
        <w:pStyle w:val="Prrafodelista"/>
        <w:numPr>
          <w:ilvl w:val="0"/>
          <w:numId w:val="44"/>
        </w:numPr>
        <w:rPr>
          <w:ins w:id="1661" w:author="David Recio" w:date="2022-06-25T18:22:00Z"/>
        </w:rPr>
      </w:pPr>
      <w:ins w:id="1662" w:author="David Recio" w:date="2022-06-25T18:21:00Z">
        <w:r>
          <w:t>Uti</w:t>
        </w:r>
      </w:ins>
      <w:ins w:id="1663" w:author="David Recio" w:date="2022-06-25T18:22:00Z">
        <w:r>
          <w:t>ls: encargada de crear el response adaptado para devolver JSON.</w:t>
        </w:r>
      </w:ins>
    </w:p>
    <w:p w14:paraId="4C03929F" w14:textId="02E84B10" w:rsidR="0017423F" w:rsidRDefault="0017423F" w:rsidP="00214F83">
      <w:pPr>
        <w:pStyle w:val="Prrafodelista"/>
        <w:numPr>
          <w:ilvl w:val="0"/>
          <w:numId w:val="44"/>
        </w:numPr>
        <w:rPr>
          <w:ins w:id="1664" w:author="David Recio" w:date="2022-06-25T18:24:00Z"/>
        </w:rPr>
      </w:pPr>
      <w:ins w:id="1665" w:author="David Recio" w:date="2022-06-25T18:22:00Z">
        <w:r>
          <w:t>Routes: es el arc</w:t>
        </w:r>
      </w:ins>
      <w:ins w:id="1666" w:author="David Recio" w:date="2022-06-25T18:23:00Z">
        <w:r>
          <w:t>hivo donde se declaran las URIs y los métodos a los que están asociados.</w:t>
        </w:r>
      </w:ins>
    </w:p>
    <w:p w14:paraId="249449AE" w14:textId="4D7EBCA8" w:rsidR="00A7154A" w:rsidRDefault="00A7154A" w:rsidP="00A7154A">
      <w:pPr>
        <w:pStyle w:val="Ttulo3"/>
        <w:rPr>
          <w:ins w:id="1667" w:author="David Recio" w:date="2022-06-25T18:25:00Z"/>
        </w:rPr>
      </w:pPr>
      <w:ins w:id="1668" w:author="David Recio" w:date="2022-06-25T18:25:00Z">
        <w:r>
          <w:t>Estructura e implementación de la lógica de negocio con Play</w:t>
        </w:r>
        <w:r>
          <w:t xml:space="preserve"> </w:t>
        </w:r>
        <w:r>
          <w:t>Framework</w:t>
        </w:r>
      </w:ins>
    </w:p>
    <w:p w14:paraId="12186036" w14:textId="167D583B" w:rsidR="00A7154A" w:rsidRDefault="00A7154A" w:rsidP="00A7154A">
      <w:pPr>
        <w:rPr>
          <w:ins w:id="1669" w:author="David Recio" w:date="2022-06-25T18:37:00Z"/>
        </w:rPr>
      </w:pPr>
      <w:ins w:id="1670" w:author="David Recio" w:date="2022-06-25T18:25:00Z">
        <w:r>
          <w:t xml:space="preserve">En este apartado </w:t>
        </w:r>
      </w:ins>
      <w:ins w:id="1671" w:author="David Recio" w:date="2022-06-25T18:26:00Z">
        <w:r>
          <w:t xml:space="preserve">se expondrá la estructura e implementación de cada una de las partes </w:t>
        </w:r>
      </w:ins>
      <w:ins w:id="1672" w:author="David Recio" w:date="2022-06-25T18:27:00Z">
        <w:r>
          <w:t>me</w:t>
        </w:r>
      </w:ins>
      <w:ins w:id="1673" w:author="David Recio" w:date="2022-06-25T18:28:00Z">
        <w:r>
          <w:t xml:space="preserve">ncionadas en el apartado anterior y un ejemplo asociado para </w:t>
        </w:r>
      </w:ins>
      <w:ins w:id="1674" w:author="David Recio" w:date="2022-06-25T18:37:00Z">
        <w:r w:rsidR="00CA701B">
          <w:t>facilitar</w:t>
        </w:r>
      </w:ins>
      <w:ins w:id="1675" w:author="David Recio" w:date="2022-06-25T18:28:00Z">
        <w:r>
          <w:t xml:space="preserve"> la comprensión </w:t>
        </w:r>
      </w:ins>
      <w:ins w:id="1676" w:author="David Recio" w:date="2022-06-25T18:37:00Z">
        <w:r w:rsidR="00CA701B">
          <w:t>.</w:t>
        </w:r>
      </w:ins>
    </w:p>
    <w:p w14:paraId="771C174E" w14:textId="23BB2A9A" w:rsidR="00CA701B" w:rsidRDefault="00CA701B" w:rsidP="00CA701B">
      <w:pPr>
        <w:pStyle w:val="Ttulo4"/>
        <w:ind w:left="1276"/>
        <w:rPr>
          <w:ins w:id="1677" w:author="David Recio" w:date="2022-06-25T18:56:00Z"/>
          <w:rFonts w:asciiTheme="minorHAnsi" w:hAnsiTheme="minorHAnsi" w:cstheme="minorHAnsi"/>
          <w:i w:val="0"/>
          <w:iCs w:val="0"/>
        </w:rPr>
      </w:pPr>
      <w:bookmarkStart w:id="1678" w:name="_Ref107080607"/>
      <w:ins w:id="1679" w:author="David Recio" w:date="2022-06-25T18:38:00Z">
        <w:r w:rsidRPr="00CA701B">
          <w:rPr>
            <w:rFonts w:asciiTheme="minorHAnsi" w:hAnsiTheme="minorHAnsi" w:cstheme="minorHAnsi"/>
            <w:i w:val="0"/>
            <w:iCs w:val="0"/>
            <w:rPrChange w:id="1680" w:author="David Recio" w:date="2022-06-25T18:39:00Z">
              <w:rPr>
                <w:i w:val="0"/>
                <w:iCs w:val="0"/>
              </w:rPr>
            </w:rPrChange>
          </w:rPr>
          <w:lastRenderedPageBreak/>
          <w:t>Bea</w:t>
        </w:r>
      </w:ins>
      <w:ins w:id="1681" w:author="David Recio" w:date="2022-06-25T18:39:00Z">
        <w:r w:rsidRPr="00CA701B">
          <w:rPr>
            <w:rFonts w:asciiTheme="minorHAnsi" w:hAnsiTheme="minorHAnsi" w:cstheme="minorHAnsi"/>
            <w:i w:val="0"/>
            <w:iCs w:val="0"/>
            <w:rPrChange w:id="1682" w:author="David Recio" w:date="2022-06-25T18:39:00Z">
              <w:rPr>
                <w:i w:val="0"/>
                <w:iCs w:val="0"/>
              </w:rPr>
            </w:rPrChange>
          </w:rPr>
          <w:t>ns</w:t>
        </w:r>
      </w:ins>
      <w:bookmarkEnd w:id="1678"/>
    </w:p>
    <w:p w14:paraId="5E5E0C6B" w14:textId="7A17A9C4" w:rsidR="00223333" w:rsidRDefault="00223333" w:rsidP="00223333">
      <w:pPr>
        <w:ind w:left="709"/>
        <w:rPr>
          <w:ins w:id="1683" w:author="David Recio" w:date="2022-06-25T19:03:00Z"/>
        </w:rPr>
      </w:pPr>
      <w:ins w:id="1684" w:author="David Recio" w:date="2022-06-25T18:56:00Z">
        <w:r>
          <w:t xml:space="preserve">En el paquete Beans se encuentran los recursos </w:t>
        </w:r>
      </w:ins>
      <w:ins w:id="1685" w:author="David Recio" w:date="2022-06-25T18:58:00Z">
        <w:r>
          <w:t>(</w:t>
        </w:r>
      </w:ins>
      <w:ins w:id="1686" w:author="David Recio" w:date="2022-06-25T18:56:00Z">
        <w:r>
          <w:t>definidos</w:t>
        </w:r>
      </w:ins>
      <w:ins w:id="1687" w:author="David Recio" w:date="2022-06-25T18:57:00Z">
        <w:r>
          <w:t xml:space="preserve"> en el punto</w:t>
        </w:r>
      </w:ins>
      <w:ins w:id="1688" w:author="David Recio" w:date="2022-06-25T18:58:00Z">
        <w:r>
          <w:t xml:space="preserve"> </w:t>
        </w:r>
        <w:r>
          <w:fldChar w:fldCharType="begin"/>
        </w:r>
        <w:r>
          <w:instrText xml:space="preserve"> REF _Ref107075910 \n \h </w:instrText>
        </w:r>
      </w:ins>
      <w:r>
        <w:fldChar w:fldCharType="separate"/>
      </w:r>
      <w:ins w:id="1689" w:author="David Recio" w:date="2022-06-25T18:58:00Z">
        <w:r>
          <w:t>5.2.2.1</w:t>
        </w:r>
        <w:r>
          <w:fldChar w:fldCharType="end"/>
        </w:r>
        <w:r>
          <w:t xml:space="preserve">) definidos </w:t>
        </w:r>
      </w:ins>
      <w:ins w:id="1690" w:author="David Recio" w:date="2022-06-25T18:59:00Z">
        <w:r>
          <w:t xml:space="preserve">como clases Java. Estas clases cumplen con la funcionalidad </w:t>
        </w:r>
      </w:ins>
      <w:ins w:id="1691" w:author="David Recio" w:date="2022-06-25T19:01:00Z">
        <w:r w:rsidR="00560F0E">
          <w:t xml:space="preserve">de convertir esos recursos en </w:t>
        </w:r>
      </w:ins>
      <w:ins w:id="1692" w:author="David Recio" w:date="2022-06-25T19:02:00Z">
        <w:r w:rsidR="00560F0E">
          <w:t>objetos, pudiendo ser tratados y gestionados desde la API.</w:t>
        </w:r>
      </w:ins>
    </w:p>
    <w:p w14:paraId="59A832C8" w14:textId="7F3506A4" w:rsidR="00560F0E" w:rsidRPr="00223333" w:rsidRDefault="003C02AD" w:rsidP="00223333">
      <w:pPr>
        <w:ind w:left="709"/>
        <w:rPr>
          <w:ins w:id="1693" w:author="David Recio" w:date="2022-06-25T18:39:00Z"/>
        </w:rPr>
        <w:pPrChange w:id="1694" w:author="David Recio" w:date="2022-06-25T18:56:00Z">
          <w:pPr>
            <w:pStyle w:val="Ttulo4"/>
            <w:ind w:left="1276"/>
          </w:pPr>
        </w:pPrChange>
      </w:pPr>
      <w:ins w:id="1695" w:author="David Recio" w:date="2022-06-25T19:09:00Z">
        <w:r>
          <w:rPr>
            <w:noProof/>
          </w:rPr>
          <mc:AlternateContent>
            <mc:Choice Requires="wps">
              <w:drawing>
                <wp:anchor distT="0" distB="0" distL="114300" distR="114300" simplePos="0" relativeHeight="251694080" behindDoc="0" locked="0" layoutInCell="1" allowOverlap="1" wp14:anchorId="304CC1C8" wp14:editId="51424B2E">
                  <wp:simplePos x="0" y="0"/>
                  <wp:positionH relativeFrom="column">
                    <wp:posOffset>-292735</wp:posOffset>
                  </wp:positionH>
                  <wp:positionV relativeFrom="paragraph">
                    <wp:posOffset>2912110</wp:posOffset>
                  </wp:positionV>
                  <wp:extent cx="6470650" cy="635"/>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6470650" cy="635"/>
                          </a:xfrm>
                          <a:prstGeom prst="rect">
                            <a:avLst/>
                          </a:prstGeom>
                          <a:solidFill>
                            <a:prstClr val="white"/>
                          </a:solidFill>
                          <a:ln>
                            <a:noFill/>
                          </a:ln>
                        </wps:spPr>
                        <wps:txbx>
                          <w:txbxContent>
                            <w:p w14:paraId="4423D0B3" w14:textId="51969672" w:rsidR="003C02AD" w:rsidRPr="003C02AD" w:rsidRDefault="003C02AD" w:rsidP="003C02AD">
                              <w:pPr>
                                <w:pStyle w:val="Descripcin"/>
                                <w:jc w:val="center"/>
                                <w:rPr>
                                  <w:i w:val="0"/>
                                  <w:iCs w:val="0"/>
                                  <w:noProof/>
                                  <w:sz w:val="24"/>
                                  <w:rPrChange w:id="1696" w:author="David Recio" w:date="2022-06-25T19:09:00Z">
                                    <w:rPr>
                                      <w:noProof/>
                                    </w:rPr>
                                  </w:rPrChange>
                                </w:rPr>
                                <w:pPrChange w:id="1697" w:author="David Recio" w:date="2022-06-25T19:09:00Z">
                                  <w:pPr>
                                    <w:ind w:left="709"/>
                                  </w:pPr>
                                </w:pPrChange>
                              </w:pPr>
                              <w:ins w:id="1698" w:author="David Recio" w:date="2022-06-25T19:09:00Z">
                                <w:r w:rsidRPr="003C02AD">
                                  <w:rPr>
                                    <w:i w:val="0"/>
                                    <w:iCs w:val="0"/>
                                    <w:rPrChange w:id="1699" w:author="David Recio" w:date="2022-06-25T19:09:00Z">
                                      <w:rPr/>
                                    </w:rPrChange>
                                  </w:rPr>
                                  <w:t xml:space="preserve">Ilustración </w:t>
                                </w:r>
                                <w:r w:rsidRPr="003C02AD">
                                  <w:rPr>
                                    <w:i w:val="0"/>
                                    <w:iCs w:val="0"/>
                                    <w:rPrChange w:id="1700" w:author="David Recio" w:date="2022-06-25T19:09:00Z">
                                      <w:rPr/>
                                    </w:rPrChange>
                                  </w:rPr>
                                  <w:fldChar w:fldCharType="begin"/>
                                </w:r>
                                <w:r w:rsidRPr="003C02AD">
                                  <w:rPr>
                                    <w:i w:val="0"/>
                                    <w:iCs w:val="0"/>
                                    <w:rPrChange w:id="1701" w:author="David Recio" w:date="2022-06-25T19:09:00Z">
                                      <w:rPr/>
                                    </w:rPrChange>
                                  </w:rPr>
                                  <w:instrText xml:space="preserve"> SEQ Ilustración \* ARABIC </w:instrText>
                                </w:r>
                              </w:ins>
                              <w:r w:rsidRPr="003C02AD">
                                <w:rPr>
                                  <w:i w:val="0"/>
                                  <w:iCs w:val="0"/>
                                  <w:rPrChange w:id="1702" w:author="David Recio" w:date="2022-06-25T19:09:00Z">
                                    <w:rPr/>
                                  </w:rPrChange>
                                </w:rPr>
                                <w:fldChar w:fldCharType="separate"/>
                              </w:r>
                              <w:ins w:id="1703" w:author="David Recio" w:date="2022-06-25T19:09:00Z">
                                <w:r w:rsidRPr="003C02AD">
                                  <w:rPr>
                                    <w:i w:val="0"/>
                                    <w:iCs w:val="0"/>
                                    <w:noProof/>
                                    <w:rPrChange w:id="1704" w:author="David Recio" w:date="2022-06-25T19:09:00Z">
                                      <w:rPr>
                                        <w:noProof/>
                                      </w:rPr>
                                    </w:rPrChange>
                                  </w:rPr>
                                  <w:t>16</w:t>
                                </w:r>
                                <w:r w:rsidRPr="003C02AD">
                                  <w:rPr>
                                    <w:i w:val="0"/>
                                    <w:iCs w:val="0"/>
                                    <w:rPrChange w:id="1705" w:author="David Recio" w:date="2022-06-25T19:09:00Z">
                                      <w:rPr/>
                                    </w:rPrChange>
                                  </w:rPr>
                                  <w:fldChar w:fldCharType="end"/>
                                </w:r>
                                <w:r w:rsidRPr="003C02AD">
                                  <w:rPr>
                                    <w:i w:val="0"/>
                                    <w:iCs w:val="0"/>
                                    <w:rPrChange w:id="1706" w:author="David Recio" w:date="2022-06-25T19:09:00Z">
                                      <w:rPr/>
                                    </w:rPrChange>
                                  </w:rPr>
                                  <w:t>, Diagrama de clases UML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CC1C8" id="Cuadro de texto 196" o:spid="_x0000_s1041" type="#_x0000_t202" style="position:absolute;left:0;text-align:left;margin-left:-23.05pt;margin-top:229.3pt;width:50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8WCGQIAAEAEAAAOAAAAZHJzL2Uyb0RvYy54bWysU8Fu2zAMvQ/YPwi6L066NR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h4/T+S2FJMXm728j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" stroked="f">
                  <v:textbox style="mso-fit-shape-to-text:t" inset="0,0,0,0">
                    <w:txbxContent>
                      <w:p w14:paraId="4423D0B3" w14:textId="51969672" w:rsidR="003C02AD" w:rsidRPr="003C02AD" w:rsidRDefault="003C02AD" w:rsidP="003C02AD">
                        <w:pPr>
                          <w:pStyle w:val="Descripcin"/>
                          <w:jc w:val="center"/>
                          <w:rPr>
                            <w:i w:val="0"/>
                            <w:iCs w:val="0"/>
                            <w:noProof/>
                            <w:sz w:val="24"/>
                            <w:rPrChange w:id="1707" w:author="David Recio" w:date="2022-06-25T19:09:00Z">
                              <w:rPr>
                                <w:noProof/>
                              </w:rPr>
                            </w:rPrChange>
                          </w:rPr>
                          <w:pPrChange w:id="1708" w:author="David Recio" w:date="2022-06-25T19:09:00Z">
                            <w:pPr>
                              <w:ind w:left="709"/>
                            </w:pPr>
                          </w:pPrChange>
                        </w:pPr>
                        <w:ins w:id="1709" w:author="David Recio" w:date="2022-06-25T19:09:00Z">
                          <w:r w:rsidRPr="003C02AD">
                            <w:rPr>
                              <w:i w:val="0"/>
                              <w:iCs w:val="0"/>
                              <w:rPrChange w:id="1710" w:author="David Recio" w:date="2022-06-25T19:09:00Z">
                                <w:rPr/>
                              </w:rPrChange>
                            </w:rPr>
                            <w:t xml:space="preserve">Ilustración </w:t>
                          </w:r>
                          <w:r w:rsidRPr="003C02AD">
                            <w:rPr>
                              <w:i w:val="0"/>
                              <w:iCs w:val="0"/>
                              <w:rPrChange w:id="1711" w:author="David Recio" w:date="2022-06-25T19:09:00Z">
                                <w:rPr/>
                              </w:rPrChange>
                            </w:rPr>
                            <w:fldChar w:fldCharType="begin"/>
                          </w:r>
                          <w:r w:rsidRPr="003C02AD">
                            <w:rPr>
                              <w:i w:val="0"/>
                              <w:iCs w:val="0"/>
                              <w:rPrChange w:id="1712" w:author="David Recio" w:date="2022-06-25T19:09:00Z">
                                <w:rPr/>
                              </w:rPrChange>
                            </w:rPr>
                            <w:instrText xml:space="preserve"> SEQ Ilustración \* ARABIC </w:instrText>
                          </w:r>
                        </w:ins>
                        <w:r w:rsidRPr="003C02AD">
                          <w:rPr>
                            <w:i w:val="0"/>
                            <w:iCs w:val="0"/>
                            <w:rPrChange w:id="1713" w:author="David Recio" w:date="2022-06-25T19:09:00Z">
                              <w:rPr/>
                            </w:rPrChange>
                          </w:rPr>
                          <w:fldChar w:fldCharType="separate"/>
                        </w:r>
                        <w:ins w:id="1714" w:author="David Recio" w:date="2022-06-25T19:09:00Z">
                          <w:r w:rsidRPr="003C02AD">
                            <w:rPr>
                              <w:i w:val="0"/>
                              <w:iCs w:val="0"/>
                              <w:noProof/>
                              <w:rPrChange w:id="1715" w:author="David Recio" w:date="2022-06-25T19:09:00Z">
                                <w:rPr>
                                  <w:noProof/>
                                </w:rPr>
                              </w:rPrChange>
                            </w:rPr>
                            <w:t>16</w:t>
                          </w:r>
                          <w:r w:rsidRPr="003C02AD">
                            <w:rPr>
                              <w:i w:val="0"/>
                              <w:iCs w:val="0"/>
                              <w:rPrChange w:id="1716" w:author="David Recio" w:date="2022-06-25T19:09:00Z">
                                <w:rPr/>
                              </w:rPrChange>
                            </w:rPr>
                            <w:fldChar w:fldCharType="end"/>
                          </w:r>
                          <w:r w:rsidRPr="003C02AD">
                            <w:rPr>
                              <w:i w:val="0"/>
                              <w:iCs w:val="0"/>
                              <w:rPrChange w:id="1717" w:author="David Recio" w:date="2022-06-25T19:09:00Z">
                                <w:rPr/>
                              </w:rPrChange>
                            </w:rPr>
                            <w:t>, Diagrama de clases UML</w:t>
                          </w:r>
                        </w:ins>
                      </w:p>
                    </w:txbxContent>
                  </v:textbox>
                </v:shape>
              </w:pict>
            </mc:Fallback>
          </mc:AlternateContent>
        </w:r>
      </w:ins>
      <w:ins w:id="1718" w:author="David Recio" w:date="2022-06-25T19:08:00Z">
        <w:r>
          <w:rPr>
            <w:noProof/>
          </w:rPr>
          <w:drawing>
            <wp:anchor distT="0" distB="0" distL="114300" distR="114300" simplePos="0" relativeHeight="251692032" behindDoc="0" locked="0" layoutInCell="1" allowOverlap="1" wp14:anchorId="2C473001" wp14:editId="14E84A85">
              <wp:simplePos x="0" y="0"/>
              <wp:positionH relativeFrom="margin">
                <wp:posOffset>-292956</wp:posOffset>
              </wp:positionH>
              <wp:positionV relativeFrom="paragraph">
                <wp:posOffset>10105</wp:posOffset>
              </wp:positionV>
              <wp:extent cx="6471175" cy="2845884"/>
              <wp:effectExtent l="0" t="0" r="6350" b="0"/>
              <wp:wrapNone/>
              <wp:docPr id="60" name="Imagen 60"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Pantalla de computador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6481627" cy="2850481"/>
                      </a:xfrm>
                      <a:prstGeom prst="rect">
                        <a:avLst/>
                      </a:prstGeom>
                    </pic:spPr>
                  </pic:pic>
                </a:graphicData>
              </a:graphic>
              <wp14:sizeRelH relativeFrom="margin">
                <wp14:pctWidth>0</wp14:pctWidth>
              </wp14:sizeRelH>
              <wp14:sizeRelV relativeFrom="margin">
                <wp14:pctHeight>0</wp14:pctHeight>
              </wp14:sizeRelV>
            </wp:anchor>
          </w:drawing>
        </w:r>
      </w:ins>
    </w:p>
    <w:p w14:paraId="2986F471" w14:textId="606EA7ED" w:rsidR="00CA701B" w:rsidRDefault="00CA701B" w:rsidP="00CA701B">
      <w:pPr>
        <w:rPr>
          <w:ins w:id="1719" w:author="David Recio" w:date="2022-06-25T19:08:00Z"/>
        </w:rPr>
      </w:pPr>
    </w:p>
    <w:p w14:paraId="3AE497FF" w14:textId="276312A0" w:rsidR="003C02AD" w:rsidRDefault="003C02AD" w:rsidP="00CA701B">
      <w:pPr>
        <w:rPr>
          <w:ins w:id="1720" w:author="David Recio" w:date="2022-06-25T19:08:00Z"/>
        </w:rPr>
      </w:pPr>
    </w:p>
    <w:p w14:paraId="58B6146C" w14:textId="3FDA0BDD" w:rsidR="003C02AD" w:rsidRDefault="003C02AD" w:rsidP="00CA701B">
      <w:pPr>
        <w:rPr>
          <w:ins w:id="1721" w:author="David Recio" w:date="2022-06-25T19:08:00Z"/>
        </w:rPr>
      </w:pPr>
    </w:p>
    <w:p w14:paraId="2B05E54B" w14:textId="77777777" w:rsidR="003C02AD" w:rsidRDefault="003C02AD" w:rsidP="00CA701B">
      <w:pPr>
        <w:rPr>
          <w:ins w:id="1722" w:author="David Recio" w:date="2022-06-25T19:08:00Z"/>
        </w:rPr>
      </w:pPr>
    </w:p>
    <w:p w14:paraId="0A95018B" w14:textId="17ACF229" w:rsidR="003C02AD" w:rsidRDefault="003C02AD" w:rsidP="00CA701B">
      <w:pPr>
        <w:rPr>
          <w:ins w:id="1723" w:author="David Recio" w:date="2022-06-25T19:08:00Z"/>
        </w:rPr>
      </w:pPr>
    </w:p>
    <w:p w14:paraId="60D2C644" w14:textId="60941584" w:rsidR="003C02AD" w:rsidRDefault="003C02AD" w:rsidP="00CA701B">
      <w:pPr>
        <w:rPr>
          <w:ins w:id="1724" w:author="David Recio" w:date="2022-06-25T19:08:00Z"/>
        </w:rPr>
      </w:pPr>
    </w:p>
    <w:p w14:paraId="2C0A6629" w14:textId="57B31219" w:rsidR="003C02AD" w:rsidRDefault="003C02AD" w:rsidP="00CA701B">
      <w:pPr>
        <w:rPr>
          <w:ins w:id="1725" w:author="David Recio" w:date="2022-06-25T19:08:00Z"/>
        </w:rPr>
      </w:pPr>
    </w:p>
    <w:p w14:paraId="0BCA404C" w14:textId="6B2DF2E9" w:rsidR="003C02AD" w:rsidRDefault="003C02AD" w:rsidP="003C02AD">
      <w:pPr>
        <w:ind w:left="709"/>
        <w:rPr>
          <w:ins w:id="1726" w:author="David Recio" w:date="2022-06-25T19:15:00Z"/>
        </w:rPr>
      </w:pPr>
      <w:ins w:id="1727" w:author="David Recio" w:date="2022-06-25T19:09:00Z">
        <w:r>
          <w:t xml:space="preserve">Como se puede </w:t>
        </w:r>
      </w:ins>
      <w:ins w:id="1728" w:author="David Recio" w:date="2022-06-25T19:10:00Z">
        <w:r>
          <w:t>observar, las clases “Formulario”, “Usuario” y “Nota” extienden de</w:t>
        </w:r>
      </w:ins>
      <w:ins w:id="1729" w:author="David Recio" w:date="2022-06-25T19:11:00Z">
        <w:r>
          <w:t xml:space="preserve"> “RecursoWeb” (línea azul). Esto se debe a que </w:t>
        </w:r>
        <w:r>
          <w:t>“RecursoWeb”</w:t>
        </w:r>
      </w:ins>
      <w:ins w:id="1730" w:author="David Recio" w:date="2022-06-25T19:12:00Z">
        <w:r w:rsidR="005E0386">
          <w:t xml:space="preserve"> tiene los dos atributos principales para que pueda llegarse al nivel 3 </w:t>
        </w:r>
      </w:ins>
      <w:ins w:id="1731" w:author="David Recio" w:date="2022-06-25T19:13:00Z">
        <w:r w:rsidR="005E0386">
          <w:t xml:space="preserve">del </w:t>
        </w:r>
        <w:r w:rsidR="005E0386" w:rsidRPr="005E0386">
          <w:rPr>
            <w:b/>
            <w:bCs/>
            <w:i/>
            <w:iCs/>
            <w:rPrChange w:id="1732" w:author="David Recio" w:date="2022-06-25T19:13:00Z">
              <w:rPr/>
            </w:rPrChange>
          </w:rPr>
          <w:fldChar w:fldCharType="begin"/>
        </w:r>
        <w:r w:rsidR="005E0386" w:rsidRPr="005E0386">
          <w:rPr>
            <w:b/>
            <w:bCs/>
            <w:i/>
            <w:iCs/>
            <w:rPrChange w:id="1733" w:author="David Recio" w:date="2022-06-25T19:13:00Z">
              <w:rPr/>
            </w:rPrChange>
          </w:rPr>
          <w:instrText xml:space="preserve"> REF _Ref107010975 \h </w:instrText>
        </w:r>
        <w:r w:rsidR="005E0386" w:rsidRPr="005E0386">
          <w:rPr>
            <w:b/>
            <w:bCs/>
            <w:i/>
            <w:iCs/>
            <w:rPrChange w:id="1734" w:author="David Recio" w:date="2022-06-25T19:13:00Z">
              <w:rPr/>
            </w:rPrChange>
          </w:rPr>
        </w:r>
      </w:ins>
      <w:r w:rsidR="005E0386" w:rsidRPr="005E0386">
        <w:rPr>
          <w:b/>
          <w:bCs/>
          <w:i/>
          <w:iCs/>
          <w:rPrChange w:id="1735" w:author="David Recio" w:date="2022-06-25T19:13:00Z">
            <w:rPr>
              <w:i/>
              <w:iCs/>
            </w:rPr>
          </w:rPrChange>
        </w:rPr>
        <w:instrText xml:space="preserve"> \* MERGEFORMAT </w:instrText>
      </w:r>
      <w:r w:rsidR="005E0386" w:rsidRPr="005E0386">
        <w:rPr>
          <w:b/>
          <w:bCs/>
          <w:i/>
          <w:iCs/>
          <w:rPrChange w:id="1736" w:author="David Recio" w:date="2022-06-25T19:13:00Z">
            <w:rPr/>
          </w:rPrChange>
        </w:rPr>
        <w:fldChar w:fldCharType="separate"/>
      </w:r>
      <w:ins w:id="1737" w:author="David Recio" w:date="2022-06-25T19:13:00Z">
        <w:r w:rsidR="005E0386" w:rsidRPr="005E0386">
          <w:rPr>
            <w:b/>
            <w:bCs/>
            <w:i/>
            <w:iCs/>
            <w:rPrChange w:id="1738" w:author="David Recio" w:date="2022-06-25T19:13:00Z">
              <w:rPr/>
            </w:rPrChange>
          </w:rPr>
          <w:t>Modelo de madurez de Richardson</w:t>
        </w:r>
        <w:r w:rsidR="005E0386" w:rsidRPr="005E0386">
          <w:rPr>
            <w:b/>
            <w:bCs/>
            <w:i/>
            <w:iCs/>
            <w:rPrChange w:id="1739" w:author="David Recio" w:date="2022-06-25T19:13:00Z">
              <w:rPr/>
            </w:rPrChange>
          </w:rPr>
          <w:fldChar w:fldCharType="end"/>
        </w:r>
        <w:r w:rsidR="005E0386">
          <w:rPr>
            <w:b/>
            <w:bCs/>
            <w:i/>
            <w:iCs/>
          </w:rPr>
          <w:t xml:space="preserve"> </w:t>
        </w:r>
        <w:r w:rsidR="005E0386">
          <w:t xml:space="preserve">, ya que posee el atributo “url” que es el encargado de gestionar la ruta de acceso </w:t>
        </w:r>
      </w:ins>
      <w:ins w:id="1740" w:author="David Recio" w:date="2022-06-25T19:14:00Z">
        <w:r w:rsidR="005E0386">
          <w:t xml:space="preserve">al recurso, que posteriormente será usado en las peticiones HTTP para que el usuario pueda </w:t>
        </w:r>
      </w:ins>
      <w:ins w:id="1741" w:author="David Recio" w:date="2022-06-25T19:15:00Z">
        <w:r w:rsidR="005E0386">
          <w:t>a través</w:t>
        </w:r>
      </w:ins>
      <w:ins w:id="1742" w:author="David Recio" w:date="2022-06-25T19:14:00Z">
        <w:r w:rsidR="005E0386">
          <w:t xml:space="preserve"> de un recurso </w:t>
        </w:r>
      </w:ins>
      <w:ins w:id="1743" w:author="David Recio" w:date="2022-06-25T19:15:00Z">
        <w:r w:rsidR="005E0386">
          <w:t>navegar entre sus relaciones.</w:t>
        </w:r>
      </w:ins>
    </w:p>
    <w:p w14:paraId="5CCCC14A" w14:textId="73EE5B2D" w:rsidR="005E0386" w:rsidRPr="005E0386" w:rsidRDefault="005E0386" w:rsidP="003C02AD">
      <w:pPr>
        <w:ind w:left="709"/>
        <w:rPr>
          <w:ins w:id="1744" w:author="David Recio" w:date="2022-06-25T19:08:00Z"/>
        </w:rPr>
        <w:pPrChange w:id="1745" w:author="David Recio" w:date="2022-06-25T19:11:00Z">
          <w:pPr/>
        </w:pPrChange>
      </w:pPr>
      <w:ins w:id="1746" w:author="David Recio" w:date="2022-06-25T19:15:00Z">
        <w:r>
          <w:t xml:space="preserve">También es necesario mencionar a las clases </w:t>
        </w:r>
      </w:ins>
      <w:ins w:id="1747" w:author="David Recio" w:date="2022-06-25T19:16:00Z">
        <w:r>
          <w:t>“RespuestaFormulario” y “PreguntaFormulario”, que surgieron como casos especiales y esenciales ya que se encarga</w:t>
        </w:r>
      </w:ins>
      <w:ins w:id="1748" w:author="David Recio" w:date="2022-06-25T19:17:00Z">
        <w:r>
          <w:t>ran de representar y por ende administrar las respuestas y preguntas respectivamente del formulario.</w:t>
        </w:r>
      </w:ins>
    </w:p>
    <w:p w14:paraId="5689CC9D" w14:textId="01349F0F" w:rsidR="003C02AD" w:rsidRPr="00CA701B" w:rsidRDefault="003C02AD" w:rsidP="00CA701B">
      <w:pPr>
        <w:rPr>
          <w:ins w:id="1749" w:author="David Recio" w:date="2022-06-25T18:38:00Z"/>
        </w:rPr>
        <w:pPrChange w:id="1750" w:author="David Recio" w:date="2022-06-25T18:39:00Z">
          <w:pPr>
            <w:pStyle w:val="Ttulo4"/>
            <w:ind w:left="1276"/>
          </w:pPr>
        </w:pPrChange>
      </w:pPr>
    </w:p>
    <w:p w14:paraId="0423477C" w14:textId="1845BDFA" w:rsidR="00CA701B" w:rsidRDefault="00CA701B" w:rsidP="00CA701B">
      <w:pPr>
        <w:pStyle w:val="Ttulo4"/>
        <w:ind w:left="1276"/>
        <w:rPr>
          <w:ins w:id="1751" w:author="David Recio" w:date="2022-06-25T19:29:00Z"/>
          <w:rFonts w:asciiTheme="minorHAnsi" w:hAnsiTheme="minorHAnsi" w:cstheme="minorHAnsi"/>
          <w:i w:val="0"/>
          <w:iCs w:val="0"/>
        </w:rPr>
      </w:pPr>
      <w:ins w:id="1752" w:author="David Recio" w:date="2022-06-25T18:38:00Z">
        <w:r w:rsidRPr="00CA701B">
          <w:rPr>
            <w:rFonts w:asciiTheme="minorHAnsi" w:hAnsiTheme="minorHAnsi" w:cstheme="minorHAnsi"/>
            <w:i w:val="0"/>
            <w:iCs w:val="0"/>
            <w:rPrChange w:id="1753" w:author="David Recio" w:date="2022-06-25T18:39:00Z">
              <w:rPr/>
            </w:rPrChange>
          </w:rPr>
          <w:t>Controllers</w:t>
        </w:r>
      </w:ins>
    </w:p>
    <w:p w14:paraId="4695DA44" w14:textId="3D4A4C02" w:rsidR="00056042" w:rsidRDefault="00470B9E" w:rsidP="00056042">
      <w:pPr>
        <w:rPr>
          <w:ins w:id="1754" w:author="David Recio" w:date="2022-06-25T19:37:00Z"/>
        </w:rPr>
      </w:pPr>
      <w:ins w:id="1755" w:author="David Recio" w:date="2022-06-25T19:29:00Z">
        <w:r>
          <w:t>Las clases dentro del paqu</w:t>
        </w:r>
      </w:ins>
      <w:ins w:id="1756" w:author="David Recio" w:date="2022-06-25T19:30:00Z">
        <w:r>
          <w:t>ete “controllers” se encargan de recibir las llamadas que realiza el usuario sobre la API, para que mediante e</w:t>
        </w:r>
      </w:ins>
      <w:ins w:id="1757" w:author="David Recio" w:date="2022-06-25T19:31:00Z">
        <w:r>
          <w:t>l uso de los “Beans” descritos  anteriormente, se conviertan en objetos</w:t>
        </w:r>
      </w:ins>
      <w:ins w:id="1758" w:author="David Recio" w:date="2022-06-25T19:32:00Z">
        <w:r>
          <w:t xml:space="preserve"> que los datos puedan</w:t>
        </w:r>
      </w:ins>
      <w:ins w:id="1759" w:author="David Recio" w:date="2022-06-25T19:31:00Z">
        <w:r>
          <w:t xml:space="preserve"> ser administrados</w:t>
        </w:r>
      </w:ins>
      <w:ins w:id="1760" w:author="David Recio" w:date="2022-06-25T19:32:00Z">
        <w:r>
          <w:t>,  analizados o transmitidos</w:t>
        </w:r>
      </w:ins>
      <w:ins w:id="1761" w:author="David Recio" w:date="2022-06-25T19:33:00Z">
        <w:r>
          <w:t>.</w:t>
        </w:r>
      </w:ins>
    </w:p>
    <w:p w14:paraId="6652C9C2" w14:textId="6D602925" w:rsidR="00053BC7" w:rsidRDefault="00053BC7" w:rsidP="00056042">
      <w:pPr>
        <w:rPr>
          <w:ins w:id="1762" w:author="David Recio" w:date="2022-06-25T19:39:00Z"/>
        </w:rPr>
      </w:pPr>
      <w:ins w:id="1763" w:author="David Recio" w:date="2022-06-25T19:37:00Z">
        <w:r>
          <w:t>En este paquete se encuentran las clases análogas a los “Beans” que se encuentran e</w:t>
        </w:r>
      </w:ins>
      <w:ins w:id="1764" w:author="David Recio" w:date="2022-06-25T19:38:00Z">
        <w:r>
          <w:t>xpuestos en las URIs, es decir, las clases dentro del paquete son: “FormularioControler”, “NotaControler” y “UsuarioControler”</w:t>
        </w:r>
      </w:ins>
      <w:ins w:id="1765" w:author="David Recio" w:date="2022-06-25T19:39:00Z">
        <w:r>
          <w:t>.</w:t>
        </w:r>
      </w:ins>
    </w:p>
    <w:p w14:paraId="4E6FDB2E" w14:textId="77777777" w:rsidR="00C13E58" w:rsidRDefault="00053BC7" w:rsidP="00056042">
      <w:pPr>
        <w:rPr>
          <w:ins w:id="1766" w:author="David Recio" w:date="2022-06-25T19:41:00Z"/>
        </w:rPr>
      </w:pPr>
      <w:ins w:id="1767" w:author="David Recio" w:date="2022-06-25T19:39:00Z">
        <w:r>
          <w:t xml:space="preserve">A </w:t>
        </w:r>
      </w:ins>
      <w:ins w:id="1768" w:author="David Recio" w:date="2022-06-25T19:41:00Z">
        <w:r w:rsidR="00C13E58">
          <w:t>continuación,</w:t>
        </w:r>
      </w:ins>
      <w:ins w:id="1769" w:author="David Recio" w:date="2022-06-25T19:39:00Z">
        <w:r>
          <w:t xml:space="preserve"> mostraré como se trata la llamada al recurso usuario mediante el método POST de H</w:t>
        </w:r>
      </w:ins>
      <w:ins w:id="1770" w:author="David Recio" w:date="2022-06-25T19:40:00Z">
        <w:r>
          <w:t xml:space="preserve">TTP, esta llamada lanzara el método </w:t>
        </w:r>
      </w:ins>
      <w:ins w:id="1771" w:author="David Recio" w:date="2022-06-25T19:41:00Z">
        <w:r w:rsidR="00C13E58">
          <w:t xml:space="preserve">créate dentro de la clase </w:t>
        </w:r>
        <w:r w:rsidR="00C13E58">
          <w:t>“UsuarioControler”.</w:t>
        </w:r>
      </w:ins>
    </w:p>
    <w:p w14:paraId="2FE69B8E" w14:textId="77777777" w:rsidR="00C13E58" w:rsidRDefault="00C13E58" w:rsidP="00C13E58">
      <w:pPr>
        <w:keepNext/>
        <w:rPr>
          <w:ins w:id="1772" w:author="David Recio" w:date="2022-06-25T19:43:00Z"/>
        </w:rPr>
        <w:pPrChange w:id="1773" w:author="David Recio" w:date="2022-06-25T19:43:00Z">
          <w:pPr/>
        </w:pPrChange>
      </w:pPr>
      <w:ins w:id="1774" w:author="David Recio" w:date="2022-06-25T19:42:00Z">
        <w:r>
          <w:rPr>
            <w:noProof/>
          </w:rPr>
          <w:drawing>
            <wp:inline distT="0" distB="0" distL="0" distR="0" wp14:anchorId="3921BE41" wp14:editId="74CA3481">
              <wp:extent cx="5036185" cy="1824990"/>
              <wp:effectExtent l="0" t="0" r="0" b="3810"/>
              <wp:docPr id="202" name="Imagen 2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exto&#10;&#10;Descripción generada automáticamente"/>
                      <pic:cNvPicPr/>
                    </pic:nvPicPr>
                    <pic:blipFill>
                      <a:blip r:embed="rId72"/>
                      <a:stretch>
                        <a:fillRect/>
                      </a:stretch>
                    </pic:blipFill>
                    <pic:spPr>
                      <a:xfrm>
                        <a:off x="0" y="0"/>
                        <a:ext cx="5036185" cy="1824990"/>
                      </a:xfrm>
                      <a:prstGeom prst="rect">
                        <a:avLst/>
                      </a:prstGeom>
                    </pic:spPr>
                  </pic:pic>
                </a:graphicData>
              </a:graphic>
            </wp:inline>
          </w:drawing>
        </w:r>
      </w:ins>
    </w:p>
    <w:p w14:paraId="396877C0" w14:textId="6895B6EB" w:rsidR="00C13E58" w:rsidRPr="00C13E58" w:rsidRDefault="00C13E58" w:rsidP="00C13E58">
      <w:pPr>
        <w:pStyle w:val="Descripcin"/>
        <w:rPr>
          <w:ins w:id="1775" w:author="David Recio" w:date="2022-06-25T19:42:00Z"/>
          <w:i w:val="0"/>
          <w:iCs w:val="0"/>
          <w:rPrChange w:id="1776" w:author="David Recio" w:date="2022-06-25T19:43:00Z">
            <w:rPr>
              <w:ins w:id="1777" w:author="David Recio" w:date="2022-06-25T19:42:00Z"/>
            </w:rPr>
          </w:rPrChange>
        </w:rPr>
        <w:pPrChange w:id="1778" w:author="David Recio" w:date="2022-06-25T19:43:00Z">
          <w:pPr/>
        </w:pPrChange>
      </w:pPr>
      <w:ins w:id="1779" w:author="David Recio" w:date="2022-06-25T19:43:00Z">
        <w:r w:rsidRPr="00C13E58">
          <w:rPr>
            <w:i w:val="0"/>
            <w:iCs w:val="0"/>
            <w:rPrChange w:id="1780" w:author="David Recio" w:date="2022-06-25T19:43:00Z">
              <w:rPr/>
            </w:rPrChange>
          </w:rPr>
          <w:t xml:space="preserve">Ilustración </w:t>
        </w:r>
        <w:r w:rsidRPr="00C13E58">
          <w:rPr>
            <w:i w:val="0"/>
            <w:iCs w:val="0"/>
            <w:rPrChange w:id="1781" w:author="David Recio" w:date="2022-06-25T19:43:00Z">
              <w:rPr/>
            </w:rPrChange>
          </w:rPr>
          <w:fldChar w:fldCharType="begin"/>
        </w:r>
        <w:r w:rsidRPr="00C13E58">
          <w:rPr>
            <w:i w:val="0"/>
            <w:iCs w:val="0"/>
            <w:rPrChange w:id="1782" w:author="David Recio" w:date="2022-06-25T19:43:00Z">
              <w:rPr/>
            </w:rPrChange>
          </w:rPr>
          <w:instrText xml:space="preserve"> SEQ Ilustración \* ARABIC </w:instrText>
        </w:r>
      </w:ins>
      <w:r w:rsidRPr="00C13E58">
        <w:rPr>
          <w:i w:val="0"/>
          <w:iCs w:val="0"/>
          <w:rPrChange w:id="1783" w:author="David Recio" w:date="2022-06-25T19:43:00Z">
            <w:rPr/>
          </w:rPrChange>
        </w:rPr>
        <w:fldChar w:fldCharType="separate"/>
      </w:r>
      <w:ins w:id="1784" w:author="David Recio" w:date="2022-06-25T19:43:00Z">
        <w:r w:rsidRPr="00C13E58">
          <w:rPr>
            <w:i w:val="0"/>
            <w:iCs w:val="0"/>
            <w:noProof/>
            <w:rPrChange w:id="1785" w:author="David Recio" w:date="2022-06-25T19:43:00Z">
              <w:rPr>
                <w:noProof/>
              </w:rPr>
            </w:rPrChange>
          </w:rPr>
          <w:t>17</w:t>
        </w:r>
        <w:r w:rsidRPr="00C13E58">
          <w:rPr>
            <w:i w:val="0"/>
            <w:iCs w:val="0"/>
            <w:rPrChange w:id="1786" w:author="David Recio" w:date="2022-06-25T19:43:00Z">
              <w:rPr/>
            </w:rPrChange>
          </w:rPr>
          <w:fldChar w:fldCharType="end"/>
        </w:r>
        <w:r w:rsidRPr="00C13E58">
          <w:rPr>
            <w:i w:val="0"/>
            <w:iCs w:val="0"/>
            <w:rPrChange w:id="1787" w:author="David Recio" w:date="2022-06-25T19:43:00Z">
              <w:rPr/>
            </w:rPrChange>
          </w:rPr>
          <w:t>. Método "create" de la clase "UsuarioController"</w:t>
        </w:r>
      </w:ins>
    </w:p>
    <w:p w14:paraId="591E4EE0" w14:textId="77777777" w:rsidR="00C13E58" w:rsidRDefault="00C13E58" w:rsidP="00056042">
      <w:pPr>
        <w:rPr>
          <w:ins w:id="1788" w:author="David Recio" w:date="2022-06-25T19:43:00Z"/>
        </w:rPr>
      </w:pPr>
    </w:p>
    <w:p w14:paraId="72612340" w14:textId="6597EE81" w:rsidR="00113E2F" w:rsidRDefault="00C13E58" w:rsidP="00113E2F">
      <w:pPr>
        <w:rPr>
          <w:ins w:id="1789" w:author="David Recio" w:date="2022-06-25T19:49:00Z"/>
        </w:rPr>
      </w:pPr>
      <w:ins w:id="1790" w:author="David Recio" w:date="2022-06-25T19:44:00Z">
        <w:r>
          <w:t xml:space="preserve">El método </w:t>
        </w:r>
      </w:ins>
      <w:ins w:id="1791" w:author="David Recio" w:date="2022-06-25T19:45:00Z">
        <w:r w:rsidRPr="0072386E">
          <w:t>"create"</w:t>
        </w:r>
        <w:r>
          <w:t xml:space="preserve"> recibe como parámetro de entrada una request HTTP que representan los datos enviados por parte del usuario en formato J</w:t>
        </w:r>
      </w:ins>
      <w:ins w:id="1792" w:author="David Recio" w:date="2022-06-25T19:46:00Z">
        <w:r>
          <w:t>SON,</w:t>
        </w:r>
        <w:r w:rsidR="00113E2F">
          <w:t xml:space="preserve"> en caso de que el JSON se encuentre vacío, se mandará al cliente un mensaje de que el JSON </w:t>
        </w:r>
        <w:r w:rsidR="00113E2F">
          <w:lastRenderedPageBreak/>
          <w:t xml:space="preserve">no posee datos, en </w:t>
        </w:r>
      </w:ins>
      <w:ins w:id="1793" w:author="David Recio" w:date="2022-06-25T19:47:00Z">
        <w:r w:rsidR="00113E2F">
          <w:t xml:space="preserve">el caso de que si </w:t>
        </w:r>
      </w:ins>
      <w:ins w:id="1794" w:author="David Recio" w:date="2022-06-25T20:32:00Z">
        <w:r w:rsidR="00EB2885">
          <w:t>posee</w:t>
        </w:r>
      </w:ins>
      <w:ins w:id="1795" w:author="David Recio" w:date="2022-06-25T19:47:00Z">
        <w:r w:rsidR="00113E2F">
          <w:t xml:space="preserve"> datos, se transcribirán a la clase “Usuario”, mediante la función </w:t>
        </w:r>
      </w:ins>
      <w:ins w:id="1796" w:author="David Recio" w:date="2022-06-25T19:48:00Z">
        <w:r w:rsidR="00113E2F">
          <w:t>que posee la librería</w:t>
        </w:r>
      </w:ins>
      <w:ins w:id="1797" w:author="David Recio" w:date="2022-06-25T19:49:00Z">
        <w:r w:rsidR="00113E2F">
          <w:t xml:space="preserve"> nativa </w:t>
        </w:r>
      </w:ins>
      <w:ins w:id="1798" w:author="David Recio" w:date="2022-06-25T19:48:00Z">
        <w:r w:rsidR="00113E2F">
          <w:t xml:space="preserve"> de PLAY</w:t>
        </w:r>
      </w:ins>
      <w:ins w:id="1799" w:author="David Recio" w:date="2022-06-25T19:49:00Z">
        <w:r w:rsidR="00113E2F">
          <w:t>.</w:t>
        </w:r>
      </w:ins>
    </w:p>
    <w:p w14:paraId="54FA1E30" w14:textId="77777777" w:rsidR="00113E2F" w:rsidRDefault="00113E2F" w:rsidP="00113E2F">
      <w:pPr>
        <w:keepNext/>
        <w:rPr>
          <w:ins w:id="1800" w:author="David Recio" w:date="2022-06-25T19:49:00Z"/>
        </w:rPr>
        <w:pPrChange w:id="1801" w:author="David Recio" w:date="2022-06-25T19:49:00Z">
          <w:pPr/>
        </w:pPrChange>
      </w:pPr>
      <w:ins w:id="1802" w:author="David Recio" w:date="2022-06-25T19:49:00Z">
        <w:r>
          <w:rPr>
            <w:noProof/>
          </w:rPr>
          <w:drawing>
            <wp:inline distT="0" distB="0" distL="0" distR="0" wp14:anchorId="26F43AF0" wp14:editId="0285C4D6">
              <wp:extent cx="1828800" cy="23812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8800" cy="238125"/>
                      </a:xfrm>
                      <a:prstGeom prst="rect">
                        <a:avLst/>
                      </a:prstGeom>
                    </pic:spPr>
                  </pic:pic>
                </a:graphicData>
              </a:graphic>
            </wp:inline>
          </w:drawing>
        </w:r>
      </w:ins>
    </w:p>
    <w:p w14:paraId="43AA695F" w14:textId="7D182D27" w:rsidR="00113E2F" w:rsidRPr="00113E2F" w:rsidRDefault="00113E2F" w:rsidP="00113E2F">
      <w:pPr>
        <w:pStyle w:val="Descripcin"/>
        <w:rPr>
          <w:ins w:id="1803" w:author="David Recio" w:date="2022-06-25T19:48:00Z"/>
          <w:i w:val="0"/>
          <w:iCs w:val="0"/>
          <w:color w:val="auto"/>
          <w:sz w:val="24"/>
          <w:szCs w:val="22"/>
          <w:rPrChange w:id="1804" w:author="David Recio" w:date="2022-06-25T19:49:00Z">
            <w:rPr>
              <w:ins w:id="1805" w:author="David Recio" w:date="2022-06-25T19:48:00Z"/>
              <w:rFonts w:ascii="Courier New" w:eastAsia="Times New Roman" w:hAnsi="Courier New" w:cs="Courier New"/>
              <w:color w:val="A9B7C6"/>
              <w:sz w:val="20"/>
              <w:szCs w:val="20"/>
              <w:lang w:eastAsia="es-ES"/>
            </w:rPr>
          </w:rPrChange>
        </w:rPr>
        <w:pPrChange w:id="1806" w:author="David Recio" w:date="2022-06-25T19:49:00Z">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pPrChange>
      </w:pPr>
      <w:ins w:id="1807" w:author="David Recio" w:date="2022-06-25T19:49:00Z">
        <w:r w:rsidRPr="00113E2F">
          <w:rPr>
            <w:i w:val="0"/>
            <w:iCs w:val="0"/>
            <w:rPrChange w:id="1808" w:author="David Recio" w:date="2022-06-25T19:49:00Z">
              <w:rPr/>
            </w:rPrChange>
          </w:rPr>
          <w:t xml:space="preserve">Ilustración </w:t>
        </w:r>
        <w:r w:rsidRPr="00113E2F">
          <w:rPr>
            <w:i w:val="0"/>
            <w:iCs w:val="0"/>
            <w:rPrChange w:id="1809" w:author="David Recio" w:date="2022-06-25T19:49:00Z">
              <w:rPr/>
            </w:rPrChange>
          </w:rPr>
          <w:fldChar w:fldCharType="begin"/>
        </w:r>
        <w:r w:rsidRPr="00113E2F">
          <w:rPr>
            <w:i w:val="0"/>
            <w:iCs w:val="0"/>
            <w:rPrChange w:id="1810" w:author="David Recio" w:date="2022-06-25T19:49:00Z">
              <w:rPr/>
            </w:rPrChange>
          </w:rPr>
          <w:instrText xml:space="preserve"> SEQ Ilustración \* ARABIC </w:instrText>
        </w:r>
      </w:ins>
      <w:r w:rsidRPr="00113E2F">
        <w:rPr>
          <w:i w:val="0"/>
          <w:iCs w:val="0"/>
          <w:rPrChange w:id="1811" w:author="David Recio" w:date="2022-06-25T19:49:00Z">
            <w:rPr/>
          </w:rPrChange>
        </w:rPr>
        <w:fldChar w:fldCharType="separate"/>
      </w:r>
      <w:ins w:id="1812" w:author="David Recio" w:date="2022-06-25T19:49:00Z">
        <w:r w:rsidRPr="00113E2F">
          <w:rPr>
            <w:i w:val="0"/>
            <w:iCs w:val="0"/>
            <w:noProof/>
            <w:rPrChange w:id="1813" w:author="David Recio" w:date="2022-06-25T19:49:00Z">
              <w:rPr>
                <w:noProof/>
              </w:rPr>
            </w:rPrChange>
          </w:rPr>
          <w:t>18</w:t>
        </w:r>
        <w:r w:rsidRPr="00113E2F">
          <w:rPr>
            <w:i w:val="0"/>
            <w:iCs w:val="0"/>
            <w:rPrChange w:id="1814" w:author="David Recio" w:date="2022-06-25T19:49:00Z">
              <w:rPr/>
            </w:rPrChange>
          </w:rPr>
          <w:fldChar w:fldCharType="end"/>
        </w:r>
        <w:r w:rsidRPr="00113E2F">
          <w:rPr>
            <w:i w:val="0"/>
            <w:iCs w:val="0"/>
            <w:rPrChange w:id="1815" w:author="David Recio" w:date="2022-06-25T19:49:00Z">
              <w:rPr/>
            </w:rPrChange>
          </w:rPr>
          <w:t>. libreria JSON de PLAY</w:t>
        </w:r>
      </w:ins>
    </w:p>
    <w:p w14:paraId="5EFFD70A" w14:textId="57EE3D8B" w:rsidR="00113E2F" w:rsidRDefault="00113E2F" w:rsidP="00056042">
      <w:pPr>
        <w:rPr>
          <w:ins w:id="1816" w:author="David Recio" w:date="2022-06-25T19:52:00Z"/>
        </w:rPr>
      </w:pPr>
      <w:ins w:id="1817" w:author="David Recio" w:date="2022-06-25T19:49:00Z">
        <w:r>
          <w:t>Una vez tran</w:t>
        </w:r>
      </w:ins>
      <w:ins w:id="1818" w:author="David Recio" w:date="2022-06-25T19:50:00Z">
        <w:r>
          <w:t xml:space="preserve">scritos a la clase “Usuario”, se </w:t>
        </w:r>
      </w:ins>
      <w:ins w:id="1819" w:author="David Recio" w:date="2022-06-25T20:32:00Z">
        <w:r w:rsidR="00EB2885">
          <w:t>utilizará</w:t>
        </w:r>
      </w:ins>
      <w:ins w:id="1820" w:author="David Recio" w:date="2022-06-25T19:50:00Z">
        <w:r>
          <w:t xml:space="preserve"> el método “addUsuario” d</w:t>
        </w:r>
      </w:ins>
      <w:ins w:id="1821" w:author="David Recio" w:date="2022-06-25T19:51:00Z">
        <w:r>
          <w:t xml:space="preserve">e la clase “UsuarioBBDD” (que se expondrá posteriormente en el apartado </w:t>
        </w:r>
      </w:ins>
      <w:ins w:id="1822" w:author="David Recio" w:date="2022-06-25T19:52:00Z">
        <w:r w:rsidR="0053166C">
          <w:fldChar w:fldCharType="begin"/>
        </w:r>
        <w:r w:rsidR="0053166C">
          <w:instrText xml:space="preserve"> REF _Ref107079144 \n \h </w:instrText>
        </w:r>
      </w:ins>
      <w:r w:rsidR="0053166C">
        <w:fldChar w:fldCharType="separate"/>
      </w:r>
      <w:ins w:id="1823" w:author="David Recio" w:date="2022-06-25T19:52:00Z">
        <w:r w:rsidR="0053166C">
          <w:t>6.2.1.4</w:t>
        </w:r>
        <w:r w:rsidR="0053166C">
          <w:fldChar w:fldCharType="end"/>
        </w:r>
      </w:ins>
      <w:ins w:id="1824" w:author="David Recio" w:date="2022-06-25T19:51:00Z">
        <w:r>
          <w:t xml:space="preserve"> )</w:t>
        </w:r>
      </w:ins>
      <w:ins w:id="1825" w:author="David Recio" w:date="2022-06-25T19:52:00Z">
        <w:r w:rsidR="0053166C">
          <w:t>, añadiendo este usuario a la base de datos.</w:t>
        </w:r>
      </w:ins>
    </w:p>
    <w:p w14:paraId="27DABD8D" w14:textId="29FF1C9C" w:rsidR="0053166C" w:rsidRDefault="0053166C" w:rsidP="00056042">
      <w:pPr>
        <w:rPr>
          <w:ins w:id="1826" w:author="David Recio" w:date="2022-06-25T19:55:00Z"/>
        </w:rPr>
      </w:pPr>
      <w:ins w:id="1827" w:author="David Recio" w:date="2022-06-25T19:52:00Z">
        <w:r>
          <w:t xml:space="preserve">Como respuesta </w:t>
        </w:r>
      </w:ins>
      <w:ins w:id="1828" w:author="David Recio" w:date="2022-06-25T19:54:00Z">
        <w:r>
          <w:t>enviará</w:t>
        </w:r>
      </w:ins>
      <w:ins w:id="1829" w:author="David Recio" w:date="2022-06-25T19:52:00Z">
        <w:r>
          <w:t xml:space="preserve"> dicho usuario al cliente que realizo </w:t>
        </w:r>
      </w:ins>
      <w:ins w:id="1830" w:author="David Recio" w:date="2022-06-25T19:53:00Z">
        <w:r>
          <w:t xml:space="preserve">la llamada, en el cual contendrá el url para que este sea </w:t>
        </w:r>
      </w:ins>
      <w:ins w:id="1831" w:author="David Recio" w:date="2022-06-25T19:54:00Z">
        <w:r>
          <w:t>identificado y accesible para el cliente.</w:t>
        </w:r>
      </w:ins>
      <w:ins w:id="1832" w:author="David Recio" w:date="2022-06-25T19:53:00Z">
        <w:r>
          <w:t xml:space="preserve"> </w:t>
        </w:r>
      </w:ins>
    </w:p>
    <w:p w14:paraId="019FBA00" w14:textId="77777777" w:rsidR="0053166C" w:rsidRDefault="0053166C" w:rsidP="0053166C">
      <w:pPr>
        <w:keepNext/>
        <w:rPr>
          <w:ins w:id="1833" w:author="David Recio" w:date="2022-06-25T19:56:00Z"/>
        </w:rPr>
        <w:pPrChange w:id="1834" w:author="David Recio" w:date="2022-06-25T19:56:00Z">
          <w:pPr/>
        </w:pPrChange>
      </w:pPr>
      <w:ins w:id="1835" w:author="David Recio" w:date="2022-06-25T19:55:00Z">
        <w:r>
          <w:rPr>
            <w:noProof/>
          </w:rPr>
          <w:drawing>
            <wp:inline distT="0" distB="0" distL="0" distR="0" wp14:anchorId="0819EB99" wp14:editId="00494B77">
              <wp:extent cx="2251488" cy="1796995"/>
              <wp:effectExtent l="0" t="0" r="0" b="0"/>
              <wp:docPr id="207" name="Imagen 2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 Texto, Aplicación, Correo electrónico&#10;&#10;Descripción generada automáticamente"/>
                      <pic:cNvPicPr/>
                    </pic:nvPicPr>
                    <pic:blipFill>
                      <a:blip r:embed="rId74"/>
                      <a:stretch>
                        <a:fillRect/>
                      </a:stretch>
                    </pic:blipFill>
                    <pic:spPr>
                      <a:xfrm>
                        <a:off x="0" y="0"/>
                        <a:ext cx="2256996" cy="1801391"/>
                      </a:xfrm>
                      <a:prstGeom prst="rect">
                        <a:avLst/>
                      </a:prstGeom>
                    </pic:spPr>
                  </pic:pic>
                </a:graphicData>
              </a:graphic>
            </wp:inline>
          </w:drawing>
        </w:r>
      </w:ins>
    </w:p>
    <w:p w14:paraId="3AF967B6" w14:textId="5903779B" w:rsidR="0053166C" w:rsidRDefault="0053166C" w:rsidP="0053166C">
      <w:pPr>
        <w:pStyle w:val="Descripcin"/>
        <w:rPr>
          <w:ins w:id="1836" w:author="David Recio" w:date="2022-06-25T19:56:00Z"/>
          <w:i w:val="0"/>
          <w:iCs w:val="0"/>
        </w:rPr>
      </w:pPr>
      <w:ins w:id="1837" w:author="David Recio" w:date="2022-06-25T19:56:00Z">
        <w:r w:rsidRPr="0053166C">
          <w:rPr>
            <w:i w:val="0"/>
            <w:iCs w:val="0"/>
            <w:rPrChange w:id="1838" w:author="David Recio" w:date="2022-06-25T19:56:00Z">
              <w:rPr/>
            </w:rPrChange>
          </w:rPr>
          <w:t xml:space="preserve">Ilustración </w:t>
        </w:r>
        <w:r w:rsidRPr="0053166C">
          <w:rPr>
            <w:i w:val="0"/>
            <w:iCs w:val="0"/>
            <w:rPrChange w:id="1839" w:author="David Recio" w:date="2022-06-25T19:56:00Z">
              <w:rPr/>
            </w:rPrChange>
          </w:rPr>
          <w:fldChar w:fldCharType="begin"/>
        </w:r>
        <w:r w:rsidRPr="0053166C">
          <w:rPr>
            <w:i w:val="0"/>
            <w:iCs w:val="0"/>
            <w:rPrChange w:id="1840" w:author="David Recio" w:date="2022-06-25T19:56:00Z">
              <w:rPr/>
            </w:rPrChange>
          </w:rPr>
          <w:instrText xml:space="preserve"> SEQ Ilustración \* ARABIC </w:instrText>
        </w:r>
      </w:ins>
      <w:r w:rsidRPr="0053166C">
        <w:rPr>
          <w:i w:val="0"/>
          <w:iCs w:val="0"/>
          <w:rPrChange w:id="1841" w:author="David Recio" w:date="2022-06-25T19:56:00Z">
            <w:rPr/>
          </w:rPrChange>
        </w:rPr>
        <w:fldChar w:fldCharType="separate"/>
      </w:r>
      <w:ins w:id="1842" w:author="David Recio" w:date="2022-06-25T19:56:00Z">
        <w:r w:rsidRPr="0053166C">
          <w:rPr>
            <w:i w:val="0"/>
            <w:iCs w:val="0"/>
            <w:noProof/>
            <w:rPrChange w:id="1843" w:author="David Recio" w:date="2022-06-25T19:56:00Z">
              <w:rPr>
                <w:noProof/>
              </w:rPr>
            </w:rPrChange>
          </w:rPr>
          <w:t>19</w:t>
        </w:r>
        <w:r w:rsidRPr="0053166C">
          <w:rPr>
            <w:i w:val="0"/>
            <w:iCs w:val="0"/>
            <w:rPrChange w:id="1844" w:author="David Recio" w:date="2022-06-25T19:56:00Z">
              <w:rPr/>
            </w:rPrChange>
          </w:rPr>
          <w:fldChar w:fldCharType="end"/>
        </w:r>
        <w:r w:rsidRPr="0053166C">
          <w:rPr>
            <w:i w:val="0"/>
            <w:iCs w:val="0"/>
            <w:rPrChange w:id="1845" w:author="David Recio" w:date="2022-06-25T19:56:00Z">
              <w:rPr/>
            </w:rPrChange>
          </w:rPr>
          <w:t>. Llamada al recurso "Usuario" mediante el método POST</w:t>
        </w:r>
      </w:ins>
    </w:p>
    <w:p w14:paraId="25D39CFD" w14:textId="77777777" w:rsidR="00835E76" w:rsidRDefault="00835E76" w:rsidP="00835E76">
      <w:pPr>
        <w:keepNext/>
        <w:rPr>
          <w:ins w:id="1846" w:author="David Recio" w:date="2022-06-25T19:57:00Z"/>
        </w:rPr>
        <w:pPrChange w:id="1847" w:author="David Recio" w:date="2022-06-25T19:57:00Z">
          <w:pPr/>
        </w:pPrChange>
      </w:pPr>
      <w:ins w:id="1848" w:author="David Recio" w:date="2022-06-25T19:57:00Z">
        <w:r>
          <w:rPr>
            <w:noProof/>
          </w:rPr>
          <w:drawing>
            <wp:inline distT="0" distB="0" distL="0" distR="0" wp14:anchorId="7892D044" wp14:editId="363535E0">
              <wp:extent cx="2111268" cy="1796995"/>
              <wp:effectExtent l="0" t="0" r="3810" b="0"/>
              <wp:docPr id="208" name="Imagen 2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Texto&#10;&#10;Descripción generada automáticamente"/>
                      <pic:cNvPicPr/>
                    </pic:nvPicPr>
                    <pic:blipFill>
                      <a:blip r:embed="rId75"/>
                      <a:stretch>
                        <a:fillRect/>
                      </a:stretch>
                    </pic:blipFill>
                    <pic:spPr>
                      <a:xfrm>
                        <a:off x="0" y="0"/>
                        <a:ext cx="2119622" cy="1804105"/>
                      </a:xfrm>
                      <a:prstGeom prst="rect">
                        <a:avLst/>
                      </a:prstGeom>
                    </pic:spPr>
                  </pic:pic>
                </a:graphicData>
              </a:graphic>
            </wp:inline>
          </w:drawing>
        </w:r>
      </w:ins>
    </w:p>
    <w:p w14:paraId="75105E94" w14:textId="59CE6E2C" w:rsidR="0053166C" w:rsidRPr="00835E76" w:rsidRDefault="00835E76" w:rsidP="00835E76">
      <w:pPr>
        <w:pStyle w:val="Descripcin"/>
        <w:rPr>
          <w:ins w:id="1849" w:author="David Recio" w:date="2022-06-25T19:43:00Z"/>
          <w:i w:val="0"/>
          <w:iCs w:val="0"/>
          <w:rPrChange w:id="1850" w:author="David Recio" w:date="2022-06-25T19:57:00Z">
            <w:rPr>
              <w:ins w:id="1851" w:author="David Recio" w:date="2022-06-25T19:43:00Z"/>
            </w:rPr>
          </w:rPrChange>
        </w:rPr>
        <w:pPrChange w:id="1852" w:author="David Recio" w:date="2022-06-25T19:57:00Z">
          <w:pPr/>
        </w:pPrChange>
      </w:pPr>
      <w:ins w:id="1853" w:author="David Recio" w:date="2022-06-25T19:57:00Z">
        <w:r w:rsidRPr="00835E76">
          <w:rPr>
            <w:i w:val="0"/>
            <w:iCs w:val="0"/>
            <w:rPrChange w:id="1854" w:author="David Recio" w:date="2022-06-25T19:57:00Z">
              <w:rPr/>
            </w:rPrChange>
          </w:rPr>
          <w:t xml:space="preserve">Ilustración </w:t>
        </w:r>
        <w:r w:rsidRPr="00835E76">
          <w:rPr>
            <w:i w:val="0"/>
            <w:iCs w:val="0"/>
            <w:rPrChange w:id="1855" w:author="David Recio" w:date="2022-06-25T19:57:00Z">
              <w:rPr/>
            </w:rPrChange>
          </w:rPr>
          <w:fldChar w:fldCharType="begin"/>
        </w:r>
        <w:r w:rsidRPr="00835E76">
          <w:rPr>
            <w:i w:val="0"/>
            <w:iCs w:val="0"/>
            <w:rPrChange w:id="1856" w:author="David Recio" w:date="2022-06-25T19:57:00Z">
              <w:rPr/>
            </w:rPrChange>
          </w:rPr>
          <w:instrText xml:space="preserve"> SEQ Ilustración \* ARABIC </w:instrText>
        </w:r>
      </w:ins>
      <w:r w:rsidRPr="00835E76">
        <w:rPr>
          <w:i w:val="0"/>
          <w:iCs w:val="0"/>
          <w:rPrChange w:id="1857" w:author="David Recio" w:date="2022-06-25T19:57:00Z">
            <w:rPr/>
          </w:rPrChange>
        </w:rPr>
        <w:fldChar w:fldCharType="separate"/>
      </w:r>
      <w:ins w:id="1858" w:author="David Recio" w:date="2022-06-25T19:57:00Z">
        <w:r w:rsidRPr="00835E76">
          <w:rPr>
            <w:i w:val="0"/>
            <w:iCs w:val="0"/>
            <w:noProof/>
            <w:rPrChange w:id="1859" w:author="David Recio" w:date="2022-06-25T19:57:00Z">
              <w:rPr>
                <w:noProof/>
              </w:rPr>
            </w:rPrChange>
          </w:rPr>
          <w:t>20</w:t>
        </w:r>
        <w:r w:rsidRPr="00835E76">
          <w:rPr>
            <w:i w:val="0"/>
            <w:iCs w:val="0"/>
            <w:rPrChange w:id="1860" w:author="David Recio" w:date="2022-06-25T19:57:00Z">
              <w:rPr/>
            </w:rPrChange>
          </w:rPr>
          <w:fldChar w:fldCharType="end"/>
        </w:r>
        <w:r w:rsidRPr="00835E76">
          <w:rPr>
            <w:i w:val="0"/>
            <w:iCs w:val="0"/>
            <w:rPrChange w:id="1861" w:author="David Recio" w:date="2022-06-25T19:57:00Z">
              <w:rPr/>
            </w:rPrChange>
          </w:rPr>
          <w:t>. Respuesta de la API</w:t>
        </w:r>
      </w:ins>
    </w:p>
    <w:p w14:paraId="4EB70385" w14:textId="51646AD8" w:rsidR="00C13E58" w:rsidRDefault="00C13E58" w:rsidP="00056042">
      <w:pPr>
        <w:rPr>
          <w:ins w:id="1862" w:author="David Recio" w:date="2022-06-25T19:43:00Z"/>
        </w:rPr>
      </w:pPr>
    </w:p>
    <w:p w14:paraId="1463B6B7" w14:textId="77777777" w:rsidR="00C13E58" w:rsidRPr="00056042" w:rsidRDefault="00C13E58" w:rsidP="00056042">
      <w:pPr>
        <w:rPr>
          <w:ins w:id="1863" w:author="David Recio" w:date="2022-06-25T19:18:00Z"/>
        </w:rPr>
        <w:pPrChange w:id="1864" w:author="David Recio" w:date="2022-06-25T19:29:00Z">
          <w:pPr>
            <w:pStyle w:val="Ttulo4"/>
            <w:ind w:left="1276"/>
          </w:pPr>
        </w:pPrChange>
      </w:pPr>
    </w:p>
    <w:p w14:paraId="003E4BC6" w14:textId="16B37918" w:rsidR="00CA701B" w:rsidRDefault="00CA701B" w:rsidP="00CA701B">
      <w:pPr>
        <w:pStyle w:val="Ttulo4"/>
        <w:ind w:left="1276"/>
        <w:rPr>
          <w:ins w:id="1865" w:author="David Recio" w:date="2022-06-25T19:58:00Z"/>
          <w:rFonts w:asciiTheme="minorHAnsi" w:hAnsiTheme="minorHAnsi" w:cstheme="minorHAnsi"/>
          <w:i w:val="0"/>
          <w:iCs w:val="0"/>
        </w:rPr>
      </w:pPr>
      <w:ins w:id="1866" w:author="David Recio" w:date="2022-06-25T18:38:00Z">
        <w:r w:rsidRPr="00CA701B">
          <w:rPr>
            <w:rFonts w:asciiTheme="minorHAnsi" w:hAnsiTheme="minorHAnsi" w:cstheme="minorHAnsi"/>
            <w:i w:val="0"/>
            <w:iCs w:val="0"/>
            <w:rPrChange w:id="1867" w:author="David Recio" w:date="2022-06-25T18:39:00Z">
              <w:rPr/>
            </w:rPrChange>
          </w:rPr>
          <w:t>Model</w:t>
        </w:r>
      </w:ins>
    </w:p>
    <w:p w14:paraId="7E394D8E" w14:textId="4BC394F1" w:rsidR="00DF6E67" w:rsidRPr="00DF6E67" w:rsidRDefault="00DF6E67" w:rsidP="00DF6E67">
      <w:pPr>
        <w:ind w:left="709"/>
        <w:rPr>
          <w:ins w:id="1868" w:author="David Recio" w:date="2022-06-25T18:38:00Z"/>
        </w:rPr>
        <w:pPrChange w:id="1869" w:author="David Recio" w:date="2022-06-25T19:58:00Z">
          <w:pPr>
            <w:pStyle w:val="Ttulo4"/>
            <w:ind w:left="1276"/>
          </w:pPr>
        </w:pPrChange>
      </w:pPr>
      <w:ins w:id="1870" w:author="David Recio" w:date="2022-06-25T19:58:00Z">
        <w:r>
          <w:t xml:space="preserve">En </w:t>
        </w:r>
      </w:ins>
      <w:ins w:id="1871" w:author="David Recio" w:date="2022-06-25T19:59:00Z">
        <w:r>
          <w:t>esta clase se encuentra el algoritmo encargado de realizar las sugerencias a través de las respuestas</w:t>
        </w:r>
      </w:ins>
      <w:ins w:id="1872" w:author="David Recio" w:date="2022-06-25T20:00:00Z">
        <w:r>
          <w:t xml:space="preserve"> de los test estandarizados y las notas,</w:t>
        </w:r>
      </w:ins>
      <w:ins w:id="1873" w:author="David Recio" w:date="2022-06-25T19:59:00Z">
        <w:r>
          <w:t xml:space="preserve"> recibidas por parte d</w:t>
        </w:r>
      </w:ins>
      <w:ins w:id="1874" w:author="David Recio" w:date="2022-06-25T20:00:00Z">
        <w:r>
          <w:t>el usuario</w:t>
        </w:r>
      </w:ins>
      <w:ins w:id="1875" w:author="David Recio" w:date="2022-06-25T20:01:00Z">
        <w:r>
          <w:t xml:space="preserve">, estas sugerencias se </w:t>
        </w:r>
      </w:ins>
      <w:ins w:id="1876" w:author="David Recio" w:date="2022-06-25T20:16:00Z">
        <w:r w:rsidR="00B11C7C">
          <w:t>almacenarán</w:t>
        </w:r>
      </w:ins>
      <w:ins w:id="1877" w:author="David Recio" w:date="2022-06-25T20:01:00Z">
        <w:r>
          <w:t xml:space="preserve"> junto con la nota del usuario, y los resultados de los formu</w:t>
        </w:r>
      </w:ins>
      <w:ins w:id="1878" w:author="David Recio" w:date="2022-06-25T20:02:00Z">
        <w:r>
          <w:t>larios se asociaran al usuario.</w:t>
        </w:r>
      </w:ins>
    </w:p>
    <w:p w14:paraId="1847C317" w14:textId="56F16CB2" w:rsidR="00CA701B" w:rsidRDefault="00CA701B" w:rsidP="00CA701B">
      <w:pPr>
        <w:pStyle w:val="Ttulo4"/>
        <w:ind w:left="1276"/>
        <w:rPr>
          <w:ins w:id="1879" w:author="David Recio" w:date="2022-06-25T20:04:00Z"/>
          <w:rFonts w:asciiTheme="minorHAnsi" w:hAnsiTheme="minorHAnsi" w:cstheme="minorHAnsi"/>
          <w:i w:val="0"/>
          <w:iCs w:val="0"/>
        </w:rPr>
      </w:pPr>
      <w:bookmarkStart w:id="1880" w:name="_Ref107079144"/>
      <w:ins w:id="1881" w:author="David Recio" w:date="2022-06-25T18:38:00Z">
        <w:r w:rsidRPr="00CA701B">
          <w:rPr>
            <w:rFonts w:asciiTheme="minorHAnsi" w:hAnsiTheme="minorHAnsi" w:cstheme="minorHAnsi"/>
            <w:i w:val="0"/>
            <w:iCs w:val="0"/>
            <w:rPrChange w:id="1882" w:author="David Recio" w:date="2022-06-25T18:39:00Z">
              <w:rPr/>
            </w:rPrChange>
          </w:rPr>
          <w:t>Services</w:t>
        </w:r>
      </w:ins>
      <w:bookmarkEnd w:id="1880"/>
    </w:p>
    <w:p w14:paraId="7F5AB26A" w14:textId="37F77B3B" w:rsidR="0005508F" w:rsidRDefault="0005508F" w:rsidP="0005508F">
      <w:pPr>
        <w:ind w:left="709"/>
        <w:rPr>
          <w:ins w:id="1883" w:author="David Recio" w:date="2022-06-25T20:08:00Z"/>
        </w:rPr>
      </w:pPr>
      <w:ins w:id="1884" w:author="David Recio" w:date="2022-06-25T20:04:00Z">
        <w:r>
          <w:t xml:space="preserve">Dentro </w:t>
        </w:r>
      </w:ins>
      <w:ins w:id="1885" w:author="David Recio" w:date="2022-06-25T20:05:00Z">
        <w:r>
          <w:t xml:space="preserve">de este punto nos encontramos las clases incluidas en el paquete “services”, las cuales se </w:t>
        </w:r>
      </w:ins>
      <w:ins w:id="1886" w:author="David Recio" w:date="2022-06-25T20:07:00Z">
        <w:r>
          <w:t>encargarán</w:t>
        </w:r>
      </w:ins>
      <w:ins w:id="1887" w:author="David Recio" w:date="2022-06-25T20:05:00Z">
        <w:r>
          <w:t xml:space="preserve"> </w:t>
        </w:r>
      </w:ins>
      <w:ins w:id="1888" w:author="David Recio" w:date="2022-06-25T20:06:00Z">
        <w:r>
          <w:t xml:space="preserve">gestionar </w:t>
        </w:r>
      </w:ins>
      <w:ins w:id="1889" w:author="David Recio" w:date="2022-06-25T20:05:00Z">
        <w:r>
          <w:t xml:space="preserve">de </w:t>
        </w:r>
      </w:ins>
      <w:ins w:id="1890" w:author="David Recio" w:date="2022-06-25T20:06:00Z">
        <w:r>
          <w:t>las conexiones a la BBDD</w:t>
        </w:r>
      </w:ins>
      <w:ins w:id="1891" w:author="David Recio" w:date="2022-06-25T20:07:00Z">
        <w:r>
          <w:t xml:space="preserve">, </w:t>
        </w:r>
      </w:ins>
      <w:ins w:id="1892" w:author="David Recio" w:date="2022-06-25T20:10:00Z">
        <w:r w:rsidR="00B11C7C">
          <w:t xml:space="preserve">realizando </w:t>
        </w:r>
      </w:ins>
      <w:ins w:id="1893" w:author="David Recio" w:date="2022-06-25T20:16:00Z">
        <w:r w:rsidR="00B11C7C">
          <w:t>acciones</w:t>
        </w:r>
      </w:ins>
      <w:ins w:id="1894" w:author="David Recio" w:date="2022-06-25T20:10:00Z">
        <w:r w:rsidR="00B11C7C">
          <w:t xml:space="preserve"> </w:t>
        </w:r>
      </w:ins>
      <w:ins w:id="1895" w:author="David Recio" w:date="2022-06-25T20:07:00Z">
        <w:r>
          <w:t xml:space="preserve">tales como: inserción, </w:t>
        </w:r>
      </w:ins>
      <w:ins w:id="1896" w:author="David Recio" w:date="2022-06-25T20:08:00Z">
        <w:r>
          <w:t>actualización, consulta o borrado de los datos.</w:t>
        </w:r>
      </w:ins>
    </w:p>
    <w:p w14:paraId="06E3C774" w14:textId="4853A43A" w:rsidR="0005508F" w:rsidRDefault="0005508F" w:rsidP="0005508F">
      <w:pPr>
        <w:ind w:left="709"/>
        <w:rPr>
          <w:ins w:id="1897" w:author="David Recio" w:date="2022-06-25T20:13:00Z"/>
        </w:rPr>
      </w:pPr>
      <w:ins w:id="1898" w:author="David Recio" w:date="2022-06-25T20:08:00Z">
        <w:r>
          <w:t xml:space="preserve">Estas conexiones se realizan </w:t>
        </w:r>
      </w:ins>
      <w:ins w:id="1899" w:author="David Recio" w:date="2022-06-25T20:09:00Z">
        <w:r w:rsidR="00B11C7C">
          <w:t>a través de</w:t>
        </w:r>
      </w:ins>
      <w:ins w:id="1900" w:author="David Recio" w:date="2022-06-25T20:10:00Z">
        <w:r w:rsidR="00B11C7C">
          <w:t xml:space="preserve"> la clase “ConexionBBDD” encargada de abrir o cerrar las conexiones para poder </w:t>
        </w:r>
      </w:ins>
      <w:ins w:id="1901" w:author="David Recio" w:date="2022-06-25T20:11:00Z">
        <w:r w:rsidR="00B11C7C">
          <w:t>realizar</w:t>
        </w:r>
      </w:ins>
      <w:ins w:id="1902" w:author="David Recio" w:date="2022-06-25T20:10:00Z">
        <w:r w:rsidR="00B11C7C">
          <w:t xml:space="preserve"> las </w:t>
        </w:r>
      </w:ins>
      <w:ins w:id="1903" w:author="David Recio" w:date="2022-06-25T20:11:00Z">
        <w:r w:rsidR="00B11C7C">
          <w:t>acciones</w:t>
        </w:r>
      </w:ins>
      <w:ins w:id="1904" w:author="David Recio" w:date="2022-06-25T20:10:00Z">
        <w:r w:rsidR="00B11C7C">
          <w:t xml:space="preserve"> mencionadas ante</w:t>
        </w:r>
      </w:ins>
      <w:ins w:id="1905" w:author="David Recio" w:date="2022-06-25T20:11:00Z">
        <w:r w:rsidR="00B11C7C">
          <w:t xml:space="preserve">riormente, mediante el uso del driver de </w:t>
        </w:r>
      </w:ins>
      <w:ins w:id="1906" w:author="David Recio" w:date="2022-06-25T20:12:00Z">
        <w:r w:rsidR="00B11C7C">
          <w:t>MySQL</w:t>
        </w:r>
      </w:ins>
      <w:ins w:id="1907" w:author="David Recio" w:date="2022-06-25T20:18:00Z">
        <w:r w:rsidR="0093702A">
          <w:t>[</w:t>
        </w:r>
        <w:r w:rsidR="0093702A">
          <w:fldChar w:fldCharType="begin"/>
        </w:r>
        <w:r w:rsidR="0093702A">
          <w:instrText xml:space="preserve"> REF _Ref107072982 \n \h </w:instrText>
        </w:r>
      </w:ins>
      <w:r w:rsidR="0093702A">
        <w:fldChar w:fldCharType="separate"/>
      </w:r>
      <w:ins w:id="1908" w:author="David Recio" w:date="2022-06-25T20:18:00Z">
        <w:r w:rsidR="0093702A">
          <w:t>5.2.1</w:t>
        </w:r>
        <w:r w:rsidR="0093702A">
          <w:fldChar w:fldCharType="end"/>
        </w:r>
        <w:r w:rsidR="0093702A">
          <w:t>]</w:t>
        </w:r>
      </w:ins>
      <w:ins w:id="1909" w:author="David Recio" w:date="2022-06-25T20:12:00Z">
        <w:r w:rsidR="00B11C7C">
          <w:t xml:space="preserve"> “</w:t>
        </w:r>
        <w:r w:rsidR="00B11C7C" w:rsidRPr="00B11C7C">
          <w:t>com.mysql.jdbc.Driver</w:t>
        </w:r>
        <w:r w:rsidR="00B11C7C">
          <w:t>”</w:t>
        </w:r>
      </w:ins>
      <w:ins w:id="1910" w:author="David Recio" w:date="2022-06-25T20:11:00Z">
        <w:r w:rsidR="00B11C7C">
          <w:t>.</w:t>
        </w:r>
      </w:ins>
    </w:p>
    <w:p w14:paraId="2AC33A2B" w14:textId="77777777" w:rsidR="00B11C7C" w:rsidRDefault="00B11C7C" w:rsidP="00B11C7C">
      <w:pPr>
        <w:keepNext/>
        <w:ind w:left="709"/>
        <w:rPr>
          <w:ins w:id="1911" w:author="David Recio" w:date="2022-06-25T20:13:00Z"/>
        </w:rPr>
        <w:pPrChange w:id="1912" w:author="David Recio" w:date="2022-06-25T20:13:00Z">
          <w:pPr>
            <w:ind w:left="709"/>
          </w:pPr>
        </w:pPrChange>
      </w:pPr>
      <w:ins w:id="1913" w:author="David Recio" w:date="2022-06-25T20:13:00Z">
        <w:r>
          <w:rPr>
            <w:noProof/>
          </w:rPr>
          <w:drawing>
            <wp:inline distT="0" distB="0" distL="0" distR="0" wp14:anchorId="5A9CF3CB" wp14:editId="43B6FD66">
              <wp:extent cx="5036185" cy="2337435"/>
              <wp:effectExtent l="0" t="0" r="0" b="5715"/>
              <wp:docPr id="220" name="Imagen 2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Texto&#10;&#10;Descripción generada automáticamente"/>
                      <pic:cNvPicPr/>
                    </pic:nvPicPr>
                    <pic:blipFill>
                      <a:blip r:embed="rId76"/>
                      <a:stretch>
                        <a:fillRect/>
                      </a:stretch>
                    </pic:blipFill>
                    <pic:spPr>
                      <a:xfrm>
                        <a:off x="0" y="0"/>
                        <a:ext cx="5036185" cy="2337435"/>
                      </a:xfrm>
                      <a:prstGeom prst="rect">
                        <a:avLst/>
                      </a:prstGeom>
                    </pic:spPr>
                  </pic:pic>
                </a:graphicData>
              </a:graphic>
            </wp:inline>
          </w:drawing>
        </w:r>
      </w:ins>
    </w:p>
    <w:p w14:paraId="606F2F68" w14:textId="59AD6E94" w:rsidR="00B11C7C" w:rsidRPr="00B11C7C" w:rsidRDefault="00B11C7C" w:rsidP="00B11C7C">
      <w:pPr>
        <w:pStyle w:val="Descripcin"/>
        <w:ind w:firstLine="709"/>
        <w:rPr>
          <w:ins w:id="1914" w:author="David Recio" w:date="2022-06-25T20:04:00Z"/>
          <w:i w:val="0"/>
          <w:iCs w:val="0"/>
          <w:rPrChange w:id="1915" w:author="David Recio" w:date="2022-06-25T20:13:00Z">
            <w:rPr>
              <w:ins w:id="1916" w:author="David Recio" w:date="2022-06-25T20:04:00Z"/>
            </w:rPr>
          </w:rPrChange>
        </w:rPr>
        <w:pPrChange w:id="1917" w:author="David Recio" w:date="2022-06-25T20:13:00Z">
          <w:pPr>
            <w:pStyle w:val="Ttulo4"/>
            <w:ind w:left="1276"/>
          </w:pPr>
        </w:pPrChange>
      </w:pPr>
      <w:ins w:id="1918" w:author="David Recio" w:date="2022-06-25T20:13:00Z">
        <w:r w:rsidRPr="00B11C7C">
          <w:rPr>
            <w:i w:val="0"/>
            <w:iCs w:val="0"/>
            <w:rPrChange w:id="1919" w:author="David Recio" w:date="2022-06-25T20:13:00Z">
              <w:rPr/>
            </w:rPrChange>
          </w:rPr>
          <w:t xml:space="preserve">Ilustración </w:t>
        </w:r>
        <w:r w:rsidRPr="00B11C7C">
          <w:rPr>
            <w:i w:val="0"/>
            <w:iCs w:val="0"/>
            <w:rPrChange w:id="1920" w:author="David Recio" w:date="2022-06-25T20:13:00Z">
              <w:rPr/>
            </w:rPrChange>
          </w:rPr>
          <w:fldChar w:fldCharType="begin"/>
        </w:r>
        <w:r w:rsidRPr="00B11C7C">
          <w:rPr>
            <w:i w:val="0"/>
            <w:iCs w:val="0"/>
            <w:rPrChange w:id="1921" w:author="David Recio" w:date="2022-06-25T20:13:00Z">
              <w:rPr/>
            </w:rPrChange>
          </w:rPr>
          <w:instrText xml:space="preserve"> SEQ Ilustración \* ARABIC </w:instrText>
        </w:r>
      </w:ins>
      <w:r w:rsidRPr="00B11C7C">
        <w:rPr>
          <w:i w:val="0"/>
          <w:iCs w:val="0"/>
          <w:rPrChange w:id="1922" w:author="David Recio" w:date="2022-06-25T20:13:00Z">
            <w:rPr/>
          </w:rPrChange>
        </w:rPr>
        <w:fldChar w:fldCharType="separate"/>
      </w:r>
      <w:ins w:id="1923" w:author="David Recio" w:date="2022-06-25T20:13:00Z">
        <w:r w:rsidRPr="00B11C7C">
          <w:rPr>
            <w:i w:val="0"/>
            <w:iCs w:val="0"/>
            <w:noProof/>
            <w:rPrChange w:id="1924" w:author="David Recio" w:date="2022-06-25T20:13:00Z">
              <w:rPr>
                <w:noProof/>
              </w:rPr>
            </w:rPrChange>
          </w:rPr>
          <w:t>21</w:t>
        </w:r>
        <w:r w:rsidRPr="00B11C7C">
          <w:rPr>
            <w:i w:val="0"/>
            <w:iCs w:val="0"/>
            <w:rPrChange w:id="1925" w:author="David Recio" w:date="2022-06-25T20:13:00Z">
              <w:rPr/>
            </w:rPrChange>
          </w:rPr>
          <w:fldChar w:fldCharType="end"/>
        </w:r>
        <w:r w:rsidRPr="00B11C7C">
          <w:rPr>
            <w:i w:val="0"/>
            <w:iCs w:val="0"/>
            <w:rPrChange w:id="1926" w:author="David Recio" w:date="2022-06-25T20:13:00Z">
              <w:rPr/>
            </w:rPrChange>
          </w:rPr>
          <w:t>. Uso del driver MySQL</w:t>
        </w:r>
      </w:ins>
    </w:p>
    <w:p w14:paraId="6CC5E70F" w14:textId="77777777" w:rsidR="00B11C7C" w:rsidRDefault="00B11C7C" w:rsidP="0005508F">
      <w:pPr>
        <w:ind w:left="709"/>
        <w:rPr>
          <w:ins w:id="1927" w:author="David Recio" w:date="2022-06-25T20:13:00Z"/>
        </w:rPr>
      </w:pPr>
    </w:p>
    <w:p w14:paraId="2871AF9E" w14:textId="2E4C0A67" w:rsidR="00B11C7C" w:rsidRDefault="00B11C7C" w:rsidP="0005508F">
      <w:pPr>
        <w:ind w:left="709"/>
        <w:rPr>
          <w:ins w:id="1928" w:author="David Recio" w:date="2022-06-25T20:15:00Z"/>
        </w:rPr>
      </w:pPr>
      <w:ins w:id="1929" w:author="David Recio" w:date="2022-06-25T20:14:00Z">
        <w:r>
          <w:t xml:space="preserve">Cabe destacar que </w:t>
        </w:r>
        <w:r>
          <w:t>la clase “ConexionBBDD”</w:t>
        </w:r>
        <w:r>
          <w:t xml:space="preserve">, </w:t>
        </w:r>
      </w:ins>
      <w:ins w:id="1930" w:author="David Recio" w:date="2022-06-25T20:15:00Z">
        <w:r>
          <w:t>también se encarga de crear la base de datos y de la información necesaria para que la API pueda realizar sus funciones correctamente.</w:t>
        </w:r>
      </w:ins>
    </w:p>
    <w:p w14:paraId="3637D8AD" w14:textId="2D138F55" w:rsidR="00B11C7C" w:rsidRDefault="00B11C7C" w:rsidP="0005508F">
      <w:pPr>
        <w:ind w:left="709"/>
        <w:rPr>
          <w:ins w:id="1931" w:author="David Recio" w:date="2022-06-25T20:21:00Z"/>
        </w:rPr>
      </w:pPr>
      <w:ins w:id="1932" w:author="David Recio" w:date="2022-06-25T20:15:00Z">
        <w:r>
          <w:t xml:space="preserve">Continuando con el ejemplo </w:t>
        </w:r>
      </w:ins>
      <w:ins w:id="1933" w:author="David Recio" w:date="2022-06-25T20:16:00Z">
        <w:r>
          <w:t xml:space="preserve">expuesto en el apartado </w:t>
        </w:r>
        <w:r>
          <w:fldChar w:fldCharType="begin"/>
        </w:r>
        <w:r>
          <w:instrText xml:space="preserve"> REF _Ref107080607 \n \h </w:instrText>
        </w:r>
      </w:ins>
      <w:r>
        <w:fldChar w:fldCharType="separate"/>
      </w:r>
      <w:ins w:id="1934" w:author="David Recio" w:date="2022-06-25T20:16:00Z">
        <w:r>
          <w:t>6.2.1.1</w:t>
        </w:r>
        <w:r>
          <w:fldChar w:fldCharType="end"/>
        </w:r>
        <w:r>
          <w:t xml:space="preserve">, se mostrará a continuación </w:t>
        </w:r>
      </w:ins>
      <w:ins w:id="1935" w:author="David Recio" w:date="2022-06-25T20:17:00Z">
        <w:r>
          <w:t xml:space="preserve">el método </w:t>
        </w:r>
        <w:r>
          <w:t>“addUsuario”</w:t>
        </w:r>
        <w:r>
          <w:t>.</w:t>
        </w:r>
      </w:ins>
    </w:p>
    <w:p w14:paraId="429E5C7F" w14:textId="04428091" w:rsidR="002D7D77" w:rsidRDefault="002D7D77" w:rsidP="0005508F">
      <w:pPr>
        <w:ind w:left="709"/>
        <w:rPr>
          <w:ins w:id="1936" w:author="David Recio" w:date="2022-06-25T20:21:00Z"/>
        </w:rPr>
      </w:pPr>
      <w:ins w:id="1937" w:author="David Recio" w:date="2022-06-25T20:22:00Z">
        <w:r>
          <w:rPr>
            <w:noProof/>
          </w:rPr>
          <mc:AlternateContent>
            <mc:Choice Requires="wps">
              <w:drawing>
                <wp:anchor distT="0" distB="0" distL="114300" distR="114300" simplePos="0" relativeHeight="251697152" behindDoc="0" locked="0" layoutInCell="1" allowOverlap="1" wp14:anchorId="064AF666" wp14:editId="42CEF847">
                  <wp:simplePos x="0" y="0"/>
                  <wp:positionH relativeFrom="column">
                    <wp:posOffset>-269875</wp:posOffset>
                  </wp:positionH>
                  <wp:positionV relativeFrom="paragraph">
                    <wp:posOffset>2181860</wp:posOffset>
                  </wp:positionV>
                  <wp:extent cx="6268085" cy="635"/>
                  <wp:effectExtent l="0" t="0" r="0" b="0"/>
                  <wp:wrapNone/>
                  <wp:docPr id="224" name="Cuadro de texto 224"/>
                  <wp:cNvGraphicFramePr/>
                  <a:graphic xmlns:a="http://schemas.openxmlformats.org/drawingml/2006/main">
                    <a:graphicData uri="http://schemas.microsoft.com/office/word/2010/wordprocessingShape">
                      <wps:wsp>
                        <wps:cNvSpPr txBox="1"/>
                        <wps:spPr>
                          <a:xfrm>
                            <a:off x="0" y="0"/>
                            <a:ext cx="6268085" cy="635"/>
                          </a:xfrm>
                          <a:prstGeom prst="rect">
                            <a:avLst/>
                          </a:prstGeom>
                          <a:solidFill>
                            <a:prstClr val="white"/>
                          </a:solidFill>
                          <a:ln>
                            <a:noFill/>
                          </a:ln>
                        </wps:spPr>
                        <wps:txbx>
                          <w:txbxContent>
                            <w:p w14:paraId="1D8BDD95" w14:textId="6954EEC5" w:rsidR="002D7D77" w:rsidRPr="002D7D77" w:rsidRDefault="002D7D77" w:rsidP="002D7D77">
                              <w:pPr>
                                <w:pStyle w:val="Descripcin"/>
                                <w:jc w:val="center"/>
                                <w:rPr>
                                  <w:i w:val="0"/>
                                  <w:iCs w:val="0"/>
                                  <w:noProof/>
                                  <w:sz w:val="24"/>
                                  <w:rPrChange w:id="1938" w:author="David Recio" w:date="2022-06-25T20:22:00Z">
                                    <w:rPr>
                                      <w:noProof/>
                                    </w:rPr>
                                  </w:rPrChange>
                                </w:rPr>
                                <w:pPrChange w:id="1939" w:author="David Recio" w:date="2022-06-25T20:22:00Z">
                                  <w:pPr>
                                    <w:ind w:left="709"/>
                                  </w:pPr>
                                </w:pPrChange>
                              </w:pPr>
                              <w:ins w:id="1940" w:author="David Recio" w:date="2022-06-25T20:22:00Z">
                                <w:r w:rsidRPr="002D7D77">
                                  <w:rPr>
                                    <w:i w:val="0"/>
                                    <w:iCs w:val="0"/>
                                    <w:rPrChange w:id="1941" w:author="David Recio" w:date="2022-06-25T20:22:00Z">
                                      <w:rPr/>
                                    </w:rPrChange>
                                  </w:rPr>
                                  <w:t xml:space="preserve">Ilustración </w:t>
                                </w:r>
                                <w:r w:rsidRPr="002D7D77">
                                  <w:rPr>
                                    <w:i w:val="0"/>
                                    <w:iCs w:val="0"/>
                                    <w:rPrChange w:id="1942" w:author="David Recio" w:date="2022-06-25T20:22:00Z">
                                      <w:rPr/>
                                    </w:rPrChange>
                                  </w:rPr>
                                  <w:fldChar w:fldCharType="begin"/>
                                </w:r>
                                <w:r w:rsidRPr="002D7D77">
                                  <w:rPr>
                                    <w:i w:val="0"/>
                                    <w:iCs w:val="0"/>
                                    <w:rPrChange w:id="1943" w:author="David Recio" w:date="2022-06-25T20:22:00Z">
                                      <w:rPr/>
                                    </w:rPrChange>
                                  </w:rPr>
                                  <w:instrText xml:space="preserve"> SEQ Ilustración \* ARABIC </w:instrText>
                                </w:r>
                              </w:ins>
                              <w:r w:rsidRPr="002D7D77">
                                <w:rPr>
                                  <w:i w:val="0"/>
                                  <w:iCs w:val="0"/>
                                  <w:rPrChange w:id="1944" w:author="David Recio" w:date="2022-06-25T20:22:00Z">
                                    <w:rPr/>
                                  </w:rPrChange>
                                </w:rPr>
                                <w:fldChar w:fldCharType="separate"/>
                              </w:r>
                              <w:ins w:id="1945" w:author="David Recio" w:date="2022-06-25T20:22:00Z">
                                <w:r w:rsidRPr="002D7D77">
                                  <w:rPr>
                                    <w:i w:val="0"/>
                                    <w:iCs w:val="0"/>
                                    <w:noProof/>
                                    <w:rPrChange w:id="1946" w:author="David Recio" w:date="2022-06-25T20:22:00Z">
                                      <w:rPr>
                                        <w:noProof/>
                                      </w:rPr>
                                    </w:rPrChange>
                                  </w:rPr>
                                  <w:t>22</w:t>
                                </w:r>
                                <w:r w:rsidRPr="002D7D77">
                                  <w:rPr>
                                    <w:i w:val="0"/>
                                    <w:iCs w:val="0"/>
                                    <w:rPrChange w:id="1947" w:author="David Recio" w:date="2022-06-25T20:22:00Z">
                                      <w:rPr/>
                                    </w:rPrChange>
                                  </w:rPr>
                                  <w:fldChar w:fldCharType="end"/>
                                </w:r>
                                <w:r w:rsidRPr="002D7D77">
                                  <w:rPr>
                                    <w:i w:val="0"/>
                                    <w:iCs w:val="0"/>
                                    <w:rPrChange w:id="1948" w:author="David Recio" w:date="2022-06-25T20:22:00Z">
                                      <w:rPr/>
                                    </w:rPrChange>
                                  </w:rPr>
                                  <w:t>. Método "addUsuario"</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AF666" id="Cuadro de texto 224" o:spid="_x0000_s1042" type="#_x0000_t202" style="position:absolute;left:0;text-align:left;margin-left:-21.25pt;margin-top:171.8pt;width:493.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slEGgIAAEAEAAAOAAAAZHJzL2Uyb0RvYy54bWysU1GP2jAMfp+0/xDlfRSYDi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" stroked="f">
                  <v:textbox style="mso-fit-shape-to-text:t" inset="0,0,0,0">
                    <w:txbxContent>
                      <w:p w14:paraId="1D8BDD95" w14:textId="6954EEC5" w:rsidR="002D7D77" w:rsidRPr="002D7D77" w:rsidRDefault="002D7D77" w:rsidP="002D7D77">
                        <w:pPr>
                          <w:pStyle w:val="Descripcin"/>
                          <w:jc w:val="center"/>
                          <w:rPr>
                            <w:i w:val="0"/>
                            <w:iCs w:val="0"/>
                            <w:noProof/>
                            <w:sz w:val="24"/>
                            <w:rPrChange w:id="1949" w:author="David Recio" w:date="2022-06-25T20:22:00Z">
                              <w:rPr>
                                <w:noProof/>
                              </w:rPr>
                            </w:rPrChange>
                          </w:rPr>
                          <w:pPrChange w:id="1950" w:author="David Recio" w:date="2022-06-25T20:22:00Z">
                            <w:pPr>
                              <w:ind w:left="709"/>
                            </w:pPr>
                          </w:pPrChange>
                        </w:pPr>
                        <w:ins w:id="1951" w:author="David Recio" w:date="2022-06-25T20:22:00Z">
                          <w:r w:rsidRPr="002D7D77">
                            <w:rPr>
                              <w:i w:val="0"/>
                              <w:iCs w:val="0"/>
                              <w:rPrChange w:id="1952" w:author="David Recio" w:date="2022-06-25T20:22:00Z">
                                <w:rPr/>
                              </w:rPrChange>
                            </w:rPr>
                            <w:t xml:space="preserve">Ilustración </w:t>
                          </w:r>
                          <w:r w:rsidRPr="002D7D77">
                            <w:rPr>
                              <w:i w:val="0"/>
                              <w:iCs w:val="0"/>
                              <w:rPrChange w:id="1953" w:author="David Recio" w:date="2022-06-25T20:22:00Z">
                                <w:rPr/>
                              </w:rPrChange>
                            </w:rPr>
                            <w:fldChar w:fldCharType="begin"/>
                          </w:r>
                          <w:r w:rsidRPr="002D7D77">
                            <w:rPr>
                              <w:i w:val="0"/>
                              <w:iCs w:val="0"/>
                              <w:rPrChange w:id="1954" w:author="David Recio" w:date="2022-06-25T20:22:00Z">
                                <w:rPr/>
                              </w:rPrChange>
                            </w:rPr>
                            <w:instrText xml:space="preserve"> SEQ Ilustración \* ARABIC </w:instrText>
                          </w:r>
                        </w:ins>
                        <w:r w:rsidRPr="002D7D77">
                          <w:rPr>
                            <w:i w:val="0"/>
                            <w:iCs w:val="0"/>
                            <w:rPrChange w:id="1955" w:author="David Recio" w:date="2022-06-25T20:22:00Z">
                              <w:rPr/>
                            </w:rPrChange>
                          </w:rPr>
                          <w:fldChar w:fldCharType="separate"/>
                        </w:r>
                        <w:ins w:id="1956" w:author="David Recio" w:date="2022-06-25T20:22:00Z">
                          <w:r w:rsidRPr="002D7D77">
                            <w:rPr>
                              <w:i w:val="0"/>
                              <w:iCs w:val="0"/>
                              <w:noProof/>
                              <w:rPrChange w:id="1957" w:author="David Recio" w:date="2022-06-25T20:22:00Z">
                                <w:rPr>
                                  <w:noProof/>
                                </w:rPr>
                              </w:rPrChange>
                            </w:rPr>
                            <w:t>22</w:t>
                          </w:r>
                          <w:r w:rsidRPr="002D7D77">
                            <w:rPr>
                              <w:i w:val="0"/>
                              <w:iCs w:val="0"/>
                              <w:rPrChange w:id="1958" w:author="David Recio" w:date="2022-06-25T20:22:00Z">
                                <w:rPr/>
                              </w:rPrChange>
                            </w:rPr>
                            <w:fldChar w:fldCharType="end"/>
                          </w:r>
                          <w:r w:rsidRPr="002D7D77">
                            <w:rPr>
                              <w:i w:val="0"/>
                              <w:iCs w:val="0"/>
                              <w:rPrChange w:id="1959" w:author="David Recio" w:date="2022-06-25T20:22:00Z">
                                <w:rPr/>
                              </w:rPrChange>
                            </w:rPr>
                            <w:t>. Método "addUsuario"</w:t>
                          </w:r>
                        </w:ins>
                      </w:p>
                    </w:txbxContent>
                  </v:textbox>
                </v:shape>
              </w:pict>
            </mc:Fallback>
          </mc:AlternateContent>
        </w:r>
      </w:ins>
      <w:ins w:id="1960" w:author="David Recio" w:date="2022-06-25T20:21:00Z">
        <w:r>
          <w:rPr>
            <w:noProof/>
          </w:rPr>
          <w:drawing>
            <wp:anchor distT="0" distB="0" distL="114300" distR="114300" simplePos="0" relativeHeight="251695104" behindDoc="0" locked="0" layoutInCell="1" allowOverlap="1" wp14:anchorId="09512071" wp14:editId="74552713">
              <wp:simplePos x="0" y="0"/>
              <wp:positionH relativeFrom="page">
                <wp:posOffset>810398</wp:posOffset>
              </wp:positionH>
              <wp:positionV relativeFrom="paragraph">
                <wp:posOffset>10160</wp:posOffset>
              </wp:positionV>
              <wp:extent cx="6268474" cy="2115047"/>
              <wp:effectExtent l="0" t="0" r="0" b="0"/>
              <wp:wrapNone/>
              <wp:docPr id="221" name="Imagen 2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6268474" cy="2115047"/>
                      </a:xfrm>
                      <a:prstGeom prst="rect">
                        <a:avLst/>
                      </a:prstGeom>
                    </pic:spPr>
                  </pic:pic>
                </a:graphicData>
              </a:graphic>
              <wp14:sizeRelH relativeFrom="page">
                <wp14:pctWidth>0</wp14:pctWidth>
              </wp14:sizeRelH>
              <wp14:sizeRelV relativeFrom="page">
                <wp14:pctHeight>0</wp14:pctHeight>
              </wp14:sizeRelV>
            </wp:anchor>
          </w:drawing>
        </w:r>
      </w:ins>
    </w:p>
    <w:p w14:paraId="00D03852" w14:textId="51C775D2" w:rsidR="002D7D77" w:rsidRDefault="002D7D77" w:rsidP="0005508F">
      <w:pPr>
        <w:ind w:left="709"/>
        <w:rPr>
          <w:ins w:id="1961" w:author="David Recio" w:date="2022-06-25T20:21:00Z"/>
        </w:rPr>
      </w:pPr>
    </w:p>
    <w:p w14:paraId="6BFFDEF7" w14:textId="48247FE2" w:rsidR="002D7D77" w:rsidRDefault="002D7D77" w:rsidP="0005508F">
      <w:pPr>
        <w:ind w:left="709"/>
        <w:rPr>
          <w:ins w:id="1962" w:author="David Recio" w:date="2022-06-25T20:21:00Z"/>
        </w:rPr>
      </w:pPr>
    </w:p>
    <w:p w14:paraId="3B4ADCE4" w14:textId="6AF7E233" w:rsidR="002D7D77" w:rsidRDefault="002D7D77" w:rsidP="0005508F">
      <w:pPr>
        <w:ind w:left="709"/>
        <w:rPr>
          <w:ins w:id="1963" w:author="David Recio" w:date="2022-06-25T20:21:00Z"/>
        </w:rPr>
      </w:pPr>
    </w:p>
    <w:p w14:paraId="42ADC15A" w14:textId="20774770" w:rsidR="002D7D77" w:rsidRDefault="002D7D77" w:rsidP="0005508F">
      <w:pPr>
        <w:ind w:left="709"/>
        <w:rPr>
          <w:ins w:id="1964" w:author="David Recio" w:date="2022-06-25T20:21:00Z"/>
        </w:rPr>
      </w:pPr>
    </w:p>
    <w:p w14:paraId="1AFC4E0F" w14:textId="77777777" w:rsidR="002D7D77" w:rsidRDefault="002D7D77" w:rsidP="0005508F">
      <w:pPr>
        <w:ind w:left="709"/>
        <w:rPr>
          <w:ins w:id="1965" w:author="David Recio" w:date="2022-06-25T20:21:00Z"/>
        </w:rPr>
      </w:pPr>
    </w:p>
    <w:p w14:paraId="668EA508" w14:textId="14BA0A0F" w:rsidR="002D7D77" w:rsidRDefault="002D7D77" w:rsidP="0005508F">
      <w:pPr>
        <w:ind w:left="709"/>
        <w:rPr>
          <w:ins w:id="1966" w:author="David Recio" w:date="2022-06-25T20:24:00Z"/>
        </w:rPr>
      </w:pPr>
      <w:ins w:id="1967" w:author="David Recio" w:date="2022-06-25T20:22:00Z">
        <w:r>
          <w:t xml:space="preserve">Este método recibe como </w:t>
        </w:r>
      </w:ins>
      <w:ins w:id="1968" w:author="David Recio" w:date="2022-06-25T20:23:00Z">
        <w:r>
          <w:t>entrada el objeto “Usuario” que contiene toda la información del usuario</w:t>
        </w:r>
      </w:ins>
      <w:ins w:id="1969" w:author="David Recio" w:date="2022-06-25T20:24:00Z">
        <w:r>
          <w:t>, necesaria para la inserción en la base de datos.</w:t>
        </w:r>
      </w:ins>
    </w:p>
    <w:p w14:paraId="4020979F" w14:textId="63C3F3D6" w:rsidR="002D7D77" w:rsidRDefault="002D7D77" w:rsidP="0005508F">
      <w:pPr>
        <w:ind w:left="709"/>
        <w:rPr>
          <w:ins w:id="1970" w:author="David Recio" w:date="2022-06-25T20:27:00Z"/>
        </w:rPr>
      </w:pPr>
      <w:ins w:id="1971" w:author="David Recio" w:date="2022-06-25T20:24:00Z">
        <w:r>
          <w:t>Haciendo uso de la función “</w:t>
        </w:r>
        <w:r w:rsidRPr="002D7D77">
          <w:t>createStatement.executeUpdate</w:t>
        </w:r>
        <w:r>
          <w:t xml:space="preserve">” </w:t>
        </w:r>
      </w:ins>
      <w:ins w:id="1972" w:author="David Recio" w:date="2022-06-25T20:25:00Z">
        <w:r>
          <w:t xml:space="preserve">puedo mandar a la base de datos la Query encargada de insertar los datos del objeto usuario en la base de datos, a su vez este método devolverá el </w:t>
        </w:r>
      </w:ins>
      <w:ins w:id="1973" w:author="David Recio" w:date="2022-06-25T20:26:00Z">
        <w:r>
          <w:t>“idUsuario” autogenerado por ella, que servirá para completar la “url” que posteriormente se introducen mediante otra</w:t>
        </w:r>
        <w:r w:rsidR="00C227D5">
          <w:t xml:space="preserve"> Query a la</w:t>
        </w:r>
      </w:ins>
      <w:ins w:id="1974" w:author="David Recio" w:date="2022-06-25T20:27:00Z">
        <w:r w:rsidR="00C227D5">
          <w:t xml:space="preserve"> base de datos.</w:t>
        </w:r>
      </w:ins>
    </w:p>
    <w:p w14:paraId="3EE44FA9" w14:textId="2233F103" w:rsidR="00C227D5" w:rsidRDefault="00EB2885" w:rsidP="00C227D5">
      <w:pPr>
        <w:ind w:left="709"/>
        <w:rPr>
          <w:ins w:id="1975" w:author="David Recio" w:date="2022-06-25T20:31:00Z"/>
        </w:rPr>
      </w:pPr>
      <w:ins w:id="1976" w:author="David Recio" w:date="2022-06-25T20:31:00Z">
        <w:r>
          <w:t>Además,</w:t>
        </w:r>
      </w:ins>
      <w:ins w:id="1977" w:author="David Recio" w:date="2022-06-25T20:27:00Z">
        <w:r w:rsidR="00C227D5">
          <w:t xml:space="preserve"> cuando se genera el usuario, ya se le asocian sus dos test estandarizados vacíos, donde solo se encuentra asociados a ellos las preguntas de los mismos.</w:t>
        </w:r>
      </w:ins>
    </w:p>
    <w:p w14:paraId="3DB1BA62" w14:textId="3436EF24" w:rsidR="00EB2885" w:rsidRDefault="00EB2885" w:rsidP="00C227D5">
      <w:pPr>
        <w:ind w:left="709"/>
        <w:rPr>
          <w:ins w:id="1978" w:author="David Recio" w:date="2022-06-25T20:34:00Z"/>
        </w:rPr>
      </w:pPr>
      <w:ins w:id="1979" w:author="David Recio" w:date="2022-06-25T20:31:00Z">
        <w:r>
          <w:lastRenderedPageBreak/>
          <w:t>Tras la ll</w:t>
        </w:r>
      </w:ins>
      <w:ins w:id="1980" w:author="David Recio" w:date="2022-06-25T20:34:00Z">
        <w:r w:rsidR="00D844A9" w:rsidRPr="00D844A9">
          <w:t>amada al recurso "Usuario" mediante el método POST</w:t>
        </w:r>
        <w:r w:rsidR="00D844A9">
          <w:t xml:space="preserve"> el usuario se encuentra en la base de datos como se muestra en la siguiente ilustración.</w:t>
        </w:r>
      </w:ins>
    </w:p>
    <w:p w14:paraId="77D5C739" w14:textId="77777777" w:rsidR="00D844A9" w:rsidRDefault="00D844A9" w:rsidP="00D844A9">
      <w:pPr>
        <w:keepNext/>
        <w:ind w:left="709"/>
        <w:rPr>
          <w:ins w:id="1981" w:author="David Recio" w:date="2022-06-25T20:35:00Z"/>
        </w:rPr>
        <w:pPrChange w:id="1982" w:author="David Recio" w:date="2022-06-25T20:35:00Z">
          <w:pPr>
            <w:ind w:left="709"/>
          </w:pPr>
        </w:pPrChange>
      </w:pPr>
      <w:ins w:id="1983" w:author="David Recio" w:date="2022-06-25T20:34:00Z">
        <w:r>
          <w:rPr>
            <w:noProof/>
          </w:rPr>
          <w:drawing>
            <wp:inline distT="0" distB="0" distL="0" distR="0" wp14:anchorId="33D65658" wp14:editId="6D81CDAC">
              <wp:extent cx="2775006" cy="2335132"/>
              <wp:effectExtent l="0" t="0" r="6350" b="8255"/>
              <wp:docPr id="225" name="Imagen 2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 Aplicación&#10;&#10;Descripción generada automáticamente"/>
                      <pic:cNvPicPr/>
                    </pic:nvPicPr>
                    <pic:blipFill>
                      <a:blip r:embed="rId78"/>
                      <a:stretch>
                        <a:fillRect/>
                      </a:stretch>
                    </pic:blipFill>
                    <pic:spPr>
                      <a:xfrm>
                        <a:off x="0" y="0"/>
                        <a:ext cx="2782423" cy="2341374"/>
                      </a:xfrm>
                      <a:prstGeom prst="rect">
                        <a:avLst/>
                      </a:prstGeom>
                    </pic:spPr>
                  </pic:pic>
                </a:graphicData>
              </a:graphic>
            </wp:inline>
          </w:drawing>
        </w:r>
      </w:ins>
    </w:p>
    <w:p w14:paraId="3A810987" w14:textId="31F828C2" w:rsidR="00D844A9" w:rsidRPr="00D844A9" w:rsidRDefault="00D844A9" w:rsidP="00D844A9">
      <w:pPr>
        <w:pStyle w:val="Descripcin"/>
        <w:ind w:firstLine="412"/>
        <w:jc w:val="left"/>
        <w:rPr>
          <w:ins w:id="1984" w:author="David Recio" w:date="2022-06-25T20:21:00Z"/>
          <w:i w:val="0"/>
          <w:iCs w:val="0"/>
          <w:rPrChange w:id="1985" w:author="David Recio" w:date="2022-06-25T20:35:00Z">
            <w:rPr>
              <w:ins w:id="1986" w:author="David Recio" w:date="2022-06-25T20:21:00Z"/>
            </w:rPr>
          </w:rPrChange>
        </w:rPr>
        <w:pPrChange w:id="1987" w:author="David Recio" w:date="2022-06-25T20:35:00Z">
          <w:pPr>
            <w:ind w:left="709"/>
          </w:pPr>
        </w:pPrChange>
      </w:pPr>
      <w:ins w:id="1988" w:author="David Recio" w:date="2022-06-25T20:35:00Z">
        <w:r w:rsidRPr="00D844A9">
          <w:rPr>
            <w:i w:val="0"/>
            <w:iCs w:val="0"/>
            <w:rPrChange w:id="1989" w:author="David Recio" w:date="2022-06-25T20:35:00Z">
              <w:rPr/>
            </w:rPrChange>
          </w:rPr>
          <w:t xml:space="preserve">Ilustración </w:t>
        </w:r>
        <w:r w:rsidRPr="00D844A9">
          <w:rPr>
            <w:i w:val="0"/>
            <w:iCs w:val="0"/>
            <w:rPrChange w:id="1990" w:author="David Recio" w:date="2022-06-25T20:35:00Z">
              <w:rPr/>
            </w:rPrChange>
          </w:rPr>
          <w:fldChar w:fldCharType="begin"/>
        </w:r>
        <w:r w:rsidRPr="00D844A9">
          <w:rPr>
            <w:i w:val="0"/>
            <w:iCs w:val="0"/>
            <w:rPrChange w:id="1991" w:author="David Recio" w:date="2022-06-25T20:35:00Z">
              <w:rPr/>
            </w:rPrChange>
          </w:rPr>
          <w:instrText xml:space="preserve"> SEQ Ilustración \* ARABIC </w:instrText>
        </w:r>
      </w:ins>
      <w:r w:rsidRPr="00D844A9">
        <w:rPr>
          <w:i w:val="0"/>
          <w:iCs w:val="0"/>
          <w:rPrChange w:id="1992" w:author="David Recio" w:date="2022-06-25T20:35:00Z">
            <w:rPr/>
          </w:rPrChange>
        </w:rPr>
        <w:fldChar w:fldCharType="separate"/>
      </w:r>
      <w:ins w:id="1993" w:author="David Recio" w:date="2022-06-25T20:35:00Z">
        <w:r w:rsidRPr="00D844A9">
          <w:rPr>
            <w:i w:val="0"/>
            <w:iCs w:val="0"/>
            <w:noProof/>
            <w:rPrChange w:id="1994" w:author="David Recio" w:date="2022-06-25T20:35:00Z">
              <w:rPr>
                <w:noProof/>
              </w:rPr>
            </w:rPrChange>
          </w:rPr>
          <w:t>23</w:t>
        </w:r>
        <w:r w:rsidRPr="00D844A9">
          <w:rPr>
            <w:i w:val="0"/>
            <w:iCs w:val="0"/>
            <w:rPrChange w:id="1995" w:author="David Recio" w:date="2022-06-25T20:35:00Z">
              <w:rPr/>
            </w:rPrChange>
          </w:rPr>
          <w:fldChar w:fldCharType="end"/>
        </w:r>
        <w:r w:rsidRPr="00D844A9">
          <w:rPr>
            <w:i w:val="0"/>
            <w:iCs w:val="0"/>
            <w:rPrChange w:id="1996" w:author="David Recio" w:date="2022-06-25T20:35:00Z">
              <w:rPr/>
            </w:rPrChange>
          </w:rPr>
          <w:t>. Usuario insertado en la base de datos</w:t>
        </w:r>
      </w:ins>
    </w:p>
    <w:p w14:paraId="718B3705" w14:textId="177906E8" w:rsidR="002D7D77" w:rsidRDefault="002D7D77" w:rsidP="00D844A9">
      <w:pPr>
        <w:rPr>
          <w:ins w:id="1997" w:author="David Recio" w:date="2022-06-25T20:13:00Z"/>
        </w:rPr>
        <w:pPrChange w:id="1998" w:author="David Recio" w:date="2022-06-25T20:39:00Z">
          <w:pPr>
            <w:ind w:left="709"/>
          </w:pPr>
        </w:pPrChange>
      </w:pPr>
    </w:p>
    <w:p w14:paraId="111C5C19" w14:textId="75F03AB3" w:rsidR="00CA701B" w:rsidRPr="00CA701B" w:rsidRDefault="00CA701B" w:rsidP="00CA701B">
      <w:pPr>
        <w:pStyle w:val="Ttulo4"/>
        <w:ind w:left="1276"/>
        <w:rPr>
          <w:ins w:id="1999" w:author="David Recio" w:date="2022-06-25T18:39:00Z"/>
          <w:rFonts w:asciiTheme="minorHAnsi" w:hAnsiTheme="minorHAnsi" w:cstheme="minorHAnsi"/>
          <w:i w:val="0"/>
          <w:iCs w:val="0"/>
          <w:rPrChange w:id="2000" w:author="David Recio" w:date="2022-06-25T18:39:00Z">
            <w:rPr>
              <w:ins w:id="2001" w:author="David Recio" w:date="2022-06-25T18:39:00Z"/>
            </w:rPr>
          </w:rPrChange>
        </w:rPr>
      </w:pPr>
      <w:ins w:id="2002" w:author="David Recio" w:date="2022-06-25T18:39:00Z">
        <w:r w:rsidRPr="00CA701B">
          <w:rPr>
            <w:rFonts w:asciiTheme="minorHAnsi" w:hAnsiTheme="minorHAnsi" w:cstheme="minorHAnsi"/>
            <w:i w:val="0"/>
            <w:iCs w:val="0"/>
            <w:rPrChange w:id="2003" w:author="David Recio" w:date="2022-06-25T18:39:00Z">
              <w:rPr/>
            </w:rPrChange>
          </w:rPr>
          <w:t>Routes</w:t>
        </w:r>
      </w:ins>
    </w:p>
    <w:p w14:paraId="671D89DF" w14:textId="50D56560" w:rsidR="00CA701B" w:rsidRDefault="00D844A9" w:rsidP="00CA701B">
      <w:pPr>
        <w:rPr>
          <w:ins w:id="2004" w:author="David Recio" w:date="2022-06-25T20:37:00Z"/>
        </w:rPr>
      </w:pPr>
      <w:ins w:id="2005" w:author="David Recio" w:date="2022-06-25T20:35:00Z">
        <w:r>
          <w:t xml:space="preserve">Este es un fichero de configuración </w:t>
        </w:r>
      </w:ins>
      <w:ins w:id="2006" w:author="David Recio" w:date="2022-06-25T20:36:00Z">
        <w:r>
          <w:t>proporcionado por PLAY donde se describen las URIs, los métodos HTTP y el controlador asociado a cada llamada</w:t>
        </w:r>
      </w:ins>
      <w:ins w:id="2007" w:author="David Recio" w:date="2022-06-25T20:37:00Z">
        <w:r>
          <w:t>.</w:t>
        </w:r>
      </w:ins>
    </w:p>
    <w:p w14:paraId="259F05B1" w14:textId="7384D87F" w:rsidR="00D844A9" w:rsidRPr="00CA701B" w:rsidRDefault="00D844A9" w:rsidP="00CA701B">
      <w:pPr>
        <w:rPr>
          <w:ins w:id="2008" w:author="David Recio" w:date="2022-06-25T18:24:00Z"/>
        </w:rPr>
      </w:pPr>
      <w:ins w:id="2009" w:author="David Recio" w:date="2022-06-25T20:37:00Z">
        <w:r>
          <w:t>Siguiendo con el ejemplo de Usuario, se mostrará</w:t>
        </w:r>
      </w:ins>
      <w:ins w:id="2010" w:author="David Recio" w:date="2022-06-25T20:38:00Z">
        <w:r>
          <w:t xml:space="preserve"> en la siguiente ilustración la configuración del recurso usuario, donde se encuentra detallada la llamada analizada anteriormente.</w:t>
        </w:r>
      </w:ins>
    </w:p>
    <w:p w14:paraId="587DBF24" w14:textId="77777777" w:rsidR="00D844A9" w:rsidRDefault="00D844A9" w:rsidP="00D844A9">
      <w:pPr>
        <w:keepNext/>
        <w:rPr>
          <w:ins w:id="2011" w:author="David Recio" w:date="2022-06-25T20:40:00Z"/>
        </w:rPr>
        <w:pPrChange w:id="2012" w:author="David Recio" w:date="2022-06-25T20:40:00Z">
          <w:pPr/>
        </w:pPrChange>
      </w:pPr>
      <w:ins w:id="2013" w:author="David Recio" w:date="2022-06-25T20:39:00Z">
        <w:r>
          <w:rPr>
            <w:noProof/>
          </w:rPr>
          <w:drawing>
            <wp:inline distT="0" distB="0" distL="0" distR="0" wp14:anchorId="457CB668" wp14:editId="3C2D06E9">
              <wp:extent cx="5036185" cy="52006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6185" cy="520065"/>
                      </a:xfrm>
                      <a:prstGeom prst="rect">
                        <a:avLst/>
                      </a:prstGeom>
                    </pic:spPr>
                  </pic:pic>
                </a:graphicData>
              </a:graphic>
            </wp:inline>
          </w:drawing>
        </w:r>
      </w:ins>
    </w:p>
    <w:p w14:paraId="4973CCB6" w14:textId="0F20882B" w:rsidR="00A7154A" w:rsidRDefault="00D844A9" w:rsidP="00D844A9">
      <w:pPr>
        <w:pStyle w:val="Descripcin"/>
        <w:rPr>
          <w:ins w:id="2014" w:author="David Recio" w:date="2022-06-25T18:24:00Z"/>
        </w:rPr>
        <w:pPrChange w:id="2015" w:author="David Recio" w:date="2022-06-25T20:40:00Z">
          <w:pPr/>
        </w:pPrChange>
      </w:pPr>
      <w:ins w:id="2016" w:author="David Recio" w:date="2022-06-25T20:40:00Z">
        <w:r>
          <w:t xml:space="preserve">Ilustración </w:t>
        </w:r>
        <w:r>
          <w:fldChar w:fldCharType="begin"/>
        </w:r>
        <w:r>
          <w:instrText xml:space="preserve"> SEQ Ilustración \* ARABIC </w:instrText>
        </w:r>
      </w:ins>
      <w:r>
        <w:fldChar w:fldCharType="separate"/>
      </w:r>
      <w:ins w:id="2017" w:author="David Recio" w:date="2022-06-25T20:40:00Z">
        <w:r>
          <w:rPr>
            <w:noProof/>
          </w:rPr>
          <w:t>24</w:t>
        </w:r>
        <w:r>
          <w:fldChar w:fldCharType="end"/>
        </w:r>
        <w:r>
          <w:t>. Fichero "routes", recurso usuarios</w:t>
        </w:r>
      </w:ins>
    </w:p>
    <w:p w14:paraId="378873C5" w14:textId="6D4CA479" w:rsidR="00A7154A" w:rsidRDefault="00A7154A" w:rsidP="00A7154A">
      <w:pPr>
        <w:rPr>
          <w:ins w:id="2018" w:author="David Recio" w:date="2022-06-25T20:41:00Z"/>
        </w:rPr>
      </w:pPr>
    </w:p>
    <w:p w14:paraId="304E9664" w14:textId="24F3B73D" w:rsidR="001F0DCD" w:rsidRDefault="001F0DCD" w:rsidP="00A7154A">
      <w:pPr>
        <w:rPr>
          <w:ins w:id="2019" w:author="David Recio" w:date="2022-06-25T20:41:00Z"/>
        </w:rPr>
      </w:pPr>
    </w:p>
    <w:p w14:paraId="4A3926F3" w14:textId="750E8D9B" w:rsidR="001F0DCD" w:rsidRDefault="001F0DCD" w:rsidP="001F0DCD">
      <w:pPr>
        <w:pStyle w:val="Ttulo3"/>
        <w:rPr>
          <w:ins w:id="2020" w:author="David Recio" w:date="2022-06-25T20:41:00Z"/>
        </w:rPr>
      </w:pPr>
      <w:ins w:id="2021" w:author="David Recio" w:date="2022-06-25T20:41:00Z">
        <w:r>
          <w:lastRenderedPageBreak/>
          <w:t xml:space="preserve">Estructura e implementación </w:t>
        </w:r>
        <w:r>
          <w:t>de la BBDD</w:t>
        </w:r>
      </w:ins>
    </w:p>
    <w:p w14:paraId="4A5B6965" w14:textId="77777777" w:rsidR="001F0DCD" w:rsidRPr="001F0DCD" w:rsidRDefault="001F0DCD" w:rsidP="001F0DCD">
      <w:pPr>
        <w:rPr>
          <w:ins w:id="2022" w:author="David Recio" w:date="2022-06-25T20:41:00Z"/>
        </w:rPr>
        <w:pPrChange w:id="2023" w:author="David Recio" w:date="2022-06-25T20:41:00Z">
          <w:pPr>
            <w:pStyle w:val="Ttulo3"/>
          </w:pPr>
        </w:pPrChange>
      </w:pPr>
    </w:p>
    <w:p w14:paraId="34C96CF0" w14:textId="77777777" w:rsidR="001F0DCD" w:rsidRPr="00A460B5" w:rsidRDefault="001F0DCD" w:rsidP="00A7154A">
      <w:pPr>
        <w:rPr>
          <w:ins w:id="2024" w:author="David Recio" w:date="2022-06-25T01:48:00Z"/>
        </w:rPr>
        <w:pPrChange w:id="2025" w:author="David Recio" w:date="2022-06-25T18:24:00Z">
          <w:pPr>
            <w:pStyle w:val="Ttulo2"/>
          </w:pPr>
        </w:pPrChange>
      </w:pPr>
    </w:p>
    <w:p w14:paraId="7CCA7395" w14:textId="77777777" w:rsidR="001D0413" w:rsidRPr="001D0413" w:rsidRDefault="001D0413">
      <w:pPr>
        <w:rPr>
          <w:ins w:id="2026" w:author="David Recio" w:date="2022-06-25T01:48:00Z"/>
        </w:rPr>
        <w:pPrChange w:id="2027" w:author="David Recio" w:date="2022-06-25T01:50:00Z">
          <w:pPr>
            <w:pStyle w:val="Descripcin"/>
          </w:pPr>
        </w:pPrChange>
      </w:pPr>
    </w:p>
    <w:p w14:paraId="47D66E02" w14:textId="7F4C8ADC" w:rsidR="001D0413" w:rsidRDefault="001D0413" w:rsidP="001D0413">
      <w:pPr>
        <w:pStyle w:val="Ttulo2"/>
        <w:rPr>
          <w:ins w:id="2028" w:author="David Recio" w:date="2022-06-25T01:48:00Z"/>
        </w:rPr>
      </w:pPr>
      <w:ins w:id="2029" w:author="David Recio" w:date="2022-06-25T01:48:00Z">
        <w:r>
          <w:t xml:space="preserve">Implementación de </w:t>
        </w:r>
      </w:ins>
      <w:ins w:id="2030" w:author="David Recio" w:date="2022-06-25T01:50:00Z">
        <w:r>
          <w:t>frontend</w:t>
        </w:r>
      </w:ins>
    </w:p>
    <w:p w14:paraId="39DA66AD" w14:textId="4972E1A4" w:rsidR="001D0413" w:rsidRDefault="001D0413" w:rsidP="001D0413">
      <w:pPr>
        <w:rPr>
          <w:ins w:id="2031" w:author="David Recio" w:date="2022-06-25T01:53:00Z"/>
        </w:rPr>
      </w:pPr>
      <w:ins w:id="2032" w:author="David Recio" w:date="2022-06-25T01:48:00Z">
        <w:r>
          <w:t>No posee una implementación al uso al tratarse de una API como queda detallado en el a</w:t>
        </w:r>
      </w:ins>
      <w:ins w:id="2033" w:author="David Recio" w:date="2022-06-25T01:49:00Z">
        <w:r>
          <w:t xml:space="preserve">partado de diseño de </w:t>
        </w:r>
      </w:ins>
      <w:ins w:id="2034" w:author="David Recio" w:date="2022-06-25T01:50:00Z">
        <w:r>
          <w:t>frontend</w:t>
        </w:r>
      </w:ins>
      <w:ins w:id="2035" w:author="David Recio" w:date="2022-06-25T01:49:00Z">
        <w:r>
          <w:t>.</w:t>
        </w:r>
      </w:ins>
    </w:p>
    <w:p w14:paraId="5747391A" w14:textId="0E0DC5C5" w:rsidR="00CB5766" w:rsidRDefault="00CB5766">
      <w:pPr>
        <w:pStyle w:val="Ttulo2"/>
        <w:rPr>
          <w:ins w:id="2036" w:author="David Recio" w:date="2022-06-25T01:54:00Z"/>
        </w:rPr>
        <w:pPrChange w:id="2037" w:author="David Recio" w:date="2022-06-25T01:55:00Z">
          <w:pPr/>
        </w:pPrChange>
      </w:pPr>
      <w:ins w:id="2038" w:author="David Recio" w:date="2022-06-25T01:55:00Z">
        <w:r>
          <w:t>Entornos de despliegue</w:t>
        </w:r>
      </w:ins>
    </w:p>
    <w:p w14:paraId="2E8D38EE" w14:textId="77777777" w:rsidR="00CB5766" w:rsidRDefault="00CB5766" w:rsidP="00CB5766">
      <w:pPr>
        <w:rPr>
          <w:ins w:id="2039" w:author="David Recio" w:date="2022-06-25T01:54:00Z"/>
        </w:rPr>
      </w:pPr>
      <w:ins w:id="2040" w:author="David Recio" w:date="2022-06-25T01:54:00Z">
        <w:r>
          <w:t>El proyecto se apoya en dos infraestructuras principalmente: el ordenador personal el cual se encarga de alojar la base de datos y la raspberry la cual almacena es servidor de servicios, que en su interior se encuentra el api REST encargada de exponer mediante el navegador los diferentes recursos que son gestionados por los diferentes servicios.</w:t>
        </w:r>
      </w:ins>
    </w:p>
    <w:p w14:paraId="7ACDC43F" w14:textId="77777777" w:rsidR="00CB5766" w:rsidRDefault="00CB5766" w:rsidP="00CB5766">
      <w:pPr>
        <w:keepNext/>
        <w:rPr>
          <w:ins w:id="2041" w:author="David Recio" w:date="2022-06-25T01:54:00Z"/>
        </w:rPr>
      </w:pPr>
      <w:ins w:id="2042" w:author="David Recio" w:date="2022-06-25T01:54:00Z">
        <w:r>
          <w:rPr>
            <w:noProof/>
          </w:rPr>
          <w:drawing>
            <wp:inline distT="0" distB="0" distL="0" distR="0" wp14:anchorId="190D7151" wp14:editId="33C0E3E7">
              <wp:extent cx="4056141" cy="1619250"/>
              <wp:effectExtent l="0" t="0" r="1905"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80"/>
                      <a:stretch>
                        <a:fillRect/>
                      </a:stretch>
                    </pic:blipFill>
                    <pic:spPr>
                      <a:xfrm>
                        <a:off x="0" y="0"/>
                        <a:ext cx="4060809" cy="1621114"/>
                      </a:xfrm>
                      <a:prstGeom prst="rect">
                        <a:avLst/>
                      </a:prstGeom>
                    </pic:spPr>
                  </pic:pic>
                </a:graphicData>
              </a:graphic>
            </wp:inline>
          </w:drawing>
        </w:r>
      </w:ins>
    </w:p>
    <w:p w14:paraId="42EE9129" w14:textId="77777777" w:rsidR="00CB5766" w:rsidRDefault="00CB5766" w:rsidP="00CB5766">
      <w:pPr>
        <w:pStyle w:val="Descripcin"/>
        <w:rPr>
          <w:ins w:id="2043" w:author="David Recio" w:date="2022-06-25T01:54:00Z"/>
          <w:i w:val="0"/>
          <w:iCs w:val="0"/>
          <w:sz w:val="24"/>
          <w:szCs w:val="24"/>
        </w:rPr>
      </w:pPr>
      <w:ins w:id="2044" w:author="David Recio" w:date="2022-06-25T01:54:00Z">
        <w:r w:rsidRPr="005E6132">
          <w:rPr>
            <w:i w:val="0"/>
            <w:iCs w:val="0"/>
            <w:sz w:val="24"/>
            <w:szCs w:val="24"/>
          </w:rPr>
          <w:t xml:space="preserve">Ilustración </w:t>
        </w:r>
        <w:r w:rsidRPr="005E6132">
          <w:rPr>
            <w:i w:val="0"/>
            <w:iCs w:val="0"/>
            <w:sz w:val="24"/>
            <w:szCs w:val="24"/>
          </w:rPr>
          <w:fldChar w:fldCharType="begin"/>
        </w:r>
        <w:r w:rsidRPr="005E6132">
          <w:rPr>
            <w:i w:val="0"/>
            <w:iCs w:val="0"/>
            <w:sz w:val="24"/>
            <w:szCs w:val="24"/>
          </w:rPr>
          <w:instrText xml:space="preserve"> SEQ Ilustración \* ARABIC </w:instrText>
        </w:r>
        <w:r w:rsidRPr="005E6132">
          <w:rPr>
            <w:i w:val="0"/>
            <w:iCs w:val="0"/>
            <w:sz w:val="24"/>
            <w:szCs w:val="24"/>
          </w:rPr>
          <w:fldChar w:fldCharType="separate"/>
        </w:r>
        <w:r>
          <w:rPr>
            <w:i w:val="0"/>
            <w:iCs w:val="0"/>
            <w:noProof/>
            <w:sz w:val="24"/>
            <w:szCs w:val="24"/>
          </w:rPr>
          <w:t>16</w:t>
        </w:r>
        <w:r w:rsidRPr="005E6132">
          <w:rPr>
            <w:i w:val="0"/>
            <w:iCs w:val="0"/>
            <w:sz w:val="24"/>
            <w:szCs w:val="24"/>
          </w:rPr>
          <w:fldChar w:fldCharType="end"/>
        </w:r>
        <w:r w:rsidRPr="005E6132">
          <w:rPr>
            <w:i w:val="0"/>
            <w:iCs w:val="0"/>
            <w:sz w:val="24"/>
            <w:szCs w:val="24"/>
          </w:rPr>
          <w:t>. Primera versión de la arquitectura</w:t>
        </w:r>
      </w:ins>
    </w:p>
    <w:p w14:paraId="55439780" w14:textId="77777777" w:rsidR="00CB5766" w:rsidRDefault="00CB5766" w:rsidP="00CB5766">
      <w:pPr>
        <w:rPr>
          <w:ins w:id="2045" w:author="David Recio" w:date="2022-06-25T01:54:00Z"/>
        </w:rPr>
      </w:pPr>
      <w:ins w:id="2046" w:author="David Recio" w:date="2022-06-25T01:54:00Z">
        <w:r>
          <w:t>Este entorno solo fué utilizado para el entorno de pruebas dado que la versión final será similar al entorno que se encontrará una vez que lo utilice el cliente.</w:t>
        </w:r>
      </w:ins>
    </w:p>
    <w:p w14:paraId="1D17FFE4" w14:textId="77777777" w:rsidR="00CB5766" w:rsidRPr="001D0413" w:rsidRDefault="00CB5766" w:rsidP="00CB5766">
      <w:pPr>
        <w:rPr>
          <w:ins w:id="2047" w:author="David Recio" w:date="2022-06-25T01:54:00Z"/>
        </w:rPr>
      </w:pPr>
    </w:p>
    <w:p w14:paraId="3CC08101" w14:textId="77777777" w:rsidR="00CB5766" w:rsidRDefault="00CB5766" w:rsidP="00CB5766">
      <w:pPr>
        <w:keepNext/>
        <w:rPr>
          <w:ins w:id="2048" w:author="David Recio" w:date="2022-06-25T01:54:00Z"/>
        </w:rPr>
      </w:pPr>
      <w:ins w:id="2049" w:author="David Recio" w:date="2022-06-25T01:54:00Z">
        <w:r>
          <w:rPr>
            <w:noProof/>
          </w:rPr>
          <w:lastRenderedPageBreak/>
          <w:drawing>
            <wp:inline distT="0" distB="0" distL="0" distR="0" wp14:anchorId="09F3E698" wp14:editId="6CE2083E">
              <wp:extent cx="3633574" cy="2724150"/>
              <wp:effectExtent l="0" t="0" r="5080" b="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81"/>
                      <a:stretch>
                        <a:fillRect/>
                      </a:stretch>
                    </pic:blipFill>
                    <pic:spPr>
                      <a:xfrm>
                        <a:off x="0" y="0"/>
                        <a:ext cx="3641005" cy="2729721"/>
                      </a:xfrm>
                      <a:prstGeom prst="rect">
                        <a:avLst/>
                      </a:prstGeom>
                    </pic:spPr>
                  </pic:pic>
                </a:graphicData>
              </a:graphic>
            </wp:inline>
          </w:drawing>
        </w:r>
      </w:ins>
    </w:p>
    <w:p w14:paraId="4021DF87" w14:textId="77777777" w:rsidR="00CB5766" w:rsidRPr="00236559" w:rsidRDefault="00CB5766" w:rsidP="00CB5766">
      <w:pPr>
        <w:pStyle w:val="Descripcin"/>
        <w:rPr>
          <w:ins w:id="2050" w:author="David Recio" w:date="2022-06-25T01:54:00Z"/>
        </w:rPr>
      </w:pPr>
      <w:ins w:id="2051" w:author="David Recio" w:date="2022-06-25T01:54:00Z">
        <w:r w:rsidRPr="00FA78EB">
          <w:rPr>
            <w:i w:val="0"/>
            <w:iCs w:val="0"/>
          </w:rPr>
          <w:t xml:space="preserve">Ilustración </w:t>
        </w:r>
        <w:r w:rsidRPr="00FA78EB">
          <w:rPr>
            <w:i w:val="0"/>
            <w:iCs w:val="0"/>
          </w:rPr>
          <w:fldChar w:fldCharType="begin"/>
        </w:r>
        <w:r w:rsidRPr="00FA78EB">
          <w:rPr>
            <w:i w:val="0"/>
            <w:iCs w:val="0"/>
          </w:rPr>
          <w:instrText xml:space="preserve"> SEQ Ilustración \* ARABIC </w:instrText>
        </w:r>
        <w:r w:rsidRPr="00FA78EB">
          <w:rPr>
            <w:i w:val="0"/>
            <w:iCs w:val="0"/>
          </w:rPr>
          <w:fldChar w:fldCharType="separate"/>
        </w:r>
        <w:r>
          <w:rPr>
            <w:i w:val="0"/>
            <w:iCs w:val="0"/>
            <w:noProof/>
          </w:rPr>
          <w:t>17</w:t>
        </w:r>
        <w:r w:rsidRPr="00FA78EB">
          <w:rPr>
            <w:i w:val="0"/>
            <w:iCs w:val="0"/>
          </w:rPr>
          <w:fldChar w:fldCharType="end"/>
        </w:r>
        <w:r w:rsidRPr="00FA78EB">
          <w:rPr>
            <w:i w:val="0"/>
            <w:iCs w:val="0"/>
          </w:rPr>
          <w:t>. Versión final</w:t>
        </w:r>
      </w:ins>
    </w:p>
    <w:p w14:paraId="6E89018D" w14:textId="08058AED" w:rsidR="00CB5766" w:rsidRDefault="00CB5766" w:rsidP="00CB5766">
      <w:pPr>
        <w:rPr>
          <w:ins w:id="2052" w:author="David Recio" w:date="2022-06-25T01:54:00Z"/>
        </w:rPr>
      </w:pPr>
      <w:ins w:id="2053" w:author="David Recio" w:date="2022-06-25T01:54:00Z">
        <w:r>
          <w:t xml:space="preserve">El segundo esquema muestra que el servidor se encuentra alojado en los servidores de Amazon, donde en ellos se </w:t>
        </w:r>
      </w:ins>
      <w:ins w:id="2054" w:author="David Recio" w:date="2022-06-25T20:23:00Z">
        <w:r w:rsidR="002D7D77">
          <w:t>encontrará</w:t>
        </w:r>
      </w:ins>
      <w:ins w:id="2055" w:author="David Recio" w:date="2022-06-25T01:54:00Z">
        <w:r>
          <w:t xml:space="preserve"> ejecutándose la API a la espera de recibir las peticiones de los recursos, para poder ofrecer los datos, la API los obtendrá de las propias bases de datos del cliente, como se puede observar a continuación. </w:t>
        </w:r>
      </w:ins>
    </w:p>
    <w:p w14:paraId="1FE9D37D" w14:textId="77777777" w:rsidR="00CB5766" w:rsidRPr="001D0413" w:rsidRDefault="00CB5766">
      <w:pPr>
        <w:rPr>
          <w:ins w:id="2056" w:author="David Recio" w:date="2022-06-25T01:47:00Z"/>
        </w:rPr>
        <w:pPrChange w:id="2057" w:author="David Recio" w:date="2022-06-25T01:48:00Z">
          <w:pPr>
            <w:pStyle w:val="Ttulo2"/>
          </w:pPr>
        </w:pPrChange>
      </w:pPr>
    </w:p>
    <w:p w14:paraId="77479D13" w14:textId="77777777" w:rsidR="001D0413" w:rsidRDefault="001D0413" w:rsidP="001D0413">
      <w:pPr>
        <w:pStyle w:val="Ttulo2"/>
        <w:rPr>
          <w:ins w:id="2058" w:author="David Recio" w:date="2022-06-25T01:47:00Z"/>
        </w:rPr>
      </w:pPr>
      <w:ins w:id="2059" w:author="David Recio" w:date="2022-06-25T01:47:00Z">
        <w:r>
          <w:t>Referencia al repositorio de software</w:t>
        </w:r>
      </w:ins>
    </w:p>
    <w:p w14:paraId="1161CA35" w14:textId="77777777" w:rsidR="001D0413" w:rsidRDefault="001D0413" w:rsidP="001D0413">
      <w:pPr>
        <w:rPr>
          <w:ins w:id="2060" w:author="David Recio" w:date="2022-06-25T01:47:00Z"/>
        </w:rPr>
      </w:pPr>
      <w:ins w:id="2061" w:author="David Recio" w:date="2022-06-25T01:47:00Z">
        <w:r>
          <w:t>El repositorio donde se encuentra el trabajo de fin de grado es:</w:t>
        </w:r>
      </w:ins>
    </w:p>
    <w:p w14:paraId="6F9700BC" w14:textId="77777777" w:rsidR="001D0413" w:rsidRDefault="001D0413" w:rsidP="001D0413">
      <w:pPr>
        <w:rPr>
          <w:ins w:id="2062" w:author="David Recio" w:date="2022-06-25T01:47:00Z"/>
        </w:rPr>
      </w:pPr>
      <w:ins w:id="2063" w:author="David Recio" w:date="2022-06-25T01:47:00Z">
        <w:r>
          <w:fldChar w:fldCharType="begin"/>
        </w:r>
        <w:r>
          <w:instrText xml:space="preserve"> HYPERLINK "https://github.com/davidRecio/tfgFinal" </w:instrText>
        </w:r>
      </w:ins>
      <w:ins w:id="2064" w:author="David Recio" w:date="2022-06-25T01:47:00Z">
        <w:r>
          <w:fldChar w:fldCharType="separate"/>
        </w:r>
        <w:r w:rsidRPr="001D0413">
          <w:rPr>
            <w:rStyle w:val="Hipervnculo"/>
          </w:rPr>
          <w:t>https://github.com/davidRecio/tfgFinal</w:t>
        </w:r>
        <w:r>
          <w:fldChar w:fldCharType="end"/>
        </w:r>
      </w:ins>
    </w:p>
    <w:p w14:paraId="273D1ADD" w14:textId="77777777" w:rsidR="001D0413" w:rsidRPr="001D0413" w:rsidRDefault="001D0413">
      <w:pPr>
        <w:rPr>
          <w:ins w:id="2065" w:author="David Recio" w:date="2022-06-25T01:45:00Z"/>
        </w:rPr>
        <w:pPrChange w:id="2066" w:author="David Recio" w:date="2022-06-25T01:47:00Z">
          <w:pPr>
            <w:pStyle w:val="Ttulo2"/>
          </w:pPr>
        </w:pPrChange>
      </w:pPr>
    </w:p>
    <w:p w14:paraId="508D2707" w14:textId="77777777" w:rsidR="001D0413" w:rsidRPr="00166464" w:rsidRDefault="001D0413" w:rsidP="001D0413">
      <w:pPr>
        <w:pStyle w:val="Ttulo2"/>
        <w:rPr>
          <w:ins w:id="2067" w:author="David Recio" w:date="2022-06-25T01:45:00Z"/>
        </w:rPr>
      </w:pPr>
      <w:ins w:id="2068" w:author="David Recio" w:date="2022-06-25T01:45:00Z">
        <w:r>
          <w:lastRenderedPageBreak/>
          <w:t>Manuales</w:t>
        </w:r>
      </w:ins>
    </w:p>
    <w:p w14:paraId="521F180D" w14:textId="77777777" w:rsidR="001D0413" w:rsidRDefault="001D0413" w:rsidP="001D0413">
      <w:pPr>
        <w:rPr>
          <w:ins w:id="2069" w:author="David Recio" w:date="2022-06-25T01:45:00Z"/>
        </w:rPr>
      </w:pPr>
      <w:ins w:id="2070" w:author="David Recio" w:date="2022-06-25T01:45:00Z">
        <w:r>
          <w:t>Los manuales del usuario se encuentran en el directorio /Doc, bajo el nombre “manualUsuario” y los JSON de ejemplo se encuentran en el directorio /JSON, por último, el manual de instalación se encuentra en el fichero README.md .</w:t>
        </w:r>
      </w:ins>
    </w:p>
    <w:p w14:paraId="7FD93F9D" w14:textId="77777777" w:rsidR="001D0413" w:rsidRPr="001D0413" w:rsidRDefault="001D0413">
      <w:pPr>
        <w:rPr>
          <w:ins w:id="2071" w:author="David Recio" w:date="2022-06-24T16:14:00Z"/>
        </w:rPr>
        <w:pPrChange w:id="2072" w:author="David Recio" w:date="2022-06-25T01:45:00Z">
          <w:pPr>
            <w:pStyle w:val="Ttulo1"/>
            <w:framePr w:wrap="auto" w:vAnchor="margin" w:yAlign="inline"/>
          </w:pPr>
        </w:pPrChange>
      </w:pPr>
    </w:p>
    <w:p w14:paraId="489E6FFE" w14:textId="3F8C83E2" w:rsidR="00A8054D" w:rsidRDefault="00A8054D" w:rsidP="00103F22">
      <w:pPr>
        <w:pStyle w:val="Ttulo1"/>
        <w:framePr w:wrap="auto" w:vAnchor="margin" w:yAlign="inline"/>
        <w:rPr>
          <w:ins w:id="2073" w:author="David Recio" w:date="2022-06-24T16:17:00Z"/>
        </w:rPr>
      </w:pPr>
      <w:ins w:id="2074" w:author="David Recio" w:date="2022-06-24T16:17:00Z">
        <w:r>
          <w:br/>
          <w:t xml:space="preserve">Pruebas y </w:t>
        </w:r>
      </w:ins>
      <w:ins w:id="2075" w:author="David Recio" w:date="2022-06-24T16:18:00Z">
        <w:r>
          <w:t xml:space="preserve">validación </w:t>
        </w:r>
      </w:ins>
    </w:p>
    <w:p w14:paraId="0775D8F3" w14:textId="77777777" w:rsidR="00EC3B4C" w:rsidRDefault="00EC3B4C">
      <w:pPr>
        <w:pStyle w:val="Ttulo2"/>
        <w:ind w:left="576"/>
        <w:rPr>
          <w:ins w:id="2076" w:author="David Recio" w:date="2022-06-24T16:11:00Z"/>
        </w:rPr>
        <w:pPrChange w:id="2077" w:author="David Recio" w:date="2022-06-24T16:12:00Z">
          <w:pPr>
            <w:pStyle w:val="Ttulo2"/>
          </w:pPr>
        </w:pPrChange>
      </w:pPr>
    </w:p>
    <w:p w14:paraId="13AD3C23" w14:textId="77777777" w:rsidR="00EC3B4C" w:rsidRPr="00EC3B4C" w:rsidRDefault="00EC3B4C">
      <w:pPr>
        <w:rPr>
          <w:ins w:id="2078" w:author="David Recio" w:date="2022-06-24T16:06:00Z"/>
        </w:rPr>
        <w:pPrChange w:id="2079" w:author="David Recio" w:date="2022-06-24T16:11:00Z">
          <w:pPr>
            <w:pStyle w:val="Ttulo2"/>
          </w:pPr>
        </w:pPrChange>
      </w:pPr>
    </w:p>
    <w:p w14:paraId="24195C49" w14:textId="77777777" w:rsidR="00236559" w:rsidRPr="00236559" w:rsidRDefault="00236559">
      <w:pPr>
        <w:rPr>
          <w:ins w:id="2080" w:author="David Recio" w:date="2022-06-24T16:06:00Z"/>
        </w:rPr>
        <w:pPrChange w:id="2081" w:author="David Recio" w:date="2022-06-24T16:06:00Z">
          <w:pPr>
            <w:pStyle w:val="Ttulo2"/>
          </w:pPr>
        </w:pPrChange>
      </w:pPr>
    </w:p>
    <w:p w14:paraId="397FFF11" w14:textId="52A5B295" w:rsidR="00235A51" w:rsidRPr="00235A51" w:rsidDel="00A83B0B" w:rsidRDefault="3473E9D9">
      <w:pPr>
        <w:rPr>
          <w:del w:id="2082" w:author="David Recio" w:date="2022-06-23T22:10:00Z"/>
        </w:rPr>
        <w:pPrChange w:id="2083" w:author="David Recio" w:date="2022-06-23T22:03:00Z">
          <w:pPr>
            <w:pStyle w:val="Ttulo2"/>
          </w:pPr>
        </w:pPrChange>
      </w:pPr>
      <w:del w:id="2084" w:author="David Recio" w:date="2022-06-24T16:06:00Z">
        <w:r w:rsidDel="00236559">
          <w:delText>Arquitectura del sistema</w:delText>
        </w:r>
      </w:del>
      <w:bookmarkEnd w:id="1060"/>
    </w:p>
    <w:p w14:paraId="0F5E83CF" w14:textId="37FF0FE2" w:rsidR="00235A51" w:rsidRDefault="00235A51" w:rsidP="00235A51">
      <w:pPr>
        <w:rPr>
          <w:ins w:id="2085" w:author="David Recio" w:date="2022-06-23T22:11:00Z"/>
        </w:rPr>
      </w:pPr>
    </w:p>
    <w:p w14:paraId="7E1494F8" w14:textId="16816943" w:rsidR="00A83B0B" w:rsidRDefault="00A83B0B" w:rsidP="00235A51">
      <w:pPr>
        <w:rPr>
          <w:ins w:id="2086" w:author="David Recio" w:date="2022-06-23T22:10:00Z"/>
        </w:rPr>
      </w:pPr>
    </w:p>
    <w:p w14:paraId="7DAFE3A3" w14:textId="17EC18E9" w:rsidR="00A83B0B" w:rsidRDefault="00A83B0B" w:rsidP="00235A51">
      <w:pPr>
        <w:rPr>
          <w:ins w:id="2087" w:author="David Recio" w:date="2022-06-23T22:10:00Z"/>
        </w:rPr>
      </w:pPr>
    </w:p>
    <w:p w14:paraId="5EA83590" w14:textId="00C189EF" w:rsidR="00282515" w:rsidRDefault="00282515" w:rsidP="39E28D74">
      <w:pPr>
        <w:rPr>
          <w:ins w:id="2088" w:author="David Recio" w:date="2022-06-23T22:01:00Z"/>
        </w:rPr>
      </w:pPr>
    </w:p>
    <w:p w14:paraId="1BD54375" w14:textId="0EB1D7E6" w:rsidR="00282515" w:rsidRDefault="00282515" w:rsidP="39E28D74">
      <w:pPr>
        <w:rPr>
          <w:ins w:id="2089" w:author="David Recio" w:date="2022-06-23T22:01:00Z"/>
        </w:rPr>
      </w:pPr>
    </w:p>
    <w:p w14:paraId="542649EE" w14:textId="38D4C142" w:rsidR="00166464" w:rsidRPr="00166464" w:rsidDel="00791808" w:rsidRDefault="39E28D74" w:rsidP="39E28D74">
      <w:pPr>
        <w:rPr>
          <w:del w:id="2090" w:author="David Recio" w:date="2022-06-23T22:16:00Z"/>
        </w:rPr>
      </w:pPr>
      <w:del w:id="2091" w:author="David Recio" w:date="2022-06-23T22:16:00Z">
        <w:r w:rsidDel="00791808">
          <w:delText>Se elaborará un diagrama donde se indiquen las interfaces del sistema, los diferentes servicios que proporciona, los componentes en que se apoyan tales servicios, capa de acceso a datos, etc.</w:delText>
        </w:r>
      </w:del>
    </w:p>
    <w:p w14:paraId="49FA60B4" w14:textId="13E637F5" w:rsidR="00166464" w:rsidRPr="00166464" w:rsidDel="004777F8" w:rsidRDefault="3473E9D9" w:rsidP="39E28D74">
      <w:pPr>
        <w:pStyle w:val="Ttulo2"/>
        <w:rPr>
          <w:del w:id="2092" w:author="David Recio" w:date="2022-06-25T01:55:00Z"/>
        </w:rPr>
      </w:pPr>
      <w:bookmarkStart w:id="2093" w:name="_Toc106131033"/>
      <w:del w:id="2094" w:author="David Recio" w:date="2022-06-25T01:55:00Z">
        <w:r w:rsidDel="004777F8">
          <w:delText>Modelo de clases de diseño</w:delText>
        </w:r>
        <w:bookmarkEnd w:id="2093"/>
      </w:del>
    </w:p>
    <w:p w14:paraId="4D6B413A" w14:textId="10EB9184" w:rsidR="00166464" w:rsidRPr="00166464" w:rsidDel="004777F8" w:rsidRDefault="39E28D74" w:rsidP="39E28D74">
      <w:pPr>
        <w:rPr>
          <w:del w:id="2095" w:author="David Recio" w:date="2022-06-25T01:55:00Z"/>
        </w:rPr>
      </w:pPr>
      <w:del w:id="2096" w:author="David Recio" w:date="2022-06-25T01:55:00Z">
        <w:r w:rsidDel="004777F8">
          <w:delText>El diagrama de clases de análisis se transformará en otro en el que se incluyan aspectos más tecnológicos (accesos a bibliotecas, API de persistencia, etc.).</w:delText>
        </w:r>
      </w:del>
    </w:p>
    <w:p w14:paraId="086F06C2" w14:textId="26884247" w:rsidR="00166464" w:rsidRPr="00166464" w:rsidDel="004777F8" w:rsidRDefault="3473E9D9" w:rsidP="39E28D74">
      <w:pPr>
        <w:pStyle w:val="Ttulo2"/>
        <w:rPr>
          <w:del w:id="2097" w:author="David Recio" w:date="2022-06-25T01:55:00Z"/>
        </w:rPr>
      </w:pPr>
      <w:bookmarkStart w:id="2098" w:name="_Toc106131034"/>
      <w:del w:id="2099" w:author="David Recio" w:date="2022-06-25T01:55:00Z">
        <w:r w:rsidDel="004777F8">
          <w:delText>Diseño físico de datos</w:delText>
        </w:r>
        <w:bookmarkEnd w:id="2098"/>
      </w:del>
    </w:p>
    <w:p w14:paraId="6D4DD2D8" w14:textId="02E961F5" w:rsidR="00166464" w:rsidRPr="00166464" w:rsidDel="004777F8" w:rsidRDefault="39E28D74" w:rsidP="39E28D74">
      <w:pPr>
        <w:rPr>
          <w:del w:id="2100" w:author="David Recio" w:date="2022-06-25T01:55:00Z"/>
        </w:rPr>
      </w:pPr>
      <w:del w:id="2101" w:author="David Recio" w:date="2022-06-25T01:55:00Z">
        <w:r w:rsidDel="004777F8">
          <w:delText>Se llevará un proceso de normalización y de optimización para obtener las tablas de la base de datos.</w:delText>
        </w:r>
      </w:del>
    </w:p>
    <w:p w14:paraId="6673F027" w14:textId="6C8CAA9F" w:rsidR="00166464" w:rsidRPr="00166464" w:rsidDel="004777F8" w:rsidRDefault="3473E9D9" w:rsidP="39E28D74">
      <w:pPr>
        <w:pStyle w:val="Ttulo2"/>
        <w:rPr>
          <w:del w:id="2102" w:author="David Recio" w:date="2022-06-25T01:55:00Z"/>
        </w:rPr>
      </w:pPr>
      <w:bookmarkStart w:id="2103" w:name="_Toc106131035"/>
      <w:del w:id="2104" w:author="David Recio" w:date="2022-06-25T01:55:00Z">
        <w:r w:rsidDel="004777F8">
          <w:delText xml:space="preserve">Migración y carga inicial de datos </w:delText>
        </w:r>
      </w:del>
      <w:del w:id="2105" w:author="David Recio" w:date="2022-06-23T22:21:00Z">
        <w:r w:rsidDel="00791808">
          <w:delText>(si procede)</w:delText>
        </w:r>
      </w:del>
      <w:bookmarkEnd w:id="2103"/>
    </w:p>
    <w:p w14:paraId="2BA7590E" w14:textId="5703CC2D" w:rsidR="00166464" w:rsidRPr="00166464" w:rsidDel="00791808" w:rsidRDefault="39E28D74" w:rsidP="39E28D74">
      <w:pPr>
        <w:rPr>
          <w:del w:id="2106" w:author="David Recio" w:date="2022-06-23T22:17:00Z"/>
        </w:rPr>
      </w:pPr>
      <w:del w:id="2107" w:author="David Recio" w:date="2022-06-23T22:17:00Z">
        <w:r w:rsidDel="00791808">
          <w:delText>En caso de que sea necesario, se elaborará un plan d</w:delText>
        </w:r>
        <w:r w:rsidR="00AD1E56" w:rsidDel="00791808">
          <w:delText>e</w:delText>
        </w:r>
        <w:r w:rsidDel="00791808">
          <w:delText xml:space="preserve"> migración y carga inicial de datos.</w:delText>
        </w:r>
      </w:del>
    </w:p>
    <w:p w14:paraId="5CA5B6C4" w14:textId="1E972E09" w:rsidR="00166464" w:rsidRPr="00166464" w:rsidDel="00087D3E" w:rsidRDefault="3473E9D9" w:rsidP="39E28D74">
      <w:pPr>
        <w:pStyle w:val="Ttulo2"/>
        <w:rPr>
          <w:del w:id="2108" w:author="David Recio" w:date="2022-06-23T22:58:00Z"/>
        </w:rPr>
      </w:pPr>
      <w:bookmarkStart w:id="2109" w:name="_Toc106131036"/>
      <w:del w:id="2110" w:author="David Recio" w:date="2022-06-23T22:58:00Z">
        <w:r w:rsidDel="00087D3E">
          <w:delText>Diseño de la interfaz de usuario</w:delText>
        </w:r>
        <w:bookmarkEnd w:id="2109"/>
      </w:del>
    </w:p>
    <w:p w14:paraId="77267D05" w14:textId="6E492FEA" w:rsidR="00087D3E" w:rsidRPr="00166464" w:rsidDel="004777F8" w:rsidRDefault="39E28D74" w:rsidP="39E28D74">
      <w:pPr>
        <w:rPr>
          <w:del w:id="2111" w:author="David Recio" w:date="2022-06-25T01:55:00Z"/>
        </w:rPr>
      </w:pPr>
      <w:del w:id="2112" w:author="David Recio" w:date="2022-06-23T22:58:00Z">
        <w:r w:rsidDel="00087D3E">
          <w:delText>Se mostrará cómo serán las ventanas, la navegación, etc. En caso de que sea necesario, podrán utilizarse diagramas de transición de estados.</w:delText>
        </w:r>
      </w:del>
    </w:p>
    <w:p w14:paraId="52253CE3" w14:textId="03EA91DE" w:rsidR="00166464" w:rsidRPr="00166464" w:rsidDel="004777F8" w:rsidRDefault="3473E9D9" w:rsidP="39E28D74">
      <w:pPr>
        <w:pStyle w:val="Ttulo2"/>
        <w:rPr>
          <w:del w:id="2113" w:author="David Recio" w:date="2022-06-25T01:55:00Z"/>
        </w:rPr>
      </w:pPr>
      <w:bookmarkStart w:id="2114" w:name="_Toc106131037"/>
      <w:del w:id="2115" w:author="David Recio" w:date="2022-06-24T16:10:00Z">
        <w:r w:rsidDel="00236559">
          <w:delText>Entorno de construcción</w:delText>
        </w:r>
      </w:del>
      <w:bookmarkEnd w:id="2114"/>
    </w:p>
    <w:p w14:paraId="6F475143" w14:textId="4509BC60" w:rsidR="00E46BBC" w:rsidRPr="00166464" w:rsidDel="004777F8" w:rsidRDefault="39E28D74" w:rsidP="39E28D74">
      <w:pPr>
        <w:rPr>
          <w:del w:id="2116" w:author="David Recio" w:date="2022-06-25T01:55:00Z"/>
        </w:rPr>
      </w:pPr>
      <w:del w:id="2117" w:author="David Recio" w:date="2022-06-23T22:24:00Z">
        <w:r w:rsidDel="00791808">
          <w:delText xml:space="preserve">Se indicará el IDE, </w:delText>
        </w:r>
        <w:r w:rsidRPr="39E28D74" w:rsidDel="00791808">
          <w:rPr>
            <w:i/>
            <w:iCs/>
          </w:rPr>
          <w:delText>frameworks</w:delText>
        </w:r>
        <w:r w:rsidDel="00791808">
          <w:delText>, simuladores, etc. que se han utilizado.</w:delText>
        </w:r>
      </w:del>
    </w:p>
    <w:p w14:paraId="4B469E44" w14:textId="22BC0DD8" w:rsidR="00166464" w:rsidRPr="00166464" w:rsidDel="004777F8" w:rsidRDefault="3473E9D9" w:rsidP="39E28D74">
      <w:pPr>
        <w:pStyle w:val="Ttulo2"/>
        <w:rPr>
          <w:del w:id="2118" w:author="David Recio" w:date="2022-06-25T01:55:00Z"/>
        </w:rPr>
      </w:pPr>
      <w:bookmarkStart w:id="2119" w:name="_Toc106131038"/>
      <w:del w:id="2120" w:author="David Recio" w:date="2022-06-25T01:55:00Z">
        <w:r w:rsidDel="004777F8">
          <w:delText>Plan de pruebas</w:delText>
        </w:r>
        <w:bookmarkEnd w:id="2119"/>
      </w:del>
    </w:p>
    <w:p w14:paraId="77D95C40" w14:textId="79CDD624" w:rsidR="00166464" w:rsidRPr="00166464" w:rsidDel="004777F8" w:rsidRDefault="39E28D74" w:rsidP="39E28D74">
      <w:pPr>
        <w:rPr>
          <w:del w:id="2121" w:author="David Recio" w:date="2022-06-25T01:55:00Z"/>
        </w:rPr>
      </w:pPr>
      <w:del w:id="2122" w:author="David Recio" w:date="2022-06-25T01:55:00Z">
        <w:r w:rsidDel="004777F8">
          <w:delText xml:space="preserve">Se establecerán los criterios para codificar las pruebas realizadas a través de </w:delText>
        </w:r>
        <w:r w:rsidRPr="39E28D74" w:rsidDel="004777F8">
          <w:rPr>
            <w:i/>
            <w:iCs/>
          </w:rPr>
          <w:delText>test driven development</w:delText>
        </w:r>
        <w:r w:rsidDel="004777F8">
          <w:delText xml:space="preserve"> (TDD). Asimismo, se diseñarán el resto de pruebas que sean necesarias: estrés, carga, evaluación de la accesibilidad, a través de </w:delText>
        </w:r>
        <w:r w:rsidRPr="39E28D74" w:rsidDel="004777F8">
          <w:rPr>
            <w:i/>
            <w:iCs/>
          </w:rPr>
          <w:delText>scripting</w:delText>
        </w:r>
        <w:r w:rsidDel="004777F8">
          <w:delText xml:space="preserve"> (p.ej., con Selenium), con usuarios reales, etc.</w:delText>
        </w:r>
      </w:del>
    </w:p>
    <w:p w14:paraId="70C18905" w14:textId="50003CFA" w:rsidR="00166464" w:rsidRPr="00166464" w:rsidDel="004777F8" w:rsidRDefault="3473E9D9" w:rsidP="39E28D74">
      <w:pPr>
        <w:pStyle w:val="Ttulo2"/>
        <w:rPr>
          <w:del w:id="2123" w:author="David Recio" w:date="2022-06-25T01:55:00Z"/>
        </w:rPr>
      </w:pPr>
      <w:bookmarkStart w:id="2124" w:name="_Toc106131039"/>
      <w:del w:id="2125" w:author="David Recio" w:date="2022-06-25T01:55:00Z">
        <w:r w:rsidDel="004777F8">
          <w:delText>Diagrama de infraestructuras de nivel 3</w:delText>
        </w:r>
        <w:bookmarkEnd w:id="2124"/>
      </w:del>
    </w:p>
    <w:p w14:paraId="27D714C3" w14:textId="23C05D6E" w:rsidR="00166464" w:rsidRPr="00166464" w:rsidDel="004777F8" w:rsidRDefault="39E28D74" w:rsidP="39E28D74">
      <w:pPr>
        <w:rPr>
          <w:del w:id="2126" w:author="David Recio" w:date="2022-06-25T01:55:00Z"/>
        </w:rPr>
      </w:pPr>
      <w:del w:id="2127" w:author="David Recio" w:date="2022-06-25T01:55:00Z">
        <w:r w:rsidDel="004777F8">
          <w:delText xml:space="preserve">Se mostrarán las diferentes zonas de seguridad, </w:delText>
        </w:r>
        <w:r w:rsidRPr="39E28D74" w:rsidDel="004777F8">
          <w:rPr>
            <w:i/>
            <w:iCs/>
          </w:rPr>
          <w:delText>firewalls</w:delText>
        </w:r>
        <w:r w:rsidDel="004777F8">
          <w:delText>, VLANs, servidores, etc. Los componentes de la infraestructura podrán ser tanto materiales como virtuales.</w:delText>
        </w:r>
      </w:del>
    </w:p>
    <w:p w14:paraId="11002FBE" w14:textId="2F033229" w:rsidR="00166464" w:rsidRPr="00166464" w:rsidDel="00AE46C5" w:rsidRDefault="3473E9D9" w:rsidP="39E28D74">
      <w:pPr>
        <w:pStyle w:val="Ttulo2"/>
        <w:rPr>
          <w:del w:id="2128" w:author="David Recio" w:date="2022-06-23T22:34:00Z"/>
        </w:rPr>
      </w:pPr>
      <w:bookmarkStart w:id="2129" w:name="_Toc106131040"/>
      <w:del w:id="2130" w:author="David Recio" w:date="2022-06-23T22:34:00Z">
        <w:r w:rsidDel="00AE46C5">
          <w:delText>Diagrama de infraestructuras de nivel 2 (si procede)</w:delText>
        </w:r>
        <w:bookmarkEnd w:id="2129"/>
      </w:del>
    </w:p>
    <w:p w14:paraId="1EDBA17B" w14:textId="3470263E" w:rsidR="007543BB" w:rsidRPr="00166464" w:rsidDel="00B42994" w:rsidRDefault="39E28D74" w:rsidP="39E28D74">
      <w:pPr>
        <w:rPr>
          <w:del w:id="2131" w:author="David Recio" w:date="2022-06-24T17:20:00Z"/>
        </w:rPr>
      </w:pPr>
      <w:del w:id="2132" w:author="David Recio" w:date="2022-06-23T22:34:00Z">
        <w:r w:rsidDel="00AE46C5">
          <w:delText xml:space="preserve">Se mostrarán los </w:delText>
        </w:r>
        <w:r w:rsidRPr="39E28D74" w:rsidDel="00AE46C5">
          <w:rPr>
            <w:i/>
            <w:iCs/>
          </w:rPr>
          <w:delText>routers</w:delText>
        </w:r>
        <w:r w:rsidDel="00AE46C5">
          <w:delText xml:space="preserve">, </w:delText>
        </w:r>
        <w:r w:rsidRPr="39E28D74" w:rsidDel="00AE46C5">
          <w:rPr>
            <w:i/>
            <w:iCs/>
          </w:rPr>
          <w:delText>switches</w:delText>
        </w:r>
        <w:r w:rsidDel="00AE46C5">
          <w:delText>, conexiones entre ellos, etc</w:delText>
        </w:r>
        <w:r w:rsidR="00AD1E56" w:rsidDel="00AE46C5">
          <w:delText>étera</w:delText>
        </w:r>
        <w:r w:rsidDel="00AE46C5">
          <w:delText>. Para cada uno de los dispositivos se indicarán sus características técnicas.</w:delText>
        </w:r>
      </w:del>
    </w:p>
    <w:p w14:paraId="3920E950" w14:textId="7DF1552E" w:rsidR="00166464" w:rsidRPr="00166464" w:rsidDel="004777F8" w:rsidRDefault="00372FCD" w:rsidP="00103F22">
      <w:pPr>
        <w:pStyle w:val="Ttulo1"/>
        <w:framePr w:wrap="notBeside"/>
        <w:rPr>
          <w:del w:id="2133" w:author="David Recio" w:date="2022-06-25T01:55:00Z"/>
        </w:rPr>
      </w:pPr>
      <w:del w:id="2134" w:author="David Recio" w:date="2022-06-24T17:20:00Z">
        <w:r w:rsidDel="00B42994">
          <w:delText xml:space="preserve"> </w:delText>
        </w:r>
      </w:del>
      <w:bookmarkStart w:id="2135" w:name="_Toc106131041"/>
      <w:del w:id="2136" w:author="David Recio" w:date="2022-06-25T01:55:00Z">
        <w:r w:rsidR="2947BB09" w:rsidDel="004777F8">
          <w:delText>Construcción</w:delText>
        </w:r>
        <w:bookmarkEnd w:id="2135"/>
      </w:del>
    </w:p>
    <w:p w14:paraId="5933C987" w14:textId="78C1FB71" w:rsidR="00DB2964" w:rsidRPr="00DB2964" w:rsidDel="004777F8" w:rsidRDefault="3473E9D9">
      <w:pPr>
        <w:rPr>
          <w:del w:id="2137" w:author="David Recio" w:date="2022-06-25T01:55:00Z"/>
        </w:rPr>
        <w:pPrChange w:id="2138" w:author="David Recio" w:date="2022-06-23T22:54:00Z">
          <w:pPr>
            <w:pStyle w:val="Ttulo2"/>
          </w:pPr>
        </w:pPrChange>
      </w:pPr>
      <w:bookmarkStart w:id="2139" w:name="_Toc106131042"/>
      <w:del w:id="2140" w:author="David Recio" w:date="2022-06-25T01:46:00Z">
        <w:r w:rsidDel="001D0413">
          <w:delText>Referencia al repositorio de software</w:delText>
        </w:r>
      </w:del>
      <w:bookmarkEnd w:id="2139"/>
    </w:p>
    <w:p w14:paraId="202F9104" w14:textId="7FC78261" w:rsidR="00166464" w:rsidDel="00FC757D" w:rsidRDefault="39E28D74" w:rsidP="39E28D74">
      <w:pPr>
        <w:rPr>
          <w:del w:id="2141" w:author="David Recio" w:date="2022-06-23T22:42:00Z"/>
        </w:rPr>
      </w:pPr>
      <w:del w:id="2142" w:author="David Recio" w:date="2022-06-23T22:42:00Z">
        <w:r w:rsidDel="00FC757D">
          <w:delText>Se indicará la URL del repositorio en que está el software para, si procede, que el tribunal pueda probarlo en sus propias máquinas.</w:delText>
        </w:r>
      </w:del>
    </w:p>
    <w:p w14:paraId="3B88C01E" w14:textId="4B82139A" w:rsidR="00166464" w:rsidRPr="00166464" w:rsidDel="001D0413" w:rsidRDefault="3473E9D9" w:rsidP="39E28D74">
      <w:pPr>
        <w:pStyle w:val="Ttulo2"/>
        <w:rPr>
          <w:del w:id="2143" w:author="David Recio" w:date="2022-06-25T01:45:00Z"/>
        </w:rPr>
      </w:pPr>
      <w:bookmarkStart w:id="2144" w:name="_Toc106131043"/>
      <w:del w:id="2145" w:author="David Recio" w:date="2022-06-25T01:45:00Z">
        <w:r w:rsidDel="001D0413">
          <w:delText>Manuales</w:delText>
        </w:r>
        <w:bookmarkEnd w:id="2144"/>
      </w:del>
    </w:p>
    <w:p w14:paraId="753ABFD7" w14:textId="1CCB231F" w:rsidR="00166464" w:rsidRPr="00166464" w:rsidDel="00FC757D" w:rsidRDefault="39E28D74" w:rsidP="39E28D74">
      <w:pPr>
        <w:rPr>
          <w:del w:id="2146" w:author="David Recio" w:date="2022-06-23T22:45:00Z"/>
        </w:rPr>
        <w:sectPr w:rsidR="00166464" w:rsidRPr="00166464" w:rsidDel="00FC757D" w:rsidSect="00EF1449">
          <w:type w:val="oddPage"/>
          <w:pgSz w:w="11900" w:h="16840" w:code="9"/>
          <w:pgMar w:top="1985" w:right="1701" w:bottom="1418" w:left="1701" w:header="851" w:footer="851" w:gutter="567"/>
          <w:cols w:space="708"/>
          <w:titlePg/>
          <w:docGrid w:linePitch="360"/>
        </w:sectPr>
      </w:pPr>
      <w:del w:id="2147" w:author="David Recio" w:date="2022-06-23T22:45:00Z">
        <w:r w:rsidDel="00FC757D">
          <w:delText>En caso de que no tenga sentido incluir en el fichero README.md del repositorio alguno de los siguientes manuales: instalación, operación o usuario, se incluirá en la memoria del TFG.</w:delText>
        </w:r>
      </w:del>
    </w:p>
    <w:p w14:paraId="3459F3B4" w14:textId="72CA0240" w:rsidR="39E28D74" w:rsidDel="004777F8" w:rsidRDefault="39E28D74">
      <w:pPr>
        <w:rPr>
          <w:del w:id="2148" w:author="David Recio" w:date="2022-06-25T01:55:00Z"/>
        </w:rPr>
        <w:sectPr w:rsidR="39E28D74" w:rsidDel="004777F8"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103F22">
      <w:pPr>
        <w:pStyle w:val="Ttulo1"/>
        <w:framePr w:wrap="notBeside"/>
      </w:pPr>
      <w:r>
        <w:br/>
      </w:r>
      <w:bookmarkStart w:id="2149" w:name="_Toc106131044"/>
      <w:r w:rsidR="502C0D24">
        <w:t>C</w:t>
      </w:r>
      <w:r w:rsidR="71B8698E">
        <w:t>onclusiones y líneas futuras</w:t>
      </w:r>
      <w:bookmarkEnd w:id="2149"/>
    </w:p>
    <w:p w14:paraId="3F628642" w14:textId="6A0780CB" w:rsidR="004777F8" w:rsidRDefault="004777F8">
      <w:pPr>
        <w:pStyle w:val="Ttulo2"/>
        <w:rPr>
          <w:ins w:id="2150" w:author="David Recio" w:date="2022-06-25T01:58:00Z"/>
        </w:rPr>
        <w:pPrChange w:id="2151" w:author="David Recio" w:date="2022-06-25T02:00:00Z">
          <w:pPr/>
        </w:pPrChange>
      </w:pPr>
      <w:ins w:id="2152" w:author="David Recio" w:date="2022-06-25T02:00:00Z">
        <w:r>
          <w:lastRenderedPageBreak/>
          <w:t>Conclusiones</w:t>
        </w:r>
      </w:ins>
    </w:p>
    <w:p w14:paraId="6CC53425" w14:textId="212FBC96" w:rsidR="00141ADF" w:rsidRDefault="00141ADF" w:rsidP="00141ADF">
      <w:pPr>
        <w:rPr>
          <w:ins w:id="2153" w:author="David Recio" w:date="2022-06-23T22:57:00Z"/>
        </w:rPr>
      </w:pPr>
      <w:ins w:id="2154" w:author="David Recio" w:date="2022-06-23T22:57:00Z">
        <w:r>
          <w:t xml:space="preserve">Este TFG parte de la demanda de estudiantes que quieren acceder a las </w:t>
        </w:r>
      </w:ins>
      <w:ins w:id="2155" w:author="David Recio" w:date="2022-06-25T01:58:00Z">
        <w:r w:rsidR="004777F8">
          <w:t>universidades,</w:t>
        </w:r>
      </w:ins>
      <w:ins w:id="2156" w:author="David Recio" w:date="2022-06-23T22:57:00Z">
        <w:r>
          <w:t xml:space="preserve"> pero no tienen suficiente orientación vocacional y de la deserción en el primer año de carrera para ello es una herramienta que facilita la gestión para ver cual la mejor opción de grado.</w:t>
        </w:r>
      </w:ins>
    </w:p>
    <w:p w14:paraId="646E5485" w14:textId="25951BDD" w:rsidR="00141ADF" w:rsidRDefault="00141ADF" w:rsidP="00141ADF">
      <w:pPr>
        <w:rPr>
          <w:ins w:id="2157" w:author="David Recio" w:date="2022-06-23T22:57:00Z"/>
        </w:rPr>
      </w:pPr>
      <w:ins w:id="2158" w:author="David Recio" w:date="2022-06-23T22:57:00Z">
        <w:r>
          <w:t>Para ello, en primer lugar, se realizó un estudio para ver la viabilidad del proyecto y el impacto que tendría en los nuevos ingresos universitarios, con datos estadísticos de los estudiantes del primer año que desertaron de la carrera siendo el factor de escoger el grado equivocado el principal motivo. Por ende, este proyecto  facilita a los estudiantes mediante sus gustos y sus notas académicas ver que carrera les vendría mejor y se les facilitara hacerla.</w:t>
        </w:r>
      </w:ins>
    </w:p>
    <w:p w14:paraId="77AD4D80" w14:textId="77777777" w:rsidR="00141ADF" w:rsidRDefault="00141ADF" w:rsidP="00141ADF">
      <w:pPr>
        <w:rPr>
          <w:ins w:id="2159" w:author="David Recio" w:date="2022-06-23T22:57:00Z"/>
        </w:rPr>
      </w:pPr>
      <w:ins w:id="2160" w:author="David Recio" w:date="2022-06-23T22:57:00Z">
        <w:r>
          <w:t xml:space="preserve">Después, se hizo un análisis de dominio y se vio los requisitos necesarios que debía cumplir la API, se analizaron los formularios principales y necesarios testeados anteriormente y con datos asertivos, para así poder cubrir todas las necesidades del usuario que requiera al ingresar a la API y buscar sus decisiones más asertivas. </w:t>
        </w:r>
      </w:ins>
    </w:p>
    <w:p w14:paraId="4E8329E0" w14:textId="77777777" w:rsidR="00141ADF" w:rsidRDefault="00141ADF" w:rsidP="00141ADF">
      <w:pPr>
        <w:rPr>
          <w:ins w:id="2161" w:author="David Recio" w:date="2022-06-23T22:57:00Z"/>
        </w:rPr>
      </w:pPr>
      <w:ins w:id="2162" w:author="David Recio" w:date="2022-06-23T22:57:00Z">
        <w:r>
          <w:t>Para la realización del proyecto se escogió por desarrollar un servicio Web RESTful ya que es un sistema de fácil manejo de los recursos remotos y es óptimamente eficiente en su uso. Fue la mejor opción ya que permite una buena portabilidad entre distintas plataformas y escalar aplicaciones sin mucha complejidad en los desarrolladores.</w:t>
        </w:r>
      </w:ins>
    </w:p>
    <w:p w14:paraId="18EA5251" w14:textId="1BEC0E37" w:rsidR="00141ADF" w:rsidRDefault="00141ADF" w:rsidP="00141ADF">
      <w:pPr>
        <w:rPr>
          <w:ins w:id="2163" w:author="David Recio" w:date="2022-06-23T22:57:00Z"/>
        </w:rPr>
      </w:pPr>
      <w:ins w:id="2164" w:author="David Recio" w:date="2022-06-23T22:57:00Z">
        <w:r>
          <w:t xml:space="preserve">La parte de la lógica de la aplicación se </w:t>
        </w:r>
      </w:ins>
      <w:ins w:id="2165" w:author="David Recio" w:date="2022-06-25T01:58:00Z">
        <w:r w:rsidR="004777F8">
          <w:t>realizó</w:t>
        </w:r>
      </w:ins>
      <w:ins w:id="2166" w:author="David Recio" w:date="2022-06-23T22:57:00Z">
        <w:r>
          <w:t xml:space="preserve"> por medio de Play Framework, ya que esta permite trabajar sobre una estructura que ayuda a simplificar la creación y la ejecución de APIs en el servicio Web.</w:t>
        </w:r>
      </w:ins>
    </w:p>
    <w:p w14:paraId="70649C07" w14:textId="77777777" w:rsidR="00141ADF" w:rsidRDefault="00141ADF" w:rsidP="00141ADF">
      <w:pPr>
        <w:rPr>
          <w:ins w:id="2167" w:author="David Recio" w:date="2022-06-23T22:57:00Z"/>
        </w:rPr>
      </w:pPr>
      <w:ins w:id="2168" w:author="David Recio" w:date="2022-06-23T22:57:00Z">
        <w:r>
          <w:t>Se utilizó una BD para el almacenamiento de todos los registros y datos relacionados con los formularios. La implementación del proyecto se hizo a través de MySQL, más detallado en el capítulo 5.</w:t>
        </w:r>
      </w:ins>
    </w:p>
    <w:p w14:paraId="5EC2B7FF" w14:textId="77777777" w:rsidR="00141ADF" w:rsidRDefault="00141ADF" w:rsidP="00141ADF">
      <w:pPr>
        <w:rPr>
          <w:ins w:id="2169" w:author="David Recio" w:date="2022-06-23T22:57:00Z"/>
        </w:rPr>
      </w:pPr>
      <w:ins w:id="2170" w:author="David Recio" w:date="2022-06-23T22:57:00Z">
        <w:r>
          <w:lastRenderedPageBreak/>
          <w:t>El correcto funcionamiento del Servicio Web que fue creado se probó mediante Postman, ya que es una herramienta que consumen muy pocos recursos y nos permite probar los métodos utilizados para este Servicio Web como GET, POST, DELATE y PATCH.</w:t>
        </w:r>
      </w:ins>
    </w:p>
    <w:p w14:paraId="500D5676" w14:textId="5C147763" w:rsidR="00141ADF" w:rsidRDefault="00141ADF" w:rsidP="00141ADF">
      <w:pPr>
        <w:rPr>
          <w:ins w:id="2171" w:author="David Recio" w:date="2022-06-25T02:00:00Z"/>
        </w:rPr>
      </w:pPr>
      <w:ins w:id="2172" w:author="David Recio" w:date="2022-06-23T22:57:00Z">
        <w:r>
          <w:t xml:space="preserve"> Durante el desarrollo del proyecto se dificultó por varios problemas tal como la conexión inicial a la base de datos a través de los drives que ofrece Framework.</w:t>
        </w:r>
      </w:ins>
    </w:p>
    <w:p w14:paraId="31743481" w14:textId="77777777" w:rsidR="004777F8" w:rsidRDefault="004777F8" w:rsidP="004777F8">
      <w:pPr>
        <w:rPr>
          <w:moveTo w:id="2173" w:author="David Recio" w:date="2022-06-25T02:00:00Z"/>
        </w:rPr>
        <w:sectPr w:rsidR="004777F8" w:rsidSect="00EF1449">
          <w:type w:val="oddPage"/>
          <w:pgSz w:w="11900" w:h="16840" w:code="9"/>
          <w:pgMar w:top="1985" w:right="1701" w:bottom="1418" w:left="1701" w:header="851" w:footer="851" w:gutter="567"/>
          <w:cols w:space="708"/>
          <w:titlePg/>
          <w:docGrid w:linePitch="360"/>
        </w:sectPr>
      </w:pPr>
      <w:moveToRangeStart w:id="2174" w:author="David Recio" w:date="2022-06-25T02:00:00Z" w:name="move107014873"/>
      <w:moveTo w:id="2175" w:author="David Recio" w:date="2022-06-25T02:00:00Z">
        <w:r>
          <w:t>En resumen, este programa se ha creado con el propósito de utilizarse como una herramienta útil para la elección de la carrera antes de comenzar el primer año, pero sin perder de vista una estructura modular y multiplataforma, con la intención de llegar al mayor número de clientes, y con la finalidad de seguir creciendo con ellos y buscando nuevas mejoras</w:t>
        </w:r>
        <w:del w:id="2176" w:author="David Recio" w:date="2022-06-25T02:01:00Z">
          <w:r w:rsidDel="004777F8">
            <w:delText>.</w:delText>
          </w:r>
        </w:del>
      </w:moveTo>
    </w:p>
    <w:moveToRangeEnd w:id="2174"/>
    <w:p w14:paraId="1835076E" w14:textId="77777777" w:rsidR="004777F8" w:rsidRDefault="004777F8" w:rsidP="00141ADF">
      <w:pPr>
        <w:rPr>
          <w:ins w:id="2177" w:author="David Recio" w:date="2022-06-25T01:59:00Z"/>
        </w:rPr>
      </w:pPr>
    </w:p>
    <w:p w14:paraId="6F7B16EC" w14:textId="7ACDF44C" w:rsidR="004777F8" w:rsidRDefault="004777F8">
      <w:pPr>
        <w:pStyle w:val="Ttulo2"/>
        <w:rPr>
          <w:ins w:id="2178" w:author="David Recio" w:date="2022-06-23T22:57:00Z"/>
        </w:rPr>
        <w:pPrChange w:id="2179" w:author="David Recio" w:date="2022-06-25T02:00:00Z">
          <w:pPr/>
        </w:pPrChange>
      </w:pPr>
      <w:ins w:id="2180" w:author="David Recio" w:date="2022-06-25T01:59:00Z">
        <w:r>
          <w:t>L</w:t>
        </w:r>
      </w:ins>
      <w:ins w:id="2181" w:author="David Recio" w:date="2022-06-25T02:00:00Z">
        <w:r>
          <w:t>í</w:t>
        </w:r>
      </w:ins>
      <w:ins w:id="2182" w:author="David Recio" w:date="2022-06-25T01:59:00Z">
        <w:r>
          <w:t>neas futuras</w:t>
        </w:r>
      </w:ins>
    </w:p>
    <w:p w14:paraId="5FEA295B" w14:textId="2886A24E" w:rsidR="00B827FA" w:rsidRDefault="001E54BF" w:rsidP="00C73DFD">
      <w:r>
        <w:t>En un futuro</w:t>
      </w:r>
      <w:r w:rsidR="00AD1E56">
        <w:t>, este programa</w:t>
      </w:r>
      <w:r>
        <w:t xml:space="preserve"> puede llegar a implementar</w:t>
      </w:r>
      <w:r w:rsidR="00AD1E56">
        <w:t>se</w:t>
      </w:r>
      <w:r>
        <w:t xml:space="preserve"> en un servidor de la universidad</w:t>
      </w:r>
      <w:r w:rsidR="00AD1E56">
        <w:t>, utilizando sus propios</w:t>
      </w:r>
      <w:r>
        <w:t xml:space="preserve"> formularios espec</w:t>
      </w:r>
      <w:r w:rsidR="00AD1E56">
        <w:t xml:space="preserve">íficos. </w:t>
      </w:r>
      <w:r>
        <w:t xml:space="preserve"> </w:t>
      </w:r>
      <w:r w:rsidR="00AD1E56">
        <w:t>La universidad se haría</w:t>
      </w:r>
      <w:r>
        <w:t xml:space="preserve"> cargo de la seguridad y disponibilidad de la </w:t>
      </w:r>
      <w:r w:rsidR="00AD1E56">
        <w:t>API</w:t>
      </w:r>
      <w:r>
        <w:t>, mientras que yo s</w:t>
      </w:r>
      <w:r w:rsidR="00AD1E56">
        <w:t>ó</w:t>
      </w:r>
      <w:r>
        <w:t>lo me debería encargar del mantenimiento</w:t>
      </w:r>
      <w:r w:rsidR="00AD4250">
        <w:t xml:space="preserve"> </w:t>
      </w:r>
      <w:r>
        <w:t>y soporte</w:t>
      </w:r>
      <w:r w:rsidR="00AD1E56">
        <w:t>,</w:t>
      </w:r>
      <w:r>
        <w:t xml:space="preserve"> en caso de introducir nuevas funcionalidades</w:t>
      </w:r>
      <w:r w:rsidR="00AD1E56">
        <w:t>. Otra opción sería im</w:t>
      </w:r>
      <w:r>
        <w:t xml:space="preserve">plementar el </w:t>
      </w:r>
      <w:r w:rsidR="00AD1E56">
        <w:t>programa</w:t>
      </w:r>
      <w:r>
        <w:t xml:space="preserve"> dentro de un contenedor </w:t>
      </w:r>
      <w:r w:rsidR="00AD1E56">
        <w:t>Docker,</w:t>
      </w:r>
      <w:r>
        <w:t xml:space="preserve"> simplificando la instalación y el mantenimient</w:t>
      </w:r>
      <w:r w:rsidR="00FE3CE6">
        <w:t>o</w:t>
      </w:r>
      <w:r w:rsidR="00AD4250">
        <w:t xml:space="preserve">, </w:t>
      </w:r>
      <w:r w:rsidR="00AD1E56">
        <w:t>para adaptarse</w:t>
      </w:r>
      <w:r>
        <w:t xml:space="preserve"> a cualquier entorno en la </w:t>
      </w:r>
      <w:r w:rsidR="00B827FA">
        <w:t>nube</w:t>
      </w:r>
      <w:r w:rsidR="00AD1E56">
        <w:t>,</w:t>
      </w:r>
      <w:r>
        <w:t xml:space="preserve"> como</w:t>
      </w:r>
      <w:r w:rsidR="00B827FA">
        <w:t xml:space="preserve"> los que ofrece</w:t>
      </w:r>
      <w:r>
        <w:t xml:space="preserve"> </w:t>
      </w:r>
      <w:r w:rsidR="00B827FA">
        <w:t>Amazon</w:t>
      </w:r>
      <w:r>
        <w:t xml:space="preserve"> </w:t>
      </w:r>
      <w:r w:rsidR="00AD1E56">
        <w:t>W</w:t>
      </w:r>
      <w:r>
        <w:t xml:space="preserve">eb </w:t>
      </w:r>
      <w:r w:rsidR="00B827FA">
        <w:t>Service o cualquier entorno propio,</w:t>
      </w:r>
      <w:r w:rsidR="00AD1E56">
        <w:t xml:space="preserve"> por tanto,</w:t>
      </w:r>
      <w:r w:rsidR="00B827FA">
        <w:t xml:space="preserve"> de esa manera la aplicación no quedaría ligada a un solo cliente.</w:t>
      </w:r>
    </w:p>
    <w:p w14:paraId="0E864E06" w14:textId="7E0D3CC4" w:rsidR="008F64E9" w:rsidRDefault="00B827FA" w:rsidP="00C73DFD">
      <w:pPr>
        <w:rPr>
          <w:ins w:id="2183" w:author="David Recio" w:date="2022-06-25T02:12:00Z"/>
        </w:rPr>
      </w:pPr>
      <w:r>
        <w:t xml:space="preserve">Respecto a funcionalidades nuevas, se podría </w:t>
      </w:r>
      <w:r w:rsidR="00AD1E56">
        <w:t>hacer hincapié</w:t>
      </w:r>
      <w:r>
        <w:t xml:space="preserve"> en nuevas áreas del estudiante, no </w:t>
      </w:r>
      <w:r w:rsidR="00AD1E56">
        <w:t>únicamente centrado en</w:t>
      </w:r>
      <w:r>
        <w:t xml:space="preserve"> </w:t>
      </w:r>
      <w:r w:rsidR="00AD1E56">
        <w:t>la elección de una carrera. Podrían analizarse otras vías, como</w:t>
      </w:r>
      <w:r>
        <w:t xml:space="preserve"> la parte económica</w:t>
      </w:r>
      <w:r w:rsidR="00AD1E56">
        <w:t xml:space="preserve"> (para aquellos que viven en residencias de estudiantes)</w:t>
      </w:r>
      <w:r>
        <w:t>, o</w:t>
      </w:r>
      <w:r w:rsidR="00AD1E56">
        <w:t xml:space="preserve"> incluso</w:t>
      </w:r>
      <w:r>
        <w:t xml:space="preserve"> fomentar la enseñanza</w:t>
      </w:r>
      <w:r w:rsidR="00AD1E56">
        <w:t>,</w:t>
      </w:r>
      <w:r>
        <w:t xml:space="preserve"> mediante tutorías entre estudiantes</w:t>
      </w:r>
      <w:r w:rsidR="00AD1E56">
        <w:t xml:space="preserve"> o </w:t>
      </w:r>
      <w:r>
        <w:t>cursos de apoyo.</w:t>
      </w:r>
    </w:p>
    <w:p w14:paraId="5CE11826" w14:textId="6FF8BE19" w:rsidR="00807CAA" w:rsidRDefault="00807CAA" w:rsidP="00C73DFD">
      <w:pPr>
        <w:rPr>
          <w:ins w:id="2184" w:author="David Recio" w:date="2022-06-25T02:12:00Z"/>
        </w:rPr>
      </w:pPr>
    </w:p>
    <w:p w14:paraId="34A1C848" w14:textId="6C48CC8D" w:rsidR="00807CAA" w:rsidRDefault="00807CAA" w:rsidP="00C73DFD">
      <w:pPr>
        <w:rPr>
          <w:ins w:id="2185" w:author="David Recio" w:date="2022-06-25T02:12:00Z"/>
        </w:rPr>
      </w:pPr>
    </w:p>
    <w:p w14:paraId="3FDC30B0" w14:textId="2E1D1490" w:rsidR="00807CAA" w:rsidRDefault="00807CAA" w:rsidP="00C73DFD">
      <w:pPr>
        <w:rPr>
          <w:ins w:id="2186" w:author="David Recio" w:date="2022-06-25T02:12:00Z"/>
        </w:rPr>
      </w:pPr>
    </w:p>
    <w:p w14:paraId="2CAAB3CD" w14:textId="5F32EF7B" w:rsidR="00807CAA" w:rsidRDefault="00807CAA" w:rsidP="00C73DFD">
      <w:pPr>
        <w:rPr>
          <w:ins w:id="2187" w:author="David Recio" w:date="2022-06-25T02:12:00Z"/>
        </w:rPr>
      </w:pPr>
    </w:p>
    <w:p w14:paraId="401A2EDB" w14:textId="626EB983" w:rsidR="00807CAA" w:rsidRDefault="00807CAA" w:rsidP="00C73DFD">
      <w:pPr>
        <w:rPr>
          <w:ins w:id="2188" w:author="David Recio" w:date="2022-06-25T02:12:00Z"/>
        </w:rPr>
      </w:pPr>
    </w:p>
    <w:p w14:paraId="4CCFB36D" w14:textId="77777777" w:rsidR="00807CAA" w:rsidRDefault="00807CAA" w:rsidP="00C73DFD">
      <w:pPr>
        <w:rPr>
          <w:ins w:id="2189" w:author="David Recio" w:date="2022-06-25T02:01:00Z"/>
        </w:rPr>
      </w:pPr>
    </w:p>
    <w:p w14:paraId="7418954E" w14:textId="05C807E4" w:rsidR="004777F8" w:rsidRPr="004777F8" w:rsidRDefault="004777F8">
      <w:pPr>
        <w:pStyle w:val="Ttulo2"/>
        <w:rPr>
          <w:ins w:id="2190" w:author="David Recio" w:date="2022-06-25T02:02:00Z"/>
          <w:rFonts w:cstheme="minorHAnsi"/>
          <w:b w:val="0"/>
          <w:rPrChange w:id="2191" w:author="David Recio" w:date="2022-06-25T02:03:00Z">
            <w:rPr>
              <w:ins w:id="2192" w:author="David Recio" w:date="2022-06-25T02:02:00Z"/>
              <w:b/>
            </w:rPr>
          </w:rPrChange>
        </w:rPr>
        <w:pPrChange w:id="2193" w:author="David Recio" w:date="2022-06-25T02:02:00Z">
          <w:pPr/>
        </w:pPrChange>
      </w:pPr>
      <w:ins w:id="2194" w:author="David Recio" w:date="2022-06-25T02:02:00Z">
        <w:r w:rsidRPr="004777F8">
          <w:rPr>
            <w:rFonts w:asciiTheme="minorHAnsi" w:hAnsiTheme="minorHAnsi" w:cstheme="minorHAnsi"/>
            <w:rPrChange w:id="2195" w:author="David Recio" w:date="2022-06-25T02:03:00Z">
              <w:rPr/>
            </w:rPrChange>
          </w:rPr>
          <w:lastRenderedPageBreak/>
          <w:t>Cumplimiento de objetivos</w:t>
        </w:r>
      </w:ins>
    </w:p>
    <w:p w14:paraId="27432D67" w14:textId="69CF48A9" w:rsidR="00006946" w:rsidRDefault="00006946" w:rsidP="00C73DFD">
      <w:pPr>
        <w:rPr>
          <w:ins w:id="2196" w:author="David Recio" w:date="2022-06-25T02:09:00Z"/>
        </w:rPr>
      </w:pPr>
      <w:ins w:id="2197" w:author="David Recio" w:date="2022-06-25T02:06:00Z">
        <w:r>
          <w:t xml:space="preserve">El proyecto tiene como finalidad cumplir los objetivos </w:t>
        </w:r>
      </w:ins>
      <w:ins w:id="2198" w:author="David Recio" w:date="2022-06-25T02:07:00Z">
        <w:r>
          <w:t xml:space="preserve">planteados anteriormente, los cuales volveremos a </w:t>
        </w:r>
      </w:ins>
      <w:ins w:id="2199" w:author="David Recio" w:date="2022-06-25T02:08:00Z">
        <w:r>
          <w:t>mostrar</w:t>
        </w:r>
      </w:ins>
      <w:ins w:id="2200" w:author="David Recio" w:date="2022-06-25T02:07:00Z">
        <w:r>
          <w:t xml:space="preserve"> en este apartado, junto con los requisitos asociados a ellos</w:t>
        </w:r>
      </w:ins>
      <w:ins w:id="2201" w:author="David Recio" w:date="2022-06-25T02:08:00Z">
        <w:r>
          <w:t>:</w:t>
        </w:r>
      </w:ins>
    </w:p>
    <w:p w14:paraId="50235BD4" w14:textId="725E46F4" w:rsidR="00807CAA" w:rsidRDefault="00807CAA" w:rsidP="00C73DFD">
      <w:pPr>
        <w:rPr>
          <w:ins w:id="2202" w:author="David Recio" w:date="2022-06-25T02:11:00Z"/>
        </w:rPr>
      </w:pPr>
      <w:ins w:id="2203" w:author="David Recio" w:date="2022-06-25T02:09:00Z">
        <w:r w:rsidRPr="00807CAA">
          <w:rPr>
            <w:b/>
            <w:bCs/>
            <w:rPrChange w:id="2204" w:author="David Recio" w:date="2022-06-25T02:10:00Z">
              <w:rPr/>
            </w:rPrChange>
          </w:rPr>
          <w:t>Objetivo 1:</w:t>
        </w:r>
        <w:r w:rsidRPr="00807CAA">
          <w:t xml:space="preserve"> El sistema será capaz de realizar una valoración de las aptitudes del estudiante, y de su concentración mediante el análisis de los resultados de unos formularios estandarizados, para realizar recomendaciones sobre la elección de la titulación.</w:t>
        </w:r>
      </w:ins>
    </w:p>
    <w:p w14:paraId="25D4E1FF" w14:textId="722F7EED" w:rsidR="00807CAA" w:rsidRDefault="00807CAA" w:rsidP="00C73DFD">
      <w:pPr>
        <w:rPr>
          <w:ins w:id="2205" w:author="David Recio" w:date="2022-06-25T02:11:00Z"/>
        </w:rPr>
      </w:pPr>
      <w:ins w:id="2206" w:author="David Recio" w:date="2022-06-25T02:11:00Z">
        <w:r>
          <w:t>Requisitos asociados:</w:t>
        </w:r>
      </w:ins>
    </w:p>
    <w:p w14:paraId="71D4E778" w14:textId="0C9B1066" w:rsidR="00807CAA" w:rsidRPr="00FB3377" w:rsidRDefault="00807CAA" w:rsidP="00807CAA">
      <w:pPr>
        <w:pStyle w:val="Ttulo3"/>
        <w:numPr>
          <w:ilvl w:val="0"/>
          <w:numId w:val="5"/>
        </w:numPr>
        <w:rPr>
          <w:ins w:id="2207" w:author="David Recio" w:date="2022-06-25T02:12:00Z"/>
          <w:rFonts w:asciiTheme="minorHAnsi" w:hAnsiTheme="minorHAnsi" w:cstheme="minorHAnsi"/>
          <w:b w:val="0"/>
          <w:bCs/>
          <w:i/>
          <w:iCs/>
          <w:sz w:val="24"/>
        </w:rPr>
      </w:pPr>
      <w:ins w:id="2208" w:author="David Recio" w:date="2022-06-25T02:12:00Z">
        <w:r w:rsidRPr="00FB3377">
          <w:rPr>
            <w:rFonts w:asciiTheme="minorHAnsi" w:hAnsiTheme="minorHAnsi" w:cstheme="minorHAnsi"/>
            <w:b w:val="0"/>
            <w:bCs/>
            <w:i/>
            <w:iCs/>
            <w:sz w:val="24"/>
          </w:rPr>
          <w:t>Requisitos funcionales</w:t>
        </w:r>
      </w:ins>
      <w:ins w:id="2209" w:author="David Recio" w:date="2022-06-25T02:13:00Z">
        <w:r>
          <w:rPr>
            <w:rFonts w:asciiTheme="minorHAnsi" w:hAnsiTheme="minorHAnsi" w:cstheme="minorHAnsi"/>
            <w:b w:val="0"/>
            <w:bCs/>
            <w:i/>
            <w:iCs/>
            <w:sz w:val="24"/>
          </w:rPr>
          <w:t>:</w:t>
        </w:r>
      </w:ins>
    </w:p>
    <w:p w14:paraId="77B67EDB" w14:textId="77777777" w:rsidR="00807CAA" w:rsidRDefault="00807CAA">
      <w:pPr>
        <w:pStyle w:val="Prrafodelista"/>
        <w:numPr>
          <w:ilvl w:val="0"/>
          <w:numId w:val="42"/>
        </w:numPr>
        <w:rPr>
          <w:ins w:id="2210" w:author="David Recio" w:date="2022-06-25T02:12:00Z"/>
        </w:rPr>
        <w:pPrChange w:id="2211" w:author="David Recio" w:date="2022-06-25T02:12:00Z">
          <w:pPr>
            <w:pStyle w:val="Prrafodelista"/>
            <w:numPr>
              <w:numId w:val="5"/>
            </w:numPr>
            <w:ind w:hanging="360"/>
          </w:pPr>
        </w:pPrChange>
      </w:pPr>
      <w:ins w:id="2212" w:author="David Recio" w:date="2022-06-25T02:12:00Z">
        <w:r>
          <w:t>El sistema permitirá registrarse mediante un usuario y contraseña.</w:t>
        </w:r>
      </w:ins>
    </w:p>
    <w:p w14:paraId="2F2D9D75" w14:textId="77777777" w:rsidR="00807CAA" w:rsidRDefault="00807CAA">
      <w:pPr>
        <w:pStyle w:val="Prrafodelista"/>
        <w:numPr>
          <w:ilvl w:val="0"/>
          <w:numId w:val="42"/>
        </w:numPr>
        <w:rPr>
          <w:ins w:id="2213" w:author="David Recio" w:date="2022-06-25T02:12:00Z"/>
        </w:rPr>
        <w:pPrChange w:id="2214" w:author="David Recio" w:date="2022-06-25T02:12:00Z">
          <w:pPr>
            <w:pStyle w:val="Prrafodelista"/>
            <w:numPr>
              <w:numId w:val="5"/>
            </w:numPr>
            <w:ind w:hanging="360"/>
          </w:pPr>
        </w:pPrChange>
      </w:pPr>
      <w:ins w:id="2215" w:author="David Recio" w:date="2022-06-25T02:12:00Z">
        <w:r>
          <w:t>Debe medir las aptitudes mediante un formulario estandarizado.</w:t>
        </w:r>
      </w:ins>
    </w:p>
    <w:p w14:paraId="03FE5BC3" w14:textId="563F6342" w:rsidR="00807CAA" w:rsidRDefault="00807CAA" w:rsidP="00807CAA">
      <w:pPr>
        <w:pStyle w:val="Prrafodelista"/>
        <w:numPr>
          <w:ilvl w:val="0"/>
          <w:numId w:val="42"/>
        </w:numPr>
        <w:rPr>
          <w:ins w:id="2216" w:author="David Recio" w:date="2022-06-25T03:09:00Z"/>
        </w:rPr>
      </w:pPr>
      <w:ins w:id="2217" w:author="David Recio" w:date="2022-06-25T02:12:00Z">
        <w:r>
          <w:t>Debe medir la concentración con un formulario estandarizado.</w:t>
        </w:r>
      </w:ins>
    </w:p>
    <w:p w14:paraId="7EB8AC67" w14:textId="2F198CC0" w:rsidR="006914A6" w:rsidRDefault="006914A6" w:rsidP="006914A6">
      <w:pPr>
        <w:pStyle w:val="Ttulo3"/>
        <w:numPr>
          <w:ilvl w:val="0"/>
          <w:numId w:val="5"/>
        </w:numPr>
        <w:rPr>
          <w:ins w:id="2218" w:author="David Recio" w:date="2022-06-25T03:10:00Z"/>
          <w:rFonts w:asciiTheme="minorHAnsi" w:hAnsiTheme="minorHAnsi" w:cstheme="minorHAnsi"/>
          <w:b w:val="0"/>
          <w:bCs/>
          <w:i/>
          <w:iCs/>
          <w:sz w:val="24"/>
        </w:rPr>
      </w:pPr>
      <w:ins w:id="2219" w:author="David Recio" w:date="2022-06-25T03:10:00Z">
        <w:r w:rsidRPr="00FB3377">
          <w:rPr>
            <w:rFonts w:asciiTheme="minorHAnsi" w:hAnsiTheme="minorHAnsi" w:cstheme="minorHAnsi"/>
            <w:b w:val="0"/>
            <w:bCs/>
            <w:i/>
            <w:iCs/>
            <w:sz w:val="24"/>
          </w:rPr>
          <w:t xml:space="preserve">Requisitos </w:t>
        </w:r>
        <w:r>
          <w:rPr>
            <w:rFonts w:asciiTheme="minorHAnsi" w:hAnsiTheme="minorHAnsi" w:cstheme="minorHAnsi"/>
            <w:b w:val="0"/>
            <w:bCs/>
            <w:i/>
            <w:iCs/>
            <w:sz w:val="24"/>
          </w:rPr>
          <w:t xml:space="preserve">no </w:t>
        </w:r>
        <w:r w:rsidRPr="00FB3377">
          <w:rPr>
            <w:rFonts w:asciiTheme="minorHAnsi" w:hAnsiTheme="minorHAnsi" w:cstheme="minorHAnsi"/>
            <w:b w:val="0"/>
            <w:bCs/>
            <w:i/>
            <w:iCs/>
            <w:sz w:val="24"/>
          </w:rPr>
          <w:t>funcionales</w:t>
        </w:r>
        <w:r>
          <w:rPr>
            <w:rFonts w:asciiTheme="minorHAnsi" w:hAnsiTheme="minorHAnsi" w:cstheme="minorHAnsi"/>
            <w:b w:val="0"/>
            <w:bCs/>
            <w:i/>
            <w:iCs/>
            <w:sz w:val="24"/>
          </w:rPr>
          <w:t>:</w:t>
        </w:r>
      </w:ins>
    </w:p>
    <w:p w14:paraId="58CFBBB5" w14:textId="363A028B" w:rsidR="006914A6" w:rsidRDefault="006914A6">
      <w:pPr>
        <w:pStyle w:val="Prrafodelista"/>
        <w:numPr>
          <w:ilvl w:val="0"/>
          <w:numId w:val="43"/>
        </w:numPr>
        <w:ind w:left="993"/>
        <w:rPr>
          <w:ins w:id="2220" w:author="David Recio" w:date="2022-06-25T02:12:00Z"/>
        </w:rPr>
        <w:pPrChange w:id="2221" w:author="David Recio" w:date="2022-06-25T03:09:00Z">
          <w:pPr>
            <w:pStyle w:val="Prrafodelista"/>
            <w:numPr>
              <w:numId w:val="5"/>
            </w:numPr>
            <w:ind w:hanging="360"/>
          </w:pPr>
        </w:pPrChange>
      </w:pPr>
      <w:ins w:id="2222" w:author="David Recio" w:date="2022-06-25T03:10:00Z">
        <w:r w:rsidRPr="006914A6">
          <w:t>Los formularios deben estar estandarizados y con una base probada para aumentar su probabilidad de éxito.</w:t>
        </w:r>
      </w:ins>
    </w:p>
    <w:p w14:paraId="2795101B" w14:textId="5B3CB93B" w:rsidR="00762F2D" w:rsidRDefault="00762F2D" w:rsidP="00C73DFD">
      <w:pPr>
        <w:rPr>
          <w:ins w:id="2223" w:author="David Recio" w:date="2022-06-25T02:45:00Z"/>
        </w:rPr>
      </w:pPr>
      <w:ins w:id="2224" w:author="David Recio" w:date="2022-06-25T02:36:00Z">
        <w:r>
          <w:t>Pri</w:t>
        </w:r>
      </w:ins>
      <w:ins w:id="2225" w:author="David Recio" w:date="2022-06-25T02:37:00Z">
        <w:r w:rsidR="00BD7BD7">
          <w:t xml:space="preserve">mero, es necesario que el usuario se registre </w:t>
        </w:r>
      </w:ins>
      <w:ins w:id="2226" w:author="David Recio" w:date="2022-06-25T02:38:00Z">
        <w:r w:rsidR="00BD7BD7">
          <w:t xml:space="preserve">para </w:t>
        </w:r>
      </w:ins>
      <w:ins w:id="2227" w:author="David Recio" w:date="2022-06-25T02:40:00Z">
        <w:r w:rsidR="00BD7BD7">
          <w:t xml:space="preserve">poder crear un perfil al que se asociar </w:t>
        </w:r>
      </w:ins>
      <w:ins w:id="2228" w:author="David Recio" w:date="2022-06-25T02:41:00Z">
        <w:r w:rsidR="00BD7BD7">
          <w:t xml:space="preserve">los datos que requiere la </w:t>
        </w:r>
      </w:ins>
      <w:ins w:id="2229" w:author="David Recio" w:date="2022-06-25T02:42:00Z">
        <w:r w:rsidR="00BD7BD7">
          <w:t>API para su correcto funcio</w:t>
        </w:r>
      </w:ins>
      <w:ins w:id="2230" w:author="David Recio" w:date="2022-06-25T02:43:00Z">
        <w:r w:rsidR="0072240D">
          <w:t>namiento, para ello se cre</w:t>
        </w:r>
      </w:ins>
      <w:ins w:id="2231" w:author="David Recio" w:date="2022-06-25T02:44:00Z">
        <w:r w:rsidR="0072240D">
          <w:t xml:space="preserve">ó el recurso </w:t>
        </w:r>
      </w:ins>
      <w:ins w:id="2232" w:author="David Recio" w:date="2022-06-25T02:45:00Z">
        <w:r w:rsidR="0072240D">
          <w:t>“</w:t>
        </w:r>
      </w:ins>
      <w:ins w:id="2233" w:author="David Recio" w:date="2022-06-25T02:44:00Z">
        <w:r w:rsidR="0072240D">
          <w:t>usuario</w:t>
        </w:r>
      </w:ins>
      <w:ins w:id="2234" w:author="David Recio" w:date="2022-06-25T02:45:00Z">
        <w:r w:rsidR="0072240D">
          <w:t>”</w:t>
        </w:r>
      </w:ins>
      <w:ins w:id="2235" w:author="David Recio" w:date="2022-06-25T02:44:00Z">
        <w:r w:rsidR="0072240D">
          <w:t xml:space="preserve"> el cual recoge el usuari</w:t>
        </w:r>
      </w:ins>
      <w:ins w:id="2236" w:author="David Recio" w:date="2022-06-25T02:45:00Z">
        <w:r w:rsidR="0072240D">
          <w:t>o y la contraseña para identificarle.</w:t>
        </w:r>
      </w:ins>
    </w:p>
    <w:p w14:paraId="195F81DC" w14:textId="444C9FBA" w:rsidR="0072240D" w:rsidRPr="00762F2D" w:rsidRDefault="0072240D" w:rsidP="0072240D">
      <w:pPr>
        <w:rPr>
          <w:ins w:id="2237" w:author="David Recio" w:date="2022-06-25T02:46:00Z"/>
        </w:rPr>
      </w:pPr>
      <w:ins w:id="2238" w:author="David Recio" w:date="2022-06-25T02:45:00Z">
        <w:r>
          <w:t xml:space="preserve">Por </w:t>
        </w:r>
      </w:ins>
      <w:ins w:id="2239" w:author="David Recio" w:date="2022-06-25T02:46:00Z">
        <w:r>
          <w:t xml:space="preserve">otro lado, como ya se explicó en el punto de  </w:t>
        </w:r>
        <w:r w:rsidRPr="00FA78EB">
          <w:rPr>
            <w:b/>
            <w:bCs/>
            <w:i/>
            <w:iCs/>
          </w:rPr>
          <w:fldChar w:fldCharType="begin"/>
        </w:r>
        <w:r w:rsidRPr="00FA78EB">
          <w:rPr>
            <w:b/>
            <w:bCs/>
            <w:i/>
            <w:iCs/>
          </w:rPr>
          <w:instrText xml:space="preserve"> REF _Ref107016964 \h  \* MERGEFORMAT </w:instrText>
        </w:r>
      </w:ins>
      <w:r w:rsidRPr="00FA78EB">
        <w:rPr>
          <w:b/>
          <w:bCs/>
          <w:i/>
          <w:iCs/>
        </w:rPr>
      </w:r>
      <w:ins w:id="2240" w:author="David Recio" w:date="2022-06-25T02:46:00Z">
        <w:r w:rsidRPr="00FA78EB">
          <w:rPr>
            <w:b/>
            <w:bCs/>
            <w:i/>
            <w:iCs/>
          </w:rPr>
          <w:fldChar w:fldCharType="separate"/>
        </w:r>
        <w:r w:rsidRPr="00FA78EB">
          <w:rPr>
            <w:b/>
            <w:bCs/>
            <w:i/>
            <w:iCs/>
          </w:rPr>
          <w:t>Análisis de dominio</w:t>
        </w:r>
        <w:r w:rsidRPr="00FA78EB">
          <w:rPr>
            <w:b/>
            <w:bCs/>
            <w:i/>
            <w:iCs/>
          </w:rPr>
          <w:fldChar w:fldCharType="end"/>
        </w:r>
        <w:r>
          <w:rPr>
            <w:b/>
            <w:bCs/>
            <w:i/>
            <w:iCs/>
          </w:rPr>
          <w:t xml:space="preserve"> </w:t>
        </w:r>
        <w:r>
          <w:t xml:space="preserve">los test son </w:t>
        </w:r>
      </w:ins>
      <w:ins w:id="2241" w:author="David Recio" w:date="2022-06-25T02:48:00Z">
        <w:r w:rsidR="000251C7">
          <w:t>estandarizados</w:t>
        </w:r>
      </w:ins>
      <w:ins w:id="2242" w:author="David Recio" w:date="2022-06-25T02:46:00Z">
        <w:r>
          <w:t xml:space="preserve"> y probados, se encuentran asociados al recurso </w:t>
        </w:r>
      </w:ins>
      <w:ins w:id="2243" w:author="David Recio" w:date="2022-06-25T02:48:00Z">
        <w:r w:rsidR="000251C7">
          <w:t>“formulario” el cual gestionara tanto las preguntas como las respuestas del mismo.</w:t>
        </w:r>
      </w:ins>
    </w:p>
    <w:p w14:paraId="4E7F19BA" w14:textId="00059C68" w:rsidR="0072240D" w:rsidRDefault="0072240D" w:rsidP="00C73DFD">
      <w:pPr>
        <w:rPr>
          <w:ins w:id="2244" w:author="David Recio" w:date="2022-06-25T02:36:00Z"/>
        </w:rPr>
      </w:pPr>
    </w:p>
    <w:p w14:paraId="4A900D9F" w14:textId="50BEB76B" w:rsidR="00A251AF" w:rsidRDefault="00A251AF" w:rsidP="00C73DFD">
      <w:pPr>
        <w:rPr>
          <w:ins w:id="2245" w:author="David Recio" w:date="2022-06-25T02:22:00Z"/>
        </w:rPr>
      </w:pPr>
    </w:p>
    <w:p w14:paraId="22A2E88F" w14:textId="0E5F26B8" w:rsidR="00006946" w:rsidRDefault="00807CAA" w:rsidP="00807CAA">
      <w:pPr>
        <w:rPr>
          <w:ins w:id="2246" w:author="David Recio" w:date="2022-06-25T02:13:00Z"/>
        </w:rPr>
      </w:pPr>
      <w:ins w:id="2247" w:author="David Recio" w:date="2022-06-25T02:10:00Z">
        <w:r w:rsidRPr="00FA78EB">
          <w:rPr>
            <w:b/>
            <w:bCs/>
          </w:rPr>
          <w:t xml:space="preserve">Objetivo </w:t>
        </w:r>
        <w:r>
          <w:rPr>
            <w:b/>
            <w:bCs/>
          </w:rPr>
          <w:t>2</w:t>
        </w:r>
        <w:r w:rsidRPr="00FA78EB">
          <w:rPr>
            <w:b/>
            <w:bCs/>
          </w:rPr>
          <w:t>:</w:t>
        </w:r>
      </w:ins>
      <w:ins w:id="2248" w:author="David Recio" w:date="2022-06-25T02:11:00Z">
        <w:r>
          <w:rPr>
            <w:b/>
            <w:bCs/>
          </w:rPr>
          <w:t xml:space="preserve"> </w:t>
        </w:r>
      </w:ins>
      <w:ins w:id="2249" w:author="David Recio" w:date="2022-06-25T02:05:00Z">
        <w:r w:rsidR="00006946">
          <w:t>El sistema será capaz de realizar una p</w:t>
        </w:r>
        <w:r w:rsidR="00006946" w:rsidRPr="00435AB7">
          <w:t>lanificación de tiempos de estudio</w:t>
        </w:r>
        <w:r w:rsidR="00006946">
          <w:t xml:space="preserve">, </w:t>
        </w:r>
        <w:r w:rsidR="00006946" w:rsidRPr="00435AB7">
          <w:t>mediante recomendaciones de los datos obtenidos anteriormente.</w:t>
        </w:r>
      </w:ins>
    </w:p>
    <w:p w14:paraId="6211D15C" w14:textId="77777777" w:rsidR="00807CAA" w:rsidRDefault="00807CAA" w:rsidP="00807CAA">
      <w:pPr>
        <w:rPr>
          <w:ins w:id="2250" w:author="David Recio" w:date="2022-06-25T02:13:00Z"/>
        </w:rPr>
      </w:pPr>
      <w:ins w:id="2251" w:author="David Recio" w:date="2022-06-25T02:13:00Z">
        <w:r>
          <w:t>Requisitos asociados:</w:t>
        </w:r>
      </w:ins>
    </w:p>
    <w:p w14:paraId="6099B08E" w14:textId="77777777" w:rsidR="00807CAA" w:rsidRPr="00FB3377" w:rsidRDefault="00807CAA" w:rsidP="00807CAA">
      <w:pPr>
        <w:pStyle w:val="Ttulo3"/>
        <w:numPr>
          <w:ilvl w:val="0"/>
          <w:numId w:val="5"/>
        </w:numPr>
        <w:rPr>
          <w:ins w:id="2252" w:author="David Recio" w:date="2022-06-25T02:13:00Z"/>
          <w:rFonts w:asciiTheme="minorHAnsi" w:hAnsiTheme="minorHAnsi" w:cstheme="minorHAnsi"/>
          <w:b w:val="0"/>
          <w:bCs/>
          <w:i/>
          <w:iCs/>
          <w:sz w:val="24"/>
        </w:rPr>
      </w:pPr>
      <w:ins w:id="2253" w:author="David Recio" w:date="2022-06-25T02:13:00Z">
        <w:r w:rsidRPr="00FB3377">
          <w:rPr>
            <w:rFonts w:asciiTheme="minorHAnsi" w:hAnsiTheme="minorHAnsi" w:cstheme="minorHAnsi"/>
            <w:b w:val="0"/>
            <w:bCs/>
            <w:i/>
            <w:iCs/>
            <w:sz w:val="24"/>
          </w:rPr>
          <w:t>Requisitos funcionales</w:t>
        </w:r>
        <w:r>
          <w:rPr>
            <w:rFonts w:asciiTheme="minorHAnsi" w:hAnsiTheme="minorHAnsi" w:cstheme="minorHAnsi"/>
            <w:b w:val="0"/>
            <w:bCs/>
            <w:i/>
            <w:iCs/>
            <w:sz w:val="24"/>
          </w:rPr>
          <w:t>:</w:t>
        </w:r>
      </w:ins>
    </w:p>
    <w:p w14:paraId="118D828B" w14:textId="77777777" w:rsidR="00807CAA" w:rsidRPr="00807CAA" w:rsidRDefault="00807CAA" w:rsidP="00807CAA">
      <w:pPr>
        <w:pStyle w:val="Prrafodelista"/>
        <w:numPr>
          <w:ilvl w:val="0"/>
          <w:numId w:val="42"/>
        </w:numPr>
        <w:rPr>
          <w:ins w:id="2254" w:author="David Recio" w:date="2022-06-25T02:13:00Z"/>
        </w:rPr>
      </w:pPr>
      <w:ins w:id="2255" w:author="David Recio" w:date="2022-06-25T02:13:00Z">
        <w:r w:rsidRPr="00807CAA">
          <w:t>Establecerá relaciones entre los resultados de los formularios estandarizados (test de aptitudes, de concentración, etcétera) para dar consejos en la planificación.</w:t>
        </w:r>
      </w:ins>
    </w:p>
    <w:p w14:paraId="384D60DE" w14:textId="77777777" w:rsidR="00807CAA" w:rsidRDefault="00807CAA" w:rsidP="00807CAA">
      <w:pPr>
        <w:pStyle w:val="Prrafodelista"/>
        <w:numPr>
          <w:ilvl w:val="0"/>
          <w:numId w:val="42"/>
        </w:numPr>
        <w:rPr>
          <w:ins w:id="2256" w:author="David Recio" w:date="2022-06-25T02:14:00Z"/>
        </w:rPr>
      </w:pPr>
      <w:ins w:id="2257" w:author="David Recio" w:date="2022-06-25T02:14:00Z">
        <w:r>
          <w:t>Debe tener un servicio para mostrar las materias cursadas el primer año.</w:t>
        </w:r>
      </w:ins>
    </w:p>
    <w:p w14:paraId="27718F5B" w14:textId="6B164CB9" w:rsidR="00807CAA" w:rsidRDefault="00807CAA">
      <w:pPr>
        <w:pStyle w:val="Prrafodelista"/>
        <w:ind w:left="1080"/>
        <w:rPr>
          <w:ins w:id="2258" w:author="David Recio" w:date="2022-06-25T02:13:00Z"/>
        </w:rPr>
        <w:pPrChange w:id="2259" w:author="David Recio" w:date="2022-06-25T02:14:00Z">
          <w:pPr>
            <w:pStyle w:val="Prrafodelista"/>
            <w:numPr>
              <w:numId w:val="42"/>
            </w:numPr>
            <w:ind w:left="1080" w:hanging="360"/>
          </w:pPr>
        </w:pPrChange>
      </w:pPr>
    </w:p>
    <w:p w14:paraId="4A956C4E" w14:textId="28709745" w:rsidR="00807CAA" w:rsidRDefault="00807CAA" w:rsidP="00807CAA">
      <w:pPr>
        <w:pStyle w:val="Prrafodelista"/>
        <w:numPr>
          <w:ilvl w:val="0"/>
          <w:numId w:val="42"/>
        </w:numPr>
        <w:rPr>
          <w:ins w:id="2260" w:author="David Recio" w:date="2022-06-25T03:15:00Z"/>
        </w:rPr>
      </w:pPr>
      <w:ins w:id="2261" w:author="David Recio" w:date="2022-06-25T02:13:00Z">
        <w:r>
          <w:t>Debe medir la concentración con un formulario estandarizado.</w:t>
        </w:r>
      </w:ins>
    </w:p>
    <w:p w14:paraId="081FE049" w14:textId="77777777" w:rsidR="001477CB" w:rsidRDefault="001477CB">
      <w:pPr>
        <w:pStyle w:val="Prrafodelista"/>
        <w:rPr>
          <w:ins w:id="2262" w:author="David Recio" w:date="2022-06-25T03:15:00Z"/>
        </w:rPr>
        <w:pPrChange w:id="2263" w:author="David Recio" w:date="2022-06-25T03:15:00Z">
          <w:pPr>
            <w:pStyle w:val="Prrafodelista"/>
            <w:numPr>
              <w:numId w:val="42"/>
            </w:numPr>
            <w:ind w:left="1080" w:hanging="360"/>
          </w:pPr>
        </w:pPrChange>
      </w:pPr>
    </w:p>
    <w:p w14:paraId="0267EC24" w14:textId="0092F0BB" w:rsidR="001477CB" w:rsidRDefault="001477CB" w:rsidP="001477CB">
      <w:pPr>
        <w:pStyle w:val="Prrafodelista"/>
        <w:numPr>
          <w:ilvl w:val="0"/>
          <w:numId w:val="42"/>
        </w:numPr>
        <w:rPr>
          <w:ins w:id="2264" w:author="David Recio" w:date="2022-06-25T02:24:00Z"/>
        </w:rPr>
      </w:pPr>
      <w:ins w:id="2265" w:author="David Recio" w:date="2022-06-25T03:15:00Z">
        <w:r>
          <w:t>Debe tener un servicio donde se muestren las recomendaciones acerca de las elecciones del estudiante en cuanto a los estudios.</w:t>
        </w:r>
      </w:ins>
    </w:p>
    <w:p w14:paraId="5EF33B50" w14:textId="77777777" w:rsidR="00A251AF" w:rsidRDefault="00A251AF">
      <w:pPr>
        <w:pStyle w:val="Prrafodelista"/>
        <w:rPr>
          <w:ins w:id="2266" w:author="David Recio" w:date="2022-06-25T02:24:00Z"/>
        </w:rPr>
        <w:pPrChange w:id="2267" w:author="David Recio" w:date="2022-06-25T02:24:00Z">
          <w:pPr>
            <w:pStyle w:val="Prrafodelista"/>
            <w:numPr>
              <w:numId w:val="42"/>
            </w:numPr>
            <w:ind w:left="1080" w:hanging="360"/>
          </w:pPr>
        </w:pPrChange>
      </w:pPr>
    </w:p>
    <w:p w14:paraId="524F5E8B" w14:textId="77777777" w:rsidR="00A251AF" w:rsidRPr="00FB3377" w:rsidRDefault="00A251AF" w:rsidP="00A251AF">
      <w:pPr>
        <w:pStyle w:val="Prrafodelista"/>
        <w:numPr>
          <w:ilvl w:val="0"/>
          <w:numId w:val="10"/>
        </w:numPr>
        <w:rPr>
          <w:ins w:id="2268" w:author="David Recio" w:date="2022-06-25T02:24:00Z"/>
          <w:i/>
          <w:iCs/>
        </w:rPr>
      </w:pPr>
      <w:ins w:id="2269" w:author="David Recio" w:date="2022-06-25T02:24:00Z">
        <w:r w:rsidRPr="00FB3377">
          <w:rPr>
            <w:i/>
            <w:iCs/>
          </w:rPr>
          <w:t>Requisitos no funcionales</w:t>
        </w:r>
      </w:ins>
    </w:p>
    <w:p w14:paraId="49EACA25" w14:textId="20B6DEBA" w:rsidR="00A251AF" w:rsidRDefault="00A251AF" w:rsidP="00A251AF">
      <w:pPr>
        <w:pStyle w:val="Prrafodelista"/>
        <w:numPr>
          <w:ilvl w:val="0"/>
          <w:numId w:val="30"/>
        </w:numPr>
        <w:rPr>
          <w:ins w:id="2270" w:author="David Recio" w:date="2022-06-25T02:48:00Z"/>
        </w:rPr>
      </w:pPr>
      <w:bookmarkStart w:id="2271" w:name="_Hlk107019047"/>
      <w:ins w:id="2272" w:author="David Recio" w:date="2022-06-25T02:24:00Z">
        <w:r>
          <w:t>Los formularios deben estar estandarizados y con una base probada para aumentar su probabilidad de éxito.</w:t>
        </w:r>
      </w:ins>
    </w:p>
    <w:bookmarkEnd w:id="2271"/>
    <w:p w14:paraId="228B4184" w14:textId="7AF85218" w:rsidR="000251C7" w:rsidRDefault="001D1B6E">
      <w:pPr>
        <w:rPr>
          <w:ins w:id="2273" w:author="David Recio" w:date="2022-06-25T02:24:00Z"/>
        </w:rPr>
        <w:pPrChange w:id="2274" w:author="David Recio" w:date="2022-06-25T02:49:00Z">
          <w:pPr>
            <w:pStyle w:val="Prrafodelista"/>
            <w:numPr>
              <w:numId w:val="30"/>
            </w:numPr>
            <w:ind w:left="1429" w:hanging="360"/>
          </w:pPr>
        </w:pPrChange>
      </w:pPr>
      <w:ins w:id="2275" w:author="David Recio" w:date="2022-06-25T02:49:00Z">
        <w:r>
          <w:t xml:space="preserve">Para poder establecer </w:t>
        </w:r>
      </w:ins>
      <w:ins w:id="2276" w:author="David Recio" w:date="2022-06-25T02:50:00Z">
        <w:r>
          <w:t>dichas recomendaciones</w:t>
        </w:r>
      </w:ins>
      <w:ins w:id="2277" w:author="David Recio" w:date="2022-06-25T02:51:00Z">
        <w:r>
          <w:t xml:space="preserve"> el usuario</w:t>
        </w:r>
      </w:ins>
      <w:ins w:id="2278" w:author="David Recio" w:date="2022-06-25T02:50:00Z">
        <w:r>
          <w:t xml:space="preserve"> primero debe realizar los</w:t>
        </w:r>
      </w:ins>
      <w:ins w:id="2279" w:author="David Recio" w:date="2022-06-25T02:51:00Z">
        <w:r>
          <w:t xml:space="preserve"> test, una vez realizado</w:t>
        </w:r>
      </w:ins>
      <w:ins w:id="2280" w:author="David Recio" w:date="2022-06-25T02:52:00Z">
        <w:r>
          <w:t xml:space="preserve">s se le asignará al usuario sus aptitudes, intereses y </w:t>
        </w:r>
      </w:ins>
      <w:ins w:id="2281" w:author="David Recio" w:date="2022-06-25T02:53:00Z">
        <w:r w:rsidR="00E2371B">
          <w:t>el nivel de concentración</w:t>
        </w:r>
      </w:ins>
      <w:ins w:id="2282" w:author="David Recio" w:date="2022-06-25T02:51:00Z">
        <w:r>
          <w:t>,</w:t>
        </w:r>
      </w:ins>
      <w:ins w:id="2283" w:author="David Recio" w:date="2022-06-25T02:53:00Z">
        <w:r w:rsidR="00E2371B">
          <w:t xml:space="preserve"> datos que se emplearan</w:t>
        </w:r>
      </w:ins>
      <w:ins w:id="2284" w:author="David Recio" w:date="2022-06-25T02:54:00Z">
        <w:r w:rsidR="00E2371B">
          <w:t xml:space="preserve"> en el momento que ingrese las notas el usuario, terminando por generar las sugerencias de horas de estudio y el riesgo de la </w:t>
        </w:r>
      </w:ins>
      <w:ins w:id="2285" w:author="David Recio" w:date="2022-06-25T02:55:00Z">
        <w:r w:rsidR="00E2371B">
          <w:t xml:space="preserve">asignatura. </w:t>
        </w:r>
      </w:ins>
      <w:ins w:id="2286" w:author="David Recio" w:date="2022-06-25T03:04:00Z">
        <w:r w:rsidR="006914A6">
          <w:t xml:space="preserve"> </w:t>
        </w:r>
      </w:ins>
    </w:p>
    <w:p w14:paraId="02BB8217" w14:textId="77777777" w:rsidR="00A251AF" w:rsidRDefault="00A251AF">
      <w:pPr>
        <w:rPr>
          <w:ins w:id="2287" w:author="David Recio" w:date="2022-06-25T02:13:00Z"/>
        </w:rPr>
        <w:pPrChange w:id="2288" w:author="David Recio" w:date="2022-06-25T02:24:00Z">
          <w:pPr>
            <w:pStyle w:val="Prrafodelista"/>
            <w:numPr>
              <w:numId w:val="42"/>
            </w:numPr>
            <w:ind w:left="1080" w:hanging="360"/>
          </w:pPr>
        </w:pPrChange>
      </w:pPr>
    </w:p>
    <w:p w14:paraId="735D119F" w14:textId="513CFBFE" w:rsidR="00807CAA" w:rsidRDefault="00A251AF" w:rsidP="00807CAA">
      <w:pPr>
        <w:rPr>
          <w:ins w:id="2289" w:author="David Recio" w:date="2022-06-25T02:26:00Z"/>
        </w:rPr>
      </w:pPr>
      <w:ins w:id="2290" w:author="David Recio" w:date="2022-06-25T02:24:00Z">
        <w:r>
          <w:lastRenderedPageBreak/>
          <w:t xml:space="preserve">Por </w:t>
        </w:r>
      </w:ins>
      <w:ins w:id="2291" w:author="David Recio" w:date="2022-06-25T02:26:00Z">
        <w:r w:rsidR="00391868">
          <w:t>último,</w:t>
        </w:r>
      </w:ins>
      <w:ins w:id="2292" w:author="David Recio" w:date="2022-06-25T02:24:00Z">
        <w:r>
          <w:t xml:space="preserve"> queda el</w:t>
        </w:r>
      </w:ins>
      <w:ins w:id="2293" w:author="David Recio" w:date="2022-06-25T02:25:00Z">
        <w:r>
          <w:t xml:space="preserve"> objetivo 3 y unos pocos requisitos </w:t>
        </w:r>
      </w:ins>
      <w:ins w:id="2294" w:author="David Recio" w:date="2022-06-25T02:48:00Z">
        <w:r w:rsidR="000251C7">
          <w:t>que,</w:t>
        </w:r>
      </w:ins>
      <w:ins w:id="2295" w:author="David Recio" w:date="2022-06-25T02:25:00Z">
        <w:r>
          <w:t xml:space="preserve"> a pesar de no estar relacionados </w:t>
        </w:r>
      </w:ins>
      <w:ins w:id="2296" w:author="David Recio" w:date="2022-06-25T02:26:00Z">
        <w:r w:rsidR="00391868">
          <w:t>intrínsecamente</w:t>
        </w:r>
      </w:ins>
      <w:ins w:id="2297" w:author="David Recio" w:date="2022-06-25T02:25:00Z">
        <w:r>
          <w:t xml:space="preserve"> con los objetivos, fueron requeridos por </w:t>
        </w:r>
      </w:ins>
      <w:ins w:id="2298" w:author="David Recio" w:date="2022-06-25T02:26:00Z">
        <w:r>
          <w:t>parte del cliente</w:t>
        </w:r>
        <w:r w:rsidR="00391868">
          <w:t>.</w:t>
        </w:r>
      </w:ins>
    </w:p>
    <w:p w14:paraId="5DA9A7FC" w14:textId="77777777" w:rsidR="00391868" w:rsidRDefault="00391868" w:rsidP="00807CAA">
      <w:pPr>
        <w:rPr>
          <w:ins w:id="2299" w:author="David Recio" w:date="2022-06-25T02:11:00Z"/>
        </w:rPr>
      </w:pPr>
    </w:p>
    <w:p w14:paraId="5EC06F6B" w14:textId="35049B1D" w:rsidR="00006946" w:rsidRDefault="00807CAA" w:rsidP="00807CAA">
      <w:pPr>
        <w:rPr>
          <w:ins w:id="2300" w:author="David Recio" w:date="2022-06-25T02:24:00Z"/>
        </w:rPr>
      </w:pPr>
      <w:ins w:id="2301" w:author="David Recio" w:date="2022-06-25T02:11:00Z">
        <w:r w:rsidRPr="00FA78EB">
          <w:rPr>
            <w:b/>
            <w:bCs/>
          </w:rPr>
          <w:t xml:space="preserve">Objetivo </w:t>
        </w:r>
        <w:r>
          <w:rPr>
            <w:b/>
            <w:bCs/>
          </w:rPr>
          <w:t>3</w:t>
        </w:r>
        <w:r w:rsidRPr="00FA78EB">
          <w:rPr>
            <w:b/>
            <w:bCs/>
          </w:rPr>
          <w:t>:</w:t>
        </w:r>
        <w:r>
          <w:t xml:space="preserve"> </w:t>
        </w:r>
      </w:ins>
      <w:ins w:id="2302" w:author="David Recio" w:date="2022-06-25T02:05:00Z">
        <w:r w:rsidR="00006946">
          <w:t xml:space="preserve">El sistema buscará </w:t>
        </w:r>
        <w:r w:rsidR="00006946" w:rsidRPr="009E3DE1">
          <w:t xml:space="preserve">fomentar la colaboración entre estudiantes </w:t>
        </w:r>
        <w:r w:rsidR="00006946">
          <w:t xml:space="preserve">y </w:t>
        </w:r>
        <w:r w:rsidR="00006946" w:rsidRPr="00435AB7">
          <w:t xml:space="preserve">el aprendizaje grupal, </w:t>
        </w:r>
        <w:r w:rsidR="00006946">
          <w:t>para reforzar las bases de conocimiento de los compañeros de segundo, mediante el apoyo a los estudiantes de primero.</w:t>
        </w:r>
      </w:ins>
    </w:p>
    <w:p w14:paraId="1DD353D2" w14:textId="445D4FB9" w:rsidR="001477CB" w:rsidRDefault="001477CB" w:rsidP="00807CAA">
      <w:pPr>
        <w:rPr>
          <w:ins w:id="2303" w:author="David Recio" w:date="2022-06-25T02:24:00Z"/>
        </w:rPr>
      </w:pPr>
      <w:ins w:id="2304" w:author="David Recio" w:date="2022-06-25T03:11:00Z">
        <w:r>
          <w:t>Dado que most</w:t>
        </w:r>
      </w:ins>
      <w:ins w:id="2305" w:author="David Recio" w:date="2022-06-25T03:19:00Z">
        <w:r w:rsidR="005623B0">
          <w:t>r</w:t>
        </w:r>
      </w:ins>
      <w:ins w:id="2306" w:author="David Recio" w:date="2022-06-25T03:11:00Z">
        <w:r>
          <w:t>ar</w:t>
        </w:r>
      </w:ins>
      <w:ins w:id="2307" w:author="David Recio" w:date="2022-06-25T03:12:00Z">
        <w:r>
          <w:t>á los niveles de riesgo en las diferentes asignaturas, los usuarios pueden buscar a otros usuarios entre los compañeros para ayudarse entre ellos para superar las dificul</w:t>
        </w:r>
      </w:ins>
      <w:ins w:id="2308" w:author="David Recio" w:date="2022-06-25T03:13:00Z">
        <w:r>
          <w:t xml:space="preserve">tades de la carrera universitaria. </w:t>
        </w:r>
      </w:ins>
    </w:p>
    <w:p w14:paraId="3F0762B4" w14:textId="77777777" w:rsidR="00A251AF" w:rsidRPr="00435AB7" w:rsidRDefault="00A251AF">
      <w:pPr>
        <w:rPr>
          <w:ins w:id="2309" w:author="David Recio" w:date="2022-06-25T02:05:00Z"/>
        </w:rPr>
        <w:pPrChange w:id="2310" w:author="David Recio" w:date="2022-06-25T02:11:00Z">
          <w:pPr>
            <w:pStyle w:val="Prrafodelista"/>
            <w:numPr>
              <w:numId w:val="6"/>
            </w:numPr>
            <w:spacing w:before="0"/>
            <w:ind w:left="1287" w:hanging="360"/>
            <w:mirrorIndents/>
          </w:pPr>
        </w:pPrChange>
      </w:pPr>
    </w:p>
    <w:p w14:paraId="43706517" w14:textId="77777777" w:rsidR="00006946" w:rsidRPr="00FB3377" w:rsidRDefault="00006946" w:rsidP="00006946">
      <w:pPr>
        <w:pStyle w:val="Ttulo3"/>
        <w:numPr>
          <w:ilvl w:val="0"/>
          <w:numId w:val="5"/>
        </w:numPr>
        <w:rPr>
          <w:ins w:id="2311" w:author="David Recio" w:date="2022-06-25T02:06:00Z"/>
          <w:rFonts w:asciiTheme="minorHAnsi" w:hAnsiTheme="minorHAnsi" w:cstheme="minorHAnsi"/>
          <w:b w:val="0"/>
          <w:bCs/>
          <w:i/>
          <w:iCs/>
          <w:sz w:val="24"/>
        </w:rPr>
      </w:pPr>
      <w:ins w:id="2312" w:author="David Recio" w:date="2022-06-25T02:06:00Z">
        <w:r w:rsidRPr="00FB3377">
          <w:rPr>
            <w:rFonts w:asciiTheme="minorHAnsi" w:hAnsiTheme="minorHAnsi" w:cstheme="minorHAnsi"/>
            <w:b w:val="0"/>
            <w:bCs/>
            <w:i/>
            <w:iCs/>
            <w:sz w:val="24"/>
          </w:rPr>
          <w:t>Requisitos funcionales</w:t>
        </w:r>
      </w:ins>
    </w:p>
    <w:p w14:paraId="6E15280C" w14:textId="0C654176" w:rsidR="00006946" w:rsidRDefault="00006946">
      <w:pPr>
        <w:pStyle w:val="Prrafodelista"/>
        <w:numPr>
          <w:ilvl w:val="0"/>
          <w:numId w:val="42"/>
        </w:numPr>
        <w:rPr>
          <w:ins w:id="2313" w:author="David Recio" w:date="2022-06-25T02:06:00Z"/>
        </w:rPr>
        <w:pPrChange w:id="2314" w:author="David Recio" w:date="2022-06-25T02:24:00Z">
          <w:pPr>
            <w:pStyle w:val="Prrafodelista"/>
            <w:numPr>
              <w:numId w:val="29"/>
            </w:numPr>
            <w:ind w:left="1069" w:hanging="360"/>
          </w:pPr>
        </w:pPrChange>
      </w:pPr>
      <w:ins w:id="2315" w:author="David Recio" w:date="2022-06-25T02:06:00Z">
        <w:r>
          <w:t xml:space="preserve">Debe implementarse como un servicio </w:t>
        </w:r>
      </w:ins>
      <w:ins w:id="2316" w:author="David Recio" w:date="2022-06-25T03:17:00Z">
        <w:r w:rsidR="005623B0">
          <w:t>W</w:t>
        </w:r>
      </w:ins>
      <w:ins w:id="2317" w:author="David Recio" w:date="2022-06-25T02:06:00Z">
        <w:r>
          <w:t>eb</w:t>
        </w:r>
      </w:ins>
    </w:p>
    <w:p w14:paraId="3CAE4F51" w14:textId="77777777" w:rsidR="00006946" w:rsidRPr="00FB3377" w:rsidRDefault="00006946" w:rsidP="00006946">
      <w:pPr>
        <w:pStyle w:val="Prrafodelista"/>
        <w:numPr>
          <w:ilvl w:val="0"/>
          <w:numId w:val="10"/>
        </w:numPr>
        <w:rPr>
          <w:ins w:id="2318" w:author="David Recio" w:date="2022-06-25T02:06:00Z"/>
          <w:i/>
          <w:iCs/>
        </w:rPr>
      </w:pPr>
      <w:ins w:id="2319" w:author="David Recio" w:date="2022-06-25T02:06:00Z">
        <w:r w:rsidRPr="00FB3377">
          <w:rPr>
            <w:i/>
            <w:iCs/>
          </w:rPr>
          <w:t>Requisitos no funcionales</w:t>
        </w:r>
      </w:ins>
    </w:p>
    <w:p w14:paraId="6F552D75" w14:textId="77777777" w:rsidR="00006946" w:rsidRDefault="00006946" w:rsidP="00006946">
      <w:pPr>
        <w:pStyle w:val="Prrafodelista"/>
        <w:numPr>
          <w:ilvl w:val="0"/>
          <w:numId w:val="30"/>
        </w:numPr>
        <w:rPr>
          <w:ins w:id="2320" w:author="David Recio" w:date="2022-06-25T02:06:00Z"/>
        </w:rPr>
      </w:pPr>
      <w:ins w:id="2321" w:author="David Recio" w:date="2022-06-25T02:06:00Z">
        <w:r>
          <w:t>Debe ser accesible desde cualquier dispositivo (tablets, móviles, otras aplicaciones, etcétera).</w:t>
        </w:r>
      </w:ins>
    </w:p>
    <w:p w14:paraId="0C1A94FD" w14:textId="76C9DC97" w:rsidR="00006946" w:rsidRDefault="001477CB" w:rsidP="00C73DFD">
      <w:pPr>
        <w:rPr>
          <w:ins w:id="2322" w:author="David Recio" w:date="2022-06-25T03:19:00Z"/>
        </w:rPr>
      </w:pPr>
      <w:ins w:id="2323" w:author="David Recio" w:date="2022-06-25T03:14:00Z">
        <w:r>
          <w:t>Respecto a los requisitos funcionales y</w:t>
        </w:r>
      </w:ins>
      <w:ins w:id="2324" w:author="David Recio" w:date="2022-06-25T03:15:00Z">
        <w:r>
          <w:t xml:space="preserve"> no funcionales, están </w:t>
        </w:r>
      </w:ins>
      <w:ins w:id="2325" w:author="David Recio" w:date="2022-06-25T03:16:00Z">
        <w:r>
          <w:t xml:space="preserve">realizados desde un principio pues la idea principal es el desarrollo de </w:t>
        </w:r>
      </w:ins>
      <w:ins w:id="2326" w:author="David Recio" w:date="2022-06-25T03:17:00Z">
        <w:r>
          <w:t xml:space="preserve">un servicio </w:t>
        </w:r>
        <w:r w:rsidR="005623B0">
          <w:t>W</w:t>
        </w:r>
        <w:r>
          <w:t>eb</w:t>
        </w:r>
      </w:ins>
      <w:ins w:id="2327" w:author="David Recio" w:date="2022-06-25T03:16:00Z">
        <w:r>
          <w:t xml:space="preserve"> y por la misma </w:t>
        </w:r>
      </w:ins>
      <w:ins w:id="2328" w:author="David Recio" w:date="2022-06-25T03:17:00Z">
        <w:r>
          <w:t xml:space="preserve">definición </w:t>
        </w:r>
        <w:r w:rsidR="005623B0">
          <w:t xml:space="preserve">de </w:t>
        </w:r>
      </w:ins>
      <w:ins w:id="2329" w:author="David Recio" w:date="2022-06-25T03:18:00Z">
        <w:r w:rsidR="005623B0">
          <w:t xml:space="preserve">servicio Web, este es independiente a los sistemas que consumen </w:t>
        </w:r>
      </w:ins>
      <w:ins w:id="2330" w:author="David Recio" w:date="2022-06-25T03:19:00Z">
        <w:r w:rsidR="005623B0">
          <w:t>sus recursos.</w:t>
        </w:r>
      </w:ins>
    </w:p>
    <w:p w14:paraId="39208B7C" w14:textId="5CE0E2BC" w:rsidR="00876588" w:rsidRDefault="00876588" w:rsidP="00C73DFD">
      <w:pPr>
        <w:rPr>
          <w:ins w:id="2331" w:author="David Recio" w:date="2022-06-25T03:19:00Z"/>
        </w:rPr>
      </w:pPr>
    </w:p>
    <w:p w14:paraId="3A6721C9" w14:textId="77777777" w:rsidR="00876588" w:rsidRDefault="00876588" w:rsidP="00C73DFD"/>
    <w:p w14:paraId="2F3BDE81" w14:textId="310C4781" w:rsidR="008F64E9" w:rsidDel="004777F8" w:rsidRDefault="008F64E9" w:rsidP="00C73DFD">
      <w:pPr>
        <w:rPr>
          <w:moveFrom w:id="2332" w:author="David Recio" w:date="2022-06-25T02:00:00Z"/>
        </w:rPr>
        <w:sectPr w:rsidR="008F64E9" w:rsidDel="004777F8" w:rsidSect="00EF1449">
          <w:type w:val="oddPage"/>
          <w:pgSz w:w="11900" w:h="16840" w:code="9"/>
          <w:pgMar w:top="1985" w:right="1701" w:bottom="1418" w:left="1701" w:header="851" w:footer="851" w:gutter="567"/>
          <w:cols w:space="708"/>
          <w:titlePg/>
          <w:docGrid w:linePitch="360"/>
        </w:sectPr>
      </w:pPr>
      <w:moveFromRangeStart w:id="2333" w:author="David Recio" w:date="2022-06-25T02:00:00Z" w:name="move107014873"/>
      <w:moveFrom w:id="2334" w:author="David Recio" w:date="2022-06-25T02:00:00Z">
        <w:r w:rsidDel="004777F8">
          <w:lastRenderedPageBreak/>
          <w:t>En resumen</w:t>
        </w:r>
        <w:r w:rsidR="00AD1E56" w:rsidDel="004777F8">
          <w:t>,</w:t>
        </w:r>
        <w:r w:rsidDel="004777F8">
          <w:t xml:space="preserve"> est</w:t>
        </w:r>
        <w:r w:rsidR="00AD1E56" w:rsidDel="004777F8">
          <w:t>e programa se ha creado</w:t>
        </w:r>
        <w:r w:rsidDel="004777F8">
          <w:t xml:space="preserve"> con el propósito de </w:t>
        </w:r>
        <w:r w:rsidR="00AD1E56" w:rsidDel="004777F8">
          <w:t>utilizarse como</w:t>
        </w:r>
        <w:r w:rsidDel="004777F8">
          <w:t xml:space="preserve"> una herramienta útil para </w:t>
        </w:r>
        <w:r w:rsidR="00AD1E56" w:rsidDel="004777F8">
          <w:t>la elección de la carrera antes de comenzar el primer año, p</w:t>
        </w:r>
        <w:r w:rsidDel="004777F8">
          <w:t xml:space="preserve">ero sin perder de vista una estructura modular y multiplataforma, con </w:t>
        </w:r>
        <w:r w:rsidR="00AD1E56" w:rsidDel="004777F8">
          <w:t>la intención</w:t>
        </w:r>
        <w:r w:rsidDel="004777F8">
          <w:t xml:space="preserve"> de llegar al mayor n</w:t>
        </w:r>
        <w:r w:rsidR="00AD4250" w:rsidDel="004777F8">
          <w:t>ú</w:t>
        </w:r>
        <w:r w:rsidDel="004777F8">
          <w:t>mero de clientes</w:t>
        </w:r>
        <w:r w:rsidR="00AD1E56" w:rsidDel="004777F8">
          <w:t>,</w:t>
        </w:r>
        <w:r w:rsidDel="004777F8">
          <w:t xml:space="preserve"> y con </w:t>
        </w:r>
        <w:r w:rsidR="00AD1E56" w:rsidDel="004777F8">
          <w:t>la finalidad de seguir cr</w:t>
        </w:r>
        <w:r w:rsidDel="004777F8">
          <w:t>e</w:t>
        </w:r>
        <w:r w:rsidR="00AD1E56" w:rsidDel="004777F8">
          <w:t>ciendo</w:t>
        </w:r>
        <w:r w:rsidDel="004777F8">
          <w:t xml:space="preserve"> con ellos y busca</w:t>
        </w:r>
        <w:r w:rsidR="00AD1E56" w:rsidDel="004777F8">
          <w:t>ndo</w:t>
        </w:r>
        <w:r w:rsidDel="004777F8">
          <w:t xml:space="preserve"> nuevas mejoras</w:t>
        </w:r>
        <w:r w:rsidR="00AD1E56" w:rsidDel="004777F8">
          <w:t>.</w:t>
        </w:r>
      </w:moveFrom>
    </w:p>
    <w:p w14:paraId="176B376D" w14:textId="07994C5D" w:rsidR="00844985" w:rsidRPr="00747FD4" w:rsidRDefault="78C3D5C4" w:rsidP="00EF1449">
      <w:pPr>
        <w:pStyle w:val="Ttulo1"/>
        <w:framePr w:wrap="notBeside"/>
        <w:numPr>
          <w:ilvl w:val="0"/>
          <w:numId w:val="0"/>
        </w:numPr>
      </w:pPr>
      <w:bookmarkStart w:id="2335" w:name="_Toc106131045"/>
      <w:moveFromRangeEnd w:id="2333"/>
      <w:r>
        <w:t>Bibliografía</w:t>
      </w:r>
      <w:bookmarkEnd w:id="2335"/>
    </w:p>
    <w:p w14:paraId="01C37AFA" w14:textId="59A2831A" w:rsidR="00937CF8" w:rsidDel="00006946" w:rsidRDefault="00937CF8" w:rsidP="00937CF8">
      <w:pPr>
        <w:rPr>
          <w:del w:id="2336" w:author="David Recio" w:date="2022-06-25T02:04:00Z"/>
        </w:rPr>
      </w:pPr>
      <w:del w:id="2337" w:author="David Recio" w:date="2022-06-25T02:04:00Z">
        <w:r w:rsidDel="00006946">
          <w:delText>Bibliografía citada en la memoria. Seguirá el</w:delText>
        </w:r>
      </w:del>
      <w:del w:id="2338" w:author="David Recio" w:date="2022-06-25T01:58:00Z">
        <w:r w:rsidDel="004777F8">
          <w:delText xml:space="preserve"> </w:delText>
        </w:r>
        <w:r w:rsidR="006E6B85" w:rsidDel="004777F8">
          <w:fldChar w:fldCharType="begin"/>
        </w:r>
        <w:r w:rsidR="006E6B85" w:rsidDel="004777F8">
          <w:delInstrText>HYPERLINK "https://apastyle.apa.org/"</w:delInstrText>
        </w:r>
        <w:r w:rsidR="006E6B85" w:rsidDel="004777F8">
          <w:fldChar w:fldCharType="separate"/>
        </w:r>
      </w:del>
      <w:r w:rsidR="001E0F17">
        <w:rPr>
          <w:b/>
          <w:bCs/>
        </w:rPr>
        <w:t>¡Error! Referencia de hipervínculo no válida.</w:t>
      </w:r>
      <w:del w:id="2339" w:author="David Recio" w:date="2022-06-25T01:58:00Z">
        <w:r w:rsidR="006E6B85" w:rsidDel="004777F8">
          <w:rPr>
            <w:rStyle w:val="Hipervnculo"/>
          </w:rPr>
          <w:fldChar w:fldCharType="end"/>
        </w:r>
      </w:del>
      <w:del w:id="2340" w:author="David Recio" w:date="2022-06-25T02:04:00Z">
        <w:r w:rsidDel="00006946">
          <w:delText>.</w:delText>
        </w:r>
      </w:del>
    </w:p>
    <w:p w14:paraId="2AD870A2" w14:textId="0607B27D" w:rsidR="00B064E3" w:rsidDel="00006946" w:rsidRDefault="00056FFC" w:rsidP="00337FBF">
      <w:pPr>
        <w:rPr>
          <w:del w:id="2341" w:author="David Recio" w:date="2022-06-25T02:04:00Z"/>
        </w:rPr>
      </w:pPr>
      <w:del w:id="2342" w:author="David Recio" w:date="2022-06-25T02:04:00Z">
        <w:r w:rsidDel="00006946">
          <w:delText>Ejemplos de referencias:</w:delText>
        </w:r>
      </w:del>
    </w:p>
    <w:p w14:paraId="75D18579" w14:textId="739AB7A7" w:rsidR="00B064E3" w:rsidRPr="00B064E3" w:rsidRDefault="002F481B" w:rsidP="007513A8">
      <w:pPr>
        <w:pStyle w:val="Prrafodelista"/>
        <w:numPr>
          <w:ilvl w:val="0"/>
          <w:numId w:val="3"/>
        </w:numPr>
        <w:spacing w:after="0" w:line="240" w:lineRule="auto"/>
        <w:ind w:left="567" w:hanging="567"/>
        <w:contextualSpacing w:val="0"/>
        <w:jc w:val="left"/>
      </w:pPr>
      <w:bookmarkStart w:id="2343" w:name="_Ref102389345"/>
      <w:r>
        <w:t>Martha Báez</w:t>
      </w:r>
      <w:r w:rsidR="00B064E3">
        <w:t xml:space="preserve">.  </w:t>
      </w:r>
      <w:r w:rsidR="009B31B7">
        <w:t xml:space="preserve">Holland Ríase. </w:t>
      </w:r>
      <w:r>
        <w:t>Test de orientación vocacional CHASIDE</w:t>
      </w:r>
      <w:r w:rsidR="009B31B7">
        <w:t xml:space="preserve"> (2007)</w:t>
      </w:r>
      <w:r>
        <w:t xml:space="preserve">. Academia Edu </w:t>
      </w:r>
      <w:hyperlink r:id="rId82" w:history="1">
        <w:r w:rsidRPr="00232531">
          <w:rPr>
            <w:rStyle w:val="Hipervnculo"/>
          </w:rPr>
          <w:t>https://www.academia.edu/10367175/Test_De_Orientaci%C3%B3n_Vocacional_Chaside</w:t>
        </w:r>
      </w:hyperlink>
      <w:bookmarkEnd w:id="2343"/>
      <w:r w:rsidR="00B064E3">
        <w:t xml:space="preserve"> </w:t>
      </w:r>
    </w:p>
    <w:p w14:paraId="1657312B" w14:textId="0BE8576E" w:rsidR="00993A78" w:rsidRPr="00993A78" w:rsidRDefault="00993A78" w:rsidP="007513A8">
      <w:pPr>
        <w:pStyle w:val="Prrafodelista"/>
        <w:numPr>
          <w:ilvl w:val="0"/>
          <w:numId w:val="3"/>
        </w:numPr>
        <w:spacing w:after="0" w:line="240" w:lineRule="auto"/>
        <w:ind w:left="567" w:hanging="567"/>
        <w:contextualSpacing w:val="0"/>
        <w:jc w:val="left"/>
      </w:pPr>
      <w:bookmarkStart w:id="2344" w:name="_Ref102391602"/>
      <w:r>
        <w:t xml:space="preserve">E. Toulouse y H. Piéron. </w:t>
      </w:r>
      <w:r w:rsidR="00481C47">
        <w:t xml:space="preserve">TEA Ediciones (1978, 2004, 2013). </w:t>
      </w:r>
      <w:r w:rsidR="00481C47" w:rsidRPr="00481C47">
        <w:rPr>
          <w:lang w:val="en-US"/>
        </w:rPr>
        <w:t>TP-R. Toulouse-Piéron-Revisado, prueba perceptiva y de</w:t>
      </w:r>
      <w:r w:rsidR="00481C47">
        <w:rPr>
          <w:lang w:val="en-US"/>
        </w:rPr>
        <w:t xml:space="preserve"> </w:t>
      </w:r>
      <w:r w:rsidR="00481C47" w:rsidRPr="00481C47">
        <w:rPr>
          <w:lang w:val="en-US"/>
        </w:rPr>
        <w:t>atención</w:t>
      </w:r>
      <w:r w:rsidR="00481C47">
        <w:rPr>
          <w:rFonts w:ascii="Arial" w:hAnsi="Arial" w:cs="Arial"/>
          <w:sz w:val="30"/>
          <w:szCs w:val="30"/>
        </w:rPr>
        <w:t xml:space="preserve">. </w:t>
      </w:r>
      <w:hyperlink r:id="rId83" w:history="1">
        <w:r w:rsidR="00481C47" w:rsidRPr="00232531">
          <w:rPr>
            <w:rStyle w:val="Hipervnculo"/>
          </w:rPr>
          <w:t>https://web.teaediciones.com/Ejemplos/Extracto_libro_TP-R.pdf</w:t>
        </w:r>
      </w:hyperlink>
      <w:bookmarkEnd w:id="2344"/>
      <w:r>
        <w:t xml:space="preserve"> </w:t>
      </w:r>
    </w:p>
    <w:p w14:paraId="0661A8D7" w14:textId="4B0F9DCD" w:rsidR="004334C0" w:rsidRPr="004334C0" w:rsidRDefault="004334C0" w:rsidP="007513A8">
      <w:pPr>
        <w:pStyle w:val="Prrafodelista"/>
        <w:numPr>
          <w:ilvl w:val="0"/>
          <w:numId w:val="3"/>
        </w:numPr>
        <w:spacing w:after="0" w:line="240" w:lineRule="auto"/>
        <w:ind w:left="567" w:hanging="567"/>
        <w:contextualSpacing w:val="0"/>
      </w:pPr>
      <w:bookmarkStart w:id="2345" w:name="_Ref102926326"/>
      <w:r>
        <w:t>DR</w:t>
      </w:r>
      <w:r w:rsidRPr="004334C0">
        <w:t>. Winston W. Ro</w:t>
      </w:r>
      <w:r>
        <w:t xml:space="preserve">yce </w:t>
      </w:r>
      <w:r w:rsidR="00FD61F0">
        <w:t xml:space="preserve">(1970) Managin the development of large software systems. </w:t>
      </w:r>
      <w:hyperlink r:id="rId84" w:history="1">
        <w:r w:rsidR="00FD61F0" w:rsidRPr="00B726A4">
          <w:rPr>
            <w:rStyle w:val="Hipervnculo"/>
          </w:rPr>
          <w:t>https://www.praxisframework.org/files/royce1970.pdf</w:t>
        </w:r>
      </w:hyperlink>
      <w:bookmarkEnd w:id="2345"/>
      <w:r>
        <w:t xml:space="preserve"> </w:t>
      </w:r>
    </w:p>
    <w:p w14:paraId="5CB2BBCF" w14:textId="500D98C4" w:rsidR="00BD6A93" w:rsidRDefault="00BD6A93" w:rsidP="007513A8">
      <w:pPr>
        <w:pStyle w:val="Prrafodelista"/>
        <w:numPr>
          <w:ilvl w:val="0"/>
          <w:numId w:val="3"/>
        </w:numPr>
        <w:spacing w:after="0" w:line="240" w:lineRule="auto"/>
        <w:ind w:left="567" w:hanging="567"/>
        <w:contextualSpacing w:val="0"/>
        <w:rPr>
          <w:lang w:val="en-US"/>
        </w:rPr>
      </w:pPr>
      <w:bookmarkStart w:id="2346" w:name="_Ref104403959"/>
      <w:r>
        <w:t>David Booth</w:t>
      </w:r>
      <w:r>
        <w:rPr>
          <w:lang w:val="en-US"/>
        </w:rPr>
        <w:t>,</w:t>
      </w:r>
      <w:r w:rsidRPr="00BD6A93">
        <w:t xml:space="preserve"> </w:t>
      </w:r>
      <w:bookmarkStart w:id="2347" w:name="_Hlk106820336"/>
      <w:r>
        <w:t>Hugo Haas</w:t>
      </w:r>
      <w:r>
        <w:rPr>
          <w:lang w:val="en-US"/>
        </w:rPr>
        <w:t xml:space="preserve">, </w:t>
      </w:r>
      <w:r>
        <w:t>Francis McCabe</w:t>
      </w:r>
      <w:r>
        <w:rPr>
          <w:lang w:val="en-US"/>
        </w:rPr>
        <w:t xml:space="preserve">, </w:t>
      </w:r>
      <w:r>
        <w:t>Eric Newcomer</w:t>
      </w:r>
      <w:r>
        <w:rPr>
          <w:lang w:val="en-US"/>
        </w:rPr>
        <w:t xml:space="preserve">, </w:t>
      </w:r>
      <w:r>
        <w:t>Michael Champion</w:t>
      </w:r>
      <w:r>
        <w:rPr>
          <w:lang w:val="en-US"/>
        </w:rPr>
        <w:t xml:space="preserve">, </w:t>
      </w:r>
      <w:r>
        <w:t>Chris Ferris</w:t>
      </w:r>
      <w:r>
        <w:rPr>
          <w:lang w:val="en-US"/>
        </w:rPr>
        <w:t xml:space="preserve">, </w:t>
      </w:r>
      <w:r>
        <w:t>David Orchard</w:t>
      </w:r>
      <w:r>
        <w:rPr>
          <w:lang w:val="en-US"/>
        </w:rPr>
        <w:t xml:space="preserve"> (</w:t>
      </w:r>
      <w:r w:rsidRPr="00BD6A93">
        <w:rPr>
          <w:lang w:val="en-US"/>
        </w:rPr>
        <w:t>W3C Working Group Note 11 February 2004</w:t>
      </w:r>
      <w:r>
        <w:rPr>
          <w:lang w:val="en-US"/>
        </w:rPr>
        <w:t>)</w:t>
      </w:r>
      <w:r w:rsidRPr="00BD6A93">
        <w:t xml:space="preserve"> </w:t>
      </w:r>
      <w:r w:rsidRPr="00BD6A93">
        <w:rPr>
          <w:lang w:val="en-US"/>
        </w:rPr>
        <w:t xml:space="preserve">Web Services </w:t>
      </w:r>
      <w:bookmarkEnd w:id="2347"/>
      <w:r w:rsidRPr="00BD6A93">
        <w:rPr>
          <w:lang w:val="en-US"/>
        </w:rPr>
        <w:t>Architecture</w:t>
      </w:r>
      <w:r>
        <w:rPr>
          <w:lang w:val="en-US"/>
        </w:rPr>
        <w:t xml:space="preserve"> </w:t>
      </w:r>
      <w:hyperlink r:id="rId85" w:anchor="whatis" w:history="1">
        <w:r w:rsidRPr="00F4431A">
          <w:rPr>
            <w:rStyle w:val="Hipervnculo"/>
            <w:lang w:val="en-US"/>
          </w:rPr>
          <w:t>https://www.w3.org/TR/ws-arch/#whatis</w:t>
        </w:r>
      </w:hyperlink>
      <w:bookmarkEnd w:id="2346"/>
    </w:p>
    <w:p w14:paraId="16799F4B" w14:textId="0E6E61BA" w:rsidR="00324395" w:rsidRPr="00324395" w:rsidRDefault="00324395" w:rsidP="007513A8">
      <w:pPr>
        <w:pStyle w:val="Prrafodelista"/>
        <w:numPr>
          <w:ilvl w:val="0"/>
          <w:numId w:val="3"/>
        </w:numPr>
        <w:tabs>
          <w:tab w:val="left" w:pos="567"/>
        </w:tabs>
        <w:spacing w:after="0" w:line="240" w:lineRule="auto"/>
        <w:ind w:left="567"/>
        <w:rPr>
          <w:lang w:val="en-US"/>
        </w:rPr>
      </w:pPr>
      <w:bookmarkStart w:id="2348" w:name="_Ref104492213"/>
      <w:r w:rsidRPr="00324395">
        <w:rPr>
          <w:lang w:val="en-US"/>
        </w:rPr>
        <w:t>Centro Criptológico Naciona</w:t>
      </w:r>
      <w:r>
        <w:rPr>
          <w:lang w:val="en-US"/>
        </w:rPr>
        <w:t>l.</w:t>
      </w:r>
      <w:r w:rsidRPr="00324395">
        <w:rPr>
          <w:lang w:val="en-US"/>
        </w:rPr>
        <w:t xml:space="preserve"> </w:t>
      </w:r>
      <w:r w:rsidR="00056FFC" w:rsidRPr="00324395">
        <w:rPr>
          <w:lang w:val="en-US"/>
        </w:rPr>
        <w:t>(</w:t>
      </w:r>
      <w:r w:rsidRPr="00324395">
        <w:rPr>
          <w:lang w:val="en-US"/>
        </w:rPr>
        <w:t>mayo de 2020</w:t>
      </w:r>
      <w:r w:rsidR="00056FFC" w:rsidRPr="00324395">
        <w:rPr>
          <w:lang w:val="en-US"/>
        </w:rPr>
        <w:t xml:space="preserve">). </w:t>
      </w:r>
      <w:r w:rsidRPr="00324395">
        <w:rPr>
          <w:lang w:val="en-US"/>
        </w:rPr>
        <w:t>Guía de Seguridad de las TIC</w:t>
      </w:r>
      <w:r>
        <w:rPr>
          <w:lang w:val="en-US"/>
        </w:rPr>
        <w:t xml:space="preserve"> </w:t>
      </w:r>
      <w:r w:rsidRPr="00324395">
        <w:rPr>
          <w:lang w:val="en-US"/>
        </w:rPr>
        <w:t>CCN-STIC 803</w:t>
      </w:r>
      <w:r w:rsidR="00056FFC" w:rsidRPr="00324395">
        <w:rPr>
          <w:lang w:val="en-US"/>
        </w:rPr>
        <w:t>.</w:t>
      </w:r>
      <w:r w:rsidRPr="00324395">
        <w:rPr>
          <w:lang w:val="en-US"/>
        </w:rPr>
        <w:t xml:space="preserve"> </w:t>
      </w:r>
      <w:hyperlink r:id="rId86" w:history="1">
        <w:r w:rsidRPr="00324395">
          <w:rPr>
            <w:rStyle w:val="Hipervnculo"/>
            <w:lang w:val="en-US"/>
          </w:rPr>
          <w:t>https://www.ccn-cert.cni.es/series-ccn-stic/800-guia-esquema-nacional-de-seguridad/682-ccn-stic-803-valoracion-de-sistemas-en-el-ens-1/file.html</w:t>
        </w:r>
      </w:hyperlink>
      <w:bookmarkEnd w:id="2348"/>
    </w:p>
    <w:p w14:paraId="3EC973C3" w14:textId="77777777" w:rsidR="009F5491" w:rsidRDefault="009F5491" w:rsidP="00307FD1">
      <w:pPr>
        <w:pStyle w:val="Prrafodelista"/>
        <w:numPr>
          <w:ilvl w:val="0"/>
          <w:numId w:val="3"/>
        </w:numPr>
        <w:spacing w:after="0" w:line="240" w:lineRule="auto"/>
        <w:ind w:left="567" w:hanging="567"/>
        <w:contextualSpacing w:val="0"/>
        <w:rPr>
          <w:lang w:val="en-US"/>
        </w:rPr>
      </w:pPr>
      <w:bookmarkStart w:id="2349" w:name="_Ref106145075"/>
      <w:r w:rsidRPr="009F5491">
        <w:rPr>
          <w:lang w:val="en-US"/>
        </w:rPr>
        <w:t>Roger S. Pressman, Ph.D.University of Connecticut</w:t>
      </w:r>
      <w:r w:rsidR="00056FFC" w:rsidRPr="009F5491">
        <w:rPr>
          <w:lang w:val="en-US"/>
        </w:rPr>
        <w:t xml:space="preserve">. </w:t>
      </w:r>
      <w:r w:rsidRPr="009F5491">
        <w:rPr>
          <w:lang w:val="en-US"/>
        </w:rPr>
        <w:t xml:space="preserve">Ingeniería del software, Un enfoque práctico </w:t>
      </w:r>
      <w:r w:rsidR="00056FFC" w:rsidRPr="009F5491">
        <w:rPr>
          <w:lang w:val="en-US"/>
        </w:rPr>
        <w:t xml:space="preserve">, </w:t>
      </w:r>
      <w:r w:rsidRPr="009F5491">
        <w:rPr>
          <w:lang w:val="en-US"/>
        </w:rPr>
        <w:t>33</w:t>
      </w:r>
      <w:r w:rsidR="00056FFC" w:rsidRPr="009F5491">
        <w:rPr>
          <w:lang w:val="en-US"/>
        </w:rPr>
        <w:t>–</w:t>
      </w:r>
      <w:r w:rsidRPr="009F5491">
        <w:rPr>
          <w:lang w:val="en-US"/>
        </w:rPr>
        <w:t>35</w:t>
      </w:r>
      <w:r w:rsidR="00056FFC" w:rsidRPr="009F5491">
        <w:rPr>
          <w:lang w:val="en-US"/>
        </w:rPr>
        <w:t>.</w:t>
      </w:r>
      <w:bookmarkEnd w:id="2349"/>
      <w:r w:rsidR="00056FFC" w:rsidRPr="009F5491">
        <w:rPr>
          <w:lang w:val="en-US"/>
        </w:rPr>
        <w:t xml:space="preserve"> </w:t>
      </w:r>
    </w:p>
    <w:p w14:paraId="22B0198E" w14:textId="491E467C" w:rsidR="009F5491" w:rsidRPr="009F5491" w:rsidRDefault="001E0F17" w:rsidP="009F5491">
      <w:pPr>
        <w:pStyle w:val="Prrafodelista"/>
        <w:spacing w:after="0" w:line="240" w:lineRule="auto"/>
        <w:ind w:left="567"/>
        <w:contextualSpacing w:val="0"/>
        <w:rPr>
          <w:lang w:val="en-US"/>
        </w:rPr>
      </w:pPr>
      <w:hyperlink r:id="rId87" w:history="1">
        <w:r w:rsidR="0064394B" w:rsidRPr="0093213B">
          <w:rPr>
            <w:rStyle w:val="Hipervnculo"/>
          </w:rPr>
          <w:t>http://cotana.informatica.edu.bo/downloads/ld-Ingenieria.de.software.enfoque.practico.7ed.Pressman.PDF</w:t>
        </w:r>
      </w:hyperlink>
    </w:p>
    <w:p w14:paraId="0E827D4C" w14:textId="45E104E3" w:rsidR="00056FFC" w:rsidRPr="009F5491" w:rsidRDefault="00636643" w:rsidP="00307FD1">
      <w:pPr>
        <w:pStyle w:val="Prrafodelista"/>
        <w:numPr>
          <w:ilvl w:val="0"/>
          <w:numId w:val="3"/>
        </w:numPr>
        <w:spacing w:after="0" w:line="240" w:lineRule="auto"/>
        <w:ind w:left="567" w:hanging="567"/>
        <w:contextualSpacing w:val="0"/>
        <w:rPr>
          <w:lang w:val="en-US"/>
        </w:rPr>
      </w:pPr>
      <w:bookmarkStart w:id="2350" w:name="_Ref106820524"/>
      <w:ins w:id="2351" w:author="David Recio" w:date="2022-06-22T20:00:00Z">
        <w:r>
          <w:t>David Booth</w:t>
        </w:r>
        <w:r>
          <w:rPr>
            <w:lang w:val="en-US"/>
          </w:rPr>
          <w:t>,</w:t>
        </w:r>
        <w:r w:rsidRPr="00BD6A93">
          <w:t xml:space="preserve"> </w:t>
        </w:r>
        <w:r>
          <w:t>Hugo Haas</w:t>
        </w:r>
        <w:r>
          <w:rPr>
            <w:lang w:val="en-US"/>
          </w:rPr>
          <w:t xml:space="preserve">, </w:t>
        </w:r>
        <w:r>
          <w:t>Francis McCabe</w:t>
        </w:r>
        <w:r>
          <w:rPr>
            <w:lang w:val="en-US"/>
          </w:rPr>
          <w:t xml:space="preserve">, </w:t>
        </w:r>
        <w:r>
          <w:t>Eric Newcomer</w:t>
        </w:r>
        <w:r>
          <w:rPr>
            <w:lang w:val="en-US"/>
          </w:rPr>
          <w:t xml:space="preserve">, </w:t>
        </w:r>
        <w:r>
          <w:t>Michael Champion</w:t>
        </w:r>
        <w:r>
          <w:rPr>
            <w:lang w:val="en-US"/>
          </w:rPr>
          <w:t xml:space="preserve">, </w:t>
        </w:r>
        <w:r>
          <w:t>Chris Ferris</w:t>
        </w:r>
        <w:r>
          <w:rPr>
            <w:lang w:val="en-US"/>
          </w:rPr>
          <w:t xml:space="preserve">, </w:t>
        </w:r>
        <w:r>
          <w:t>David Orchard</w:t>
        </w:r>
        <w:r>
          <w:rPr>
            <w:lang w:val="en-US"/>
          </w:rPr>
          <w:t xml:space="preserve"> (</w:t>
        </w:r>
        <w:r w:rsidRPr="00BD6A93">
          <w:rPr>
            <w:lang w:val="en-US"/>
          </w:rPr>
          <w:t>W3C Working Group Note 11 February 2004</w:t>
        </w:r>
        <w:r>
          <w:rPr>
            <w:lang w:val="en-US"/>
          </w:rPr>
          <w:t>)</w:t>
        </w:r>
        <w:r w:rsidRPr="00BD6A93">
          <w:t xml:space="preserve"> </w:t>
        </w:r>
        <w:r w:rsidRPr="00BD6A93">
          <w:rPr>
            <w:lang w:val="en-US"/>
          </w:rPr>
          <w:t>Web Services Architecture</w:t>
        </w:r>
        <w:r>
          <w:rPr>
            <w:lang w:val="en-US"/>
          </w:rPr>
          <w:t xml:space="preserve"> </w:t>
        </w:r>
        <w:r>
          <w:rPr>
            <w:lang w:val="en-US"/>
          </w:rPr>
          <w:fldChar w:fldCharType="begin"/>
        </w:r>
        <w:r>
          <w:rPr>
            <w:lang w:val="en-US"/>
          </w:rPr>
          <w:instrText xml:space="preserve"> HYPERLINK "https://www.w3.org/TR/ws-arch/#SOAP" </w:instrText>
        </w:r>
      </w:ins>
      <w:r>
        <w:rPr>
          <w:lang w:val="en-US"/>
        </w:rPr>
      </w:r>
      <w:ins w:id="2352" w:author="David Recio" w:date="2022-06-22T20:00:00Z">
        <w:r>
          <w:rPr>
            <w:lang w:val="en-US"/>
          </w:rPr>
          <w:fldChar w:fldCharType="separate"/>
        </w:r>
        <w:r w:rsidRPr="00636643">
          <w:rPr>
            <w:rStyle w:val="Hipervnculo"/>
            <w:lang w:val="en-US"/>
          </w:rPr>
          <w:t>https://www.w3.org/TR/ws-arch/#SOAP</w:t>
        </w:r>
        <w:r>
          <w:rPr>
            <w:lang w:val="en-US"/>
          </w:rPr>
          <w:fldChar w:fldCharType="end"/>
        </w:r>
      </w:ins>
      <w:ins w:id="2353" w:author="David Recio" w:date="2022-06-22T21:09:00Z">
        <w:r w:rsidR="00FC730D">
          <w:rPr>
            <w:lang w:val="en-US"/>
          </w:rPr>
          <w:t xml:space="preserve"> </w:t>
        </w:r>
      </w:ins>
      <w:del w:id="2354" w:author="David Recio" w:date="2022-06-22T19:59:00Z">
        <w:r w:rsidR="00056FFC" w:rsidRPr="009F5491" w:rsidDel="00636643">
          <w:rPr>
            <w:lang w:val="en-US"/>
          </w:rPr>
          <w:delText xml:space="preserve">Carey, B. (2019, March 22). Can we get better at forgetting? The New </w:delText>
        </w:r>
      </w:del>
      <w:del w:id="2355" w:author="David Recio" w:date="2022-06-22T20:00:00Z">
        <w:r w:rsidR="00056FFC" w:rsidRPr="009F5491" w:rsidDel="00636643">
          <w:rPr>
            <w:lang w:val="en-US"/>
          </w:rPr>
          <w:delText xml:space="preserve">York Times. </w:delText>
        </w:r>
        <w:r w:rsidR="00D40DC9" w:rsidDel="00636643">
          <w:fldChar w:fldCharType="begin"/>
        </w:r>
        <w:r w:rsidR="00D40DC9" w:rsidDel="00636643">
          <w:delInstrText>HYPERLINK "https://www.nytimes.com/2019/03/22/health/memory-forgetting-psychology.html"</w:delInstrText>
        </w:r>
        <w:r w:rsidR="00D40DC9" w:rsidDel="00636643">
          <w:fldChar w:fldCharType="separate"/>
        </w:r>
      </w:del>
      <w:r w:rsidR="001E0F17">
        <w:rPr>
          <w:b/>
          <w:bCs/>
        </w:rPr>
        <w:t>¡Error! Referencia de hipervínculo no válida.</w:t>
      </w:r>
      <w:del w:id="2356" w:author="David Recio" w:date="2022-06-22T20:00:00Z">
        <w:r w:rsidR="00D40DC9" w:rsidDel="00636643">
          <w:rPr>
            <w:rStyle w:val="Hipervnculo"/>
            <w:lang w:val="en-US"/>
          </w:rPr>
          <w:fldChar w:fldCharType="end"/>
        </w:r>
        <w:bookmarkEnd w:id="2350"/>
        <w:r w:rsidR="00056FFC" w:rsidRPr="009F5491" w:rsidDel="00636643">
          <w:rPr>
            <w:lang w:val="en-US"/>
          </w:rPr>
          <w:delText xml:space="preserve"> </w:delText>
        </w:r>
      </w:del>
    </w:p>
    <w:p w14:paraId="17731592" w14:textId="77777777" w:rsidR="00FC730D" w:rsidRDefault="00FC730D" w:rsidP="00FC730D">
      <w:pPr>
        <w:pStyle w:val="Prrafodelista"/>
        <w:numPr>
          <w:ilvl w:val="0"/>
          <w:numId w:val="3"/>
        </w:numPr>
        <w:spacing w:after="0" w:line="240" w:lineRule="auto"/>
        <w:ind w:left="567" w:hanging="567"/>
        <w:rPr>
          <w:ins w:id="2357" w:author="David Recio" w:date="2022-06-22T21:09:00Z"/>
        </w:rPr>
      </w:pPr>
      <w:ins w:id="2358" w:author="David Recio" w:date="2022-06-22T21:09:00Z">
        <w:r>
          <w:t xml:space="preserve">Ministerio de Universidades (Publicación 2020-2021). </w:t>
        </w:r>
      </w:ins>
    </w:p>
    <w:p w14:paraId="350F373D" w14:textId="1F5B63C0" w:rsidR="00FC730D" w:rsidRDefault="00FC730D" w:rsidP="00FC730D">
      <w:pPr>
        <w:pStyle w:val="Prrafodelista"/>
        <w:spacing w:after="0" w:line="240" w:lineRule="auto"/>
        <w:ind w:left="567"/>
        <w:rPr>
          <w:ins w:id="2359" w:author="David Recio" w:date="2022-06-22T21:09:00Z"/>
          <w:rStyle w:val="Hipervnculo"/>
        </w:rPr>
      </w:pPr>
      <w:ins w:id="2360" w:author="David Recio" w:date="2022-06-22T21:09:00Z">
        <w:r>
          <w:t xml:space="preserve">Datos y cifras del Sistema Universitario Español. Página 45 </w:t>
        </w:r>
        <w:r>
          <w:fldChar w:fldCharType="begin"/>
        </w:r>
        <w:r>
          <w:instrText>HYPERLINK "https://www.universidades.gob.es/stfls/universidades/Estadisticas/ficheros/Datos_y_Cifras_2020-21.pdf"</w:instrText>
        </w:r>
      </w:ins>
      <w:ins w:id="2361"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p w14:paraId="100E81FD" w14:textId="576DDC7E" w:rsidR="00FC730D" w:rsidRDefault="00FC730D" w:rsidP="00FC730D">
      <w:pPr>
        <w:pStyle w:val="Prrafodelista"/>
        <w:spacing w:after="0" w:line="240" w:lineRule="auto"/>
        <w:ind w:left="567"/>
        <w:rPr>
          <w:ins w:id="2362" w:author="David Recio" w:date="2022-06-22T21:09:00Z"/>
          <w:rStyle w:val="Hipervnculo"/>
        </w:rPr>
      </w:pPr>
    </w:p>
    <w:p w14:paraId="2CB0C48A" w14:textId="272D5481" w:rsidR="00FC730D" w:rsidRDefault="00FC730D" w:rsidP="00FC730D">
      <w:pPr>
        <w:pStyle w:val="Prrafodelista"/>
        <w:spacing w:after="0" w:line="240" w:lineRule="auto"/>
        <w:ind w:left="567"/>
        <w:rPr>
          <w:ins w:id="2363" w:author="David Recio" w:date="2022-06-22T21:09:00Z"/>
          <w:rStyle w:val="Hipervnculo"/>
        </w:rPr>
      </w:pPr>
    </w:p>
    <w:p w14:paraId="110FAE6F" w14:textId="77777777" w:rsidR="00FC730D" w:rsidRDefault="00FC730D" w:rsidP="00FC730D">
      <w:pPr>
        <w:pStyle w:val="Prrafodelista"/>
        <w:spacing w:after="0" w:line="240" w:lineRule="auto"/>
        <w:ind w:left="567"/>
        <w:rPr>
          <w:ins w:id="2364" w:author="David Recio" w:date="2022-06-22T21:09:00Z"/>
        </w:rPr>
      </w:pPr>
    </w:p>
    <w:p w14:paraId="23C6F7A7" w14:textId="77777777" w:rsidR="00FC730D" w:rsidRDefault="00FC730D" w:rsidP="00FC730D">
      <w:pPr>
        <w:pStyle w:val="Prrafodelista"/>
        <w:numPr>
          <w:ilvl w:val="0"/>
          <w:numId w:val="3"/>
        </w:numPr>
        <w:spacing w:after="0" w:line="240" w:lineRule="auto"/>
        <w:ind w:left="567" w:hanging="567"/>
        <w:rPr>
          <w:ins w:id="2365" w:author="David Recio" w:date="2022-06-22T21:09:00Z"/>
        </w:rPr>
      </w:pPr>
      <w:bookmarkStart w:id="2366" w:name="_Hlk106309346"/>
      <w:ins w:id="2367" w:author="David Recio" w:date="2022-06-22T21:09:00Z">
        <w:r>
          <w:t xml:space="preserve">Ministerio de Universidades (Publicación 2020-2021). </w:t>
        </w:r>
      </w:ins>
    </w:p>
    <w:p w14:paraId="71953BBC" w14:textId="7D8405EF" w:rsidR="003C1125" w:rsidRPr="003C1125" w:rsidRDefault="00FC730D" w:rsidP="003C1125">
      <w:pPr>
        <w:pStyle w:val="Prrafodelista"/>
        <w:spacing w:after="0" w:line="240" w:lineRule="auto"/>
        <w:ind w:left="567"/>
        <w:rPr>
          <w:ins w:id="2368" w:author="David Recio" w:date="2022-06-22T21:09:00Z"/>
          <w:color w:val="0563C1" w:themeColor="hyperlink"/>
          <w:u w:val="single"/>
          <w:rPrChange w:id="2369" w:author="David Recio" w:date="2022-06-22T23:23:00Z">
            <w:rPr>
              <w:ins w:id="2370" w:author="David Recio" w:date="2022-06-22T21:09:00Z"/>
            </w:rPr>
          </w:rPrChange>
        </w:rPr>
      </w:pPr>
      <w:ins w:id="2371" w:author="David Recio" w:date="2022-06-22T21:09:00Z">
        <w:r>
          <w:lastRenderedPageBreak/>
          <w:t xml:space="preserve">Datos y cifras del Sistema Universitario Español. Página 26 </w:t>
        </w:r>
        <w:r>
          <w:fldChar w:fldCharType="begin"/>
        </w:r>
        <w:r>
          <w:instrText>HYPERLINK "https://www.universidades.gob.es/stfls/universidades/Estadisticas/ficheros/Datos_y_Cifras_2020-21.pdf"</w:instrText>
        </w:r>
      </w:ins>
      <w:ins w:id="2372" w:author="David Recio" w:date="2022-06-22T21:09:00Z">
        <w:r>
          <w:fldChar w:fldCharType="separate"/>
        </w:r>
        <w:r w:rsidRPr="00084341">
          <w:rPr>
            <w:rStyle w:val="Hipervnculo"/>
          </w:rPr>
          <w:t>https://www.universidades.gob.es/stfls/universidades/Estadisticas/ficheros/Datos_y_Cifras_2020-21.pdf</w:t>
        </w:r>
        <w:r>
          <w:rPr>
            <w:rStyle w:val="Hipervnculo"/>
          </w:rPr>
          <w:fldChar w:fldCharType="end"/>
        </w:r>
      </w:ins>
    </w:p>
    <w:bookmarkEnd w:id="2366"/>
    <w:p w14:paraId="1A40F8F0" w14:textId="3D80F63B" w:rsidR="00056FFC" w:rsidDel="00FC730D" w:rsidRDefault="00056FFC" w:rsidP="007513A8">
      <w:pPr>
        <w:pStyle w:val="Prrafodelista"/>
        <w:numPr>
          <w:ilvl w:val="0"/>
          <w:numId w:val="3"/>
        </w:numPr>
        <w:spacing w:after="0" w:line="240" w:lineRule="auto"/>
        <w:ind w:left="567" w:hanging="567"/>
        <w:contextualSpacing w:val="0"/>
        <w:rPr>
          <w:del w:id="2373" w:author="David Recio" w:date="2022-06-22T21:09:00Z"/>
          <w:lang w:val="en-US"/>
        </w:rPr>
      </w:pPr>
      <w:del w:id="2374" w:author="David Recio" w:date="2022-06-22T21:09:00Z">
        <w:r w:rsidRPr="00056FFC" w:rsidDel="00FC730D">
          <w:rPr>
            <w:lang w:val="en-US"/>
          </w:rPr>
          <w:delText xml:space="preserve">Rabinowitz, F. E. (2019). Deepening group psychotherapy with men: Stories and insights for the journey. American Psychological Association. </w:delText>
        </w:r>
        <w:r w:rsidR="008407FA" w:rsidDel="00FC730D">
          <w:fldChar w:fldCharType="begin"/>
        </w:r>
        <w:r w:rsidR="008407FA" w:rsidDel="00FC730D">
          <w:delInstrText>HYPERLINK "https://doi.org/10.1037/0000132-000"</w:delInstrText>
        </w:r>
        <w:r w:rsidR="008407FA" w:rsidDel="00FC730D">
          <w:fldChar w:fldCharType="separate"/>
        </w:r>
      </w:del>
      <w:r w:rsidR="001E0F17">
        <w:rPr>
          <w:b/>
          <w:bCs/>
        </w:rPr>
        <w:t>¡Error! Referencia de hiperv</w:t>
      </w:r>
      <w:r w:rsidR="001E0F17">
        <w:rPr>
          <w:b/>
          <w:bCs/>
        </w:rPr>
        <w:t>ínculo no válida.</w:t>
      </w:r>
      <w:del w:id="2375" w:author="David Recio" w:date="2022-06-22T21:09:00Z">
        <w:r w:rsidR="008407FA" w:rsidDel="00FC730D">
          <w:rPr>
            <w:rStyle w:val="Hipervnculo"/>
            <w:lang w:val="en-US"/>
          </w:rPr>
          <w:fldChar w:fldCharType="end"/>
        </w:r>
        <w:r w:rsidDel="00FC730D">
          <w:rPr>
            <w:lang w:val="en-US"/>
          </w:rPr>
          <w:delText xml:space="preserve"> </w:delText>
        </w:r>
      </w:del>
    </w:p>
    <w:p w14:paraId="32A66A31" w14:textId="533AF3A3" w:rsidR="003C1125" w:rsidRPr="003C1125" w:rsidRDefault="003C1125" w:rsidP="003C1125">
      <w:pPr>
        <w:pStyle w:val="Prrafodelista"/>
        <w:numPr>
          <w:ilvl w:val="0"/>
          <w:numId w:val="3"/>
        </w:numPr>
        <w:spacing w:after="0" w:line="240" w:lineRule="auto"/>
        <w:ind w:left="567" w:hanging="567"/>
        <w:contextualSpacing w:val="0"/>
        <w:rPr>
          <w:ins w:id="2376" w:author="David Recio" w:date="2022-06-22T23:23:00Z"/>
          <w:lang w:val="en-US"/>
          <w:rPrChange w:id="2377" w:author="David Recio" w:date="2022-06-22T23:25:00Z">
            <w:rPr>
              <w:ins w:id="2378" w:author="David Recio" w:date="2022-06-22T23:23:00Z"/>
            </w:rPr>
          </w:rPrChange>
        </w:rPr>
      </w:pPr>
      <w:bookmarkStart w:id="2379" w:name="_Ref106832778"/>
      <w:ins w:id="2380" w:author="David Recio" w:date="2022-06-22T23:24:00Z">
        <w:r>
          <w:t>Remote Procedure Invocation</w:t>
        </w:r>
        <w:r w:rsidRPr="003C1125">
          <w:t>.</w:t>
        </w:r>
      </w:ins>
      <w:ins w:id="2381" w:author="David Recio" w:date="2022-06-22T23:25:00Z">
        <w:r>
          <w:t xml:space="preserve"> E</w:t>
        </w:r>
      </w:ins>
      <w:ins w:id="2382" w:author="David Recio" w:date="2022-06-22T23:24:00Z">
        <w:r w:rsidRPr="003C1125">
          <w:t>nterprise</w:t>
        </w:r>
      </w:ins>
      <w:ins w:id="2383" w:author="David Recio" w:date="2022-06-22T23:25:00Z">
        <w:r>
          <w:t xml:space="preserve"> I</w:t>
        </w:r>
      </w:ins>
      <w:ins w:id="2384" w:author="David Recio" w:date="2022-06-22T23:24:00Z">
        <w:r w:rsidRPr="003C1125">
          <w:t>ntegration</w:t>
        </w:r>
      </w:ins>
      <w:ins w:id="2385" w:author="David Recio" w:date="2022-06-22T23:25:00Z">
        <w:r>
          <w:t xml:space="preserve"> P</w:t>
        </w:r>
      </w:ins>
      <w:ins w:id="2386" w:author="David Recio" w:date="2022-06-22T23:24:00Z">
        <w:r w:rsidRPr="003C1125">
          <w:t>atterns</w:t>
        </w:r>
      </w:ins>
      <w:ins w:id="2387" w:author="David Recio" w:date="2022-06-22T23:25:00Z">
        <w:r>
          <w:t xml:space="preserve"> </w:t>
        </w:r>
      </w:ins>
      <w:ins w:id="2388" w:author="David Recio" w:date="2022-06-22T23:23:00Z">
        <w:r w:rsidRPr="003C1125">
          <w:rPr>
            <w:lang w:val="en-US"/>
          </w:rPr>
          <w:t>https://www.enterpriseintegrationpatterns.com/EncapsulatedSynchronousIntegration.html</w:t>
        </w:r>
        <w:bookmarkEnd w:id="2379"/>
      </w:ins>
    </w:p>
    <w:p w14:paraId="7BDB00A1" w14:textId="77777777" w:rsidR="00F37BAA" w:rsidRDefault="00F37BAA" w:rsidP="00F37BAA">
      <w:pPr>
        <w:pStyle w:val="Prrafodelista"/>
        <w:numPr>
          <w:ilvl w:val="0"/>
          <w:numId w:val="3"/>
        </w:numPr>
        <w:spacing w:after="0" w:line="240" w:lineRule="auto"/>
        <w:rPr>
          <w:ins w:id="2389" w:author="David Recio" w:date="2022-06-23T02:09:00Z"/>
          <w:lang w:val="en-US"/>
        </w:rPr>
      </w:pPr>
      <w:bookmarkStart w:id="2390" w:name="_Ref106842752"/>
      <w:ins w:id="2391" w:author="David Recio" w:date="2022-06-23T02:09:00Z">
        <w:r>
          <w:rPr>
            <w:lang w:val="en-US"/>
          </w:rPr>
          <w:t>Fielding R. (2000) Architectural Styles and the Design of Network-based Software Architectures. Thesis Doctoral. University of California, Irvine</w:t>
        </w:r>
        <w:bookmarkEnd w:id="2390"/>
      </w:ins>
    </w:p>
    <w:p w14:paraId="1BB423D7" w14:textId="7EB135C6" w:rsidR="00F37BAA" w:rsidRDefault="00F37BAA" w:rsidP="00F37BAA">
      <w:pPr>
        <w:pStyle w:val="Prrafodelista"/>
        <w:numPr>
          <w:ilvl w:val="0"/>
          <w:numId w:val="3"/>
        </w:numPr>
        <w:spacing w:after="0" w:line="240" w:lineRule="auto"/>
        <w:rPr>
          <w:ins w:id="2392" w:author="David Recio" w:date="2022-06-23T02:09:00Z"/>
          <w:lang w:val="en-US"/>
        </w:rPr>
      </w:pPr>
      <w:bookmarkStart w:id="2393" w:name="_Ref106842786"/>
      <w:ins w:id="2394" w:author="David Recio" w:date="2022-06-23T02:09:00Z">
        <w:r>
          <w:rPr>
            <w:lang w:val="en-US"/>
          </w:rPr>
          <w:t xml:space="preserve">Fielding, Taylor (2017) Reflections on the REST architectural style and "principled design of the modern web architecture" (impact paper award) Proceeding’s 11th Joint Meeting on Foundations of Software Engineering. </w:t>
        </w:r>
      </w:ins>
      <w:ins w:id="2395" w:author="David Recio" w:date="2022-06-23T02:10:00Z">
        <w:r>
          <w:rPr>
            <w:lang w:val="en-US"/>
          </w:rPr>
          <w:fldChar w:fldCharType="begin"/>
        </w:r>
        <w:r>
          <w:rPr>
            <w:lang w:val="en-US"/>
          </w:rPr>
          <w:instrText xml:space="preserve"> HYPERLINK "https://doi.org/10.1145/3106237.3121282" </w:instrText>
        </w:r>
      </w:ins>
      <w:r>
        <w:rPr>
          <w:lang w:val="en-US"/>
        </w:rPr>
      </w:r>
      <w:ins w:id="2396" w:author="David Recio" w:date="2022-06-23T02:10:00Z">
        <w:r>
          <w:rPr>
            <w:lang w:val="en-US"/>
          </w:rPr>
          <w:fldChar w:fldCharType="separate"/>
        </w:r>
        <w:r w:rsidRPr="00F37BAA">
          <w:rPr>
            <w:rStyle w:val="Hipervnculo"/>
            <w:lang w:val="en-US"/>
          </w:rPr>
          <w:t>https://doi.org/10.1145/3106237.3121282</w:t>
        </w:r>
        <w:r>
          <w:rPr>
            <w:lang w:val="en-US"/>
          </w:rPr>
          <w:fldChar w:fldCharType="end"/>
        </w:r>
      </w:ins>
      <w:bookmarkEnd w:id="2393"/>
    </w:p>
    <w:p w14:paraId="68CFB29D" w14:textId="77777777" w:rsidR="00F37BAA" w:rsidRDefault="00F37BAA" w:rsidP="00F37BAA">
      <w:pPr>
        <w:pStyle w:val="Prrafodelista"/>
        <w:numPr>
          <w:ilvl w:val="0"/>
          <w:numId w:val="3"/>
        </w:numPr>
        <w:spacing w:after="0" w:line="240" w:lineRule="auto"/>
        <w:rPr>
          <w:ins w:id="2397" w:author="David Recio" w:date="2022-06-23T02:09:00Z"/>
          <w:lang w:val="en-US"/>
        </w:rPr>
      </w:pPr>
      <w:bookmarkStart w:id="2398" w:name="_Ref106842812"/>
      <w:ins w:id="2399" w:author="David Recio" w:date="2022-06-23T02:09:00Z">
        <w:r>
          <w:rPr>
            <w:lang w:val="en-US"/>
          </w:rPr>
          <w:t xml:space="preserve">Fielding, Taylor (2002) Principled Design of the Modern Web Architecture. </w:t>
        </w:r>
        <w:r>
          <w:t>ACM Transactions on Internet Technology, Vol. 2, No. 2Pages 115–150.</w:t>
        </w:r>
        <w:bookmarkEnd w:id="2398"/>
      </w:ins>
    </w:p>
    <w:p w14:paraId="1FC39556" w14:textId="66560231" w:rsidR="00F37BAA" w:rsidRDefault="008564A2" w:rsidP="008564A2">
      <w:pPr>
        <w:pStyle w:val="Prrafodelista"/>
        <w:numPr>
          <w:ilvl w:val="0"/>
          <w:numId w:val="3"/>
        </w:numPr>
        <w:spacing w:after="0" w:line="240" w:lineRule="auto"/>
        <w:ind w:left="567" w:hanging="567"/>
        <w:contextualSpacing w:val="0"/>
        <w:jc w:val="left"/>
        <w:rPr>
          <w:ins w:id="2400" w:author="David Recio" w:date="2022-06-23T19:10:00Z"/>
          <w:lang w:val="en-US"/>
        </w:rPr>
      </w:pPr>
      <w:bookmarkStart w:id="2401" w:name="_Ref106903708"/>
      <w:ins w:id="2402" w:author="David Recio" w:date="2022-06-23T19:06:00Z">
        <w:r w:rsidRPr="008564A2">
          <w:rPr>
            <w:lang w:val="en-US"/>
          </w:rPr>
          <w:t xml:space="preserve">JSON </w:t>
        </w:r>
        <w:r>
          <w:rPr>
            <w:lang w:val="en-US"/>
          </w:rPr>
          <w:t>–</w:t>
        </w:r>
        <w:r w:rsidRPr="008564A2">
          <w:rPr>
            <w:lang w:val="en-US"/>
          </w:rPr>
          <w:t xml:space="preserve"> Introduction</w:t>
        </w:r>
        <w:r>
          <w:rPr>
            <w:lang w:val="en-US"/>
          </w:rPr>
          <w:t>.</w:t>
        </w:r>
      </w:ins>
      <w:ins w:id="2403" w:author="David Recio" w:date="2022-06-23T19:05:00Z">
        <w:r>
          <w:rPr>
            <w:lang w:val="en-US"/>
          </w:rPr>
          <w:t>W3C.</w:t>
        </w:r>
        <w:r w:rsidRPr="008564A2">
          <w:rPr>
            <w:lang w:val="en-US"/>
          </w:rPr>
          <w:t>https://www.w3schools.com/js/js_json_intro.asp</w:t>
        </w:r>
      </w:ins>
      <w:bookmarkEnd w:id="2401"/>
    </w:p>
    <w:p w14:paraId="0C9F0498" w14:textId="400E507A" w:rsidR="00590C34" w:rsidRPr="00F37BAA" w:rsidRDefault="00590C34">
      <w:pPr>
        <w:pStyle w:val="Prrafodelista"/>
        <w:numPr>
          <w:ilvl w:val="0"/>
          <w:numId w:val="3"/>
        </w:numPr>
        <w:spacing w:after="0" w:line="240" w:lineRule="auto"/>
        <w:ind w:left="567" w:hanging="567"/>
        <w:contextualSpacing w:val="0"/>
        <w:jc w:val="left"/>
        <w:rPr>
          <w:ins w:id="2404" w:author="David Recio" w:date="2022-06-23T02:09:00Z"/>
          <w:lang w:val="en-US"/>
          <w:rPrChange w:id="2405" w:author="David Recio" w:date="2022-06-23T02:09:00Z">
            <w:rPr>
              <w:ins w:id="2406" w:author="David Recio" w:date="2022-06-23T02:09:00Z"/>
            </w:rPr>
          </w:rPrChange>
        </w:rPr>
        <w:pPrChange w:id="2407" w:author="David Recio" w:date="2022-06-23T19:06:00Z">
          <w:pPr>
            <w:pStyle w:val="Prrafodelista"/>
            <w:numPr>
              <w:numId w:val="3"/>
            </w:numPr>
            <w:spacing w:after="0" w:line="240" w:lineRule="auto"/>
            <w:ind w:left="567" w:hanging="567"/>
            <w:contextualSpacing w:val="0"/>
          </w:pPr>
        </w:pPrChange>
      </w:pPr>
      <w:bookmarkStart w:id="2408" w:name="_Ref106903918"/>
      <w:ins w:id="2409" w:author="David Recio" w:date="2022-06-23T19:10:00Z">
        <w:r>
          <w:rPr>
            <w:lang w:val="en-US"/>
          </w:rPr>
          <w:t xml:space="preserve">Amazon. </w:t>
        </w:r>
        <w:r w:rsidRPr="00590C34">
          <w:rPr>
            <w:lang w:val="en-US"/>
          </w:rPr>
          <w:t>Informática en la nube con AWS</w:t>
        </w:r>
      </w:ins>
      <w:ins w:id="2410" w:author="David Recio" w:date="2022-06-23T19:11:00Z">
        <w:r>
          <w:rPr>
            <w:lang w:val="en-US"/>
          </w:rPr>
          <w:t xml:space="preserve">. </w:t>
        </w:r>
      </w:ins>
      <w:ins w:id="2411" w:author="David Recio" w:date="2022-06-23T19:10:00Z">
        <w:r w:rsidRPr="00590C34">
          <w:rPr>
            <w:lang w:val="en-US"/>
          </w:rPr>
          <w:t>https://aws.amazon.com/es/what-is-aws/</w:t>
        </w:r>
      </w:ins>
      <w:bookmarkEnd w:id="2408"/>
    </w:p>
    <w:p w14:paraId="3C65DF24" w14:textId="5C36D49E" w:rsidR="006A1F3A" w:rsidRPr="006A1F3A" w:rsidRDefault="006A1F3A" w:rsidP="007513A8">
      <w:pPr>
        <w:pStyle w:val="Prrafodelista"/>
        <w:numPr>
          <w:ilvl w:val="0"/>
          <w:numId w:val="3"/>
        </w:numPr>
        <w:spacing w:after="0" w:line="240" w:lineRule="auto"/>
        <w:ind w:left="567" w:hanging="567"/>
        <w:contextualSpacing w:val="0"/>
        <w:rPr>
          <w:ins w:id="2412" w:author="David Recio" w:date="2022-06-23T19:30:00Z"/>
          <w:lang w:val="en-US"/>
          <w:rPrChange w:id="2413" w:author="David Recio" w:date="2022-06-23T19:30:00Z">
            <w:rPr>
              <w:ins w:id="2414" w:author="David Recio" w:date="2022-06-23T19:30:00Z"/>
            </w:rPr>
          </w:rPrChange>
        </w:rPr>
      </w:pPr>
      <w:bookmarkStart w:id="2415" w:name="_Ref106905107"/>
      <w:ins w:id="2416" w:author="David Recio" w:date="2022-06-23T19:30:00Z">
        <w:r>
          <w:rPr>
            <w:rStyle w:val="markedcontent"/>
            <w:rFonts w:ascii="Arial" w:hAnsi="Arial" w:cs="Arial"/>
          </w:rPr>
          <w:t xml:space="preserve">Diario Oficial de la Unión Europea. </w:t>
        </w:r>
      </w:ins>
      <w:ins w:id="2417" w:author="David Recio" w:date="2022-06-23T19:31:00Z">
        <w:r>
          <w:rPr>
            <w:rStyle w:val="markedcontent"/>
            <w:rFonts w:ascii="Arial" w:hAnsi="Arial" w:cs="Arial"/>
          </w:rPr>
          <w:t>REGLAMENTO (UE) 2016/679 DEL PARLAMENTO EUROPEO Y DEL CONSEJO</w:t>
        </w:r>
        <w:r>
          <w:br/>
        </w:r>
        <w:r>
          <w:rPr>
            <w:rStyle w:val="markedcontent"/>
            <w:rFonts w:ascii="Arial" w:hAnsi="Arial" w:cs="Arial"/>
          </w:rPr>
          <w:t>de 27 de abril de 2016.</w:t>
        </w:r>
      </w:ins>
      <w:ins w:id="2418" w:author="David Recio" w:date="2022-06-23T19:30:00Z">
        <w:r w:rsidRPr="006A1F3A">
          <w:rPr>
            <w:lang w:val="en-US"/>
          </w:rPr>
          <w:t>https://www.boe.es/doue/2016/119/L00001-00088.pdf</w:t>
        </w:r>
        <w:bookmarkEnd w:id="2415"/>
      </w:ins>
    </w:p>
    <w:p w14:paraId="0E611920" w14:textId="6CD615B3" w:rsidR="00056FFC" w:rsidDel="00271A4B" w:rsidRDefault="00056FFC" w:rsidP="007513A8">
      <w:pPr>
        <w:pStyle w:val="Prrafodelista"/>
        <w:numPr>
          <w:ilvl w:val="0"/>
          <w:numId w:val="3"/>
        </w:numPr>
        <w:spacing w:after="0" w:line="240" w:lineRule="auto"/>
        <w:ind w:left="567" w:hanging="567"/>
        <w:contextualSpacing w:val="0"/>
        <w:rPr>
          <w:del w:id="2419" w:author="David Recio" w:date="2022-06-23T22:49:00Z"/>
          <w:lang w:val="en-US"/>
        </w:rPr>
      </w:pPr>
      <w:del w:id="2420" w:author="David Recio" w:date="2022-06-23T22:49:00Z">
        <w:r w:rsidRPr="00056FFC" w:rsidDel="00271A4B">
          <w:delText xml:space="preserve">Aron, L., Botella, M., &amp; Lubart, T. (2019). </w:delText>
        </w:r>
        <w:r w:rsidRPr="00056FFC" w:rsidDel="00271A4B">
          <w:rPr>
            <w:lang w:val="en-US"/>
          </w:rPr>
          <w:delText xml:space="preserve">Culinary arts: Talent and their development. In R. F. Subotnik, P. Olszewski-Kubilius, &amp; F. C. Worrell (Eds.), The psychology of high performance: Developing human potential into domain-specific talent (pp. 345–359). American Psychological Association. </w:delText>
        </w:r>
        <w:r w:rsidR="006B0898" w:rsidDel="00271A4B">
          <w:fldChar w:fldCharType="begin"/>
        </w:r>
        <w:r w:rsidR="006B0898" w:rsidDel="00271A4B">
          <w:delInstrText>HYPERLINK "https://doi.org/10.1037/0000120-016"</w:delInstrText>
        </w:r>
        <w:r w:rsidR="006B0898" w:rsidDel="00271A4B">
          <w:fldChar w:fldCharType="separate"/>
        </w:r>
      </w:del>
      <w:r w:rsidR="001E0F17">
        <w:rPr>
          <w:b/>
          <w:bCs/>
        </w:rPr>
        <w:t>¡Error! Referencia de hipervínculo no válida.</w:t>
      </w:r>
      <w:del w:id="2421" w:author="David Recio" w:date="2022-06-23T22:49:00Z">
        <w:r w:rsidR="006B0898" w:rsidDel="00271A4B">
          <w:rPr>
            <w:rStyle w:val="Hipervnculo"/>
            <w:lang w:val="en-US"/>
          </w:rPr>
          <w:fldChar w:fldCharType="end"/>
        </w:r>
        <w:r w:rsidDel="00271A4B">
          <w:rPr>
            <w:lang w:val="en-US"/>
          </w:rPr>
          <w:delText xml:space="preserve"> </w:delText>
        </w:r>
      </w:del>
    </w:p>
    <w:p w14:paraId="6259C4C3" w14:textId="11BD9C97" w:rsidR="00056FFC" w:rsidDel="00271A4B" w:rsidRDefault="00056FFC" w:rsidP="007513A8">
      <w:pPr>
        <w:pStyle w:val="Prrafodelista"/>
        <w:numPr>
          <w:ilvl w:val="0"/>
          <w:numId w:val="3"/>
        </w:numPr>
        <w:spacing w:after="0" w:line="240" w:lineRule="auto"/>
        <w:ind w:left="567" w:hanging="567"/>
        <w:contextualSpacing w:val="0"/>
        <w:rPr>
          <w:del w:id="2422" w:author="David Recio" w:date="2022-06-23T22:49:00Z"/>
          <w:lang w:val="en-US"/>
        </w:rPr>
      </w:pPr>
      <w:del w:id="2423" w:author="David Recio" w:date="2022-06-23T22:49:00Z">
        <w:r w:rsidRPr="00056FFC" w:rsidDel="00271A4B">
          <w:rPr>
            <w:lang w:val="en-US"/>
          </w:rPr>
          <w:delText xml:space="preserve">Harvard University. (2019, August 28). Soft robotic gripper for jellyfish [Video]. YouTube. </w:delText>
        </w:r>
        <w:r w:rsidR="006B0898" w:rsidDel="00271A4B">
          <w:fldChar w:fldCharType="begin"/>
        </w:r>
        <w:r w:rsidR="006B0898" w:rsidDel="00271A4B">
          <w:delInstrText>HYPERLINK "https://www.youtube.com/watch?v=guRoWTYfxMs"</w:delInstrText>
        </w:r>
        <w:r w:rsidR="006B0898" w:rsidDel="00271A4B">
          <w:fldChar w:fldCharType="separate"/>
        </w:r>
      </w:del>
      <w:r w:rsidR="001E0F17">
        <w:rPr>
          <w:b/>
          <w:bCs/>
        </w:rPr>
        <w:t>¡Error! Referencia de hipervínculo no válida.</w:t>
      </w:r>
      <w:del w:id="2424" w:author="David Recio" w:date="2022-06-23T22:49:00Z">
        <w:r w:rsidR="006B0898" w:rsidDel="00271A4B">
          <w:rPr>
            <w:rStyle w:val="Hipervnculo"/>
            <w:lang w:val="en-US"/>
          </w:rPr>
          <w:fldChar w:fldCharType="end"/>
        </w:r>
        <w:r w:rsidDel="00271A4B">
          <w:rPr>
            <w:lang w:val="en-US"/>
          </w:rPr>
          <w:delText xml:space="preserve"> </w:delText>
        </w:r>
      </w:del>
    </w:p>
    <w:p w14:paraId="0D695590" w14:textId="6ACEFE13" w:rsidR="00056FFC" w:rsidDel="00271A4B" w:rsidRDefault="00056FFC" w:rsidP="007513A8">
      <w:pPr>
        <w:pStyle w:val="Prrafodelista"/>
        <w:numPr>
          <w:ilvl w:val="0"/>
          <w:numId w:val="3"/>
        </w:numPr>
        <w:spacing w:after="0" w:line="240" w:lineRule="auto"/>
        <w:ind w:left="567" w:hanging="567"/>
        <w:contextualSpacing w:val="0"/>
        <w:rPr>
          <w:del w:id="2425" w:author="David Recio" w:date="2022-06-23T22:49:00Z"/>
          <w:lang w:val="en-US"/>
        </w:rPr>
      </w:pPr>
      <w:del w:id="2426" w:author="David Recio" w:date="2022-06-23T22:49:00Z">
        <w:r w:rsidRPr="00056FFC" w:rsidDel="00271A4B">
          <w:rPr>
            <w:lang w:val="en-US"/>
          </w:rPr>
          <w:delText xml:space="preserve">APA Databases [@APA_Databases]. (2019, September 5). Help students avoid plagiarismWeb emoji of crossing hands and researchers navigate the publication process. More details available in the 7th edition @APA_Style table [Tweet]. Twitter. </w:delText>
        </w:r>
        <w:r w:rsidR="006B0898" w:rsidDel="00271A4B">
          <w:fldChar w:fldCharType="begin"/>
        </w:r>
        <w:r w:rsidR="006B0898" w:rsidDel="00271A4B">
          <w:delInstrText>HYPERLINK "https://twitter.com/APA_Databases/status/1169644365452578823"</w:delInstrText>
        </w:r>
        <w:r w:rsidR="006B0898" w:rsidDel="00271A4B">
          <w:fldChar w:fldCharType="separate"/>
        </w:r>
      </w:del>
      <w:r w:rsidR="001E0F17">
        <w:rPr>
          <w:b/>
          <w:bCs/>
        </w:rPr>
        <w:t>¡Error! Referencia de hiperví</w:t>
      </w:r>
      <w:r w:rsidR="001E0F17">
        <w:rPr>
          <w:b/>
          <w:bCs/>
        </w:rPr>
        <w:t>nculo no válida.</w:t>
      </w:r>
      <w:del w:id="2427" w:author="David Recio" w:date="2022-06-23T22:49:00Z">
        <w:r w:rsidR="006B0898" w:rsidDel="00271A4B">
          <w:rPr>
            <w:rStyle w:val="Hipervnculo"/>
            <w:lang w:val="en-US"/>
          </w:rPr>
          <w:fldChar w:fldCharType="end"/>
        </w:r>
        <w:r w:rsidDel="00271A4B">
          <w:rPr>
            <w:lang w:val="en-US"/>
          </w:rPr>
          <w:delText xml:space="preserve"> </w:delText>
        </w:r>
      </w:del>
    </w:p>
    <w:p w14:paraId="33F8DE36" w14:textId="29DE61AA" w:rsidR="00056FFC" w:rsidDel="00271A4B" w:rsidRDefault="00056FFC" w:rsidP="007513A8">
      <w:pPr>
        <w:pStyle w:val="Prrafodelista"/>
        <w:numPr>
          <w:ilvl w:val="0"/>
          <w:numId w:val="3"/>
        </w:numPr>
        <w:spacing w:after="0" w:line="240" w:lineRule="auto"/>
        <w:ind w:left="567" w:hanging="567"/>
        <w:contextualSpacing w:val="0"/>
        <w:rPr>
          <w:del w:id="2428" w:author="David Recio" w:date="2022-06-23T22:49:00Z"/>
          <w:lang w:val="en-US"/>
        </w:rPr>
      </w:pPr>
      <w:del w:id="2429" w:author="David Recio" w:date="2022-06-23T22:49:00Z">
        <w:r w:rsidRPr="00056FFC" w:rsidDel="00271A4B">
          <w:rPr>
            <w:lang w:val="en-US"/>
          </w:rPr>
          <w:delText xml:space="preserve">Fagan, J. (2019, March 25). Nursing clinical brain. OER Commons. Retrieved September 17, 2019, from </w:delText>
        </w:r>
        <w:r w:rsidR="006B0898" w:rsidDel="00271A4B">
          <w:fldChar w:fldCharType="begin"/>
        </w:r>
        <w:r w:rsidR="006B0898" w:rsidDel="00271A4B">
          <w:delInstrText>HYPERLINK "https://www.oercommons.org/authoring/53029-nursing-clinical-brain/view"</w:delInstrText>
        </w:r>
        <w:r w:rsidR="006B0898" w:rsidDel="00271A4B">
          <w:fldChar w:fldCharType="separate"/>
        </w:r>
      </w:del>
      <w:r w:rsidR="001E0F17">
        <w:rPr>
          <w:b/>
          <w:bCs/>
        </w:rPr>
        <w:t xml:space="preserve">¡Error! </w:t>
      </w:r>
      <w:r w:rsidR="001E0F17">
        <w:rPr>
          <w:b/>
          <w:bCs/>
        </w:rPr>
        <w:t>Referencia de hipervínculo no válida.</w:t>
      </w:r>
      <w:del w:id="2430" w:author="David Recio" w:date="2022-06-23T22:49:00Z">
        <w:r w:rsidR="006B0898" w:rsidDel="00271A4B">
          <w:rPr>
            <w:rStyle w:val="Hipervnculo"/>
            <w:lang w:val="en-US"/>
          </w:rPr>
          <w:fldChar w:fldCharType="end"/>
        </w:r>
        <w:r w:rsidDel="00271A4B">
          <w:rPr>
            <w:lang w:val="en-US"/>
          </w:rPr>
          <w:delText xml:space="preserve"> </w:delText>
        </w:r>
      </w:del>
    </w:p>
    <w:p w14:paraId="0AEC7F5D" w14:textId="1775B5B5" w:rsidR="00056FFC" w:rsidRPr="00051FEC" w:rsidDel="00271A4B" w:rsidRDefault="00056FFC" w:rsidP="007513A8">
      <w:pPr>
        <w:pStyle w:val="Prrafodelista"/>
        <w:numPr>
          <w:ilvl w:val="0"/>
          <w:numId w:val="3"/>
        </w:numPr>
        <w:spacing w:after="0" w:line="240" w:lineRule="auto"/>
        <w:ind w:left="567" w:hanging="567"/>
        <w:contextualSpacing w:val="0"/>
        <w:rPr>
          <w:del w:id="2431" w:author="David Recio" w:date="2022-06-23T22:49:00Z"/>
        </w:rPr>
      </w:pPr>
      <w:del w:id="2432" w:author="David Recio" w:date="2022-06-23T22:49:00Z">
        <w:r w:rsidRPr="00056FFC" w:rsidDel="00271A4B">
          <w:rPr>
            <w:lang w:val="en-US"/>
          </w:rPr>
          <w:delText xml:space="preserve">National Institute of Mental Health. (2018, July). Anxiety disorders. U.S. Department of Health and Human Services, National Institutes of Health. </w:delText>
        </w:r>
        <w:r w:rsidR="006B0898" w:rsidDel="00271A4B">
          <w:fldChar w:fldCharType="begin"/>
        </w:r>
        <w:r w:rsidR="006B0898" w:rsidDel="00271A4B">
          <w:delInstrText>HYPERLINK "https://www.nimh.nih.gov/health/topics/anxiety-disorders/index.shtml"</w:delInstrText>
        </w:r>
        <w:r w:rsidR="006B0898" w:rsidDel="00271A4B">
          <w:fldChar w:fldCharType="separate"/>
        </w:r>
      </w:del>
      <w:r w:rsidR="001E0F17">
        <w:rPr>
          <w:b/>
          <w:bCs/>
        </w:rPr>
        <w:t>¡Error! Referencia de hipervínculo no válida.</w:t>
      </w:r>
      <w:del w:id="2433" w:author="David Recio" w:date="2022-06-23T22:49:00Z">
        <w:r w:rsidR="006B0898" w:rsidDel="00271A4B">
          <w:rPr>
            <w:rStyle w:val="Hipervnculo"/>
          </w:rPr>
          <w:fldChar w:fldCharType="end"/>
        </w:r>
      </w:del>
    </w:p>
    <w:p w14:paraId="4693FCCB" w14:textId="0A3A2016" w:rsidR="00056FFC" w:rsidRPr="00051FEC" w:rsidDel="00271A4B" w:rsidRDefault="00056FFC" w:rsidP="007513A8">
      <w:pPr>
        <w:pStyle w:val="Prrafodelista"/>
        <w:numPr>
          <w:ilvl w:val="0"/>
          <w:numId w:val="3"/>
        </w:numPr>
        <w:spacing w:after="0" w:line="240" w:lineRule="auto"/>
        <w:ind w:left="567" w:hanging="567"/>
        <w:contextualSpacing w:val="0"/>
        <w:rPr>
          <w:del w:id="2434" w:author="David Recio" w:date="2022-06-23T22:49:00Z"/>
        </w:rPr>
      </w:pPr>
      <w:del w:id="2435" w:author="David Recio" w:date="2022-06-23T22:49:00Z">
        <w:r w:rsidRPr="00056FFC" w:rsidDel="00271A4B">
          <w:rPr>
            <w:lang w:val="en-US"/>
          </w:rPr>
          <w:delText xml:space="preserve">Woodyatt, A. (2019, September 10). Daytime naps once or twice a week may be linked to a healthy heart, researchers say. </w:delText>
        </w:r>
        <w:r w:rsidRPr="00051FEC" w:rsidDel="00271A4B">
          <w:delText xml:space="preserve">CNN. </w:delText>
        </w:r>
        <w:r w:rsidR="006B0898" w:rsidDel="00271A4B">
          <w:fldChar w:fldCharType="begin"/>
        </w:r>
        <w:r w:rsidR="006B0898" w:rsidDel="00271A4B">
          <w:delInstrText>HYPERLINK "https://www.cnn.com/2019/09/10/health/nap-heart-health-wellness-intl-scli/index.html"</w:delInstrText>
        </w:r>
        <w:r w:rsidR="006B0898" w:rsidDel="00271A4B">
          <w:fldChar w:fldCharType="separate"/>
        </w:r>
      </w:del>
      <w:r w:rsidR="001E0F17">
        <w:rPr>
          <w:b/>
          <w:bCs/>
        </w:rPr>
        <w:t>¡Error! Referencia de hipervínculo no válida.</w:t>
      </w:r>
      <w:del w:id="2436" w:author="David Recio" w:date="2022-06-23T22:49:00Z">
        <w:r w:rsidR="006B0898" w:rsidDel="00271A4B">
          <w:rPr>
            <w:rStyle w:val="Hipervnculo"/>
          </w:rPr>
          <w:fldChar w:fldCharType="end"/>
        </w:r>
        <w:r w:rsidRPr="00051FEC" w:rsidDel="00271A4B">
          <w:delText xml:space="preserve"> </w:delText>
        </w:r>
      </w:del>
    </w:p>
    <w:p w14:paraId="3212DD7E" w14:textId="30048D3B" w:rsidR="00056FFC" w:rsidDel="00271A4B" w:rsidRDefault="2E74AF69" w:rsidP="007513A8">
      <w:pPr>
        <w:pStyle w:val="Prrafodelista"/>
        <w:numPr>
          <w:ilvl w:val="0"/>
          <w:numId w:val="3"/>
        </w:numPr>
        <w:spacing w:after="0" w:line="240" w:lineRule="auto"/>
        <w:ind w:left="567" w:hanging="567"/>
        <w:rPr>
          <w:del w:id="2437" w:author="David Recio" w:date="2022-06-23T22:49:00Z"/>
        </w:rPr>
      </w:pPr>
      <w:del w:id="2438" w:author="David Recio" w:date="2022-06-23T22:49:00Z">
        <w:r w:rsidRPr="39E28D74" w:rsidDel="00271A4B">
          <w:rPr>
            <w:lang w:val="en-US"/>
          </w:rPr>
          <w:delText xml:space="preserve">World Health Organization. (2018, May 24). The top 10 causes of death. </w:delText>
        </w:r>
        <w:r w:rsidR="006B0898" w:rsidDel="00271A4B">
          <w:fldChar w:fldCharType="begin"/>
        </w:r>
        <w:r w:rsidR="006B0898" w:rsidDel="00271A4B">
          <w:delInstrText>HYPERLINK "https://www.who.int/news-room/fact-sheets/detail/the-top-10-causes-of-death" \h</w:delInstrText>
        </w:r>
        <w:r w:rsidR="006B0898" w:rsidDel="00271A4B">
          <w:fldChar w:fldCharType="separate"/>
        </w:r>
      </w:del>
      <w:r w:rsidR="001E0F17">
        <w:rPr>
          <w:b/>
          <w:bCs/>
        </w:rPr>
        <w:t>¡Error! Referencia de hipervínculo no válida.</w:t>
      </w:r>
      <w:del w:id="2439" w:author="David Recio" w:date="2022-06-23T22:49:00Z">
        <w:r w:rsidR="006B0898" w:rsidDel="00271A4B">
          <w:rPr>
            <w:rStyle w:val="Hipervnculo"/>
          </w:rPr>
          <w:fldChar w:fldCharType="end"/>
        </w:r>
        <w:r w:rsidDel="00271A4B">
          <w:delText xml:space="preserve"> </w:delText>
        </w:r>
      </w:del>
    </w:p>
    <w:p w14:paraId="31FB55DC" w14:textId="39AAEADF" w:rsidR="00B064E3" w:rsidRPr="00051FEC" w:rsidDel="00271A4B" w:rsidRDefault="00B064E3" w:rsidP="007513A8">
      <w:pPr>
        <w:pStyle w:val="Prrafodelista"/>
        <w:numPr>
          <w:ilvl w:val="0"/>
          <w:numId w:val="3"/>
        </w:numPr>
        <w:spacing w:after="0" w:line="240" w:lineRule="auto"/>
        <w:ind w:left="567" w:hanging="567"/>
        <w:rPr>
          <w:del w:id="2440" w:author="David Recio" w:date="2022-06-23T22:49:00Z"/>
        </w:rPr>
      </w:pPr>
    </w:p>
    <w:p w14:paraId="1F1C4DC8" w14:textId="6D015011" w:rsidR="39E28D74" w:rsidDel="00271A4B" w:rsidRDefault="39E28D74" w:rsidP="39E28D74">
      <w:pPr>
        <w:spacing w:after="0" w:line="240" w:lineRule="auto"/>
        <w:rPr>
          <w:del w:id="2441" w:author="David Recio" w:date="2022-06-23T22:49:00Z"/>
        </w:rPr>
      </w:pPr>
    </w:p>
    <w:p w14:paraId="1450E26E" w14:textId="66697AF5" w:rsidR="00AD1E56" w:rsidDel="00271A4B" w:rsidRDefault="00AD1E56" w:rsidP="39E28D74">
      <w:pPr>
        <w:spacing w:after="0" w:line="240" w:lineRule="auto"/>
        <w:rPr>
          <w:del w:id="2442" w:author="David Recio" w:date="2022-06-23T22:49:00Z"/>
        </w:rPr>
      </w:pPr>
    </w:p>
    <w:p w14:paraId="409F0226" w14:textId="4B6A5AE6" w:rsidR="00AD1E56" w:rsidDel="00636643" w:rsidRDefault="00AD1E56" w:rsidP="39E28D74">
      <w:pPr>
        <w:spacing w:after="0" w:line="240" w:lineRule="auto"/>
        <w:rPr>
          <w:del w:id="2443" w:author="David Recio" w:date="2022-06-22T20:00:00Z"/>
        </w:rPr>
      </w:pPr>
    </w:p>
    <w:p w14:paraId="0AAD27FE" w14:textId="17E4B76D" w:rsidR="00AD1E56" w:rsidRDefault="00AD1E56" w:rsidP="39E28D74">
      <w:pPr>
        <w:spacing w:after="0" w:line="240" w:lineRule="auto"/>
      </w:pPr>
    </w:p>
    <w:p w14:paraId="3C5D9C93" w14:textId="292D31F1" w:rsidR="00AD1E56" w:rsidRDefault="00AD1E56" w:rsidP="39E28D74">
      <w:pPr>
        <w:spacing w:after="0" w:line="240" w:lineRule="auto"/>
      </w:pPr>
    </w:p>
    <w:p w14:paraId="45E1C37E" w14:textId="17EA1AE2" w:rsidR="00AD1E56" w:rsidRDefault="00AD1E56" w:rsidP="39E28D74">
      <w:pPr>
        <w:spacing w:after="0" w:line="240" w:lineRule="auto"/>
        <w:rPr>
          <w:ins w:id="2444" w:author="David Recio" w:date="2022-06-23T22:50:00Z"/>
        </w:rPr>
      </w:pPr>
    </w:p>
    <w:p w14:paraId="0B161C62" w14:textId="328D3B76" w:rsidR="00271A4B" w:rsidRDefault="00271A4B" w:rsidP="39E28D74">
      <w:pPr>
        <w:spacing w:after="0" w:line="240" w:lineRule="auto"/>
        <w:rPr>
          <w:ins w:id="2445" w:author="David Recio" w:date="2022-06-23T22:50:00Z"/>
        </w:rPr>
      </w:pPr>
    </w:p>
    <w:p w14:paraId="6F2EED97" w14:textId="1E24A39A" w:rsidR="00271A4B" w:rsidRDefault="00271A4B" w:rsidP="39E28D74">
      <w:pPr>
        <w:spacing w:after="0" w:line="240" w:lineRule="auto"/>
        <w:rPr>
          <w:ins w:id="2446" w:author="David Recio" w:date="2022-06-23T22:50:00Z"/>
        </w:rPr>
      </w:pPr>
    </w:p>
    <w:p w14:paraId="7EA51053" w14:textId="191626BF" w:rsidR="00271A4B" w:rsidRDefault="00271A4B" w:rsidP="39E28D74">
      <w:pPr>
        <w:spacing w:after="0" w:line="240" w:lineRule="auto"/>
        <w:rPr>
          <w:ins w:id="2447" w:author="David Recio" w:date="2022-06-23T22:50:00Z"/>
        </w:rPr>
      </w:pPr>
    </w:p>
    <w:p w14:paraId="01D93878" w14:textId="11C2AA09" w:rsidR="00271A4B" w:rsidRDefault="00271A4B" w:rsidP="39E28D74">
      <w:pPr>
        <w:spacing w:after="0" w:line="240" w:lineRule="auto"/>
        <w:rPr>
          <w:ins w:id="2448" w:author="David Recio" w:date="2022-06-23T22:50:00Z"/>
        </w:rPr>
      </w:pPr>
    </w:p>
    <w:p w14:paraId="7401C899" w14:textId="2B4A6607" w:rsidR="00271A4B" w:rsidRDefault="00271A4B" w:rsidP="39E28D74">
      <w:pPr>
        <w:spacing w:after="0" w:line="240" w:lineRule="auto"/>
        <w:rPr>
          <w:ins w:id="2449" w:author="David Recio" w:date="2022-06-23T22:50:00Z"/>
        </w:rPr>
      </w:pPr>
    </w:p>
    <w:p w14:paraId="6038EAF0" w14:textId="3CF7607E" w:rsidR="00271A4B" w:rsidRDefault="00271A4B" w:rsidP="39E28D74">
      <w:pPr>
        <w:spacing w:after="0" w:line="240" w:lineRule="auto"/>
        <w:rPr>
          <w:ins w:id="2450" w:author="David Recio" w:date="2022-06-23T22:50:00Z"/>
        </w:rPr>
      </w:pPr>
    </w:p>
    <w:p w14:paraId="793D96F7" w14:textId="77777777" w:rsidR="00271A4B" w:rsidRDefault="00271A4B" w:rsidP="39E28D74">
      <w:pPr>
        <w:spacing w:after="0" w:line="240" w:lineRule="auto"/>
      </w:pPr>
    </w:p>
    <w:p w14:paraId="0BAE2ED7" w14:textId="0FD176F1" w:rsidR="00AD1E56" w:rsidRDefault="00AD1E56" w:rsidP="39E28D74">
      <w:pPr>
        <w:spacing w:after="0" w:line="240" w:lineRule="auto"/>
      </w:pPr>
    </w:p>
    <w:p w14:paraId="71CCA416" w14:textId="77777777" w:rsidR="00AD1E56" w:rsidRDefault="00AD1E56" w:rsidP="39E28D74">
      <w:pPr>
        <w:spacing w:after="0" w:line="240" w:lineRule="auto"/>
      </w:pPr>
    </w:p>
    <w:p w14:paraId="350FECE2" w14:textId="27F21767" w:rsidR="5DC65E9C" w:rsidRDefault="5DC65E9C" w:rsidP="39E28D74">
      <w:pPr>
        <w:pStyle w:val="Ttulo1"/>
        <w:framePr w:wrap="notBeside"/>
        <w:numPr>
          <w:ilvl w:val="0"/>
          <w:numId w:val="0"/>
        </w:numPr>
      </w:pPr>
      <w:bookmarkStart w:id="2451" w:name="_Toc106131046"/>
      <w:r>
        <w:lastRenderedPageBreak/>
        <w:t>Anexo I</w:t>
      </w:r>
      <w:bookmarkEnd w:id="2451"/>
    </w:p>
    <w:p w14:paraId="24CD3EB6" w14:textId="03D0C5C5" w:rsidR="5DC65E9C" w:rsidRDefault="5DC65E9C" w:rsidP="39E28D74">
      <w:pPr>
        <w:pStyle w:val="Ttulo1"/>
        <w:framePr w:wrap="notBeside"/>
        <w:numPr>
          <w:ilvl w:val="0"/>
          <w:numId w:val="0"/>
        </w:numPr>
      </w:pPr>
      <w:bookmarkStart w:id="2452" w:name="_Toc106131047"/>
      <w:r>
        <w:t>Otras posibilidades para realizar el análisis y el diseño</w:t>
      </w:r>
      <w:bookmarkEnd w:id="2452"/>
    </w:p>
    <w:p w14:paraId="4F0151E1" w14:textId="437D81BD" w:rsidR="39E28D74" w:rsidRDefault="39E28D74" w:rsidP="39E28D74">
      <w: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Default="39E28D74" w:rsidP="39E28D74">
      <w:r>
        <w:t>Asimismo, es posible utilizar el diagrama entidad-relación de forma complementaria a los diagramas de clases.</w:t>
      </w:r>
    </w:p>
    <w:p w14:paraId="3B2106B6" w14:textId="76A9AC6F" w:rsidR="39E28D74" w:rsidRDefault="39E28D74" w:rsidP="39E28D74">
      <w: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2453" w:name="_Toc106131048"/>
      <w:r>
        <w:t>Anexo II</w:t>
      </w:r>
      <w:bookmarkEnd w:id="2453"/>
    </w:p>
    <w:p w14:paraId="45D16DE4" w14:textId="360C0CD7" w:rsidR="5DC65E9C" w:rsidRDefault="5DC65E9C" w:rsidP="39E28D74">
      <w:pPr>
        <w:pStyle w:val="Ttulo1"/>
        <w:framePr w:wrap="notBeside"/>
        <w:numPr>
          <w:ilvl w:val="0"/>
          <w:numId w:val="0"/>
        </w:numPr>
      </w:pPr>
      <w:bookmarkStart w:id="2454" w:name="_Toc106131049"/>
      <w:r>
        <w:t>Fuente de inspiración del presente documento</w:t>
      </w:r>
      <w:bookmarkEnd w:id="2454"/>
    </w:p>
    <w:p w14:paraId="01D6853A" w14:textId="731988FC" w:rsidR="39E28D74" w:rsidRDefault="39E28D74" w:rsidP="39E28D74">
      <w:r>
        <w:t xml:space="preserve">Independiente de que su uso que esté actualmente más o menos extendido, se ha considerado que la metodología </w:t>
      </w:r>
      <w:hyperlink r:id="rId88">
        <w:r w:rsidRPr="39E28D74">
          <w:rPr>
            <w:rStyle w:val="Hipervnculo"/>
          </w:rPr>
          <w:t>Métrica 3</w:t>
        </w:r>
      </w:hyperlink>
      <w: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2455" w:name="_Toc106131050"/>
      <w:r>
        <w:lastRenderedPageBreak/>
        <w:t>Glosario de términos</w:t>
      </w:r>
      <w:bookmarkEnd w:id="2455"/>
    </w:p>
    <w:p w14:paraId="49FD27C4" w14:textId="2FF31555" w:rsidR="00303664" w:rsidRDefault="00937CF8" w:rsidP="00337FBF">
      <w: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2456" w:name="_Toc106131051"/>
      <w:r>
        <w:lastRenderedPageBreak/>
        <w:t>Anexos</w:t>
      </w:r>
      <w:bookmarkEnd w:id="2456"/>
    </w:p>
    <w:p w14:paraId="735D281A" w14:textId="77777777" w:rsidR="00B42994" w:rsidRDefault="00B42994">
      <w:pPr>
        <w:pStyle w:val="Ttulo2"/>
        <w:rPr>
          <w:ins w:id="2457" w:author="David Recio" w:date="2022-06-24T17:24:00Z"/>
        </w:rPr>
        <w:pPrChange w:id="2458" w:author="David Recio" w:date="2022-06-24T17:26:00Z">
          <w:pPr>
            <w:pStyle w:val="Ttulo2"/>
            <w:numPr>
              <w:numId w:val="31"/>
            </w:numPr>
            <w:ind w:left="720" w:hanging="360"/>
          </w:pPr>
        </w:pPrChange>
      </w:pPr>
    </w:p>
    <w:p w14:paraId="26AFC47E" w14:textId="5327E039" w:rsidR="00B42994" w:rsidRPr="00B42994" w:rsidRDefault="00B42994">
      <w:pPr>
        <w:pStyle w:val="Ttulo2"/>
        <w:numPr>
          <w:ilvl w:val="0"/>
          <w:numId w:val="32"/>
        </w:numPr>
        <w:rPr>
          <w:ins w:id="2459" w:author="David Recio" w:date="2022-06-24T17:25:00Z"/>
        </w:rPr>
        <w:pPrChange w:id="2460" w:author="David Recio" w:date="2022-06-24T17:26:00Z">
          <w:pPr>
            <w:pStyle w:val="Prrafodelista"/>
            <w:numPr>
              <w:numId w:val="32"/>
            </w:numPr>
            <w:ind w:hanging="360"/>
          </w:pPr>
        </w:pPrChange>
      </w:pPr>
      <w:bookmarkStart w:id="2461" w:name="_Ref106987324"/>
      <w:ins w:id="2462" w:author="David Recio" w:date="2022-06-24T17:21:00Z">
        <w:r>
          <w:t>Definición de los recursos de la API</w:t>
        </w:r>
      </w:ins>
      <w:bookmarkEnd w:id="2461"/>
    </w:p>
    <w:tbl>
      <w:tblPr>
        <w:tblStyle w:val="Tablaconcuadrcula"/>
        <w:tblpPr w:leftFromText="141" w:rightFromText="141" w:vertAnchor="text" w:horzAnchor="page" w:tblpX="1130" w:tblpY="1015"/>
        <w:tblW w:w="10588" w:type="dxa"/>
        <w:tblLook w:val="04A0" w:firstRow="1" w:lastRow="0" w:firstColumn="1" w:lastColumn="0" w:noHBand="0" w:noVBand="1"/>
      </w:tblPr>
      <w:tblGrid>
        <w:gridCol w:w="2878"/>
        <w:gridCol w:w="3497"/>
        <w:gridCol w:w="1817"/>
        <w:gridCol w:w="2396"/>
      </w:tblGrid>
      <w:tr w:rsidR="00B42994" w14:paraId="3DD21C1F" w14:textId="77777777" w:rsidTr="00FA78EB">
        <w:trPr>
          <w:trHeight w:val="276"/>
          <w:ins w:id="2463" w:author="David Recio" w:date="2022-06-24T17:25:00Z"/>
        </w:trPr>
        <w:tc>
          <w:tcPr>
            <w:tcW w:w="2282" w:type="dxa"/>
            <w:shd w:val="clear" w:color="auto" w:fill="D0CECE" w:themeFill="background2" w:themeFillShade="E6"/>
          </w:tcPr>
          <w:p w14:paraId="4011E007" w14:textId="77777777" w:rsidR="00B42994" w:rsidRPr="0067005E" w:rsidRDefault="00B42994" w:rsidP="00FA78EB">
            <w:pPr>
              <w:rPr>
                <w:ins w:id="2464" w:author="David Recio" w:date="2022-06-24T17:25:00Z"/>
                <w:b/>
                <w:bCs/>
              </w:rPr>
            </w:pPr>
            <w:ins w:id="2465" w:author="David Recio" w:date="2022-06-24T17:25:00Z">
              <w:r w:rsidRPr="0067005E">
                <w:rPr>
                  <w:b/>
                  <w:bCs/>
                </w:rPr>
                <w:t>Recurso</w:t>
              </w:r>
            </w:ins>
          </w:p>
        </w:tc>
        <w:tc>
          <w:tcPr>
            <w:tcW w:w="3766" w:type="dxa"/>
            <w:shd w:val="clear" w:color="auto" w:fill="D0CECE" w:themeFill="background2" w:themeFillShade="E6"/>
          </w:tcPr>
          <w:p w14:paraId="08CC469C" w14:textId="77777777" w:rsidR="00B42994" w:rsidRPr="0067005E" w:rsidRDefault="00B42994" w:rsidP="00FA78EB">
            <w:pPr>
              <w:rPr>
                <w:ins w:id="2466" w:author="David Recio" w:date="2022-06-24T17:25:00Z"/>
                <w:b/>
                <w:bCs/>
              </w:rPr>
            </w:pPr>
            <w:ins w:id="2467" w:author="David Recio" w:date="2022-06-24T17:25:00Z">
              <w:r>
                <w:rPr>
                  <w:b/>
                  <w:bCs/>
                </w:rPr>
                <w:t>URI</w:t>
              </w:r>
            </w:ins>
          </w:p>
        </w:tc>
        <w:tc>
          <w:tcPr>
            <w:tcW w:w="1948" w:type="dxa"/>
            <w:shd w:val="clear" w:color="auto" w:fill="D0CECE" w:themeFill="background2" w:themeFillShade="E6"/>
          </w:tcPr>
          <w:p w14:paraId="1FBD8EE3" w14:textId="77777777" w:rsidR="00B42994" w:rsidRPr="0067005E" w:rsidRDefault="00B42994" w:rsidP="00FA78EB">
            <w:pPr>
              <w:rPr>
                <w:ins w:id="2468" w:author="David Recio" w:date="2022-06-24T17:25:00Z"/>
                <w:b/>
                <w:bCs/>
              </w:rPr>
            </w:pPr>
            <w:ins w:id="2469" w:author="David Recio" w:date="2022-06-24T17:25:00Z">
              <w:r>
                <w:rPr>
                  <w:b/>
                  <w:bCs/>
                </w:rPr>
                <w:t>Funcionalidad</w:t>
              </w:r>
            </w:ins>
          </w:p>
        </w:tc>
        <w:tc>
          <w:tcPr>
            <w:tcW w:w="2592" w:type="dxa"/>
            <w:shd w:val="clear" w:color="auto" w:fill="D0CECE" w:themeFill="background2" w:themeFillShade="E6"/>
          </w:tcPr>
          <w:p w14:paraId="461F677E" w14:textId="77777777" w:rsidR="00B42994" w:rsidRPr="0067005E" w:rsidRDefault="00B42994" w:rsidP="00FA78EB">
            <w:pPr>
              <w:rPr>
                <w:ins w:id="2470" w:author="David Recio" w:date="2022-06-24T17:25:00Z"/>
                <w:b/>
                <w:bCs/>
              </w:rPr>
            </w:pPr>
            <w:ins w:id="2471" w:author="David Recio" w:date="2022-06-24T17:25:00Z">
              <w:r>
                <w:rPr>
                  <w:b/>
                  <w:bCs/>
                </w:rPr>
                <w:t>Métodos soportados</w:t>
              </w:r>
            </w:ins>
          </w:p>
        </w:tc>
      </w:tr>
      <w:tr w:rsidR="00B42994" w14:paraId="710E6973" w14:textId="77777777" w:rsidTr="00FA78EB">
        <w:trPr>
          <w:trHeight w:val="813"/>
          <w:ins w:id="2472" w:author="David Recio" w:date="2022-06-24T17:25:00Z"/>
        </w:trPr>
        <w:tc>
          <w:tcPr>
            <w:tcW w:w="2282" w:type="dxa"/>
          </w:tcPr>
          <w:p w14:paraId="408DB8D0" w14:textId="77777777" w:rsidR="00B42994" w:rsidRPr="00FA78EB" w:rsidRDefault="00B42994" w:rsidP="00FA78EB">
            <w:pPr>
              <w:rPr>
                <w:ins w:id="2473" w:author="David Recio" w:date="2022-06-24T17:25:00Z"/>
                <w:rFonts w:cstheme="minorHAnsi"/>
                <w:sz w:val="20"/>
                <w:szCs w:val="20"/>
              </w:rPr>
            </w:pPr>
            <w:ins w:id="2474" w:author="David Recio" w:date="2022-06-24T17:25:00Z">
              <w:r w:rsidRPr="00FA78EB">
                <w:rPr>
                  <w:rFonts w:cstheme="minorHAnsi"/>
                  <w:sz w:val="20"/>
                  <w:szCs w:val="20"/>
                </w:rPr>
                <w:t>Usuario</w:t>
              </w:r>
            </w:ins>
          </w:p>
        </w:tc>
        <w:tc>
          <w:tcPr>
            <w:tcW w:w="3766" w:type="dxa"/>
          </w:tcPr>
          <w:p w14:paraId="17F7DE74" w14:textId="77777777" w:rsidR="00B42994" w:rsidRPr="00FA78EB" w:rsidRDefault="00B42994" w:rsidP="00FA78EB">
            <w:pPr>
              <w:rPr>
                <w:ins w:id="2475" w:author="David Recio" w:date="2022-06-24T17:25:00Z"/>
                <w:rFonts w:cstheme="minorHAnsi"/>
                <w:sz w:val="20"/>
                <w:szCs w:val="20"/>
              </w:rPr>
            </w:pPr>
            <w:ins w:id="2476" w:author="David Recio" w:date="2022-06-24T17:25:00Z">
              <w:r w:rsidRPr="00FA78EB">
                <w:rPr>
                  <w:rFonts w:cstheme="minorHAnsi"/>
                  <w:sz w:val="20"/>
                  <w:szCs w:val="20"/>
                </w:rPr>
                <w:t>/usuarios</w:t>
              </w:r>
            </w:ins>
          </w:p>
        </w:tc>
        <w:tc>
          <w:tcPr>
            <w:tcW w:w="1948" w:type="dxa"/>
          </w:tcPr>
          <w:p w14:paraId="1B1DC848" w14:textId="77777777" w:rsidR="00B42994" w:rsidRPr="00FA78EB" w:rsidRDefault="00B42994" w:rsidP="00FA78EB">
            <w:pPr>
              <w:rPr>
                <w:ins w:id="2477" w:author="David Recio" w:date="2022-06-24T17:25:00Z"/>
                <w:rFonts w:cstheme="minorHAnsi"/>
                <w:sz w:val="20"/>
                <w:szCs w:val="20"/>
              </w:rPr>
            </w:pPr>
            <w:ins w:id="2478" w:author="David Recio" w:date="2022-06-24T17:25:00Z">
              <w:r w:rsidRPr="00FA78EB">
                <w:rPr>
                  <w:rFonts w:cstheme="minorHAnsi"/>
                  <w:sz w:val="20"/>
                  <w:szCs w:val="20"/>
                </w:rPr>
                <w:t>Representa el conjunto de Usuarios</w:t>
              </w:r>
            </w:ins>
          </w:p>
        </w:tc>
        <w:tc>
          <w:tcPr>
            <w:tcW w:w="2592" w:type="dxa"/>
          </w:tcPr>
          <w:p w14:paraId="60993836" w14:textId="77777777" w:rsidR="00B42994" w:rsidRPr="00FA78EB" w:rsidRDefault="00B42994" w:rsidP="00FA78EB">
            <w:pPr>
              <w:rPr>
                <w:ins w:id="2479" w:author="David Recio" w:date="2022-06-24T17:25:00Z"/>
                <w:rFonts w:cstheme="minorHAnsi"/>
                <w:sz w:val="20"/>
                <w:szCs w:val="20"/>
              </w:rPr>
            </w:pPr>
            <w:ins w:id="2480" w:author="David Recio" w:date="2022-06-24T17:25:00Z">
              <w:r w:rsidRPr="00FA78EB">
                <w:rPr>
                  <w:rFonts w:cstheme="minorHAnsi"/>
                  <w:sz w:val="20"/>
                  <w:szCs w:val="20"/>
                </w:rPr>
                <w:t>POST,GET,DELETE</w:t>
              </w:r>
            </w:ins>
          </w:p>
        </w:tc>
      </w:tr>
      <w:tr w:rsidR="00B42994" w14:paraId="6DEBCB92" w14:textId="77777777" w:rsidTr="00FA78EB">
        <w:trPr>
          <w:trHeight w:val="813"/>
          <w:ins w:id="2481" w:author="David Recio" w:date="2022-06-24T17:25:00Z"/>
        </w:trPr>
        <w:tc>
          <w:tcPr>
            <w:tcW w:w="2282" w:type="dxa"/>
          </w:tcPr>
          <w:p w14:paraId="50F047F4" w14:textId="77777777" w:rsidR="00B42994" w:rsidRPr="00FA78EB" w:rsidRDefault="00B42994" w:rsidP="00FA78EB">
            <w:pPr>
              <w:rPr>
                <w:ins w:id="2482" w:author="David Recio" w:date="2022-06-24T17:25:00Z"/>
                <w:rFonts w:cstheme="minorHAnsi"/>
                <w:sz w:val="20"/>
                <w:szCs w:val="20"/>
              </w:rPr>
            </w:pPr>
            <w:ins w:id="2483" w:author="David Recio" w:date="2022-06-24T17:25:00Z">
              <w:r w:rsidRPr="00FA78EB">
                <w:rPr>
                  <w:rFonts w:cstheme="minorHAnsi"/>
                  <w:sz w:val="20"/>
                  <w:szCs w:val="20"/>
                </w:rPr>
                <w:t>Resultados</w:t>
              </w:r>
            </w:ins>
          </w:p>
        </w:tc>
        <w:tc>
          <w:tcPr>
            <w:tcW w:w="3766" w:type="dxa"/>
          </w:tcPr>
          <w:p w14:paraId="2D053A20" w14:textId="77777777" w:rsidR="00B42994" w:rsidRPr="00FA78EB" w:rsidRDefault="00B42994" w:rsidP="00FA78EB">
            <w:pPr>
              <w:rPr>
                <w:ins w:id="2484" w:author="David Recio" w:date="2022-06-24T17:25:00Z"/>
                <w:rFonts w:cstheme="minorHAnsi"/>
                <w:sz w:val="20"/>
                <w:szCs w:val="20"/>
              </w:rPr>
            </w:pPr>
            <w:ins w:id="2485" w:author="David Recio" w:date="2022-06-24T17:25:00Z">
              <w:r w:rsidRPr="00FA78EB">
                <w:rPr>
                  <w:rFonts w:cstheme="minorHAnsi"/>
                  <w:sz w:val="20"/>
                  <w:szCs w:val="20"/>
                </w:rPr>
                <w:t>/resultados</w:t>
              </w:r>
            </w:ins>
          </w:p>
        </w:tc>
        <w:tc>
          <w:tcPr>
            <w:tcW w:w="1948" w:type="dxa"/>
          </w:tcPr>
          <w:p w14:paraId="3C93B956" w14:textId="77777777" w:rsidR="00B42994" w:rsidRPr="00FA78EB" w:rsidRDefault="00B42994" w:rsidP="00FA78EB">
            <w:pPr>
              <w:rPr>
                <w:ins w:id="2486" w:author="David Recio" w:date="2022-06-24T17:25:00Z"/>
                <w:rFonts w:cstheme="minorHAnsi"/>
                <w:sz w:val="20"/>
                <w:szCs w:val="20"/>
              </w:rPr>
            </w:pPr>
            <w:ins w:id="2487" w:author="David Recio" w:date="2022-06-24T17:25:00Z">
              <w:r w:rsidRPr="00FA78EB">
                <w:rPr>
                  <w:rFonts w:cstheme="minorHAnsi"/>
                  <w:sz w:val="20"/>
                  <w:szCs w:val="20"/>
                </w:rPr>
                <w:t xml:space="preserve">Representa el conjunto de resultados  </w:t>
              </w:r>
            </w:ins>
          </w:p>
        </w:tc>
        <w:tc>
          <w:tcPr>
            <w:tcW w:w="2592" w:type="dxa"/>
          </w:tcPr>
          <w:p w14:paraId="0A39FEAC" w14:textId="77777777" w:rsidR="00B42994" w:rsidRPr="00FA78EB" w:rsidRDefault="00B42994" w:rsidP="00FA78EB">
            <w:pPr>
              <w:rPr>
                <w:ins w:id="2488" w:author="David Recio" w:date="2022-06-24T17:25:00Z"/>
                <w:rFonts w:cstheme="minorHAnsi"/>
                <w:sz w:val="20"/>
                <w:szCs w:val="20"/>
              </w:rPr>
            </w:pPr>
            <w:ins w:id="2489" w:author="David Recio" w:date="2022-06-24T17:25:00Z">
              <w:r w:rsidRPr="00FA78EB">
                <w:rPr>
                  <w:rFonts w:cstheme="minorHAnsi"/>
                  <w:sz w:val="20"/>
                  <w:szCs w:val="20"/>
                </w:rPr>
                <w:t>GET,DELETE</w:t>
              </w:r>
            </w:ins>
          </w:p>
        </w:tc>
      </w:tr>
      <w:tr w:rsidR="00B42994" w14:paraId="0A002674" w14:textId="77777777" w:rsidTr="00FA78EB">
        <w:trPr>
          <w:trHeight w:val="829"/>
          <w:ins w:id="2490" w:author="David Recio" w:date="2022-06-24T17:25:00Z"/>
        </w:trPr>
        <w:tc>
          <w:tcPr>
            <w:tcW w:w="2282" w:type="dxa"/>
          </w:tcPr>
          <w:p w14:paraId="09ED9DFF" w14:textId="77777777" w:rsidR="00B42994" w:rsidRPr="00FA78EB" w:rsidRDefault="00B42994" w:rsidP="00FA78EB">
            <w:pPr>
              <w:rPr>
                <w:ins w:id="2491" w:author="David Recio" w:date="2022-06-24T17:25:00Z"/>
                <w:rFonts w:cstheme="minorHAnsi"/>
                <w:sz w:val="20"/>
                <w:szCs w:val="20"/>
              </w:rPr>
            </w:pPr>
            <w:ins w:id="2492" w:author="David Recio" w:date="2022-06-24T17:25:00Z">
              <w:r w:rsidRPr="00FA78EB">
                <w:rPr>
                  <w:rFonts w:cstheme="minorHAnsi"/>
                  <w:sz w:val="20"/>
                  <w:szCs w:val="20"/>
                </w:rPr>
                <w:t>Notas</w:t>
              </w:r>
            </w:ins>
          </w:p>
        </w:tc>
        <w:tc>
          <w:tcPr>
            <w:tcW w:w="3766" w:type="dxa"/>
          </w:tcPr>
          <w:p w14:paraId="7BD30026" w14:textId="77777777" w:rsidR="00B42994" w:rsidRPr="00FA78EB" w:rsidRDefault="00B42994" w:rsidP="00FA78EB">
            <w:pPr>
              <w:rPr>
                <w:ins w:id="2493" w:author="David Recio" w:date="2022-06-24T17:25:00Z"/>
                <w:rFonts w:cstheme="minorHAnsi"/>
                <w:sz w:val="20"/>
                <w:szCs w:val="20"/>
              </w:rPr>
            </w:pPr>
            <w:ins w:id="2494" w:author="David Recio" w:date="2022-06-24T17:25:00Z">
              <w:r w:rsidRPr="00FA78EB">
                <w:rPr>
                  <w:rFonts w:cstheme="minorHAnsi"/>
                  <w:sz w:val="20"/>
                  <w:szCs w:val="20"/>
                </w:rPr>
                <w:t>/notas</w:t>
              </w:r>
            </w:ins>
          </w:p>
        </w:tc>
        <w:tc>
          <w:tcPr>
            <w:tcW w:w="1948" w:type="dxa"/>
          </w:tcPr>
          <w:p w14:paraId="68B99AB4" w14:textId="77777777" w:rsidR="00B42994" w:rsidRPr="00FA78EB" w:rsidRDefault="00B42994" w:rsidP="00FA78EB">
            <w:pPr>
              <w:rPr>
                <w:ins w:id="2495" w:author="David Recio" w:date="2022-06-24T17:25:00Z"/>
                <w:rFonts w:cstheme="minorHAnsi"/>
                <w:sz w:val="20"/>
                <w:szCs w:val="20"/>
              </w:rPr>
            </w:pPr>
            <w:ins w:id="2496" w:author="David Recio" w:date="2022-06-24T17:25:00Z">
              <w:r w:rsidRPr="00FA78EB">
                <w:rPr>
                  <w:rFonts w:cstheme="minorHAnsi"/>
                  <w:sz w:val="20"/>
                  <w:szCs w:val="20"/>
                </w:rPr>
                <w:t>Representa el conjunto de notas</w:t>
              </w:r>
            </w:ins>
          </w:p>
        </w:tc>
        <w:tc>
          <w:tcPr>
            <w:tcW w:w="2592" w:type="dxa"/>
          </w:tcPr>
          <w:p w14:paraId="3370D09F" w14:textId="77777777" w:rsidR="00B42994" w:rsidRPr="00FA78EB" w:rsidRDefault="00B42994" w:rsidP="00FA78EB">
            <w:pPr>
              <w:rPr>
                <w:ins w:id="2497" w:author="David Recio" w:date="2022-06-24T17:25:00Z"/>
                <w:rFonts w:cstheme="minorHAnsi"/>
                <w:sz w:val="20"/>
                <w:szCs w:val="20"/>
              </w:rPr>
            </w:pPr>
            <w:ins w:id="2498" w:author="David Recio" w:date="2022-06-24T17:25:00Z">
              <w:r w:rsidRPr="00FA78EB">
                <w:rPr>
                  <w:rFonts w:cstheme="minorHAnsi"/>
                  <w:sz w:val="20"/>
                  <w:szCs w:val="20"/>
                </w:rPr>
                <w:t>GET,DELETE</w:t>
              </w:r>
            </w:ins>
          </w:p>
        </w:tc>
      </w:tr>
      <w:tr w:rsidR="00B42994" w14:paraId="620F527C" w14:textId="77777777" w:rsidTr="00FA78EB">
        <w:trPr>
          <w:trHeight w:val="813"/>
          <w:ins w:id="2499" w:author="David Recio" w:date="2022-06-24T17:25:00Z"/>
        </w:trPr>
        <w:tc>
          <w:tcPr>
            <w:tcW w:w="2282" w:type="dxa"/>
          </w:tcPr>
          <w:p w14:paraId="42CFD694" w14:textId="77777777" w:rsidR="00B42994" w:rsidRPr="00FA78EB" w:rsidRDefault="00B42994" w:rsidP="00FA78EB">
            <w:pPr>
              <w:rPr>
                <w:ins w:id="2500" w:author="David Recio" w:date="2022-06-24T17:25:00Z"/>
                <w:rFonts w:cstheme="minorHAnsi"/>
                <w:sz w:val="20"/>
                <w:szCs w:val="20"/>
              </w:rPr>
            </w:pPr>
            <w:ins w:id="2501" w:author="David Recio" w:date="2022-06-24T17:25:00Z">
              <w:r w:rsidRPr="00FA78EB">
                <w:rPr>
                  <w:rFonts w:cstheme="minorHAnsi"/>
                  <w:sz w:val="20"/>
                  <w:szCs w:val="20"/>
                </w:rPr>
                <w:t>Recomendaciones</w:t>
              </w:r>
            </w:ins>
          </w:p>
        </w:tc>
        <w:tc>
          <w:tcPr>
            <w:tcW w:w="3766" w:type="dxa"/>
          </w:tcPr>
          <w:p w14:paraId="3A67CC93" w14:textId="77777777" w:rsidR="00B42994" w:rsidRPr="00FA78EB" w:rsidRDefault="00B42994" w:rsidP="00FA78EB">
            <w:pPr>
              <w:rPr>
                <w:ins w:id="2502" w:author="David Recio" w:date="2022-06-24T17:25:00Z"/>
                <w:rFonts w:cstheme="minorHAnsi"/>
                <w:sz w:val="20"/>
                <w:szCs w:val="20"/>
              </w:rPr>
            </w:pPr>
            <w:ins w:id="2503" w:author="David Recio" w:date="2022-06-24T17:25:00Z">
              <w:r w:rsidRPr="00FA78EB">
                <w:rPr>
                  <w:rFonts w:cstheme="minorHAnsi"/>
                  <w:sz w:val="20"/>
                  <w:szCs w:val="20"/>
                </w:rPr>
                <w:t xml:space="preserve">/recomendaciones  </w:t>
              </w:r>
            </w:ins>
          </w:p>
        </w:tc>
        <w:tc>
          <w:tcPr>
            <w:tcW w:w="1948" w:type="dxa"/>
          </w:tcPr>
          <w:p w14:paraId="3B1FF0F4" w14:textId="77777777" w:rsidR="00B42994" w:rsidRPr="00FA78EB" w:rsidRDefault="00B42994" w:rsidP="00FA78EB">
            <w:pPr>
              <w:rPr>
                <w:ins w:id="2504" w:author="David Recio" w:date="2022-06-24T17:25:00Z"/>
                <w:rFonts w:cstheme="minorHAnsi"/>
                <w:sz w:val="20"/>
                <w:szCs w:val="20"/>
              </w:rPr>
            </w:pPr>
            <w:ins w:id="2505" w:author="David Recio" w:date="2022-06-24T17:25:00Z">
              <w:r w:rsidRPr="00FA78EB">
                <w:rPr>
                  <w:rFonts w:cstheme="minorHAnsi"/>
                  <w:sz w:val="20"/>
                  <w:szCs w:val="20"/>
                </w:rPr>
                <w:t xml:space="preserve">Representa el conjunto de  recomendaciones  </w:t>
              </w:r>
            </w:ins>
          </w:p>
        </w:tc>
        <w:tc>
          <w:tcPr>
            <w:tcW w:w="2592" w:type="dxa"/>
          </w:tcPr>
          <w:p w14:paraId="536B9A67" w14:textId="77777777" w:rsidR="00B42994" w:rsidRPr="00FA78EB" w:rsidRDefault="00B42994" w:rsidP="00FA78EB">
            <w:pPr>
              <w:rPr>
                <w:ins w:id="2506" w:author="David Recio" w:date="2022-06-24T17:25:00Z"/>
                <w:rFonts w:cstheme="minorHAnsi"/>
                <w:sz w:val="20"/>
                <w:szCs w:val="20"/>
              </w:rPr>
            </w:pPr>
            <w:ins w:id="2507" w:author="David Recio" w:date="2022-06-24T17:25:00Z">
              <w:r w:rsidRPr="00FA78EB">
                <w:rPr>
                  <w:rFonts w:cstheme="minorHAnsi"/>
                  <w:sz w:val="20"/>
                  <w:szCs w:val="20"/>
                </w:rPr>
                <w:t>GET,DELETE</w:t>
              </w:r>
            </w:ins>
          </w:p>
        </w:tc>
      </w:tr>
      <w:tr w:rsidR="00B42994" w14:paraId="0B648A41" w14:textId="77777777" w:rsidTr="00FA78EB">
        <w:trPr>
          <w:trHeight w:val="813"/>
          <w:ins w:id="2508" w:author="David Recio" w:date="2022-06-24T17:25:00Z"/>
        </w:trPr>
        <w:tc>
          <w:tcPr>
            <w:tcW w:w="2282" w:type="dxa"/>
          </w:tcPr>
          <w:p w14:paraId="00DC3C90" w14:textId="77777777" w:rsidR="00B42994" w:rsidRPr="00FA78EB" w:rsidRDefault="00B42994" w:rsidP="00FA78EB">
            <w:pPr>
              <w:rPr>
                <w:ins w:id="2509" w:author="David Recio" w:date="2022-06-24T17:25:00Z"/>
                <w:rFonts w:cstheme="minorHAnsi"/>
                <w:sz w:val="20"/>
                <w:szCs w:val="20"/>
              </w:rPr>
            </w:pPr>
            <w:ins w:id="2510" w:author="David Recio" w:date="2022-06-24T17:25:00Z">
              <w:r w:rsidRPr="00FA78EB">
                <w:rPr>
                  <w:rFonts w:cstheme="minorHAnsi"/>
                  <w:sz w:val="20"/>
                  <w:szCs w:val="20"/>
                </w:rPr>
                <w:t>Formularios</w:t>
              </w:r>
            </w:ins>
          </w:p>
        </w:tc>
        <w:tc>
          <w:tcPr>
            <w:tcW w:w="3766" w:type="dxa"/>
          </w:tcPr>
          <w:p w14:paraId="1C0C07CD" w14:textId="77777777" w:rsidR="00B42994" w:rsidRPr="00FA78EB" w:rsidRDefault="00B42994" w:rsidP="00FA78EB">
            <w:pPr>
              <w:rPr>
                <w:ins w:id="2511" w:author="David Recio" w:date="2022-06-24T17:25:00Z"/>
                <w:rFonts w:cstheme="minorHAnsi"/>
                <w:sz w:val="20"/>
                <w:szCs w:val="20"/>
              </w:rPr>
            </w:pPr>
            <w:ins w:id="2512" w:author="David Recio" w:date="2022-06-24T17:25:00Z">
              <w:r w:rsidRPr="00FA78EB">
                <w:rPr>
                  <w:rFonts w:cstheme="minorHAnsi"/>
                  <w:sz w:val="20"/>
                  <w:szCs w:val="20"/>
                </w:rPr>
                <w:t>/formularios</w:t>
              </w:r>
            </w:ins>
          </w:p>
        </w:tc>
        <w:tc>
          <w:tcPr>
            <w:tcW w:w="1948" w:type="dxa"/>
          </w:tcPr>
          <w:p w14:paraId="149412C0" w14:textId="77777777" w:rsidR="00B42994" w:rsidRPr="00FA78EB" w:rsidRDefault="00B42994" w:rsidP="00FA78EB">
            <w:pPr>
              <w:rPr>
                <w:ins w:id="2513" w:author="David Recio" w:date="2022-06-24T17:25:00Z"/>
                <w:rFonts w:cstheme="minorHAnsi"/>
                <w:sz w:val="20"/>
                <w:szCs w:val="20"/>
              </w:rPr>
            </w:pPr>
            <w:ins w:id="2514" w:author="David Recio" w:date="2022-06-24T17:25:00Z">
              <w:r w:rsidRPr="00FA78EB">
                <w:rPr>
                  <w:rFonts w:cstheme="minorHAnsi"/>
                  <w:sz w:val="20"/>
                  <w:szCs w:val="20"/>
                </w:rPr>
                <w:t>Representa el conjunto de formularios</w:t>
              </w:r>
            </w:ins>
          </w:p>
        </w:tc>
        <w:tc>
          <w:tcPr>
            <w:tcW w:w="2592" w:type="dxa"/>
          </w:tcPr>
          <w:p w14:paraId="0FA01579" w14:textId="77777777" w:rsidR="00B42994" w:rsidRPr="00FA78EB" w:rsidRDefault="00B42994" w:rsidP="00FA78EB">
            <w:pPr>
              <w:rPr>
                <w:ins w:id="2515" w:author="David Recio" w:date="2022-06-24T17:25:00Z"/>
                <w:rFonts w:cstheme="minorHAnsi"/>
                <w:sz w:val="20"/>
                <w:szCs w:val="20"/>
              </w:rPr>
            </w:pPr>
            <w:ins w:id="2516" w:author="David Recio" w:date="2022-06-24T17:25:00Z">
              <w:r w:rsidRPr="00FA78EB">
                <w:rPr>
                  <w:rFonts w:cstheme="minorHAnsi"/>
                  <w:sz w:val="20"/>
                  <w:szCs w:val="20"/>
                </w:rPr>
                <w:t>DELETE</w:t>
              </w:r>
            </w:ins>
          </w:p>
        </w:tc>
      </w:tr>
      <w:tr w:rsidR="00B42994" w14:paraId="2C72AE75" w14:textId="77777777" w:rsidTr="00FA78EB">
        <w:trPr>
          <w:trHeight w:val="829"/>
          <w:ins w:id="2517" w:author="David Recio" w:date="2022-06-24T17:25:00Z"/>
        </w:trPr>
        <w:tc>
          <w:tcPr>
            <w:tcW w:w="2282" w:type="dxa"/>
          </w:tcPr>
          <w:p w14:paraId="2B189FCA" w14:textId="77777777" w:rsidR="00B42994" w:rsidRPr="00FA78EB" w:rsidRDefault="00B42994" w:rsidP="00FA78EB">
            <w:pPr>
              <w:rPr>
                <w:ins w:id="2518" w:author="David Recio" w:date="2022-06-24T17:25:00Z"/>
                <w:rFonts w:cstheme="minorHAnsi"/>
                <w:sz w:val="20"/>
                <w:szCs w:val="20"/>
              </w:rPr>
            </w:pPr>
            <w:ins w:id="2519" w:author="David Recio" w:date="2022-06-24T17:25:00Z">
              <w:r w:rsidRPr="00FA78EB">
                <w:rPr>
                  <w:rFonts w:cstheme="minorHAnsi"/>
                  <w:sz w:val="20"/>
                  <w:szCs w:val="20"/>
                </w:rPr>
                <w:t>Usuarios/id</w:t>
              </w:r>
            </w:ins>
          </w:p>
        </w:tc>
        <w:tc>
          <w:tcPr>
            <w:tcW w:w="3766" w:type="dxa"/>
          </w:tcPr>
          <w:p w14:paraId="6AB6E51B" w14:textId="77777777" w:rsidR="00B42994" w:rsidRPr="00FA78EB" w:rsidRDefault="00B42994" w:rsidP="00FA78EB">
            <w:pPr>
              <w:rPr>
                <w:ins w:id="2520" w:author="David Recio" w:date="2022-06-24T17:25:00Z"/>
                <w:rFonts w:cstheme="minorHAnsi"/>
                <w:sz w:val="20"/>
                <w:szCs w:val="20"/>
              </w:rPr>
            </w:pPr>
            <w:ins w:id="2521" w:author="David Recio" w:date="2022-06-24T17:25:00Z">
              <w:r w:rsidRPr="00FA78EB">
                <w:rPr>
                  <w:rFonts w:cstheme="minorHAnsi"/>
                  <w:sz w:val="20"/>
                  <w:szCs w:val="20"/>
                </w:rPr>
                <w:t>/usuarios/:id</w:t>
              </w:r>
            </w:ins>
          </w:p>
        </w:tc>
        <w:tc>
          <w:tcPr>
            <w:tcW w:w="1948" w:type="dxa"/>
          </w:tcPr>
          <w:p w14:paraId="05802167" w14:textId="77777777" w:rsidR="00B42994" w:rsidRPr="00FA78EB" w:rsidRDefault="00B42994" w:rsidP="00FA78EB">
            <w:pPr>
              <w:rPr>
                <w:ins w:id="2522" w:author="David Recio" w:date="2022-06-24T17:25:00Z"/>
                <w:rFonts w:cstheme="minorHAnsi"/>
                <w:sz w:val="20"/>
                <w:szCs w:val="20"/>
              </w:rPr>
            </w:pPr>
            <w:ins w:id="2523" w:author="David Recio" w:date="2022-06-24T17:25:00Z">
              <w:r w:rsidRPr="00FA78EB">
                <w:rPr>
                  <w:rFonts w:cstheme="minorHAnsi"/>
                  <w:sz w:val="20"/>
                  <w:szCs w:val="20"/>
                </w:rPr>
                <w:t>Representa un usuario determinado</w:t>
              </w:r>
            </w:ins>
          </w:p>
        </w:tc>
        <w:tc>
          <w:tcPr>
            <w:tcW w:w="2592" w:type="dxa"/>
          </w:tcPr>
          <w:p w14:paraId="1F8E2D75" w14:textId="77777777" w:rsidR="00B42994" w:rsidRPr="00FA78EB" w:rsidRDefault="00B42994" w:rsidP="00FA78EB">
            <w:pPr>
              <w:rPr>
                <w:ins w:id="2524" w:author="David Recio" w:date="2022-06-24T17:25:00Z"/>
                <w:rFonts w:cstheme="minorHAnsi"/>
                <w:sz w:val="20"/>
                <w:szCs w:val="20"/>
              </w:rPr>
            </w:pPr>
            <w:ins w:id="2525" w:author="David Recio" w:date="2022-06-24T17:25:00Z">
              <w:r w:rsidRPr="00FA78EB">
                <w:rPr>
                  <w:rFonts w:cstheme="minorHAnsi"/>
                  <w:sz w:val="20"/>
                  <w:szCs w:val="20"/>
                </w:rPr>
                <w:t>GET,PUT,DELETE,PATCH</w:t>
              </w:r>
            </w:ins>
          </w:p>
        </w:tc>
      </w:tr>
      <w:tr w:rsidR="00B42994" w14:paraId="4E431191" w14:textId="77777777" w:rsidTr="00FA78EB">
        <w:trPr>
          <w:trHeight w:val="1366"/>
          <w:ins w:id="2526" w:author="David Recio" w:date="2022-06-24T17:25:00Z"/>
        </w:trPr>
        <w:tc>
          <w:tcPr>
            <w:tcW w:w="2282" w:type="dxa"/>
          </w:tcPr>
          <w:p w14:paraId="469B86E2" w14:textId="77777777" w:rsidR="00B42994" w:rsidRPr="00FA78EB" w:rsidRDefault="00B42994" w:rsidP="00FA78EB">
            <w:pPr>
              <w:rPr>
                <w:ins w:id="2527" w:author="David Recio" w:date="2022-06-24T17:25:00Z"/>
                <w:rFonts w:cstheme="minorHAnsi"/>
                <w:sz w:val="20"/>
                <w:szCs w:val="20"/>
              </w:rPr>
            </w:pPr>
            <w:ins w:id="2528" w:author="David Recio" w:date="2022-06-24T17:25:00Z">
              <w:r w:rsidRPr="00FA78EB">
                <w:rPr>
                  <w:rFonts w:cstheme="minorHAnsi"/>
                  <w:sz w:val="20"/>
                  <w:szCs w:val="20"/>
                </w:rPr>
                <w:lastRenderedPageBreak/>
                <w:t xml:space="preserve">Usuarios/idUsuarios/resultados  </w:t>
              </w:r>
            </w:ins>
          </w:p>
        </w:tc>
        <w:tc>
          <w:tcPr>
            <w:tcW w:w="3766" w:type="dxa"/>
          </w:tcPr>
          <w:p w14:paraId="579277C6" w14:textId="77777777" w:rsidR="00B42994" w:rsidRPr="00FA78EB" w:rsidRDefault="00B42994" w:rsidP="00FA78EB">
            <w:pPr>
              <w:rPr>
                <w:ins w:id="2529" w:author="David Recio" w:date="2022-06-24T17:25:00Z"/>
                <w:rFonts w:cstheme="minorHAnsi"/>
                <w:sz w:val="20"/>
                <w:szCs w:val="20"/>
              </w:rPr>
            </w:pPr>
            <w:ins w:id="2530" w:author="David Recio" w:date="2022-06-24T17:25:00Z">
              <w:r w:rsidRPr="00FA78EB">
                <w:rPr>
                  <w:rFonts w:cstheme="minorHAnsi"/>
                  <w:sz w:val="20"/>
                  <w:szCs w:val="20"/>
                </w:rPr>
                <w:t xml:space="preserve">/usuarios/:idUsuarios/resultados  </w:t>
              </w:r>
            </w:ins>
          </w:p>
        </w:tc>
        <w:tc>
          <w:tcPr>
            <w:tcW w:w="1948" w:type="dxa"/>
          </w:tcPr>
          <w:p w14:paraId="2909C172" w14:textId="77777777" w:rsidR="00B42994" w:rsidRPr="00FA78EB" w:rsidRDefault="00B42994" w:rsidP="00FA78EB">
            <w:pPr>
              <w:rPr>
                <w:ins w:id="2531" w:author="David Recio" w:date="2022-06-24T17:25:00Z"/>
                <w:rFonts w:cstheme="minorHAnsi"/>
                <w:sz w:val="20"/>
                <w:szCs w:val="20"/>
              </w:rPr>
            </w:pPr>
            <w:ins w:id="2532" w:author="David Recio" w:date="2022-06-24T17:25:00Z">
              <w:r w:rsidRPr="00FA78EB">
                <w:rPr>
                  <w:rFonts w:cstheme="minorHAnsi"/>
                  <w:sz w:val="20"/>
                  <w:szCs w:val="20"/>
                </w:rPr>
                <w:t xml:space="preserve">Representa el conjunto de resultados de un usuario determinado </w:t>
              </w:r>
            </w:ins>
          </w:p>
        </w:tc>
        <w:tc>
          <w:tcPr>
            <w:tcW w:w="2592" w:type="dxa"/>
          </w:tcPr>
          <w:p w14:paraId="764EF612" w14:textId="77777777" w:rsidR="00B42994" w:rsidRPr="00FA78EB" w:rsidRDefault="00B42994" w:rsidP="00FA78EB">
            <w:pPr>
              <w:rPr>
                <w:ins w:id="2533" w:author="David Recio" w:date="2022-06-24T17:25:00Z"/>
                <w:rFonts w:cstheme="minorHAnsi"/>
                <w:sz w:val="20"/>
                <w:szCs w:val="20"/>
              </w:rPr>
            </w:pPr>
            <w:ins w:id="2534" w:author="David Recio" w:date="2022-06-24T17:25:00Z">
              <w:r w:rsidRPr="00FA78EB">
                <w:rPr>
                  <w:rFonts w:cstheme="minorHAnsi"/>
                  <w:sz w:val="20"/>
                  <w:szCs w:val="20"/>
                </w:rPr>
                <w:t>POST,GET,DELETE</w:t>
              </w:r>
            </w:ins>
          </w:p>
        </w:tc>
      </w:tr>
      <w:tr w:rsidR="00B42994" w14:paraId="37155F8B" w14:textId="77777777" w:rsidTr="00FA78EB">
        <w:trPr>
          <w:trHeight w:val="1366"/>
          <w:ins w:id="2535" w:author="David Recio" w:date="2022-06-24T17:25:00Z"/>
        </w:trPr>
        <w:tc>
          <w:tcPr>
            <w:tcW w:w="2282" w:type="dxa"/>
          </w:tcPr>
          <w:p w14:paraId="7E05B96B" w14:textId="77777777" w:rsidR="00B42994" w:rsidRPr="00FA78EB" w:rsidRDefault="00B42994" w:rsidP="00FA78EB">
            <w:pPr>
              <w:rPr>
                <w:ins w:id="2536" w:author="David Recio" w:date="2022-06-24T17:25:00Z"/>
                <w:rFonts w:cstheme="minorHAnsi"/>
                <w:sz w:val="20"/>
                <w:szCs w:val="20"/>
              </w:rPr>
            </w:pPr>
            <w:ins w:id="2537" w:author="David Recio" w:date="2022-06-24T17:25:00Z">
              <w:r w:rsidRPr="00FA78EB">
                <w:rPr>
                  <w:rFonts w:cstheme="minorHAnsi"/>
                  <w:sz w:val="20"/>
                  <w:szCs w:val="20"/>
                </w:rPr>
                <w:t>Usuarios/idUsuarios/resultados /id</w:t>
              </w:r>
            </w:ins>
          </w:p>
        </w:tc>
        <w:tc>
          <w:tcPr>
            <w:tcW w:w="3766" w:type="dxa"/>
          </w:tcPr>
          <w:p w14:paraId="3CA74498" w14:textId="77777777" w:rsidR="00B42994" w:rsidRPr="00FA78EB" w:rsidRDefault="00B42994" w:rsidP="00FA78EB">
            <w:pPr>
              <w:rPr>
                <w:ins w:id="2538" w:author="David Recio" w:date="2022-06-24T17:25:00Z"/>
                <w:rFonts w:cstheme="minorHAnsi"/>
                <w:sz w:val="20"/>
                <w:szCs w:val="20"/>
              </w:rPr>
            </w:pPr>
            <w:ins w:id="2539" w:author="David Recio" w:date="2022-06-24T17:25:00Z">
              <w:r w:rsidRPr="00FA78EB">
                <w:rPr>
                  <w:rFonts w:cstheme="minorHAnsi"/>
                  <w:sz w:val="20"/>
                  <w:szCs w:val="20"/>
                </w:rPr>
                <w:t>/usuarios/:idUsuarios/resultados/:id</w:t>
              </w:r>
            </w:ins>
          </w:p>
        </w:tc>
        <w:tc>
          <w:tcPr>
            <w:tcW w:w="1948" w:type="dxa"/>
          </w:tcPr>
          <w:p w14:paraId="77FF4578" w14:textId="77777777" w:rsidR="00B42994" w:rsidRPr="00FA78EB" w:rsidRDefault="00B42994" w:rsidP="00FA78EB">
            <w:pPr>
              <w:rPr>
                <w:ins w:id="2540" w:author="David Recio" w:date="2022-06-24T17:25:00Z"/>
                <w:rFonts w:cstheme="minorHAnsi"/>
                <w:sz w:val="20"/>
                <w:szCs w:val="20"/>
              </w:rPr>
            </w:pPr>
            <w:ins w:id="2541" w:author="David Recio" w:date="2022-06-24T17:25:00Z">
              <w:r w:rsidRPr="00FA78EB">
                <w:rPr>
                  <w:rFonts w:cstheme="minorHAnsi"/>
                  <w:sz w:val="20"/>
                  <w:szCs w:val="20"/>
                </w:rPr>
                <w:t>Representa un resultado determinado de un usuario determinado</w:t>
              </w:r>
            </w:ins>
          </w:p>
        </w:tc>
        <w:tc>
          <w:tcPr>
            <w:tcW w:w="2592" w:type="dxa"/>
          </w:tcPr>
          <w:p w14:paraId="17190D06" w14:textId="77777777" w:rsidR="00B42994" w:rsidRPr="00FA78EB" w:rsidRDefault="00B42994" w:rsidP="00FA78EB">
            <w:pPr>
              <w:rPr>
                <w:ins w:id="2542" w:author="David Recio" w:date="2022-06-24T17:25:00Z"/>
                <w:rFonts w:cstheme="minorHAnsi"/>
                <w:sz w:val="20"/>
                <w:szCs w:val="20"/>
              </w:rPr>
            </w:pPr>
            <w:ins w:id="2543" w:author="David Recio" w:date="2022-06-24T17:25:00Z">
              <w:r w:rsidRPr="00FA78EB">
                <w:rPr>
                  <w:rFonts w:cstheme="minorHAnsi"/>
                  <w:sz w:val="20"/>
                  <w:szCs w:val="20"/>
                </w:rPr>
                <w:t>GET, DELETE,PATCH</w:t>
              </w:r>
            </w:ins>
          </w:p>
        </w:tc>
      </w:tr>
      <w:tr w:rsidR="00B42994" w14:paraId="1DB9FC0A" w14:textId="77777777" w:rsidTr="00FA78EB">
        <w:trPr>
          <w:trHeight w:val="1919"/>
          <w:ins w:id="2544" w:author="David Recio" w:date="2022-06-24T17:25:00Z"/>
        </w:trPr>
        <w:tc>
          <w:tcPr>
            <w:tcW w:w="2282" w:type="dxa"/>
          </w:tcPr>
          <w:p w14:paraId="49FF3275" w14:textId="77777777" w:rsidR="00B42994" w:rsidRPr="00FA78EB" w:rsidRDefault="00B42994" w:rsidP="00FA78EB">
            <w:pPr>
              <w:rPr>
                <w:ins w:id="2545" w:author="David Recio" w:date="2022-06-24T17:25:00Z"/>
                <w:rFonts w:cstheme="minorHAnsi"/>
                <w:sz w:val="20"/>
                <w:szCs w:val="20"/>
              </w:rPr>
            </w:pPr>
            <w:ins w:id="2546" w:author="David Recio" w:date="2022-06-24T17:25:00Z">
              <w:r w:rsidRPr="00FA78EB">
                <w:rPr>
                  <w:rFonts w:cstheme="minorHAnsi"/>
                  <w:sz w:val="20"/>
                  <w:szCs w:val="20"/>
                </w:rPr>
                <w:t>Usuarios/idUsuarios/resultados/</w:t>
              </w:r>
            </w:ins>
          </w:p>
          <w:p w14:paraId="5E3F9FF9" w14:textId="77777777" w:rsidR="00B42994" w:rsidRPr="00FA78EB" w:rsidRDefault="00B42994" w:rsidP="00FA78EB">
            <w:pPr>
              <w:rPr>
                <w:ins w:id="2547" w:author="David Recio" w:date="2022-06-24T17:25:00Z"/>
                <w:rFonts w:cstheme="minorHAnsi"/>
                <w:sz w:val="20"/>
                <w:szCs w:val="20"/>
              </w:rPr>
            </w:pPr>
            <w:ins w:id="2548" w:author="David Recio" w:date="2022-06-24T17:25:00Z">
              <w:r w:rsidRPr="00FA78EB">
                <w:rPr>
                  <w:rFonts w:cstheme="minorHAnsi"/>
                  <w:sz w:val="20"/>
                  <w:szCs w:val="20"/>
                </w:rPr>
                <w:t xml:space="preserve">idResultados/notas   </w:t>
              </w:r>
            </w:ins>
          </w:p>
        </w:tc>
        <w:tc>
          <w:tcPr>
            <w:tcW w:w="3766" w:type="dxa"/>
          </w:tcPr>
          <w:p w14:paraId="49E8FBC2" w14:textId="77777777" w:rsidR="00B42994" w:rsidRPr="00FA78EB" w:rsidRDefault="00B42994" w:rsidP="00FA78EB">
            <w:pPr>
              <w:rPr>
                <w:ins w:id="2549" w:author="David Recio" w:date="2022-06-24T17:25:00Z"/>
                <w:rFonts w:cstheme="minorHAnsi"/>
                <w:sz w:val="20"/>
                <w:szCs w:val="20"/>
              </w:rPr>
            </w:pPr>
            <w:ins w:id="2550" w:author="David Recio" w:date="2022-06-24T17:25:00Z">
              <w:r w:rsidRPr="00FA78EB">
                <w:rPr>
                  <w:rFonts w:cstheme="minorHAnsi"/>
                  <w:sz w:val="20"/>
                  <w:szCs w:val="20"/>
                </w:rPr>
                <w:t>/usuarios/:idUsuarios/resultados/</w:t>
              </w:r>
            </w:ins>
          </w:p>
          <w:p w14:paraId="0A0F1553" w14:textId="77777777" w:rsidR="00B42994" w:rsidRPr="00FA78EB" w:rsidRDefault="00B42994" w:rsidP="00FA78EB">
            <w:pPr>
              <w:rPr>
                <w:ins w:id="2551" w:author="David Recio" w:date="2022-06-24T17:25:00Z"/>
                <w:rFonts w:cstheme="minorHAnsi"/>
                <w:sz w:val="20"/>
                <w:szCs w:val="20"/>
              </w:rPr>
            </w:pPr>
            <w:ins w:id="2552" w:author="David Recio" w:date="2022-06-24T17:25:00Z">
              <w:r w:rsidRPr="00FA78EB">
                <w:rPr>
                  <w:rFonts w:cstheme="minorHAnsi"/>
                  <w:sz w:val="20"/>
                  <w:szCs w:val="20"/>
                </w:rPr>
                <w:t xml:space="preserve">:idResultados/notas   </w:t>
              </w:r>
            </w:ins>
          </w:p>
        </w:tc>
        <w:tc>
          <w:tcPr>
            <w:tcW w:w="1948" w:type="dxa"/>
          </w:tcPr>
          <w:p w14:paraId="7FB1CE71" w14:textId="77777777" w:rsidR="00B42994" w:rsidRPr="00FA78EB" w:rsidRDefault="00B42994" w:rsidP="00FA78EB">
            <w:pPr>
              <w:rPr>
                <w:ins w:id="2553" w:author="David Recio" w:date="2022-06-24T17:25:00Z"/>
                <w:rFonts w:cstheme="minorHAnsi"/>
                <w:sz w:val="20"/>
                <w:szCs w:val="20"/>
              </w:rPr>
            </w:pPr>
            <w:ins w:id="2554" w:author="David Recio" w:date="2022-06-24T17:25:00Z">
              <w:r w:rsidRPr="00FA78EB">
                <w:rPr>
                  <w:rFonts w:cstheme="minorHAnsi"/>
                  <w:sz w:val="20"/>
                  <w:szCs w:val="20"/>
                </w:rPr>
                <w:t>Representa el conjunto de notas  de un resultado determinado de un usuario determinado</w:t>
              </w:r>
            </w:ins>
          </w:p>
        </w:tc>
        <w:tc>
          <w:tcPr>
            <w:tcW w:w="2592" w:type="dxa"/>
          </w:tcPr>
          <w:p w14:paraId="6349B537" w14:textId="77777777" w:rsidR="00B42994" w:rsidRPr="00FA78EB" w:rsidRDefault="00B42994" w:rsidP="00FA78EB">
            <w:pPr>
              <w:rPr>
                <w:ins w:id="2555" w:author="David Recio" w:date="2022-06-24T17:25:00Z"/>
                <w:rFonts w:cstheme="minorHAnsi"/>
                <w:sz w:val="20"/>
                <w:szCs w:val="20"/>
              </w:rPr>
            </w:pPr>
            <w:ins w:id="2556" w:author="David Recio" w:date="2022-06-24T17:25:00Z">
              <w:r w:rsidRPr="00FA78EB">
                <w:rPr>
                  <w:rFonts w:cstheme="minorHAnsi"/>
                  <w:sz w:val="20"/>
                  <w:szCs w:val="20"/>
                </w:rPr>
                <w:t>POST,GET,DELETE</w:t>
              </w:r>
            </w:ins>
          </w:p>
        </w:tc>
      </w:tr>
      <w:tr w:rsidR="00B42994" w14:paraId="72636CE3" w14:textId="77777777" w:rsidTr="00FA78EB">
        <w:trPr>
          <w:trHeight w:val="1919"/>
          <w:ins w:id="2557" w:author="David Recio" w:date="2022-06-24T17:25:00Z"/>
        </w:trPr>
        <w:tc>
          <w:tcPr>
            <w:tcW w:w="2282" w:type="dxa"/>
          </w:tcPr>
          <w:p w14:paraId="0306C52F" w14:textId="77777777" w:rsidR="00B42994" w:rsidRPr="00FA78EB" w:rsidRDefault="00B42994" w:rsidP="00FA78EB">
            <w:pPr>
              <w:rPr>
                <w:ins w:id="2558" w:author="David Recio" w:date="2022-06-24T17:25:00Z"/>
                <w:rFonts w:cstheme="minorHAnsi"/>
                <w:sz w:val="20"/>
                <w:szCs w:val="20"/>
              </w:rPr>
            </w:pPr>
            <w:ins w:id="2559" w:author="David Recio" w:date="2022-06-24T17:25:00Z">
              <w:r w:rsidRPr="00FA78EB">
                <w:rPr>
                  <w:rFonts w:cstheme="minorHAnsi"/>
                  <w:sz w:val="20"/>
                  <w:szCs w:val="20"/>
                </w:rPr>
                <w:t>Usuarios/idUsuarios/resultados</w:t>
              </w:r>
            </w:ins>
          </w:p>
          <w:p w14:paraId="35C73C5F" w14:textId="77777777" w:rsidR="00B42994" w:rsidRPr="00FA78EB" w:rsidRDefault="00B42994" w:rsidP="00FA78EB">
            <w:pPr>
              <w:rPr>
                <w:ins w:id="2560" w:author="David Recio" w:date="2022-06-24T17:25:00Z"/>
                <w:rFonts w:cstheme="minorHAnsi"/>
                <w:sz w:val="20"/>
                <w:szCs w:val="20"/>
              </w:rPr>
            </w:pPr>
            <w:ins w:id="2561" w:author="David Recio" w:date="2022-06-24T17:25:00Z">
              <w:r w:rsidRPr="00FA78EB">
                <w:rPr>
                  <w:rFonts w:cstheme="minorHAnsi"/>
                  <w:sz w:val="20"/>
                  <w:szCs w:val="20"/>
                </w:rPr>
                <w:t>/idResultados/notas/id</w:t>
              </w:r>
            </w:ins>
          </w:p>
        </w:tc>
        <w:tc>
          <w:tcPr>
            <w:tcW w:w="3766" w:type="dxa"/>
          </w:tcPr>
          <w:p w14:paraId="3763C701" w14:textId="77777777" w:rsidR="00B42994" w:rsidRPr="00FA78EB" w:rsidRDefault="00B42994" w:rsidP="00FA78EB">
            <w:pPr>
              <w:rPr>
                <w:ins w:id="2562" w:author="David Recio" w:date="2022-06-24T17:25:00Z"/>
                <w:rFonts w:cstheme="minorHAnsi"/>
                <w:sz w:val="20"/>
                <w:szCs w:val="20"/>
              </w:rPr>
            </w:pPr>
            <w:ins w:id="2563" w:author="David Recio" w:date="2022-06-24T17:25:00Z">
              <w:r w:rsidRPr="00FA78EB">
                <w:rPr>
                  <w:rFonts w:cstheme="minorHAnsi"/>
                  <w:sz w:val="20"/>
                  <w:szCs w:val="20"/>
                </w:rPr>
                <w:t>/usuarios/:idUsuarios/resultados/</w:t>
              </w:r>
            </w:ins>
          </w:p>
          <w:p w14:paraId="09D64E94" w14:textId="77777777" w:rsidR="00B42994" w:rsidRPr="00FA78EB" w:rsidRDefault="00B42994" w:rsidP="00FA78EB">
            <w:pPr>
              <w:rPr>
                <w:ins w:id="2564" w:author="David Recio" w:date="2022-06-24T17:25:00Z"/>
                <w:rFonts w:cstheme="minorHAnsi"/>
                <w:sz w:val="20"/>
                <w:szCs w:val="20"/>
              </w:rPr>
            </w:pPr>
            <w:ins w:id="2565" w:author="David Recio" w:date="2022-06-24T17:25:00Z">
              <w:r w:rsidRPr="00FA78EB">
                <w:rPr>
                  <w:rFonts w:cstheme="minorHAnsi"/>
                  <w:sz w:val="20"/>
                  <w:szCs w:val="20"/>
                </w:rPr>
                <w:t>:idResultados/notas/:id</w:t>
              </w:r>
            </w:ins>
          </w:p>
        </w:tc>
        <w:tc>
          <w:tcPr>
            <w:tcW w:w="1948" w:type="dxa"/>
          </w:tcPr>
          <w:p w14:paraId="7D9135BD" w14:textId="77777777" w:rsidR="00B42994" w:rsidRPr="00FA78EB" w:rsidRDefault="00B42994" w:rsidP="00FA78EB">
            <w:pPr>
              <w:rPr>
                <w:ins w:id="2566" w:author="David Recio" w:date="2022-06-24T17:25:00Z"/>
                <w:rFonts w:cstheme="minorHAnsi"/>
                <w:sz w:val="20"/>
                <w:szCs w:val="20"/>
              </w:rPr>
            </w:pPr>
            <w:ins w:id="2567" w:author="David Recio" w:date="2022-06-24T17:25:00Z">
              <w:r w:rsidRPr="00FA78EB">
                <w:rPr>
                  <w:rFonts w:cstheme="minorHAnsi"/>
                  <w:sz w:val="20"/>
                  <w:szCs w:val="20"/>
                </w:rPr>
                <w:t>Representa una nota determinada  de un resultado determinado de un usuario determinado</w:t>
              </w:r>
            </w:ins>
          </w:p>
        </w:tc>
        <w:tc>
          <w:tcPr>
            <w:tcW w:w="2592" w:type="dxa"/>
          </w:tcPr>
          <w:p w14:paraId="46C799C8" w14:textId="77777777" w:rsidR="00B42994" w:rsidRPr="00FA78EB" w:rsidRDefault="00B42994" w:rsidP="00FA78EB">
            <w:pPr>
              <w:rPr>
                <w:ins w:id="2568" w:author="David Recio" w:date="2022-06-24T17:25:00Z"/>
                <w:rFonts w:cstheme="minorHAnsi"/>
                <w:sz w:val="20"/>
                <w:szCs w:val="20"/>
              </w:rPr>
            </w:pPr>
            <w:ins w:id="2569" w:author="David Recio" w:date="2022-06-24T17:25:00Z">
              <w:r w:rsidRPr="00FA78EB">
                <w:rPr>
                  <w:rFonts w:cstheme="minorHAnsi"/>
                  <w:sz w:val="20"/>
                  <w:szCs w:val="20"/>
                </w:rPr>
                <w:t>GET, DELETE,PATCH</w:t>
              </w:r>
            </w:ins>
          </w:p>
        </w:tc>
      </w:tr>
      <w:tr w:rsidR="00B42994" w14:paraId="335DDB78" w14:textId="77777777" w:rsidTr="00FA78EB">
        <w:trPr>
          <w:trHeight w:val="1090"/>
          <w:ins w:id="2570" w:author="David Recio" w:date="2022-06-24T17:25:00Z"/>
        </w:trPr>
        <w:tc>
          <w:tcPr>
            <w:tcW w:w="2282" w:type="dxa"/>
          </w:tcPr>
          <w:p w14:paraId="6B553B7F" w14:textId="77777777" w:rsidR="00B42994" w:rsidRPr="00FA78EB" w:rsidRDefault="00B42994" w:rsidP="00FA78EB">
            <w:pPr>
              <w:rPr>
                <w:ins w:id="2571" w:author="David Recio" w:date="2022-06-24T17:25:00Z"/>
                <w:rFonts w:cstheme="minorHAnsi"/>
                <w:sz w:val="20"/>
                <w:szCs w:val="20"/>
              </w:rPr>
            </w:pPr>
            <w:ins w:id="2572" w:author="David Recio" w:date="2022-06-24T17:25:00Z">
              <w:r w:rsidRPr="00FA78EB">
                <w:rPr>
                  <w:rFonts w:cstheme="minorHAnsi"/>
                  <w:sz w:val="20"/>
                  <w:szCs w:val="20"/>
                </w:rPr>
                <w:t>Usuarios/idUsuarios/resultados</w:t>
              </w:r>
            </w:ins>
          </w:p>
          <w:p w14:paraId="3FD85ADE" w14:textId="77777777" w:rsidR="00B42994" w:rsidRPr="00FA78EB" w:rsidRDefault="00B42994" w:rsidP="00FA78EB">
            <w:pPr>
              <w:rPr>
                <w:ins w:id="2573" w:author="David Recio" w:date="2022-06-24T17:25:00Z"/>
                <w:rFonts w:cstheme="minorHAnsi"/>
                <w:sz w:val="20"/>
                <w:szCs w:val="20"/>
              </w:rPr>
            </w:pPr>
            <w:ins w:id="2574" w:author="David Recio" w:date="2022-06-24T17:25:00Z">
              <w:r w:rsidRPr="00FA78EB">
                <w:rPr>
                  <w:rFonts w:cstheme="minorHAnsi"/>
                  <w:sz w:val="20"/>
                  <w:szCs w:val="20"/>
                </w:rPr>
                <w:t>/idResultados/recomendaciones</w:t>
              </w:r>
            </w:ins>
          </w:p>
        </w:tc>
        <w:tc>
          <w:tcPr>
            <w:tcW w:w="3766" w:type="dxa"/>
          </w:tcPr>
          <w:p w14:paraId="6A22C77E" w14:textId="77777777" w:rsidR="00B42994" w:rsidRPr="00FA78EB" w:rsidRDefault="00B42994" w:rsidP="00FA78EB">
            <w:pPr>
              <w:rPr>
                <w:ins w:id="2575" w:author="David Recio" w:date="2022-06-24T17:25:00Z"/>
                <w:rFonts w:cstheme="minorHAnsi"/>
                <w:sz w:val="20"/>
                <w:szCs w:val="20"/>
              </w:rPr>
            </w:pPr>
            <w:ins w:id="2576" w:author="David Recio" w:date="2022-06-24T17:25:00Z">
              <w:r w:rsidRPr="00FA78EB">
                <w:rPr>
                  <w:rFonts w:cstheme="minorHAnsi"/>
                  <w:sz w:val="20"/>
                  <w:szCs w:val="20"/>
                </w:rPr>
                <w:t>/usuarios/:idUsuarios/resultados/</w:t>
              </w:r>
            </w:ins>
          </w:p>
          <w:p w14:paraId="534C2C9A" w14:textId="77777777" w:rsidR="00B42994" w:rsidRPr="00FA78EB" w:rsidRDefault="00B42994" w:rsidP="00FA78EB">
            <w:pPr>
              <w:rPr>
                <w:ins w:id="2577" w:author="David Recio" w:date="2022-06-24T17:25:00Z"/>
                <w:rFonts w:cstheme="minorHAnsi"/>
                <w:sz w:val="20"/>
                <w:szCs w:val="20"/>
              </w:rPr>
            </w:pPr>
            <w:ins w:id="2578" w:author="David Recio" w:date="2022-06-24T17:25:00Z">
              <w:r w:rsidRPr="00FA78EB">
                <w:rPr>
                  <w:rFonts w:cstheme="minorHAnsi"/>
                  <w:sz w:val="20"/>
                  <w:szCs w:val="20"/>
                </w:rPr>
                <w:t>:idResultados/recomendaciones</w:t>
              </w:r>
            </w:ins>
          </w:p>
        </w:tc>
        <w:tc>
          <w:tcPr>
            <w:tcW w:w="1948" w:type="dxa"/>
          </w:tcPr>
          <w:p w14:paraId="2C57E524" w14:textId="77777777" w:rsidR="00B42994" w:rsidRPr="00FA78EB" w:rsidRDefault="00B42994" w:rsidP="00FA78EB">
            <w:pPr>
              <w:rPr>
                <w:ins w:id="2579" w:author="David Recio" w:date="2022-06-24T17:25:00Z"/>
                <w:rFonts w:cstheme="minorHAnsi"/>
                <w:sz w:val="20"/>
                <w:szCs w:val="20"/>
              </w:rPr>
            </w:pPr>
            <w:ins w:id="2580" w:author="David Recio" w:date="2022-06-24T17:25:00Z">
              <w:r w:rsidRPr="00FA78EB">
                <w:rPr>
                  <w:rFonts w:cstheme="minorHAnsi"/>
                  <w:sz w:val="20"/>
                  <w:szCs w:val="20"/>
                </w:rPr>
                <w:t>Representa el conjunto de recomendaciones  de un resultado determinado de un usuario determinado</w:t>
              </w:r>
            </w:ins>
          </w:p>
        </w:tc>
        <w:tc>
          <w:tcPr>
            <w:tcW w:w="2592" w:type="dxa"/>
          </w:tcPr>
          <w:p w14:paraId="42FE5DB6" w14:textId="77777777" w:rsidR="00B42994" w:rsidRPr="00FA78EB" w:rsidRDefault="00B42994" w:rsidP="00FA78EB">
            <w:pPr>
              <w:rPr>
                <w:ins w:id="2581" w:author="David Recio" w:date="2022-06-24T17:25:00Z"/>
                <w:rFonts w:cstheme="minorHAnsi"/>
                <w:sz w:val="20"/>
                <w:szCs w:val="20"/>
              </w:rPr>
            </w:pPr>
            <w:ins w:id="2582" w:author="David Recio" w:date="2022-06-24T17:25:00Z">
              <w:r w:rsidRPr="00FA78EB">
                <w:rPr>
                  <w:rFonts w:cstheme="minorHAnsi"/>
                  <w:sz w:val="20"/>
                  <w:szCs w:val="20"/>
                </w:rPr>
                <w:t>GET,DELETE</w:t>
              </w:r>
            </w:ins>
          </w:p>
        </w:tc>
      </w:tr>
      <w:tr w:rsidR="00B42994" w14:paraId="05FF80AA" w14:textId="77777777" w:rsidTr="00FA78EB">
        <w:trPr>
          <w:trHeight w:val="1090"/>
          <w:ins w:id="2583" w:author="David Recio" w:date="2022-06-24T17:25:00Z"/>
        </w:trPr>
        <w:tc>
          <w:tcPr>
            <w:tcW w:w="2282" w:type="dxa"/>
          </w:tcPr>
          <w:p w14:paraId="32B967F5" w14:textId="77777777" w:rsidR="00B42994" w:rsidRPr="00FA78EB" w:rsidRDefault="00B42994" w:rsidP="00FA78EB">
            <w:pPr>
              <w:rPr>
                <w:ins w:id="2584" w:author="David Recio" w:date="2022-06-24T17:25:00Z"/>
                <w:rFonts w:cstheme="minorHAnsi"/>
                <w:sz w:val="20"/>
                <w:szCs w:val="20"/>
              </w:rPr>
            </w:pPr>
            <w:ins w:id="2585" w:author="David Recio" w:date="2022-06-24T17:25:00Z">
              <w:r w:rsidRPr="00FA78EB">
                <w:rPr>
                  <w:rFonts w:cstheme="minorHAnsi"/>
                  <w:sz w:val="20"/>
                  <w:szCs w:val="20"/>
                </w:rPr>
                <w:lastRenderedPageBreak/>
                <w:t xml:space="preserve">Usuarios/idUsuarios/formularios  </w:t>
              </w:r>
            </w:ins>
          </w:p>
        </w:tc>
        <w:tc>
          <w:tcPr>
            <w:tcW w:w="3766" w:type="dxa"/>
          </w:tcPr>
          <w:p w14:paraId="0DD5E1EC" w14:textId="77777777" w:rsidR="00B42994" w:rsidRPr="00FA78EB" w:rsidRDefault="00B42994" w:rsidP="00FA78EB">
            <w:pPr>
              <w:rPr>
                <w:ins w:id="2586" w:author="David Recio" w:date="2022-06-24T17:25:00Z"/>
                <w:rFonts w:cstheme="minorHAnsi"/>
                <w:sz w:val="20"/>
                <w:szCs w:val="20"/>
              </w:rPr>
            </w:pPr>
            <w:ins w:id="2587" w:author="David Recio" w:date="2022-06-24T17:25:00Z">
              <w:r w:rsidRPr="00FA78EB">
                <w:rPr>
                  <w:rFonts w:cstheme="minorHAnsi"/>
                  <w:sz w:val="20"/>
                  <w:szCs w:val="20"/>
                </w:rPr>
                <w:t xml:space="preserve">/usuarios/:idUsuarios/formularios  </w:t>
              </w:r>
            </w:ins>
          </w:p>
        </w:tc>
        <w:tc>
          <w:tcPr>
            <w:tcW w:w="1948" w:type="dxa"/>
          </w:tcPr>
          <w:p w14:paraId="6148CBE3" w14:textId="77777777" w:rsidR="00B42994" w:rsidRPr="00FA78EB" w:rsidRDefault="00B42994" w:rsidP="00FA78EB">
            <w:pPr>
              <w:rPr>
                <w:ins w:id="2588" w:author="David Recio" w:date="2022-06-24T17:25:00Z"/>
                <w:rFonts w:cstheme="minorHAnsi"/>
                <w:sz w:val="20"/>
                <w:szCs w:val="20"/>
              </w:rPr>
            </w:pPr>
            <w:ins w:id="2589" w:author="David Recio" w:date="2022-06-24T17:25:00Z">
              <w:r w:rsidRPr="00FA78EB">
                <w:rPr>
                  <w:rFonts w:cstheme="minorHAnsi"/>
                  <w:sz w:val="20"/>
                  <w:szCs w:val="20"/>
                </w:rPr>
                <w:t>Representa  un  conjunto de formularios de un usuario determinado</w:t>
              </w:r>
            </w:ins>
          </w:p>
        </w:tc>
        <w:tc>
          <w:tcPr>
            <w:tcW w:w="2592" w:type="dxa"/>
          </w:tcPr>
          <w:p w14:paraId="40C2A34C" w14:textId="77777777" w:rsidR="00B42994" w:rsidRPr="00FA78EB" w:rsidRDefault="00B42994" w:rsidP="00FA78EB">
            <w:pPr>
              <w:rPr>
                <w:ins w:id="2590" w:author="David Recio" w:date="2022-06-24T17:25:00Z"/>
                <w:rFonts w:cstheme="minorHAnsi"/>
                <w:sz w:val="20"/>
                <w:szCs w:val="20"/>
              </w:rPr>
            </w:pPr>
            <w:ins w:id="2591" w:author="David Recio" w:date="2022-06-24T17:25:00Z">
              <w:r w:rsidRPr="00FA78EB">
                <w:rPr>
                  <w:rFonts w:cstheme="minorHAnsi"/>
                  <w:sz w:val="20"/>
                  <w:szCs w:val="20"/>
                </w:rPr>
                <w:t>POST</w:t>
              </w:r>
            </w:ins>
          </w:p>
        </w:tc>
      </w:tr>
      <w:tr w:rsidR="00B42994" w14:paraId="76A8B129" w14:textId="77777777" w:rsidTr="00FA78EB">
        <w:trPr>
          <w:trHeight w:val="1090"/>
          <w:ins w:id="2592" w:author="David Recio" w:date="2022-06-24T17:25:00Z"/>
        </w:trPr>
        <w:tc>
          <w:tcPr>
            <w:tcW w:w="2282" w:type="dxa"/>
          </w:tcPr>
          <w:p w14:paraId="35F7BC5F" w14:textId="77777777" w:rsidR="00B42994" w:rsidRPr="00FA78EB" w:rsidRDefault="00B42994" w:rsidP="00FA78EB">
            <w:pPr>
              <w:rPr>
                <w:ins w:id="2593" w:author="David Recio" w:date="2022-06-24T17:25:00Z"/>
                <w:rFonts w:cstheme="minorHAnsi"/>
                <w:sz w:val="20"/>
                <w:szCs w:val="20"/>
              </w:rPr>
            </w:pPr>
            <w:ins w:id="2594" w:author="David Recio" w:date="2022-06-24T17:25:00Z">
              <w:r w:rsidRPr="00FA78EB">
                <w:rPr>
                  <w:rFonts w:cstheme="minorHAnsi"/>
                  <w:sz w:val="20"/>
                  <w:szCs w:val="20"/>
                </w:rPr>
                <w:t xml:space="preserve">Formularios/id  </w:t>
              </w:r>
            </w:ins>
          </w:p>
        </w:tc>
        <w:tc>
          <w:tcPr>
            <w:tcW w:w="3766" w:type="dxa"/>
          </w:tcPr>
          <w:p w14:paraId="7C024E57" w14:textId="77777777" w:rsidR="00B42994" w:rsidRPr="00FA78EB" w:rsidRDefault="00B42994" w:rsidP="00FA78EB">
            <w:pPr>
              <w:rPr>
                <w:ins w:id="2595" w:author="David Recio" w:date="2022-06-24T17:25:00Z"/>
                <w:rFonts w:cstheme="minorHAnsi"/>
                <w:sz w:val="20"/>
                <w:szCs w:val="20"/>
              </w:rPr>
            </w:pPr>
            <w:ins w:id="2596" w:author="David Recio" w:date="2022-06-24T17:25:00Z">
              <w:r w:rsidRPr="00FA78EB">
                <w:rPr>
                  <w:rFonts w:cstheme="minorHAnsi"/>
                  <w:sz w:val="20"/>
                  <w:szCs w:val="20"/>
                </w:rPr>
                <w:t xml:space="preserve">/formularios/:id  </w:t>
              </w:r>
            </w:ins>
          </w:p>
        </w:tc>
        <w:tc>
          <w:tcPr>
            <w:tcW w:w="1948" w:type="dxa"/>
          </w:tcPr>
          <w:p w14:paraId="7F846AE5" w14:textId="77777777" w:rsidR="00B42994" w:rsidRPr="00FA78EB" w:rsidRDefault="00B42994" w:rsidP="00FA78EB">
            <w:pPr>
              <w:rPr>
                <w:ins w:id="2597" w:author="David Recio" w:date="2022-06-24T17:25:00Z"/>
                <w:rFonts w:cstheme="minorHAnsi"/>
                <w:sz w:val="20"/>
                <w:szCs w:val="20"/>
              </w:rPr>
            </w:pPr>
            <w:ins w:id="2598" w:author="David Recio" w:date="2022-06-24T17:25:00Z">
              <w:r w:rsidRPr="00FA78EB">
                <w:rPr>
                  <w:rFonts w:cstheme="minorHAnsi"/>
                  <w:sz w:val="20"/>
                  <w:szCs w:val="20"/>
                </w:rPr>
                <w:t>Representa  un formulario determinado</w:t>
              </w:r>
            </w:ins>
          </w:p>
        </w:tc>
        <w:tc>
          <w:tcPr>
            <w:tcW w:w="2592" w:type="dxa"/>
          </w:tcPr>
          <w:p w14:paraId="1605C6CF" w14:textId="77777777" w:rsidR="00B42994" w:rsidRPr="00FA78EB" w:rsidRDefault="00B42994" w:rsidP="00FA78EB">
            <w:pPr>
              <w:rPr>
                <w:ins w:id="2599" w:author="David Recio" w:date="2022-06-24T17:25:00Z"/>
                <w:rFonts w:cstheme="minorHAnsi"/>
                <w:sz w:val="20"/>
                <w:szCs w:val="20"/>
              </w:rPr>
            </w:pPr>
            <w:ins w:id="2600" w:author="David Recio" w:date="2022-06-24T17:25:00Z">
              <w:r w:rsidRPr="00FA78EB">
                <w:rPr>
                  <w:rFonts w:cstheme="minorHAnsi"/>
                  <w:sz w:val="20"/>
                  <w:szCs w:val="20"/>
                </w:rPr>
                <w:t>GET</w:t>
              </w:r>
            </w:ins>
          </w:p>
        </w:tc>
      </w:tr>
    </w:tbl>
    <w:p w14:paraId="40A17A6A" w14:textId="77777777" w:rsidR="00B42994" w:rsidRPr="00B42994" w:rsidRDefault="00B42994" w:rsidP="00B42994">
      <w:pPr>
        <w:pStyle w:val="Prrafodelista"/>
        <w:numPr>
          <w:ilvl w:val="0"/>
          <w:numId w:val="32"/>
        </w:numPr>
        <w:rPr>
          <w:ins w:id="2601" w:author="David Recio" w:date="2022-06-24T17:25:00Z"/>
          <w:b/>
          <w:bCs/>
          <w:u w:val="single"/>
        </w:rPr>
      </w:pPr>
    </w:p>
    <w:p w14:paraId="185AD4B6" w14:textId="77777777" w:rsidR="00B42994" w:rsidRPr="00B42994" w:rsidRDefault="00B42994">
      <w:pPr>
        <w:rPr>
          <w:ins w:id="2602" w:author="David Recio" w:date="2022-06-24T17:25:00Z"/>
        </w:rPr>
        <w:pPrChange w:id="2603" w:author="David Recio" w:date="2022-06-24T17:25:00Z">
          <w:pPr>
            <w:pStyle w:val="Ttulo2"/>
            <w:numPr>
              <w:numId w:val="32"/>
            </w:numPr>
            <w:ind w:left="720" w:hanging="360"/>
          </w:pPr>
        </w:pPrChange>
      </w:pPr>
    </w:p>
    <w:p w14:paraId="03477D43" w14:textId="0F2C37F7" w:rsidR="00B42994" w:rsidRDefault="00B42994">
      <w:pPr>
        <w:pStyle w:val="Ttulo2"/>
        <w:numPr>
          <w:ilvl w:val="0"/>
          <w:numId w:val="33"/>
        </w:numPr>
        <w:rPr>
          <w:ins w:id="2604" w:author="David Recio" w:date="2022-06-24T17:21:00Z"/>
        </w:rPr>
        <w:pPrChange w:id="2605" w:author="David Recio" w:date="2022-06-24T17:27:00Z">
          <w:pPr/>
        </w:pPrChange>
      </w:pPr>
      <w:ins w:id="2606" w:author="David Recio" w:date="2022-06-24T17:23:00Z">
        <w:r>
          <w:rPr>
            <w:bCs/>
            <w:u w:val="single"/>
          </w:rPr>
          <w:t>Métodos HTTP de los recursos</w:t>
        </w:r>
      </w:ins>
    </w:p>
    <w:p w14:paraId="689D2B29" w14:textId="77777777" w:rsidR="00B42994" w:rsidRDefault="00B42994" w:rsidP="00B42994">
      <w:pPr>
        <w:rPr>
          <w:ins w:id="2607" w:author="David Recio" w:date="2022-06-24T17:21:00Z"/>
          <w:b/>
          <w:bCs/>
          <w:u w:val="single"/>
        </w:rPr>
      </w:pPr>
    </w:p>
    <w:p w14:paraId="708DAA19" w14:textId="77777777" w:rsidR="00B42994" w:rsidRDefault="00B42994" w:rsidP="00B42994">
      <w:pPr>
        <w:rPr>
          <w:ins w:id="2608" w:author="David Recio" w:date="2022-06-24T17:21:00Z"/>
          <w:b/>
          <w:bCs/>
          <w:u w:val="single"/>
        </w:rPr>
      </w:pPr>
    </w:p>
    <w:p w14:paraId="7C639400" w14:textId="3E0DE322" w:rsidR="00B42994" w:rsidRPr="005947A2" w:rsidRDefault="00B42994">
      <w:pPr>
        <w:rPr>
          <w:ins w:id="2609" w:author="David Recio" w:date="2022-06-24T17:21:00Z"/>
          <w:b/>
          <w:bCs/>
          <w:u w:val="single"/>
        </w:rPr>
        <w:pPrChange w:id="2610" w:author="David Recio" w:date="2022-06-24T17:23:00Z">
          <w:pPr>
            <w:ind w:left="2124"/>
          </w:pPr>
        </w:pPrChange>
      </w:pPr>
    </w:p>
    <w:p w14:paraId="1331B1B3" w14:textId="77777777" w:rsidR="00B42994" w:rsidRDefault="00B42994" w:rsidP="00B42994">
      <w:pPr>
        <w:ind w:left="2124" w:firstLine="708"/>
        <w:rPr>
          <w:ins w:id="2611" w:author="David Recio" w:date="2022-06-24T17:21:00Z"/>
        </w:rPr>
      </w:pPr>
      <w:ins w:id="2612" w:author="David Recio" w:date="2022-06-24T17:21:00Z">
        <w:r>
          <w:t>Recurso /usuarios</w:t>
        </w:r>
      </w:ins>
    </w:p>
    <w:tbl>
      <w:tblPr>
        <w:tblStyle w:val="Tablaconcuadrcula"/>
        <w:tblW w:w="9493" w:type="dxa"/>
        <w:tblLook w:val="04A0" w:firstRow="1" w:lastRow="0" w:firstColumn="1" w:lastColumn="0" w:noHBand="0" w:noVBand="1"/>
      </w:tblPr>
      <w:tblGrid>
        <w:gridCol w:w="1121"/>
        <w:gridCol w:w="1757"/>
        <w:gridCol w:w="2362"/>
        <w:gridCol w:w="1891"/>
        <w:gridCol w:w="2362"/>
      </w:tblGrid>
      <w:tr w:rsidR="00B42994" w14:paraId="1FB0ABA8" w14:textId="77777777" w:rsidTr="00FA78EB">
        <w:trPr>
          <w:ins w:id="2613" w:author="David Recio" w:date="2022-06-24T17:21:00Z"/>
        </w:trPr>
        <w:tc>
          <w:tcPr>
            <w:tcW w:w="1121" w:type="dxa"/>
            <w:shd w:val="clear" w:color="auto" w:fill="D0CECE" w:themeFill="background2" w:themeFillShade="E6"/>
          </w:tcPr>
          <w:p w14:paraId="747AD081" w14:textId="77777777" w:rsidR="00B42994" w:rsidRDefault="00B42994" w:rsidP="00FA78EB">
            <w:pPr>
              <w:rPr>
                <w:ins w:id="2614" w:author="David Recio" w:date="2022-06-24T17:21:00Z"/>
              </w:rPr>
            </w:pPr>
            <w:ins w:id="2615" w:author="David Recio" w:date="2022-06-24T17:21:00Z">
              <w:r>
                <w:t>Método</w:t>
              </w:r>
            </w:ins>
          </w:p>
        </w:tc>
        <w:tc>
          <w:tcPr>
            <w:tcW w:w="1757" w:type="dxa"/>
            <w:shd w:val="clear" w:color="auto" w:fill="D0CECE" w:themeFill="background2" w:themeFillShade="E6"/>
          </w:tcPr>
          <w:p w14:paraId="269DD2B6" w14:textId="77777777" w:rsidR="00B42994" w:rsidRDefault="00B42994" w:rsidP="00FA78EB">
            <w:pPr>
              <w:rPr>
                <w:ins w:id="2616" w:author="David Recio" w:date="2022-06-24T17:21:00Z"/>
              </w:rPr>
            </w:pPr>
            <w:ins w:id="2617" w:author="David Recio" w:date="2022-06-24T17:21:00Z">
              <w:r>
                <w:t>URI</w:t>
              </w:r>
            </w:ins>
          </w:p>
        </w:tc>
        <w:tc>
          <w:tcPr>
            <w:tcW w:w="2362" w:type="dxa"/>
            <w:shd w:val="clear" w:color="auto" w:fill="D0CECE" w:themeFill="background2" w:themeFillShade="E6"/>
          </w:tcPr>
          <w:p w14:paraId="0FA94EB0" w14:textId="77777777" w:rsidR="00B42994" w:rsidRDefault="00B42994" w:rsidP="00FA78EB">
            <w:pPr>
              <w:rPr>
                <w:ins w:id="2618" w:author="David Recio" w:date="2022-06-24T17:21:00Z"/>
              </w:rPr>
            </w:pPr>
            <w:ins w:id="2619" w:author="David Recio" w:date="2022-06-24T17:21:00Z">
              <w:r>
                <w:t>Utilidad</w:t>
              </w:r>
            </w:ins>
          </w:p>
        </w:tc>
        <w:tc>
          <w:tcPr>
            <w:tcW w:w="1891" w:type="dxa"/>
            <w:shd w:val="clear" w:color="auto" w:fill="D0CECE" w:themeFill="background2" w:themeFillShade="E6"/>
          </w:tcPr>
          <w:p w14:paraId="6D3C5CBF" w14:textId="77777777" w:rsidR="00B42994" w:rsidRDefault="00B42994" w:rsidP="00FA78EB">
            <w:pPr>
              <w:rPr>
                <w:ins w:id="2620" w:author="David Recio" w:date="2022-06-24T17:21:00Z"/>
              </w:rPr>
            </w:pPr>
            <w:ins w:id="2621" w:author="David Recio" w:date="2022-06-24T17:21:00Z">
              <w:r>
                <w:t>Representación</w:t>
              </w:r>
            </w:ins>
          </w:p>
        </w:tc>
        <w:tc>
          <w:tcPr>
            <w:tcW w:w="2362" w:type="dxa"/>
            <w:shd w:val="clear" w:color="auto" w:fill="D0CECE" w:themeFill="background2" w:themeFillShade="E6"/>
          </w:tcPr>
          <w:p w14:paraId="3FBF0F09" w14:textId="77777777" w:rsidR="00B42994" w:rsidRDefault="00B42994" w:rsidP="00FA78EB">
            <w:pPr>
              <w:rPr>
                <w:ins w:id="2622" w:author="David Recio" w:date="2022-06-24T17:21:00Z"/>
              </w:rPr>
            </w:pPr>
            <w:ins w:id="2623" w:author="David Recio" w:date="2022-06-24T17:21:00Z">
              <w:r>
                <w:t>Código Respuesta</w:t>
              </w:r>
            </w:ins>
          </w:p>
        </w:tc>
      </w:tr>
      <w:tr w:rsidR="00B42994" w14:paraId="58226057" w14:textId="77777777" w:rsidTr="00FA78EB">
        <w:trPr>
          <w:trHeight w:val="471"/>
          <w:ins w:id="2624" w:author="David Recio" w:date="2022-06-24T17:21:00Z"/>
        </w:trPr>
        <w:tc>
          <w:tcPr>
            <w:tcW w:w="1121" w:type="dxa"/>
            <w:vMerge w:val="restart"/>
            <w:shd w:val="clear" w:color="auto" w:fill="BDD6EE" w:themeFill="accent5" w:themeFillTint="66"/>
          </w:tcPr>
          <w:p w14:paraId="57B60846" w14:textId="77777777" w:rsidR="00B42994" w:rsidRDefault="00B42994" w:rsidP="00FA78EB">
            <w:pPr>
              <w:rPr>
                <w:ins w:id="2625" w:author="David Recio" w:date="2022-06-24T17:21:00Z"/>
              </w:rPr>
            </w:pPr>
            <w:ins w:id="2626" w:author="David Recio" w:date="2022-06-24T17:21:00Z">
              <w:r>
                <w:t>POST</w:t>
              </w:r>
            </w:ins>
          </w:p>
        </w:tc>
        <w:tc>
          <w:tcPr>
            <w:tcW w:w="1757" w:type="dxa"/>
            <w:vMerge w:val="restart"/>
          </w:tcPr>
          <w:p w14:paraId="7D6840C4" w14:textId="77777777" w:rsidR="00B42994" w:rsidRPr="00FA78EB" w:rsidRDefault="00B42994" w:rsidP="00FA78EB">
            <w:pPr>
              <w:rPr>
                <w:ins w:id="2627" w:author="David Recio" w:date="2022-06-24T17:21:00Z"/>
                <w:sz w:val="20"/>
                <w:szCs w:val="20"/>
              </w:rPr>
            </w:pPr>
            <w:ins w:id="2628" w:author="David Recio" w:date="2022-06-24T17:21:00Z">
              <w:r w:rsidRPr="00FA78EB">
                <w:rPr>
                  <w:sz w:val="20"/>
                  <w:szCs w:val="20"/>
                </w:rPr>
                <w:t>/usuarios</w:t>
              </w:r>
            </w:ins>
          </w:p>
        </w:tc>
        <w:tc>
          <w:tcPr>
            <w:tcW w:w="2362" w:type="dxa"/>
            <w:vMerge w:val="restart"/>
          </w:tcPr>
          <w:p w14:paraId="23898927" w14:textId="77777777" w:rsidR="00B42994" w:rsidRPr="00FA78EB" w:rsidRDefault="00B42994" w:rsidP="00FA78EB">
            <w:pPr>
              <w:rPr>
                <w:ins w:id="2629" w:author="David Recio" w:date="2022-06-24T17:21:00Z"/>
                <w:sz w:val="20"/>
                <w:szCs w:val="20"/>
              </w:rPr>
            </w:pPr>
            <w:ins w:id="2630" w:author="David Recio" w:date="2022-06-24T17:21:00Z">
              <w:r w:rsidRPr="00FA78EB">
                <w:rPr>
                  <w:sz w:val="20"/>
                  <w:szCs w:val="20"/>
                </w:rPr>
                <w:t>Añade los usuarios</w:t>
              </w:r>
            </w:ins>
          </w:p>
        </w:tc>
        <w:tc>
          <w:tcPr>
            <w:tcW w:w="1891" w:type="dxa"/>
            <w:vMerge w:val="restart"/>
          </w:tcPr>
          <w:p w14:paraId="6E5F7103" w14:textId="77777777" w:rsidR="00B42994" w:rsidRPr="00FA78EB" w:rsidRDefault="00B42994" w:rsidP="00FA78EB">
            <w:pPr>
              <w:rPr>
                <w:ins w:id="2631" w:author="David Recio" w:date="2022-06-24T17:21:00Z"/>
                <w:sz w:val="20"/>
                <w:szCs w:val="20"/>
              </w:rPr>
            </w:pPr>
            <w:ins w:id="2632" w:author="David Recio" w:date="2022-06-24T17:21:00Z">
              <w:r w:rsidRPr="00FA78EB">
                <w:rPr>
                  <w:sz w:val="20"/>
                  <w:szCs w:val="20"/>
                </w:rPr>
                <w:t>JSON</w:t>
              </w:r>
            </w:ins>
          </w:p>
        </w:tc>
        <w:tc>
          <w:tcPr>
            <w:tcW w:w="2362" w:type="dxa"/>
          </w:tcPr>
          <w:p w14:paraId="5E7F63BE" w14:textId="77777777" w:rsidR="00B42994" w:rsidRPr="00FA78EB" w:rsidRDefault="00B42994" w:rsidP="00FA78EB">
            <w:pPr>
              <w:rPr>
                <w:ins w:id="2633" w:author="David Recio" w:date="2022-06-24T17:21:00Z"/>
                <w:sz w:val="20"/>
                <w:szCs w:val="20"/>
              </w:rPr>
            </w:pPr>
            <w:ins w:id="2634" w:author="David Recio" w:date="2022-06-24T17:21:00Z">
              <w:r w:rsidRPr="00FA78EB">
                <w:rPr>
                  <w:sz w:val="20"/>
                  <w:szCs w:val="20"/>
                </w:rPr>
                <w:t>200-OK</w:t>
              </w:r>
            </w:ins>
          </w:p>
        </w:tc>
      </w:tr>
      <w:tr w:rsidR="00B42994" w14:paraId="5D0F891E" w14:textId="77777777" w:rsidTr="00FA78EB">
        <w:trPr>
          <w:trHeight w:val="946"/>
          <w:ins w:id="2635" w:author="David Recio" w:date="2022-06-24T17:21:00Z"/>
        </w:trPr>
        <w:tc>
          <w:tcPr>
            <w:tcW w:w="1121" w:type="dxa"/>
            <w:vMerge/>
            <w:shd w:val="clear" w:color="auto" w:fill="BDD6EE" w:themeFill="accent5" w:themeFillTint="66"/>
          </w:tcPr>
          <w:p w14:paraId="39D6CE29" w14:textId="77777777" w:rsidR="00B42994" w:rsidRDefault="00B42994" w:rsidP="00FA78EB">
            <w:pPr>
              <w:rPr>
                <w:ins w:id="2636" w:author="David Recio" w:date="2022-06-24T17:21:00Z"/>
              </w:rPr>
            </w:pPr>
          </w:p>
        </w:tc>
        <w:tc>
          <w:tcPr>
            <w:tcW w:w="1757" w:type="dxa"/>
            <w:vMerge/>
          </w:tcPr>
          <w:p w14:paraId="00AFCB99" w14:textId="77777777" w:rsidR="00B42994" w:rsidRPr="00FA78EB" w:rsidRDefault="00B42994" w:rsidP="00FA78EB">
            <w:pPr>
              <w:rPr>
                <w:ins w:id="2637" w:author="David Recio" w:date="2022-06-24T17:21:00Z"/>
                <w:sz w:val="20"/>
                <w:szCs w:val="20"/>
              </w:rPr>
            </w:pPr>
          </w:p>
        </w:tc>
        <w:tc>
          <w:tcPr>
            <w:tcW w:w="2362" w:type="dxa"/>
            <w:vMerge/>
          </w:tcPr>
          <w:p w14:paraId="732251BE" w14:textId="77777777" w:rsidR="00B42994" w:rsidRPr="00FA78EB" w:rsidRDefault="00B42994" w:rsidP="00FA78EB">
            <w:pPr>
              <w:rPr>
                <w:ins w:id="2638" w:author="David Recio" w:date="2022-06-24T17:21:00Z"/>
                <w:sz w:val="20"/>
                <w:szCs w:val="20"/>
              </w:rPr>
            </w:pPr>
          </w:p>
        </w:tc>
        <w:tc>
          <w:tcPr>
            <w:tcW w:w="1891" w:type="dxa"/>
            <w:vMerge/>
          </w:tcPr>
          <w:p w14:paraId="06A6E9D4" w14:textId="77777777" w:rsidR="00B42994" w:rsidRPr="00FA78EB" w:rsidRDefault="00B42994" w:rsidP="00FA78EB">
            <w:pPr>
              <w:rPr>
                <w:ins w:id="2639" w:author="David Recio" w:date="2022-06-24T17:21:00Z"/>
                <w:sz w:val="20"/>
                <w:szCs w:val="20"/>
              </w:rPr>
            </w:pPr>
          </w:p>
        </w:tc>
        <w:tc>
          <w:tcPr>
            <w:tcW w:w="2362" w:type="dxa"/>
          </w:tcPr>
          <w:p w14:paraId="4C651626" w14:textId="77777777" w:rsidR="00B42994" w:rsidRPr="00FA78EB" w:rsidRDefault="00B42994" w:rsidP="00FA78EB">
            <w:pPr>
              <w:rPr>
                <w:ins w:id="2640" w:author="David Recio" w:date="2022-06-24T17:21:00Z"/>
                <w:sz w:val="20"/>
                <w:szCs w:val="20"/>
              </w:rPr>
            </w:pPr>
            <w:ins w:id="2641" w:author="David Recio" w:date="2022-06-24T17:21:00Z">
              <w:r w:rsidRPr="00FA78EB">
                <w:rPr>
                  <w:sz w:val="20"/>
                  <w:szCs w:val="20"/>
                </w:rPr>
                <w:t>400-Bad Request</w:t>
              </w:r>
            </w:ins>
          </w:p>
        </w:tc>
      </w:tr>
      <w:tr w:rsidR="00B42994" w14:paraId="03554848" w14:textId="77777777" w:rsidTr="00FA78EB">
        <w:trPr>
          <w:trHeight w:val="64"/>
          <w:ins w:id="2642" w:author="David Recio" w:date="2022-06-24T17:21:00Z"/>
        </w:trPr>
        <w:tc>
          <w:tcPr>
            <w:tcW w:w="1121" w:type="dxa"/>
            <w:vMerge/>
            <w:shd w:val="clear" w:color="auto" w:fill="BDD6EE" w:themeFill="accent5" w:themeFillTint="66"/>
          </w:tcPr>
          <w:p w14:paraId="380C3185" w14:textId="77777777" w:rsidR="00B42994" w:rsidRDefault="00B42994" w:rsidP="00FA78EB">
            <w:pPr>
              <w:rPr>
                <w:ins w:id="2643" w:author="David Recio" w:date="2022-06-24T17:21:00Z"/>
              </w:rPr>
            </w:pPr>
          </w:p>
        </w:tc>
        <w:tc>
          <w:tcPr>
            <w:tcW w:w="1757" w:type="dxa"/>
            <w:vMerge/>
          </w:tcPr>
          <w:p w14:paraId="46D48B31" w14:textId="77777777" w:rsidR="00B42994" w:rsidRPr="00FA78EB" w:rsidRDefault="00B42994" w:rsidP="00FA78EB">
            <w:pPr>
              <w:rPr>
                <w:ins w:id="2644" w:author="David Recio" w:date="2022-06-24T17:21:00Z"/>
                <w:sz w:val="20"/>
                <w:szCs w:val="20"/>
              </w:rPr>
            </w:pPr>
          </w:p>
        </w:tc>
        <w:tc>
          <w:tcPr>
            <w:tcW w:w="2362" w:type="dxa"/>
            <w:vMerge/>
          </w:tcPr>
          <w:p w14:paraId="62ECA267" w14:textId="77777777" w:rsidR="00B42994" w:rsidRPr="00FA78EB" w:rsidRDefault="00B42994" w:rsidP="00FA78EB">
            <w:pPr>
              <w:rPr>
                <w:ins w:id="2645" w:author="David Recio" w:date="2022-06-24T17:21:00Z"/>
                <w:sz w:val="20"/>
                <w:szCs w:val="20"/>
              </w:rPr>
            </w:pPr>
          </w:p>
        </w:tc>
        <w:tc>
          <w:tcPr>
            <w:tcW w:w="1891" w:type="dxa"/>
            <w:vMerge/>
          </w:tcPr>
          <w:p w14:paraId="2B1F2DD3" w14:textId="77777777" w:rsidR="00B42994" w:rsidRPr="00FA78EB" w:rsidRDefault="00B42994" w:rsidP="00FA78EB">
            <w:pPr>
              <w:rPr>
                <w:ins w:id="2646" w:author="David Recio" w:date="2022-06-24T17:21:00Z"/>
                <w:sz w:val="20"/>
                <w:szCs w:val="20"/>
              </w:rPr>
            </w:pPr>
          </w:p>
        </w:tc>
        <w:tc>
          <w:tcPr>
            <w:tcW w:w="2362" w:type="dxa"/>
          </w:tcPr>
          <w:p w14:paraId="662DBA69" w14:textId="77777777" w:rsidR="00B42994" w:rsidRPr="00FA78EB" w:rsidRDefault="00B42994" w:rsidP="00FA78EB">
            <w:pPr>
              <w:rPr>
                <w:ins w:id="2647" w:author="David Recio" w:date="2022-06-24T17:21:00Z"/>
                <w:sz w:val="20"/>
                <w:szCs w:val="20"/>
              </w:rPr>
            </w:pPr>
            <w:ins w:id="2648" w:author="David Recio" w:date="2022-06-24T17:21:00Z">
              <w:r w:rsidRPr="00FA78EB">
                <w:rPr>
                  <w:sz w:val="20"/>
                  <w:szCs w:val="20"/>
                </w:rPr>
                <w:t>500-Internal Server Error</w:t>
              </w:r>
            </w:ins>
          </w:p>
        </w:tc>
      </w:tr>
      <w:tr w:rsidR="00B42994" w14:paraId="754CB0E0" w14:textId="77777777" w:rsidTr="00FA78EB">
        <w:trPr>
          <w:trHeight w:val="566"/>
          <w:ins w:id="2649" w:author="David Recio" w:date="2022-06-24T17:21:00Z"/>
        </w:trPr>
        <w:tc>
          <w:tcPr>
            <w:tcW w:w="1121" w:type="dxa"/>
            <w:vMerge w:val="restart"/>
            <w:shd w:val="clear" w:color="auto" w:fill="BDD6EE" w:themeFill="accent5" w:themeFillTint="66"/>
          </w:tcPr>
          <w:p w14:paraId="79C2A87A" w14:textId="77777777" w:rsidR="00B42994" w:rsidRDefault="00B42994" w:rsidP="00FA78EB">
            <w:pPr>
              <w:rPr>
                <w:ins w:id="2650" w:author="David Recio" w:date="2022-06-24T17:21:00Z"/>
              </w:rPr>
            </w:pPr>
            <w:ins w:id="2651" w:author="David Recio" w:date="2022-06-24T17:21:00Z">
              <w:r>
                <w:lastRenderedPageBreak/>
                <w:t>GET</w:t>
              </w:r>
            </w:ins>
          </w:p>
        </w:tc>
        <w:tc>
          <w:tcPr>
            <w:tcW w:w="1757" w:type="dxa"/>
            <w:vMerge w:val="restart"/>
          </w:tcPr>
          <w:p w14:paraId="3BC6449D" w14:textId="77777777" w:rsidR="00B42994" w:rsidRPr="00FA78EB" w:rsidRDefault="00B42994" w:rsidP="00FA78EB">
            <w:pPr>
              <w:rPr>
                <w:ins w:id="2652" w:author="David Recio" w:date="2022-06-24T17:21:00Z"/>
                <w:sz w:val="20"/>
                <w:szCs w:val="20"/>
              </w:rPr>
            </w:pPr>
            <w:ins w:id="2653" w:author="David Recio" w:date="2022-06-24T17:21:00Z">
              <w:r w:rsidRPr="00FA78EB">
                <w:rPr>
                  <w:sz w:val="20"/>
                  <w:szCs w:val="20"/>
                </w:rPr>
                <w:t>/usuarios</w:t>
              </w:r>
            </w:ins>
          </w:p>
        </w:tc>
        <w:tc>
          <w:tcPr>
            <w:tcW w:w="2362" w:type="dxa"/>
            <w:vMerge w:val="restart"/>
          </w:tcPr>
          <w:p w14:paraId="404301FE" w14:textId="77777777" w:rsidR="00B42994" w:rsidRPr="00FA78EB" w:rsidRDefault="00B42994" w:rsidP="00FA78EB">
            <w:pPr>
              <w:rPr>
                <w:ins w:id="2654" w:author="David Recio" w:date="2022-06-24T17:21:00Z"/>
                <w:sz w:val="20"/>
                <w:szCs w:val="20"/>
              </w:rPr>
            </w:pPr>
            <w:ins w:id="2655" w:author="David Recio" w:date="2022-06-24T17:21:00Z">
              <w:r w:rsidRPr="00FA78EB">
                <w:rPr>
                  <w:sz w:val="20"/>
                  <w:szCs w:val="20"/>
                </w:rPr>
                <w:t>Obtiene todos los usuarios</w:t>
              </w:r>
            </w:ins>
          </w:p>
        </w:tc>
        <w:tc>
          <w:tcPr>
            <w:tcW w:w="1891" w:type="dxa"/>
            <w:vMerge w:val="restart"/>
          </w:tcPr>
          <w:p w14:paraId="65B047A3" w14:textId="77777777" w:rsidR="00B42994" w:rsidRPr="00FA78EB" w:rsidRDefault="00B42994" w:rsidP="00FA78EB">
            <w:pPr>
              <w:rPr>
                <w:ins w:id="2656" w:author="David Recio" w:date="2022-06-24T17:21:00Z"/>
                <w:sz w:val="20"/>
                <w:szCs w:val="20"/>
              </w:rPr>
            </w:pPr>
            <w:ins w:id="2657" w:author="David Recio" w:date="2022-06-24T17:21:00Z">
              <w:r w:rsidRPr="00FA78EB">
                <w:rPr>
                  <w:sz w:val="20"/>
                  <w:szCs w:val="20"/>
                </w:rPr>
                <w:t>JSON</w:t>
              </w:r>
            </w:ins>
          </w:p>
        </w:tc>
        <w:tc>
          <w:tcPr>
            <w:tcW w:w="2362" w:type="dxa"/>
          </w:tcPr>
          <w:p w14:paraId="36B9144D" w14:textId="77777777" w:rsidR="00B42994" w:rsidRPr="00FA78EB" w:rsidRDefault="00B42994" w:rsidP="00FA78EB">
            <w:pPr>
              <w:rPr>
                <w:ins w:id="2658" w:author="David Recio" w:date="2022-06-24T17:21:00Z"/>
                <w:sz w:val="20"/>
                <w:szCs w:val="20"/>
              </w:rPr>
            </w:pPr>
            <w:ins w:id="2659" w:author="David Recio" w:date="2022-06-24T17:21:00Z">
              <w:r w:rsidRPr="00FA78EB">
                <w:rPr>
                  <w:sz w:val="20"/>
                  <w:szCs w:val="20"/>
                </w:rPr>
                <w:t>200-OK</w:t>
              </w:r>
            </w:ins>
          </w:p>
        </w:tc>
      </w:tr>
      <w:tr w:rsidR="00B42994" w14:paraId="0B28159F" w14:textId="77777777" w:rsidTr="00FA78EB">
        <w:trPr>
          <w:trHeight w:val="64"/>
          <w:ins w:id="2660" w:author="David Recio" w:date="2022-06-24T17:21:00Z"/>
        </w:trPr>
        <w:tc>
          <w:tcPr>
            <w:tcW w:w="1121" w:type="dxa"/>
            <w:vMerge/>
            <w:shd w:val="clear" w:color="auto" w:fill="BDD6EE" w:themeFill="accent5" w:themeFillTint="66"/>
          </w:tcPr>
          <w:p w14:paraId="1A2A7897" w14:textId="77777777" w:rsidR="00B42994" w:rsidRDefault="00B42994" w:rsidP="00FA78EB">
            <w:pPr>
              <w:rPr>
                <w:ins w:id="2661" w:author="David Recio" w:date="2022-06-24T17:21:00Z"/>
              </w:rPr>
            </w:pPr>
          </w:p>
        </w:tc>
        <w:tc>
          <w:tcPr>
            <w:tcW w:w="1757" w:type="dxa"/>
            <w:vMerge/>
          </w:tcPr>
          <w:p w14:paraId="6A60EC07" w14:textId="77777777" w:rsidR="00B42994" w:rsidRPr="00FA78EB" w:rsidRDefault="00B42994" w:rsidP="00FA78EB">
            <w:pPr>
              <w:rPr>
                <w:ins w:id="2662" w:author="David Recio" w:date="2022-06-24T17:21:00Z"/>
                <w:sz w:val="20"/>
                <w:szCs w:val="20"/>
              </w:rPr>
            </w:pPr>
          </w:p>
        </w:tc>
        <w:tc>
          <w:tcPr>
            <w:tcW w:w="2362" w:type="dxa"/>
            <w:vMerge/>
          </w:tcPr>
          <w:p w14:paraId="234BCB12" w14:textId="77777777" w:rsidR="00B42994" w:rsidRPr="00FA78EB" w:rsidRDefault="00B42994" w:rsidP="00FA78EB">
            <w:pPr>
              <w:rPr>
                <w:ins w:id="2663" w:author="David Recio" w:date="2022-06-24T17:21:00Z"/>
                <w:sz w:val="20"/>
                <w:szCs w:val="20"/>
              </w:rPr>
            </w:pPr>
          </w:p>
        </w:tc>
        <w:tc>
          <w:tcPr>
            <w:tcW w:w="1891" w:type="dxa"/>
            <w:vMerge/>
          </w:tcPr>
          <w:p w14:paraId="2DBA350D" w14:textId="77777777" w:rsidR="00B42994" w:rsidRPr="00FA78EB" w:rsidRDefault="00B42994" w:rsidP="00FA78EB">
            <w:pPr>
              <w:rPr>
                <w:ins w:id="2664" w:author="David Recio" w:date="2022-06-24T17:21:00Z"/>
                <w:sz w:val="20"/>
                <w:szCs w:val="20"/>
              </w:rPr>
            </w:pPr>
          </w:p>
        </w:tc>
        <w:tc>
          <w:tcPr>
            <w:tcW w:w="2362" w:type="dxa"/>
          </w:tcPr>
          <w:p w14:paraId="5B920073" w14:textId="77777777" w:rsidR="00B42994" w:rsidRPr="00FA78EB" w:rsidRDefault="00B42994" w:rsidP="00FA78EB">
            <w:pPr>
              <w:rPr>
                <w:ins w:id="2665" w:author="David Recio" w:date="2022-06-24T17:21:00Z"/>
                <w:sz w:val="20"/>
                <w:szCs w:val="20"/>
              </w:rPr>
            </w:pPr>
            <w:ins w:id="2666" w:author="David Recio" w:date="2022-06-24T17:21:00Z">
              <w:r w:rsidRPr="00FA78EB">
                <w:rPr>
                  <w:sz w:val="20"/>
                  <w:szCs w:val="20"/>
                </w:rPr>
                <w:t>500-Internal Server Error</w:t>
              </w:r>
            </w:ins>
          </w:p>
        </w:tc>
      </w:tr>
      <w:tr w:rsidR="00B42994" w14:paraId="776384AC" w14:textId="77777777" w:rsidTr="00FA78EB">
        <w:trPr>
          <w:trHeight w:val="562"/>
          <w:ins w:id="2667" w:author="David Recio" w:date="2022-06-24T17:21:00Z"/>
        </w:trPr>
        <w:tc>
          <w:tcPr>
            <w:tcW w:w="1121" w:type="dxa"/>
            <w:shd w:val="clear" w:color="auto" w:fill="BDD6EE" w:themeFill="accent5" w:themeFillTint="66"/>
          </w:tcPr>
          <w:p w14:paraId="1BD22013" w14:textId="77777777" w:rsidR="00B42994" w:rsidRDefault="00B42994" w:rsidP="00FA78EB">
            <w:pPr>
              <w:rPr>
                <w:ins w:id="2668" w:author="David Recio" w:date="2022-06-24T17:21:00Z"/>
              </w:rPr>
            </w:pPr>
            <w:ins w:id="2669" w:author="David Recio" w:date="2022-06-24T17:21:00Z">
              <w:r>
                <w:t>PUT</w:t>
              </w:r>
            </w:ins>
          </w:p>
        </w:tc>
        <w:tc>
          <w:tcPr>
            <w:tcW w:w="1757" w:type="dxa"/>
          </w:tcPr>
          <w:p w14:paraId="67252BED" w14:textId="77777777" w:rsidR="00B42994" w:rsidRPr="00FA78EB" w:rsidRDefault="00B42994" w:rsidP="00FA78EB">
            <w:pPr>
              <w:rPr>
                <w:ins w:id="2670" w:author="David Recio" w:date="2022-06-24T17:21:00Z"/>
                <w:sz w:val="20"/>
                <w:szCs w:val="20"/>
              </w:rPr>
            </w:pPr>
            <w:ins w:id="2671" w:author="David Recio" w:date="2022-06-24T17:21:00Z">
              <w:r w:rsidRPr="00FA78EB">
                <w:rPr>
                  <w:sz w:val="20"/>
                  <w:szCs w:val="20"/>
                </w:rPr>
                <w:t>/usuarios</w:t>
              </w:r>
            </w:ins>
          </w:p>
        </w:tc>
        <w:tc>
          <w:tcPr>
            <w:tcW w:w="2362" w:type="dxa"/>
          </w:tcPr>
          <w:p w14:paraId="181317B0" w14:textId="77777777" w:rsidR="00B42994" w:rsidRPr="00FA78EB" w:rsidRDefault="00B42994" w:rsidP="00FA78EB">
            <w:pPr>
              <w:rPr>
                <w:ins w:id="2672" w:author="David Recio" w:date="2022-06-24T17:21:00Z"/>
                <w:sz w:val="20"/>
                <w:szCs w:val="20"/>
              </w:rPr>
            </w:pPr>
            <w:ins w:id="2673" w:author="David Recio" w:date="2022-06-24T17:21:00Z">
              <w:r w:rsidRPr="00FA78EB">
                <w:rPr>
                  <w:sz w:val="20"/>
                  <w:szCs w:val="20"/>
                </w:rPr>
                <w:t>-</w:t>
              </w:r>
            </w:ins>
          </w:p>
        </w:tc>
        <w:tc>
          <w:tcPr>
            <w:tcW w:w="1891" w:type="dxa"/>
          </w:tcPr>
          <w:p w14:paraId="2F8086B1" w14:textId="77777777" w:rsidR="00B42994" w:rsidRPr="00FA78EB" w:rsidRDefault="00B42994" w:rsidP="00FA78EB">
            <w:pPr>
              <w:rPr>
                <w:ins w:id="2674" w:author="David Recio" w:date="2022-06-24T17:21:00Z"/>
                <w:sz w:val="20"/>
                <w:szCs w:val="20"/>
              </w:rPr>
            </w:pPr>
            <w:ins w:id="2675" w:author="David Recio" w:date="2022-06-24T17:21:00Z">
              <w:r w:rsidRPr="00FA78EB">
                <w:rPr>
                  <w:sz w:val="20"/>
                  <w:szCs w:val="20"/>
                </w:rPr>
                <w:t>-</w:t>
              </w:r>
            </w:ins>
          </w:p>
        </w:tc>
        <w:tc>
          <w:tcPr>
            <w:tcW w:w="2362" w:type="dxa"/>
          </w:tcPr>
          <w:p w14:paraId="70BC0047" w14:textId="77777777" w:rsidR="00B42994" w:rsidRPr="00FA78EB" w:rsidRDefault="00B42994" w:rsidP="00FA78EB">
            <w:pPr>
              <w:rPr>
                <w:ins w:id="2676" w:author="David Recio" w:date="2022-06-24T17:21:00Z"/>
                <w:sz w:val="20"/>
                <w:szCs w:val="20"/>
              </w:rPr>
            </w:pPr>
            <w:ins w:id="2677" w:author="David Recio" w:date="2022-06-24T17:21:00Z">
              <w:r w:rsidRPr="00FA78EB">
                <w:rPr>
                  <w:sz w:val="20"/>
                  <w:szCs w:val="20"/>
                </w:rPr>
                <w:t>404- Not Found</w:t>
              </w:r>
            </w:ins>
          </w:p>
        </w:tc>
      </w:tr>
      <w:tr w:rsidR="00B42994" w14:paraId="6F1AFB86" w14:textId="77777777" w:rsidTr="00FA78EB">
        <w:trPr>
          <w:trHeight w:val="278"/>
          <w:ins w:id="2678" w:author="David Recio" w:date="2022-06-24T17:21:00Z"/>
        </w:trPr>
        <w:tc>
          <w:tcPr>
            <w:tcW w:w="1121" w:type="dxa"/>
            <w:vMerge w:val="restart"/>
            <w:shd w:val="clear" w:color="auto" w:fill="BDD6EE" w:themeFill="accent5" w:themeFillTint="66"/>
          </w:tcPr>
          <w:p w14:paraId="3FE5B571" w14:textId="77777777" w:rsidR="00B42994" w:rsidRDefault="00B42994" w:rsidP="00FA78EB">
            <w:pPr>
              <w:rPr>
                <w:ins w:id="2679" w:author="David Recio" w:date="2022-06-24T17:21:00Z"/>
              </w:rPr>
            </w:pPr>
            <w:ins w:id="2680" w:author="David Recio" w:date="2022-06-24T17:21:00Z">
              <w:r>
                <w:t>DELETE</w:t>
              </w:r>
            </w:ins>
          </w:p>
        </w:tc>
        <w:tc>
          <w:tcPr>
            <w:tcW w:w="1757" w:type="dxa"/>
            <w:vMerge w:val="restart"/>
          </w:tcPr>
          <w:p w14:paraId="6A6E8CBC" w14:textId="77777777" w:rsidR="00B42994" w:rsidRPr="00FA78EB" w:rsidRDefault="00B42994" w:rsidP="00FA78EB">
            <w:pPr>
              <w:rPr>
                <w:ins w:id="2681" w:author="David Recio" w:date="2022-06-24T17:21:00Z"/>
                <w:sz w:val="20"/>
                <w:szCs w:val="20"/>
              </w:rPr>
            </w:pPr>
            <w:ins w:id="2682" w:author="David Recio" w:date="2022-06-24T17:21:00Z">
              <w:r w:rsidRPr="00FA78EB">
                <w:rPr>
                  <w:sz w:val="20"/>
                  <w:szCs w:val="20"/>
                </w:rPr>
                <w:t>/usuarios</w:t>
              </w:r>
            </w:ins>
          </w:p>
        </w:tc>
        <w:tc>
          <w:tcPr>
            <w:tcW w:w="2362" w:type="dxa"/>
            <w:vMerge w:val="restart"/>
          </w:tcPr>
          <w:p w14:paraId="2E19FC96" w14:textId="77777777" w:rsidR="00B42994" w:rsidRPr="00FA78EB" w:rsidRDefault="00B42994" w:rsidP="00FA78EB">
            <w:pPr>
              <w:rPr>
                <w:ins w:id="2683" w:author="David Recio" w:date="2022-06-24T17:21:00Z"/>
                <w:sz w:val="20"/>
                <w:szCs w:val="20"/>
              </w:rPr>
            </w:pPr>
            <w:ins w:id="2684" w:author="David Recio" w:date="2022-06-24T17:21:00Z">
              <w:r w:rsidRPr="00FA78EB">
                <w:rPr>
                  <w:sz w:val="20"/>
                  <w:szCs w:val="20"/>
                </w:rPr>
                <w:t>Borra todos los usuarios</w:t>
              </w:r>
            </w:ins>
          </w:p>
        </w:tc>
        <w:tc>
          <w:tcPr>
            <w:tcW w:w="1891" w:type="dxa"/>
            <w:vMerge w:val="restart"/>
          </w:tcPr>
          <w:p w14:paraId="35FBDCBC" w14:textId="77777777" w:rsidR="00B42994" w:rsidRPr="00FA78EB" w:rsidRDefault="00B42994" w:rsidP="00FA78EB">
            <w:pPr>
              <w:rPr>
                <w:ins w:id="2685" w:author="David Recio" w:date="2022-06-24T17:21:00Z"/>
                <w:sz w:val="20"/>
                <w:szCs w:val="20"/>
              </w:rPr>
            </w:pPr>
            <w:ins w:id="2686" w:author="David Recio" w:date="2022-06-24T17:21:00Z">
              <w:r w:rsidRPr="00FA78EB">
                <w:rPr>
                  <w:sz w:val="20"/>
                  <w:szCs w:val="20"/>
                </w:rPr>
                <w:t>-</w:t>
              </w:r>
            </w:ins>
          </w:p>
        </w:tc>
        <w:tc>
          <w:tcPr>
            <w:tcW w:w="2362" w:type="dxa"/>
          </w:tcPr>
          <w:p w14:paraId="1A4FF4C3" w14:textId="77777777" w:rsidR="00B42994" w:rsidRPr="00FA78EB" w:rsidRDefault="00B42994" w:rsidP="00FA78EB">
            <w:pPr>
              <w:rPr>
                <w:ins w:id="2687" w:author="David Recio" w:date="2022-06-24T17:21:00Z"/>
                <w:sz w:val="20"/>
                <w:szCs w:val="20"/>
              </w:rPr>
            </w:pPr>
            <w:ins w:id="2688" w:author="David Recio" w:date="2022-06-24T17:21:00Z">
              <w:r w:rsidRPr="00FA78EB">
                <w:rPr>
                  <w:sz w:val="20"/>
                  <w:szCs w:val="20"/>
                </w:rPr>
                <w:t>200-OK</w:t>
              </w:r>
            </w:ins>
          </w:p>
          <w:p w14:paraId="086D95DD" w14:textId="77777777" w:rsidR="00B42994" w:rsidRPr="00FA78EB" w:rsidRDefault="00B42994" w:rsidP="00FA78EB">
            <w:pPr>
              <w:rPr>
                <w:ins w:id="2689" w:author="David Recio" w:date="2022-06-24T17:21:00Z"/>
                <w:sz w:val="20"/>
                <w:szCs w:val="20"/>
              </w:rPr>
            </w:pPr>
          </w:p>
        </w:tc>
      </w:tr>
      <w:tr w:rsidR="00B42994" w14:paraId="386B26EF" w14:textId="77777777" w:rsidTr="00FA78EB">
        <w:trPr>
          <w:trHeight w:val="64"/>
          <w:ins w:id="2690" w:author="David Recio" w:date="2022-06-24T17:21:00Z"/>
        </w:trPr>
        <w:tc>
          <w:tcPr>
            <w:tcW w:w="1121" w:type="dxa"/>
            <w:vMerge/>
            <w:shd w:val="clear" w:color="auto" w:fill="BDD6EE" w:themeFill="accent5" w:themeFillTint="66"/>
          </w:tcPr>
          <w:p w14:paraId="79304561" w14:textId="77777777" w:rsidR="00B42994" w:rsidRDefault="00B42994" w:rsidP="00FA78EB">
            <w:pPr>
              <w:rPr>
                <w:ins w:id="2691" w:author="David Recio" w:date="2022-06-24T17:21:00Z"/>
              </w:rPr>
            </w:pPr>
          </w:p>
        </w:tc>
        <w:tc>
          <w:tcPr>
            <w:tcW w:w="1757" w:type="dxa"/>
            <w:vMerge/>
          </w:tcPr>
          <w:p w14:paraId="4BE28443" w14:textId="77777777" w:rsidR="00B42994" w:rsidRPr="00FA78EB" w:rsidRDefault="00B42994" w:rsidP="00FA78EB">
            <w:pPr>
              <w:rPr>
                <w:ins w:id="2692" w:author="David Recio" w:date="2022-06-24T17:21:00Z"/>
                <w:sz w:val="20"/>
                <w:szCs w:val="20"/>
              </w:rPr>
            </w:pPr>
          </w:p>
        </w:tc>
        <w:tc>
          <w:tcPr>
            <w:tcW w:w="2362" w:type="dxa"/>
            <w:vMerge/>
          </w:tcPr>
          <w:p w14:paraId="4BF8D914" w14:textId="77777777" w:rsidR="00B42994" w:rsidRPr="00FA78EB" w:rsidRDefault="00B42994" w:rsidP="00FA78EB">
            <w:pPr>
              <w:rPr>
                <w:ins w:id="2693" w:author="David Recio" w:date="2022-06-24T17:21:00Z"/>
                <w:sz w:val="20"/>
                <w:szCs w:val="20"/>
              </w:rPr>
            </w:pPr>
          </w:p>
        </w:tc>
        <w:tc>
          <w:tcPr>
            <w:tcW w:w="1891" w:type="dxa"/>
            <w:vMerge/>
          </w:tcPr>
          <w:p w14:paraId="24ACACD5" w14:textId="77777777" w:rsidR="00B42994" w:rsidRPr="00FA78EB" w:rsidRDefault="00B42994" w:rsidP="00FA78EB">
            <w:pPr>
              <w:rPr>
                <w:ins w:id="2694" w:author="David Recio" w:date="2022-06-24T17:21:00Z"/>
                <w:sz w:val="20"/>
                <w:szCs w:val="20"/>
              </w:rPr>
            </w:pPr>
          </w:p>
        </w:tc>
        <w:tc>
          <w:tcPr>
            <w:tcW w:w="2362" w:type="dxa"/>
          </w:tcPr>
          <w:p w14:paraId="0F6F35AF" w14:textId="77777777" w:rsidR="00B42994" w:rsidRPr="00FA78EB" w:rsidRDefault="00B42994" w:rsidP="00FA78EB">
            <w:pPr>
              <w:rPr>
                <w:ins w:id="2695" w:author="David Recio" w:date="2022-06-24T17:21:00Z"/>
                <w:sz w:val="20"/>
                <w:szCs w:val="20"/>
              </w:rPr>
            </w:pPr>
            <w:ins w:id="2696" w:author="David Recio" w:date="2022-06-24T17:21:00Z">
              <w:r w:rsidRPr="00FA78EB">
                <w:rPr>
                  <w:sz w:val="20"/>
                  <w:szCs w:val="20"/>
                </w:rPr>
                <w:t>500-Internal Server Error</w:t>
              </w:r>
            </w:ins>
          </w:p>
        </w:tc>
      </w:tr>
      <w:tr w:rsidR="00B42994" w14:paraId="1E33C547" w14:textId="77777777" w:rsidTr="00FA78EB">
        <w:trPr>
          <w:ins w:id="2697" w:author="David Recio" w:date="2022-06-24T17:21:00Z"/>
        </w:trPr>
        <w:tc>
          <w:tcPr>
            <w:tcW w:w="1121" w:type="dxa"/>
            <w:shd w:val="clear" w:color="auto" w:fill="BDD6EE" w:themeFill="accent5" w:themeFillTint="66"/>
          </w:tcPr>
          <w:p w14:paraId="01C166AF" w14:textId="77777777" w:rsidR="00B42994" w:rsidRDefault="00B42994" w:rsidP="00FA78EB">
            <w:pPr>
              <w:rPr>
                <w:ins w:id="2698" w:author="David Recio" w:date="2022-06-24T17:21:00Z"/>
              </w:rPr>
            </w:pPr>
            <w:ins w:id="2699" w:author="David Recio" w:date="2022-06-24T17:21:00Z">
              <w:r>
                <w:t>PATCH</w:t>
              </w:r>
            </w:ins>
          </w:p>
        </w:tc>
        <w:tc>
          <w:tcPr>
            <w:tcW w:w="1757" w:type="dxa"/>
          </w:tcPr>
          <w:p w14:paraId="738D0277" w14:textId="77777777" w:rsidR="00B42994" w:rsidRPr="00FA78EB" w:rsidRDefault="00B42994" w:rsidP="00FA78EB">
            <w:pPr>
              <w:ind w:left="708" w:hanging="708"/>
              <w:rPr>
                <w:ins w:id="2700" w:author="David Recio" w:date="2022-06-24T17:21:00Z"/>
                <w:sz w:val="20"/>
                <w:szCs w:val="20"/>
              </w:rPr>
            </w:pPr>
            <w:ins w:id="2701" w:author="David Recio" w:date="2022-06-24T17:21:00Z">
              <w:r w:rsidRPr="00FA78EB">
                <w:rPr>
                  <w:sz w:val="20"/>
                  <w:szCs w:val="20"/>
                </w:rPr>
                <w:t>/usuarios</w:t>
              </w:r>
            </w:ins>
          </w:p>
        </w:tc>
        <w:tc>
          <w:tcPr>
            <w:tcW w:w="2362" w:type="dxa"/>
          </w:tcPr>
          <w:p w14:paraId="03A48699" w14:textId="77777777" w:rsidR="00B42994" w:rsidRPr="00FA78EB" w:rsidRDefault="00B42994" w:rsidP="00FA78EB">
            <w:pPr>
              <w:rPr>
                <w:ins w:id="2702" w:author="David Recio" w:date="2022-06-24T17:21:00Z"/>
                <w:sz w:val="20"/>
                <w:szCs w:val="20"/>
              </w:rPr>
            </w:pPr>
            <w:ins w:id="2703" w:author="David Recio" w:date="2022-06-24T17:21:00Z">
              <w:r w:rsidRPr="00FA78EB">
                <w:rPr>
                  <w:sz w:val="20"/>
                  <w:szCs w:val="20"/>
                </w:rPr>
                <w:t>-</w:t>
              </w:r>
            </w:ins>
          </w:p>
        </w:tc>
        <w:tc>
          <w:tcPr>
            <w:tcW w:w="1891" w:type="dxa"/>
          </w:tcPr>
          <w:p w14:paraId="59CC4D42" w14:textId="77777777" w:rsidR="00B42994" w:rsidRPr="00FA78EB" w:rsidRDefault="00B42994" w:rsidP="00FA78EB">
            <w:pPr>
              <w:rPr>
                <w:ins w:id="2704" w:author="David Recio" w:date="2022-06-24T17:21:00Z"/>
                <w:sz w:val="20"/>
                <w:szCs w:val="20"/>
              </w:rPr>
            </w:pPr>
            <w:ins w:id="2705" w:author="David Recio" w:date="2022-06-24T17:21:00Z">
              <w:r w:rsidRPr="00FA78EB">
                <w:rPr>
                  <w:sz w:val="20"/>
                  <w:szCs w:val="20"/>
                </w:rPr>
                <w:t>-</w:t>
              </w:r>
            </w:ins>
          </w:p>
        </w:tc>
        <w:tc>
          <w:tcPr>
            <w:tcW w:w="2362" w:type="dxa"/>
          </w:tcPr>
          <w:p w14:paraId="0DBCC73A" w14:textId="77777777" w:rsidR="00B42994" w:rsidRPr="00FA78EB" w:rsidRDefault="00B42994" w:rsidP="00FA78EB">
            <w:pPr>
              <w:rPr>
                <w:ins w:id="2706" w:author="David Recio" w:date="2022-06-24T17:21:00Z"/>
                <w:sz w:val="20"/>
                <w:szCs w:val="20"/>
              </w:rPr>
            </w:pPr>
            <w:ins w:id="2707" w:author="David Recio" w:date="2022-06-24T17:21:00Z">
              <w:r w:rsidRPr="00FA78EB">
                <w:rPr>
                  <w:sz w:val="20"/>
                  <w:szCs w:val="20"/>
                </w:rPr>
                <w:t>404-Not Found</w:t>
              </w:r>
            </w:ins>
          </w:p>
        </w:tc>
      </w:tr>
    </w:tbl>
    <w:p w14:paraId="4323FA07" w14:textId="77777777" w:rsidR="00B42994" w:rsidRDefault="00B42994" w:rsidP="00B42994">
      <w:pPr>
        <w:rPr>
          <w:ins w:id="2708" w:author="David Recio" w:date="2022-06-24T17:21:00Z"/>
        </w:rPr>
      </w:pPr>
    </w:p>
    <w:p w14:paraId="563BB216" w14:textId="77777777" w:rsidR="00B42994" w:rsidRDefault="00B42994" w:rsidP="00B42994">
      <w:pPr>
        <w:rPr>
          <w:ins w:id="2709" w:author="David Recio" w:date="2022-06-24T17:21:00Z"/>
        </w:rPr>
      </w:pPr>
    </w:p>
    <w:p w14:paraId="4B2BE423" w14:textId="77777777" w:rsidR="00B42994" w:rsidRDefault="00B42994" w:rsidP="00B42994">
      <w:pPr>
        <w:rPr>
          <w:ins w:id="2710" w:author="David Recio" w:date="2022-06-24T17:21:00Z"/>
        </w:rPr>
      </w:pPr>
    </w:p>
    <w:p w14:paraId="6DDBED00" w14:textId="77777777" w:rsidR="00B42994" w:rsidRDefault="00B42994" w:rsidP="00B42994">
      <w:pPr>
        <w:rPr>
          <w:ins w:id="2711" w:author="David Recio" w:date="2022-06-24T17:21:00Z"/>
        </w:rPr>
      </w:pPr>
    </w:p>
    <w:p w14:paraId="2920147C" w14:textId="77777777" w:rsidR="00B42994" w:rsidRDefault="00B42994" w:rsidP="00B42994">
      <w:pPr>
        <w:rPr>
          <w:ins w:id="2712" w:author="David Recio" w:date="2022-06-24T17:21:00Z"/>
        </w:rPr>
      </w:pPr>
    </w:p>
    <w:p w14:paraId="4EBE99B6" w14:textId="77777777" w:rsidR="00B42994" w:rsidRDefault="00B42994" w:rsidP="00B42994">
      <w:pPr>
        <w:ind w:left="2124" w:firstLine="708"/>
        <w:rPr>
          <w:ins w:id="2713" w:author="David Recio" w:date="2022-06-24T17:21:00Z"/>
        </w:rPr>
      </w:pPr>
      <w:ins w:id="2714" w:author="David Recio" w:date="2022-06-24T17:21:00Z">
        <w:r>
          <w:t xml:space="preserve">Recurso </w:t>
        </w:r>
        <w:r w:rsidRPr="00335A0F">
          <w:t>/resultados</w:t>
        </w:r>
      </w:ins>
    </w:p>
    <w:tbl>
      <w:tblPr>
        <w:tblStyle w:val="Tablaconcuadrcula"/>
        <w:tblW w:w="10066" w:type="dxa"/>
        <w:tblInd w:w="-786" w:type="dxa"/>
        <w:tblLook w:val="04A0" w:firstRow="1" w:lastRow="0" w:firstColumn="1" w:lastColumn="0" w:noHBand="0" w:noVBand="1"/>
      </w:tblPr>
      <w:tblGrid>
        <w:gridCol w:w="1097"/>
        <w:gridCol w:w="1756"/>
        <w:gridCol w:w="2561"/>
        <w:gridCol w:w="1739"/>
        <w:gridCol w:w="2913"/>
      </w:tblGrid>
      <w:tr w:rsidR="00B42994" w14:paraId="35B63ABC" w14:textId="77777777" w:rsidTr="00FA78EB">
        <w:trPr>
          <w:trHeight w:val="223"/>
          <w:ins w:id="2715" w:author="David Recio" w:date="2022-06-24T17:21:00Z"/>
        </w:trPr>
        <w:tc>
          <w:tcPr>
            <w:tcW w:w="1098" w:type="dxa"/>
            <w:shd w:val="clear" w:color="auto" w:fill="D0CECE" w:themeFill="background2" w:themeFillShade="E6"/>
          </w:tcPr>
          <w:p w14:paraId="011BAB98" w14:textId="77777777" w:rsidR="00B42994" w:rsidRDefault="00B42994" w:rsidP="00FA78EB">
            <w:pPr>
              <w:rPr>
                <w:ins w:id="2716" w:author="David Recio" w:date="2022-06-24T17:21:00Z"/>
              </w:rPr>
            </w:pPr>
            <w:ins w:id="2717" w:author="David Recio" w:date="2022-06-24T17:21:00Z">
              <w:r>
                <w:t>Método</w:t>
              </w:r>
            </w:ins>
          </w:p>
        </w:tc>
        <w:tc>
          <w:tcPr>
            <w:tcW w:w="1765" w:type="dxa"/>
            <w:shd w:val="clear" w:color="auto" w:fill="D0CECE" w:themeFill="background2" w:themeFillShade="E6"/>
          </w:tcPr>
          <w:p w14:paraId="1D929CD8" w14:textId="77777777" w:rsidR="00B42994" w:rsidRDefault="00B42994" w:rsidP="00FA78EB">
            <w:pPr>
              <w:rPr>
                <w:ins w:id="2718" w:author="David Recio" w:date="2022-06-24T17:21:00Z"/>
              </w:rPr>
            </w:pPr>
            <w:ins w:id="2719" w:author="David Recio" w:date="2022-06-24T17:21:00Z">
              <w:r>
                <w:t>URI</w:t>
              </w:r>
            </w:ins>
          </w:p>
        </w:tc>
        <w:tc>
          <w:tcPr>
            <w:tcW w:w="2582" w:type="dxa"/>
            <w:shd w:val="clear" w:color="auto" w:fill="D0CECE" w:themeFill="background2" w:themeFillShade="E6"/>
          </w:tcPr>
          <w:p w14:paraId="1C97CDE8" w14:textId="77777777" w:rsidR="00B42994" w:rsidRDefault="00B42994" w:rsidP="00FA78EB">
            <w:pPr>
              <w:rPr>
                <w:ins w:id="2720" w:author="David Recio" w:date="2022-06-24T17:21:00Z"/>
              </w:rPr>
            </w:pPr>
            <w:ins w:id="2721" w:author="David Recio" w:date="2022-06-24T17:21:00Z">
              <w:r>
                <w:t>Utilidad</w:t>
              </w:r>
            </w:ins>
          </w:p>
        </w:tc>
        <w:tc>
          <w:tcPr>
            <w:tcW w:w="1684" w:type="dxa"/>
            <w:shd w:val="clear" w:color="auto" w:fill="D0CECE" w:themeFill="background2" w:themeFillShade="E6"/>
          </w:tcPr>
          <w:p w14:paraId="06C30E8B" w14:textId="77777777" w:rsidR="00B42994" w:rsidRDefault="00B42994" w:rsidP="00FA78EB">
            <w:pPr>
              <w:rPr>
                <w:ins w:id="2722" w:author="David Recio" w:date="2022-06-24T17:21:00Z"/>
              </w:rPr>
            </w:pPr>
            <w:ins w:id="2723" w:author="David Recio" w:date="2022-06-24T17:21:00Z">
              <w:r>
                <w:t>Representación</w:t>
              </w:r>
            </w:ins>
          </w:p>
        </w:tc>
        <w:tc>
          <w:tcPr>
            <w:tcW w:w="2937" w:type="dxa"/>
            <w:shd w:val="clear" w:color="auto" w:fill="D0CECE" w:themeFill="background2" w:themeFillShade="E6"/>
          </w:tcPr>
          <w:p w14:paraId="0411B0BF" w14:textId="77777777" w:rsidR="00B42994" w:rsidRDefault="00B42994" w:rsidP="00FA78EB">
            <w:pPr>
              <w:rPr>
                <w:ins w:id="2724" w:author="David Recio" w:date="2022-06-24T17:21:00Z"/>
              </w:rPr>
            </w:pPr>
            <w:ins w:id="2725" w:author="David Recio" w:date="2022-06-24T17:21:00Z">
              <w:r>
                <w:t>Código Respuesta</w:t>
              </w:r>
            </w:ins>
          </w:p>
        </w:tc>
      </w:tr>
      <w:tr w:rsidR="00B42994" w14:paraId="6F008445" w14:textId="77777777" w:rsidTr="00FA78EB">
        <w:trPr>
          <w:trHeight w:val="325"/>
          <w:ins w:id="2726" w:author="David Recio" w:date="2022-06-24T17:21:00Z"/>
        </w:trPr>
        <w:tc>
          <w:tcPr>
            <w:tcW w:w="1098" w:type="dxa"/>
            <w:shd w:val="clear" w:color="auto" w:fill="BDD6EE" w:themeFill="accent5" w:themeFillTint="66"/>
          </w:tcPr>
          <w:p w14:paraId="2AF807FE" w14:textId="77777777" w:rsidR="00B42994" w:rsidRDefault="00B42994" w:rsidP="00FA78EB">
            <w:pPr>
              <w:rPr>
                <w:ins w:id="2727" w:author="David Recio" w:date="2022-06-24T17:21:00Z"/>
              </w:rPr>
            </w:pPr>
            <w:ins w:id="2728" w:author="David Recio" w:date="2022-06-24T17:21:00Z">
              <w:r>
                <w:t>POST</w:t>
              </w:r>
            </w:ins>
          </w:p>
        </w:tc>
        <w:tc>
          <w:tcPr>
            <w:tcW w:w="1765" w:type="dxa"/>
          </w:tcPr>
          <w:p w14:paraId="08575439" w14:textId="77777777" w:rsidR="00B42994" w:rsidRPr="00FA78EB" w:rsidRDefault="00B42994" w:rsidP="00FA78EB">
            <w:pPr>
              <w:rPr>
                <w:ins w:id="2729" w:author="David Recio" w:date="2022-06-24T17:21:00Z"/>
                <w:sz w:val="20"/>
                <w:szCs w:val="20"/>
              </w:rPr>
            </w:pPr>
            <w:ins w:id="2730" w:author="David Recio" w:date="2022-06-24T17:21:00Z">
              <w:r w:rsidRPr="00FA78EB">
                <w:rPr>
                  <w:sz w:val="20"/>
                  <w:szCs w:val="20"/>
                </w:rPr>
                <w:t xml:space="preserve">/resultados </w:t>
              </w:r>
            </w:ins>
          </w:p>
        </w:tc>
        <w:tc>
          <w:tcPr>
            <w:tcW w:w="2582" w:type="dxa"/>
          </w:tcPr>
          <w:p w14:paraId="1946C3FC" w14:textId="77777777" w:rsidR="00B42994" w:rsidRPr="00FA78EB" w:rsidRDefault="00B42994" w:rsidP="00FA78EB">
            <w:pPr>
              <w:rPr>
                <w:ins w:id="2731" w:author="David Recio" w:date="2022-06-24T17:21:00Z"/>
                <w:sz w:val="20"/>
                <w:szCs w:val="20"/>
              </w:rPr>
            </w:pPr>
            <w:ins w:id="2732" w:author="David Recio" w:date="2022-06-24T17:21:00Z">
              <w:r w:rsidRPr="00FA78EB">
                <w:rPr>
                  <w:sz w:val="20"/>
                  <w:szCs w:val="20"/>
                </w:rPr>
                <w:t>-</w:t>
              </w:r>
            </w:ins>
          </w:p>
          <w:p w14:paraId="4AD953A4" w14:textId="77777777" w:rsidR="00B42994" w:rsidRPr="00FA78EB" w:rsidRDefault="00B42994" w:rsidP="00FA78EB">
            <w:pPr>
              <w:rPr>
                <w:ins w:id="2733" w:author="David Recio" w:date="2022-06-24T17:21:00Z"/>
                <w:sz w:val="20"/>
                <w:szCs w:val="20"/>
              </w:rPr>
            </w:pPr>
          </w:p>
        </w:tc>
        <w:tc>
          <w:tcPr>
            <w:tcW w:w="1684" w:type="dxa"/>
          </w:tcPr>
          <w:p w14:paraId="0E6AA428" w14:textId="77777777" w:rsidR="00B42994" w:rsidRPr="00FA78EB" w:rsidRDefault="00B42994" w:rsidP="00FA78EB">
            <w:pPr>
              <w:rPr>
                <w:ins w:id="2734" w:author="David Recio" w:date="2022-06-24T17:21:00Z"/>
                <w:sz w:val="20"/>
                <w:szCs w:val="20"/>
              </w:rPr>
            </w:pPr>
            <w:ins w:id="2735" w:author="David Recio" w:date="2022-06-24T17:21:00Z">
              <w:r w:rsidRPr="00FA78EB">
                <w:rPr>
                  <w:sz w:val="20"/>
                  <w:szCs w:val="20"/>
                </w:rPr>
                <w:t>-</w:t>
              </w:r>
            </w:ins>
          </w:p>
        </w:tc>
        <w:tc>
          <w:tcPr>
            <w:tcW w:w="2937" w:type="dxa"/>
          </w:tcPr>
          <w:p w14:paraId="2C284363" w14:textId="77777777" w:rsidR="00B42994" w:rsidRPr="00FA78EB" w:rsidRDefault="00B42994" w:rsidP="00FA78EB">
            <w:pPr>
              <w:rPr>
                <w:ins w:id="2736" w:author="David Recio" w:date="2022-06-24T17:21:00Z"/>
                <w:sz w:val="20"/>
                <w:szCs w:val="20"/>
              </w:rPr>
            </w:pPr>
            <w:ins w:id="2737" w:author="David Recio" w:date="2022-06-24T17:21:00Z">
              <w:r w:rsidRPr="00FA78EB">
                <w:rPr>
                  <w:sz w:val="20"/>
                  <w:szCs w:val="20"/>
                </w:rPr>
                <w:t>404-Not Found</w:t>
              </w:r>
            </w:ins>
          </w:p>
          <w:p w14:paraId="1FADF0ED" w14:textId="77777777" w:rsidR="00B42994" w:rsidRPr="00FA78EB" w:rsidRDefault="00B42994" w:rsidP="00FA78EB">
            <w:pPr>
              <w:rPr>
                <w:ins w:id="2738" w:author="David Recio" w:date="2022-06-24T17:21:00Z"/>
                <w:sz w:val="20"/>
                <w:szCs w:val="20"/>
              </w:rPr>
            </w:pPr>
          </w:p>
        </w:tc>
      </w:tr>
      <w:tr w:rsidR="00B42994" w14:paraId="3380E490" w14:textId="77777777" w:rsidTr="00FA78EB">
        <w:trPr>
          <w:trHeight w:val="237"/>
          <w:ins w:id="2739" w:author="David Recio" w:date="2022-06-24T17:21:00Z"/>
        </w:trPr>
        <w:tc>
          <w:tcPr>
            <w:tcW w:w="1098" w:type="dxa"/>
            <w:vMerge w:val="restart"/>
            <w:shd w:val="clear" w:color="auto" w:fill="BDD6EE" w:themeFill="accent5" w:themeFillTint="66"/>
          </w:tcPr>
          <w:p w14:paraId="01DF328C" w14:textId="77777777" w:rsidR="00B42994" w:rsidRDefault="00B42994" w:rsidP="00FA78EB">
            <w:pPr>
              <w:rPr>
                <w:ins w:id="2740" w:author="David Recio" w:date="2022-06-24T17:21:00Z"/>
              </w:rPr>
            </w:pPr>
            <w:ins w:id="2741" w:author="David Recio" w:date="2022-06-24T17:21:00Z">
              <w:r>
                <w:t>GET</w:t>
              </w:r>
            </w:ins>
          </w:p>
        </w:tc>
        <w:tc>
          <w:tcPr>
            <w:tcW w:w="1765" w:type="dxa"/>
            <w:vMerge w:val="restart"/>
          </w:tcPr>
          <w:p w14:paraId="6AA2D27D" w14:textId="77777777" w:rsidR="00B42994" w:rsidRPr="00FA78EB" w:rsidRDefault="00B42994" w:rsidP="00FA78EB">
            <w:pPr>
              <w:rPr>
                <w:ins w:id="2742" w:author="David Recio" w:date="2022-06-24T17:21:00Z"/>
                <w:sz w:val="20"/>
                <w:szCs w:val="20"/>
              </w:rPr>
            </w:pPr>
            <w:ins w:id="2743" w:author="David Recio" w:date="2022-06-24T17:21:00Z">
              <w:r w:rsidRPr="00FA78EB">
                <w:rPr>
                  <w:sz w:val="20"/>
                  <w:szCs w:val="20"/>
                </w:rPr>
                <w:t>/resultados</w:t>
              </w:r>
            </w:ins>
          </w:p>
        </w:tc>
        <w:tc>
          <w:tcPr>
            <w:tcW w:w="2582" w:type="dxa"/>
            <w:vMerge w:val="restart"/>
          </w:tcPr>
          <w:p w14:paraId="0371F702" w14:textId="77777777" w:rsidR="00B42994" w:rsidRPr="00FA78EB" w:rsidRDefault="00B42994" w:rsidP="00FA78EB">
            <w:pPr>
              <w:rPr>
                <w:ins w:id="2744" w:author="David Recio" w:date="2022-06-24T17:21:00Z"/>
                <w:sz w:val="20"/>
                <w:szCs w:val="20"/>
              </w:rPr>
            </w:pPr>
            <w:ins w:id="2745" w:author="David Recio" w:date="2022-06-24T17:21:00Z">
              <w:r w:rsidRPr="00FA78EB">
                <w:rPr>
                  <w:sz w:val="20"/>
                  <w:szCs w:val="20"/>
                </w:rPr>
                <w:t>Obtiene todos los resultados</w:t>
              </w:r>
            </w:ins>
          </w:p>
        </w:tc>
        <w:tc>
          <w:tcPr>
            <w:tcW w:w="1684" w:type="dxa"/>
            <w:vMerge w:val="restart"/>
          </w:tcPr>
          <w:p w14:paraId="461DB9EE" w14:textId="77777777" w:rsidR="00B42994" w:rsidRPr="00FA78EB" w:rsidRDefault="00B42994" w:rsidP="00FA78EB">
            <w:pPr>
              <w:rPr>
                <w:ins w:id="2746" w:author="David Recio" w:date="2022-06-24T17:21:00Z"/>
                <w:sz w:val="20"/>
                <w:szCs w:val="20"/>
              </w:rPr>
            </w:pPr>
            <w:ins w:id="2747" w:author="David Recio" w:date="2022-06-24T17:21:00Z">
              <w:r w:rsidRPr="00FA78EB">
                <w:rPr>
                  <w:sz w:val="20"/>
                  <w:szCs w:val="20"/>
                </w:rPr>
                <w:t>JSON</w:t>
              </w:r>
            </w:ins>
          </w:p>
        </w:tc>
        <w:tc>
          <w:tcPr>
            <w:tcW w:w="2937" w:type="dxa"/>
          </w:tcPr>
          <w:p w14:paraId="7D72ADC2" w14:textId="77777777" w:rsidR="00B42994" w:rsidRPr="00FA78EB" w:rsidRDefault="00B42994" w:rsidP="00FA78EB">
            <w:pPr>
              <w:rPr>
                <w:ins w:id="2748" w:author="David Recio" w:date="2022-06-24T17:21:00Z"/>
                <w:sz w:val="20"/>
                <w:szCs w:val="20"/>
              </w:rPr>
            </w:pPr>
            <w:ins w:id="2749" w:author="David Recio" w:date="2022-06-24T17:21:00Z">
              <w:r w:rsidRPr="00FA78EB">
                <w:rPr>
                  <w:sz w:val="20"/>
                  <w:szCs w:val="20"/>
                </w:rPr>
                <w:t>200-OK</w:t>
              </w:r>
            </w:ins>
          </w:p>
        </w:tc>
      </w:tr>
      <w:tr w:rsidR="00B42994" w14:paraId="6632BDF8" w14:textId="77777777" w:rsidTr="00FA78EB">
        <w:trPr>
          <w:trHeight w:val="58"/>
          <w:ins w:id="2750" w:author="David Recio" w:date="2022-06-24T17:21:00Z"/>
        </w:trPr>
        <w:tc>
          <w:tcPr>
            <w:tcW w:w="1098" w:type="dxa"/>
            <w:vMerge/>
            <w:shd w:val="clear" w:color="auto" w:fill="BDD6EE" w:themeFill="accent5" w:themeFillTint="66"/>
          </w:tcPr>
          <w:p w14:paraId="72CD302A" w14:textId="77777777" w:rsidR="00B42994" w:rsidRDefault="00B42994" w:rsidP="00FA78EB">
            <w:pPr>
              <w:rPr>
                <w:ins w:id="2751" w:author="David Recio" w:date="2022-06-24T17:21:00Z"/>
              </w:rPr>
            </w:pPr>
          </w:p>
        </w:tc>
        <w:tc>
          <w:tcPr>
            <w:tcW w:w="1765" w:type="dxa"/>
            <w:vMerge/>
          </w:tcPr>
          <w:p w14:paraId="44BDC2E1" w14:textId="77777777" w:rsidR="00B42994" w:rsidRPr="00FA78EB" w:rsidRDefault="00B42994" w:rsidP="00FA78EB">
            <w:pPr>
              <w:rPr>
                <w:ins w:id="2752" w:author="David Recio" w:date="2022-06-24T17:21:00Z"/>
                <w:sz w:val="20"/>
                <w:szCs w:val="20"/>
              </w:rPr>
            </w:pPr>
          </w:p>
        </w:tc>
        <w:tc>
          <w:tcPr>
            <w:tcW w:w="2582" w:type="dxa"/>
            <w:vMerge/>
          </w:tcPr>
          <w:p w14:paraId="3EEA02E3" w14:textId="77777777" w:rsidR="00B42994" w:rsidRPr="00FA78EB" w:rsidRDefault="00B42994" w:rsidP="00FA78EB">
            <w:pPr>
              <w:rPr>
                <w:ins w:id="2753" w:author="David Recio" w:date="2022-06-24T17:21:00Z"/>
                <w:sz w:val="20"/>
                <w:szCs w:val="20"/>
              </w:rPr>
            </w:pPr>
          </w:p>
        </w:tc>
        <w:tc>
          <w:tcPr>
            <w:tcW w:w="1684" w:type="dxa"/>
            <w:vMerge/>
          </w:tcPr>
          <w:p w14:paraId="327D8D71" w14:textId="77777777" w:rsidR="00B42994" w:rsidRPr="00FA78EB" w:rsidRDefault="00B42994" w:rsidP="00FA78EB">
            <w:pPr>
              <w:rPr>
                <w:ins w:id="2754" w:author="David Recio" w:date="2022-06-24T17:21:00Z"/>
                <w:sz w:val="20"/>
                <w:szCs w:val="20"/>
              </w:rPr>
            </w:pPr>
          </w:p>
        </w:tc>
        <w:tc>
          <w:tcPr>
            <w:tcW w:w="2937" w:type="dxa"/>
          </w:tcPr>
          <w:p w14:paraId="15A7ECC3" w14:textId="77777777" w:rsidR="00B42994" w:rsidRPr="00FA78EB" w:rsidRDefault="00B42994" w:rsidP="00FA78EB">
            <w:pPr>
              <w:rPr>
                <w:ins w:id="2755" w:author="David Recio" w:date="2022-06-24T17:21:00Z"/>
                <w:sz w:val="20"/>
                <w:szCs w:val="20"/>
              </w:rPr>
            </w:pPr>
            <w:ins w:id="2756" w:author="David Recio" w:date="2022-06-24T17:21:00Z">
              <w:r w:rsidRPr="00FA78EB">
                <w:rPr>
                  <w:sz w:val="20"/>
                  <w:szCs w:val="20"/>
                </w:rPr>
                <w:t>500-Internal Server Error</w:t>
              </w:r>
            </w:ins>
          </w:p>
        </w:tc>
      </w:tr>
      <w:tr w:rsidR="00B42994" w14:paraId="400934CB" w14:textId="77777777" w:rsidTr="00FA78EB">
        <w:trPr>
          <w:trHeight w:val="293"/>
          <w:ins w:id="2757" w:author="David Recio" w:date="2022-06-24T17:21:00Z"/>
        </w:trPr>
        <w:tc>
          <w:tcPr>
            <w:tcW w:w="1098" w:type="dxa"/>
            <w:shd w:val="clear" w:color="auto" w:fill="BDD6EE" w:themeFill="accent5" w:themeFillTint="66"/>
          </w:tcPr>
          <w:p w14:paraId="43AEB7B9" w14:textId="77777777" w:rsidR="00B42994" w:rsidRDefault="00B42994" w:rsidP="00FA78EB">
            <w:pPr>
              <w:rPr>
                <w:ins w:id="2758" w:author="David Recio" w:date="2022-06-24T17:21:00Z"/>
              </w:rPr>
            </w:pPr>
            <w:ins w:id="2759" w:author="David Recio" w:date="2022-06-24T17:21:00Z">
              <w:r>
                <w:lastRenderedPageBreak/>
                <w:t>PUT</w:t>
              </w:r>
            </w:ins>
          </w:p>
        </w:tc>
        <w:tc>
          <w:tcPr>
            <w:tcW w:w="1765" w:type="dxa"/>
          </w:tcPr>
          <w:p w14:paraId="20CB0BE0" w14:textId="77777777" w:rsidR="00B42994" w:rsidRPr="00FA78EB" w:rsidRDefault="00B42994" w:rsidP="00FA78EB">
            <w:pPr>
              <w:rPr>
                <w:ins w:id="2760" w:author="David Recio" w:date="2022-06-24T17:21:00Z"/>
                <w:sz w:val="20"/>
                <w:szCs w:val="20"/>
              </w:rPr>
            </w:pPr>
            <w:ins w:id="2761" w:author="David Recio" w:date="2022-06-24T17:21:00Z">
              <w:r w:rsidRPr="00FA78EB">
                <w:rPr>
                  <w:sz w:val="20"/>
                  <w:szCs w:val="20"/>
                </w:rPr>
                <w:t>/resultados</w:t>
              </w:r>
            </w:ins>
          </w:p>
        </w:tc>
        <w:tc>
          <w:tcPr>
            <w:tcW w:w="2582" w:type="dxa"/>
          </w:tcPr>
          <w:p w14:paraId="289357C9" w14:textId="77777777" w:rsidR="00B42994" w:rsidRPr="00FA78EB" w:rsidRDefault="00B42994" w:rsidP="00FA78EB">
            <w:pPr>
              <w:rPr>
                <w:ins w:id="2762" w:author="David Recio" w:date="2022-06-24T17:21:00Z"/>
                <w:sz w:val="20"/>
                <w:szCs w:val="20"/>
              </w:rPr>
            </w:pPr>
            <w:ins w:id="2763" w:author="David Recio" w:date="2022-06-24T17:21:00Z">
              <w:r w:rsidRPr="00FA78EB">
                <w:rPr>
                  <w:sz w:val="20"/>
                  <w:szCs w:val="20"/>
                </w:rPr>
                <w:t>-</w:t>
              </w:r>
            </w:ins>
          </w:p>
        </w:tc>
        <w:tc>
          <w:tcPr>
            <w:tcW w:w="1684" w:type="dxa"/>
          </w:tcPr>
          <w:p w14:paraId="379B7178" w14:textId="77777777" w:rsidR="00B42994" w:rsidRPr="00FA78EB" w:rsidRDefault="00B42994" w:rsidP="00FA78EB">
            <w:pPr>
              <w:rPr>
                <w:ins w:id="2764" w:author="David Recio" w:date="2022-06-24T17:21:00Z"/>
                <w:sz w:val="20"/>
                <w:szCs w:val="20"/>
              </w:rPr>
            </w:pPr>
            <w:ins w:id="2765" w:author="David Recio" w:date="2022-06-24T17:21:00Z">
              <w:r w:rsidRPr="00FA78EB">
                <w:rPr>
                  <w:sz w:val="20"/>
                  <w:szCs w:val="20"/>
                </w:rPr>
                <w:t>-</w:t>
              </w:r>
            </w:ins>
          </w:p>
        </w:tc>
        <w:tc>
          <w:tcPr>
            <w:tcW w:w="2937" w:type="dxa"/>
          </w:tcPr>
          <w:p w14:paraId="615CCBF4" w14:textId="77777777" w:rsidR="00B42994" w:rsidRPr="00FA78EB" w:rsidRDefault="00B42994" w:rsidP="00FA78EB">
            <w:pPr>
              <w:rPr>
                <w:ins w:id="2766" w:author="David Recio" w:date="2022-06-24T17:21:00Z"/>
                <w:sz w:val="20"/>
                <w:szCs w:val="20"/>
              </w:rPr>
            </w:pPr>
            <w:ins w:id="2767" w:author="David Recio" w:date="2022-06-24T17:21:00Z">
              <w:r w:rsidRPr="00FA78EB">
                <w:rPr>
                  <w:sz w:val="20"/>
                  <w:szCs w:val="20"/>
                </w:rPr>
                <w:t>404-Not Found</w:t>
              </w:r>
            </w:ins>
          </w:p>
        </w:tc>
      </w:tr>
      <w:tr w:rsidR="00B42994" w14:paraId="253F68C2" w14:textId="77777777" w:rsidTr="00FA78EB">
        <w:trPr>
          <w:trHeight w:val="182"/>
          <w:ins w:id="2768" w:author="David Recio" w:date="2022-06-24T17:21:00Z"/>
        </w:trPr>
        <w:tc>
          <w:tcPr>
            <w:tcW w:w="1098" w:type="dxa"/>
            <w:vMerge w:val="restart"/>
            <w:shd w:val="clear" w:color="auto" w:fill="BDD6EE" w:themeFill="accent5" w:themeFillTint="66"/>
          </w:tcPr>
          <w:p w14:paraId="3C3B31D4" w14:textId="77777777" w:rsidR="00B42994" w:rsidRDefault="00B42994" w:rsidP="00FA78EB">
            <w:pPr>
              <w:rPr>
                <w:ins w:id="2769" w:author="David Recio" w:date="2022-06-24T17:21:00Z"/>
              </w:rPr>
            </w:pPr>
            <w:ins w:id="2770" w:author="David Recio" w:date="2022-06-24T17:21:00Z">
              <w:r>
                <w:t>DELETE</w:t>
              </w:r>
            </w:ins>
          </w:p>
        </w:tc>
        <w:tc>
          <w:tcPr>
            <w:tcW w:w="1765" w:type="dxa"/>
            <w:vMerge w:val="restart"/>
          </w:tcPr>
          <w:p w14:paraId="45F362F0" w14:textId="77777777" w:rsidR="00B42994" w:rsidRPr="00FA78EB" w:rsidRDefault="00B42994" w:rsidP="00FA78EB">
            <w:pPr>
              <w:rPr>
                <w:ins w:id="2771" w:author="David Recio" w:date="2022-06-24T17:21:00Z"/>
                <w:sz w:val="20"/>
                <w:szCs w:val="20"/>
              </w:rPr>
            </w:pPr>
            <w:ins w:id="2772" w:author="David Recio" w:date="2022-06-24T17:21:00Z">
              <w:r w:rsidRPr="00FA78EB">
                <w:rPr>
                  <w:sz w:val="20"/>
                  <w:szCs w:val="20"/>
                </w:rPr>
                <w:t xml:space="preserve">/resultados </w:t>
              </w:r>
            </w:ins>
          </w:p>
        </w:tc>
        <w:tc>
          <w:tcPr>
            <w:tcW w:w="2582" w:type="dxa"/>
            <w:vMerge w:val="restart"/>
          </w:tcPr>
          <w:p w14:paraId="2527719F" w14:textId="77777777" w:rsidR="00B42994" w:rsidRPr="00FA78EB" w:rsidRDefault="00B42994" w:rsidP="00FA78EB">
            <w:pPr>
              <w:rPr>
                <w:ins w:id="2773" w:author="David Recio" w:date="2022-06-24T17:21:00Z"/>
                <w:sz w:val="20"/>
                <w:szCs w:val="20"/>
              </w:rPr>
            </w:pPr>
            <w:ins w:id="2774" w:author="David Recio" w:date="2022-06-24T17:21:00Z">
              <w:r w:rsidRPr="00FA78EB">
                <w:rPr>
                  <w:sz w:val="20"/>
                  <w:szCs w:val="20"/>
                </w:rPr>
                <w:t>Borra todos los resultados</w:t>
              </w:r>
            </w:ins>
          </w:p>
          <w:p w14:paraId="753EB1D5" w14:textId="77777777" w:rsidR="00B42994" w:rsidRPr="00FA78EB" w:rsidRDefault="00B42994" w:rsidP="00FA78EB">
            <w:pPr>
              <w:rPr>
                <w:ins w:id="2775" w:author="David Recio" w:date="2022-06-24T17:21:00Z"/>
                <w:sz w:val="20"/>
                <w:szCs w:val="20"/>
              </w:rPr>
            </w:pPr>
          </w:p>
        </w:tc>
        <w:tc>
          <w:tcPr>
            <w:tcW w:w="1684" w:type="dxa"/>
            <w:vMerge w:val="restart"/>
          </w:tcPr>
          <w:p w14:paraId="013926C1" w14:textId="77777777" w:rsidR="00B42994" w:rsidRPr="00FA78EB" w:rsidRDefault="00B42994" w:rsidP="00FA78EB">
            <w:pPr>
              <w:rPr>
                <w:ins w:id="2776" w:author="David Recio" w:date="2022-06-24T17:21:00Z"/>
                <w:sz w:val="20"/>
                <w:szCs w:val="20"/>
              </w:rPr>
            </w:pPr>
            <w:ins w:id="2777" w:author="David Recio" w:date="2022-06-24T17:21:00Z">
              <w:r w:rsidRPr="00FA78EB">
                <w:rPr>
                  <w:sz w:val="20"/>
                  <w:szCs w:val="20"/>
                </w:rPr>
                <w:t>JSON</w:t>
              </w:r>
            </w:ins>
          </w:p>
        </w:tc>
        <w:tc>
          <w:tcPr>
            <w:tcW w:w="2937" w:type="dxa"/>
          </w:tcPr>
          <w:p w14:paraId="08905CA9" w14:textId="77777777" w:rsidR="00B42994" w:rsidRPr="00FA78EB" w:rsidRDefault="00B42994" w:rsidP="00FA78EB">
            <w:pPr>
              <w:rPr>
                <w:ins w:id="2778" w:author="David Recio" w:date="2022-06-24T17:21:00Z"/>
                <w:sz w:val="20"/>
                <w:szCs w:val="20"/>
              </w:rPr>
            </w:pPr>
            <w:ins w:id="2779" w:author="David Recio" w:date="2022-06-24T17:21:00Z">
              <w:r w:rsidRPr="00FA78EB">
                <w:rPr>
                  <w:sz w:val="20"/>
                  <w:szCs w:val="20"/>
                </w:rPr>
                <w:t>200-OK</w:t>
              </w:r>
            </w:ins>
          </w:p>
        </w:tc>
      </w:tr>
      <w:tr w:rsidR="00B42994" w14:paraId="76B86E54" w14:textId="77777777" w:rsidTr="00FA78EB">
        <w:trPr>
          <w:trHeight w:val="286"/>
          <w:ins w:id="2780" w:author="David Recio" w:date="2022-06-24T17:21:00Z"/>
        </w:trPr>
        <w:tc>
          <w:tcPr>
            <w:tcW w:w="1098" w:type="dxa"/>
            <w:vMerge/>
            <w:shd w:val="clear" w:color="auto" w:fill="BDD6EE" w:themeFill="accent5" w:themeFillTint="66"/>
          </w:tcPr>
          <w:p w14:paraId="0CA2A3A6" w14:textId="77777777" w:rsidR="00B42994" w:rsidRDefault="00B42994" w:rsidP="00FA78EB">
            <w:pPr>
              <w:rPr>
                <w:ins w:id="2781" w:author="David Recio" w:date="2022-06-24T17:21:00Z"/>
              </w:rPr>
            </w:pPr>
          </w:p>
        </w:tc>
        <w:tc>
          <w:tcPr>
            <w:tcW w:w="1765" w:type="dxa"/>
            <w:vMerge/>
          </w:tcPr>
          <w:p w14:paraId="566CC5DF" w14:textId="77777777" w:rsidR="00B42994" w:rsidRPr="00FA78EB" w:rsidRDefault="00B42994" w:rsidP="00FA78EB">
            <w:pPr>
              <w:rPr>
                <w:ins w:id="2782" w:author="David Recio" w:date="2022-06-24T17:21:00Z"/>
                <w:sz w:val="20"/>
                <w:szCs w:val="20"/>
              </w:rPr>
            </w:pPr>
          </w:p>
        </w:tc>
        <w:tc>
          <w:tcPr>
            <w:tcW w:w="2582" w:type="dxa"/>
            <w:vMerge/>
          </w:tcPr>
          <w:p w14:paraId="25EFE4CD" w14:textId="77777777" w:rsidR="00B42994" w:rsidRPr="00FA78EB" w:rsidRDefault="00B42994" w:rsidP="00FA78EB">
            <w:pPr>
              <w:rPr>
                <w:ins w:id="2783" w:author="David Recio" w:date="2022-06-24T17:21:00Z"/>
                <w:sz w:val="20"/>
                <w:szCs w:val="20"/>
              </w:rPr>
            </w:pPr>
          </w:p>
        </w:tc>
        <w:tc>
          <w:tcPr>
            <w:tcW w:w="1684" w:type="dxa"/>
            <w:vMerge/>
          </w:tcPr>
          <w:p w14:paraId="7F29541A" w14:textId="77777777" w:rsidR="00B42994" w:rsidRPr="00FA78EB" w:rsidRDefault="00B42994" w:rsidP="00FA78EB">
            <w:pPr>
              <w:rPr>
                <w:ins w:id="2784" w:author="David Recio" w:date="2022-06-24T17:21:00Z"/>
                <w:sz w:val="20"/>
                <w:szCs w:val="20"/>
              </w:rPr>
            </w:pPr>
          </w:p>
        </w:tc>
        <w:tc>
          <w:tcPr>
            <w:tcW w:w="2937" w:type="dxa"/>
          </w:tcPr>
          <w:p w14:paraId="6F8C5C28" w14:textId="77777777" w:rsidR="00B42994" w:rsidRPr="00FA78EB" w:rsidRDefault="00B42994" w:rsidP="00FA78EB">
            <w:pPr>
              <w:rPr>
                <w:ins w:id="2785" w:author="David Recio" w:date="2022-06-24T17:21:00Z"/>
                <w:sz w:val="20"/>
                <w:szCs w:val="20"/>
              </w:rPr>
            </w:pPr>
            <w:ins w:id="2786" w:author="David Recio" w:date="2022-06-24T17:21:00Z">
              <w:r w:rsidRPr="00FA78EB">
                <w:rPr>
                  <w:sz w:val="20"/>
                  <w:szCs w:val="20"/>
                </w:rPr>
                <w:t>500-Internal Server Error</w:t>
              </w:r>
            </w:ins>
          </w:p>
        </w:tc>
      </w:tr>
      <w:tr w:rsidR="00B42994" w14:paraId="4125564B" w14:textId="77777777" w:rsidTr="00FA78EB">
        <w:trPr>
          <w:trHeight w:val="331"/>
          <w:ins w:id="2787" w:author="David Recio" w:date="2022-06-24T17:21:00Z"/>
        </w:trPr>
        <w:tc>
          <w:tcPr>
            <w:tcW w:w="1098" w:type="dxa"/>
            <w:shd w:val="clear" w:color="auto" w:fill="BDD6EE" w:themeFill="accent5" w:themeFillTint="66"/>
          </w:tcPr>
          <w:p w14:paraId="1C6D79D7" w14:textId="77777777" w:rsidR="00B42994" w:rsidRDefault="00B42994" w:rsidP="00FA78EB">
            <w:pPr>
              <w:rPr>
                <w:ins w:id="2788" w:author="David Recio" w:date="2022-06-24T17:21:00Z"/>
              </w:rPr>
            </w:pPr>
            <w:ins w:id="2789" w:author="David Recio" w:date="2022-06-24T17:21:00Z">
              <w:r>
                <w:t>PATCH</w:t>
              </w:r>
            </w:ins>
          </w:p>
        </w:tc>
        <w:tc>
          <w:tcPr>
            <w:tcW w:w="1765" w:type="dxa"/>
          </w:tcPr>
          <w:p w14:paraId="2EE7E12F" w14:textId="77777777" w:rsidR="00B42994" w:rsidRPr="00FA78EB" w:rsidRDefault="00B42994" w:rsidP="00FA78EB">
            <w:pPr>
              <w:rPr>
                <w:ins w:id="2790" w:author="David Recio" w:date="2022-06-24T17:21:00Z"/>
                <w:sz w:val="20"/>
                <w:szCs w:val="20"/>
              </w:rPr>
            </w:pPr>
            <w:ins w:id="2791" w:author="David Recio" w:date="2022-06-24T17:21:00Z">
              <w:r w:rsidRPr="00FA78EB">
                <w:rPr>
                  <w:sz w:val="20"/>
                  <w:szCs w:val="20"/>
                </w:rPr>
                <w:t>/resultados</w:t>
              </w:r>
            </w:ins>
          </w:p>
        </w:tc>
        <w:tc>
          <w:tcPr>
            <w:tcW w:w="2582" w:type="dxa"/>
          </w:tcPr>
          <w:p w14:paraId="10B684C5" w14:textId="77777777" w:rsidR="00B42994" w:rsidRPr="00FA78EB" w:rsidRDefault="00B42994" w:rsidP="00FA78EB">
            <w:pPr>
              <w:rPr>
                <w:ins w:id="2792" w:author="David Recio" w:date="2022-06-24T17:21:00Z"/>
                <w:sz w:val="20"/>
                <w:szCs w:val="20"/>
              </w:rPr>
            </w:pPr>
            <w:ins w:id="2793" w:author="David Recio" w:date="2022-06-24T17:21:00Z">
              <w:r w:rsidRPr="00FA78EB">
                <w:rPr>
                  <w:sz w:val="20"/>
                  <w:szCs w:val="20"/>
                </w:rPr>
                <w:t>-</w:t>
              </w:r>
            </w:ins>
          </w:p>
        </w:tc>
        <w:tc>
          <w:tcPr>
            <w:tcW w:w="1684" w:type="dxa"/>
          </w:tcPr>
          <w:p w14:paraId="451031FD" w14:textId="77777777" w:rsidR="00B42994" w:rsidRPr="00FA78EB" w:rsidRDefault="00B42994" w:rsidP="00FA78EB">
            <w:pPr>
              <w:rPr>
                <w:ins w:id="2794" w:author="David Recio" w:date="2022-06-24T17:21:00Z"/>
                <w:sz w:val="20"/>
                <w:szCs w:val="20"/>
              </w:rPr>
            </w:pPr>
            <w:ins w:id="2795" w:author="David Recio" w:date="2022-06-24T17:21:00Z">
              <w:r w:rsidRPr="00FA78EB">
                <w:rPr>
                  <w:sz w:val="20"/>
                  <w:szCs w:val="20"/>
                </w:rPr>
                <w:t>-</w:t>
              </w:r>
            </w:ins>
          </w:p>
        </w:tc>
        <w:tc>
          <w:tcPr>
            <w:tcW w:w="2937" w:type="dxa"/>
          </w:tcPr>
          <w:p w14:paraId="195A8823" w14:textId="77777777" w:rsidR="00B42994" w:rsidRPr="00FA78EB" w:rsidRDefault="00B42994" w:rsidP="00FA78EB">
            <w:pPr>
              <w:rPr>
                <w:ins w:id="2796" w:author="David Recio" w:date="2022-06-24T17:21:00Z"/>
                <w:sz w:val="20"/>
                <w:szCs w:val="20"/>
              </w:rPr>
            </w:pPr>
            <w:ins w:id="2797" w:author="David Recio" w:date="2022-06-24T17:21:00Z">
              <w:r w:rsidRPr="00FA78EB">
                <w:rPr>
                  <w:sz w:val="20"/>
                  <w:szCs w:val="20"/>
                </w:rPr>
                <w:t>404-Not Found</w:t>
              </w:r>
            </w:ins>
          </w:p>
        </w:tc>
      </w:tr>
    </w:tbl>
    <w:p w14:paraId="506C6232" w14:textId="77777777" w:rsidR="00B42994" w:rsidRDefault="00B42994" w:rsidP="00B42994">
      <w:pPr>
        <w:rPr>
          <w:ins w:id="2798" w:author="David Recio" w:date="2022-06-24T17:21:00Z"/>
        </w:rPr>
      </w:pPr>
    </w:p>
    <w:p w14:paraId="69000808" w14:textId="77777777" w:rsidR="00B42994" w:rsidRDefault="00B42994" w:rsidP="00B42994">
      <w:pPr>
        <w:rPr>
          <w:ins w:id="2799" w:author="David Recio" w:date="2022-06-24T17:21:00Z"/>
        </w:rPr>
      </w:pPr>
    </w:p>
    <w:p w14:paraId="4140FC03" w14:textId="77777777" w:rsidR="00B42994" w:rsidRDefault="00B42994" w:rsidP="00B42994">
      <w:pPr>
        <w:rPr>
          <w:ins w:id="2800" w:author="David Recio" w:date="2022-06-24T17:21:00Z"/>
        </w:rPr>
      </w:pPr>
    </w:p>
    <w:p w14:paraId="7510E883" w14:textId="77777777" w:rsidR="00B42994" w:rsidRDefault="00B42994" w:rsidP="00B42994">
      <w:pPr>
        <w:rPr>
          <w:ins w:id="2801" w:author="David Recio" w:date="2022-06-24T17:21:00Z"/>
        </w:rPr>
      </w:pPr>
    </w:p>
    <w:p w14:paraId="24B4D93C" w14:textId="77777777" w:rsidR="00B42994" w:rsidRDefault="00B42994" w:rsidP="00B42994">
      <w:pPr>
        <w:rPr>
          <w:ins w:id="2802" w:author="David Recio" w:date="2022-06-24T17:21:00Z"/>
        </w:rPr>
      </w:pPr>
    </w:p>
    <w:p w14:paraId="48FE9F26" w14:textId="77777777" w:rsidR="00B42994" w:rsidRDefault="00B42994" w:rsidP="00B42994">
      <w:pPr>
        <w:rPr>
          <w:ins w:id="2803" w:author="David Recio" w:date="2022-06-24T17:21:00Z"/>
        </w:rPr>
      </w:pPr>
    </w:p>
    <w:p w14:paraId="6B2C522A" w14:textId="77777777" w:rsidR="00B42994" w:rsidRDefault="00B42994" w:rsidP="00B42994">
      <w:pPr>
        <w:rPr>
          <w:ins w:id="2804" w:author="David Recio" w:date="2022-06-24T17:21:00Z"/>
        </w:rPr>
      </w:pPr>
    </w:p>
    <w:p w14:paraId="1E58FB8A" w14:textId="77777777" w:rsidR="00B42994" w:rsidRDefault="00B42994" w:rsidP="00B42994">
      <w:pPr>
        <w:rPr>
          <w:ins w:id="2805" w:author="David Recio" w:date="2022-06-24T17:21:00Z"/>
        </w:rPr>
      </w:pPr>
    </w:p>
    <w:tbl>
      <w:tblPr>
        <w:tblStyle w:val="Tablaconcuadrcula"/>
        <w:tblpPr w:leftFromText="141" w:rightFromText="141" w:vertAnchor="text" w:horzAnchor="page" w:tblpX="766" w:tblpY="849"/>
        <w:tblW w:w="10224" w:type="dxa"/>
        <w:tblLook w:val="04A0" w:firstRow="1" w:lastRow="0" w:firstColumn="1" w:lastColumn="0" w:noHBand="0" w:noVBand="1"/>
      </w:tblPr>
      <w:tblGrid>
        <w:gridCol w:w="1158"/>
        <w:gridCol w:w="1562"/>
        <w:gridCol w:w="2580"/>
        <w:gridCol w:w="1780"/>
        <w:gridCol w:w="3144"/>
      </w:tblGrid>
      <w:tr w:rsidR="00B42994" w14:paraId="209E8E3C" w14:textId="77777777" w:rsidTr="00FA78EB">
        <w:trPr>
          <w:trHeight w:val="275"/>
          <w:ins w:id="2806" w:author="David Recio" w:date="2022-06-24T17:21:00Z"/>
        </w:trPr>
        <w:tc>
          <w:tcPr>
            <w:tcW w:w="1158" w:type="dxa"/>
            <w:shd w:val="clear" w:color="auto" w:fill="D0CECE" w:themeFill="background2" w:themeFillShade="E6"/>
          </w:tcPr>
          <w:p w14:paraId="56B68E5C" w14:textId="77777777" w:rsidR="00B42994" w:rsidRDefault="00B42994" w:rsidP="00FA78EB">
            <w:pPr>
              <w:rPr>
                <w:ins w:id="2807" w:author="David Recio" w:date="2022-06-24T17:21:00Z"/>
              </w:rPr>
            </w:pPr>
            <w:ins w:id="2808" w:author="David Recio" w:date="2022-06-24T17:21:00Z">
              <w:r>
                <w:t>Método</w:t>
              </w:r>
            </w:ins>
          </w:p>
        </w:tc>
        <w:tc>
          <w:tcPr>
            <w:tcW w:w="1562" w:type="dxa"/>
            <w:shd w:val="clear" w:color="auto" w:fill="D0CECE" w:themeFill="background2" w:themeFillShade="E6"/>
          </w:tcPr>
          <w:p w14:paraId="34804639" w14:textId="77777777" w:rsidR="00B42994" w:rsidRDefault="00B42994" w:rsidP="00FA78EB">
            <w:pPr>
              <w:rPr>
                <w:ins w:id="2809" w:author="David Recio" w:date="2022-06-24T17:21:00Z"/>
              </w:rPr>
            </w:pPr>
            <w:ins w:id="2810" w:author="David Recio" w:date="2022-06-24T17:21:00Z">
              <w:r>
                <w:t>URI</w:t>
              </w:r>
            </w:ins>
          </w:p>
        </w:tc>
        <w:tc>
          <w:tcPr>
            <w:tcW w:w="2580" w:type="dxa"/>
            <w:shd w:val="clear" w:color="auto" w:fill="D0CECE" w:themeFill="background2" w:themeFillShade="E6"/>
          </w:tcPr>
          <w:p w14:paraId="3812DAA4" w14:textId="77777777" w:rsidR="00B42994" w:rsidRDefault="00B42994" w:rsidP="00FA78EB">
            <w:pPr>
              <w:rPr>
                <w:ins w:id="2811" w:author="David Recio" w:date="2022-06-24T17:21:00Z"/>
              </w:rPr>
            </w:pPr>
            <w:ins w:id="2812" w:author="David Recio" w:date="2022-06-24T17:21:00Z">
              <w:r>
                <w:t>Utilidad</w:t>
              </w:r>
            </w:ins>
          </w:p>
        </w:tc>
        <w:tc>
          <w:tcPr>
            <w:tcW w:w="1780" w:type="dxa"/>
            <w:shd w:val="clear" w:color="auto" w:fill="D0CECE" w:themeFill="background2" w:themeFillShade="E6"/>
          </w:tcPr>
          <w:p w14:paraId="465A8890" w14:textId="77777777" w:rsidR="00B42994" w:rsidRDefault="00B42994" w:rsidP="00FA78EB">
            <w:pPr>
              <w:rPr>
                <w:ins w:id="2813" w:author="David Recio" w:date="2022-06-24T17:21:00Z"/>
              </w:rPr>
            </w:pPr>
            <w:ins w:id="2814" w:author="David Recio" w:date="2022-06-24T17:21:00Z">
              <w:r>
                <w:t>Representación</w:t>
              </w:r>
            </w:ins>
          </w:p>
        </w:tc>
        <w:tc>
          <w:tcPr>
            <w:tcW w:w="3144" w:type="dxa"/>
            <w:shd w:val="clear" w:color="auto" w:fill="D0CECE" w:themeFill="background2" w:themeFillShade="E6"/>
          </w:tcPr>
          <w:p w14:paraId="1A35E4FD" w14:textId="77777777" w:rsidR="00B42994" w:rsidRDefault="00B42994" w:rsidP="00FA78EB">
            <w:pPr>
              <w:rPr>
                <w:ins w:id="2815" w:author="David Recio" w:date="2022-06-24T17:21:00Z"/>
              </w:rPr>
            </w:pPr>
            <w:ins w:id="2816" w:author="David Recio" w:date="2022-06-24T17:21:00Z">
              <w:r>
                <w:t>Código Respuesta</w:t>
              </w:r>
            </w:ins>
          </w:p>
        </w:tc>
      </w:tr>
      <w:tr w:rsidR="00B42994" w14:paraId="04A926CA" w14:textId="77777777" w:rsidTr="00FA78EB">
        <w:trPr>
          <w:trHeight w:val="482"/>
          <w:ins w:id="2817" w:author="David Recio" w:date="2022-06-24T17:21:00Z"/>
        </w:trPr>
        <w:tc>
          <w:tcPr>
            <w:tcW w:w="1158" w:type="dxa"/>
            <w:shd w:val="clear" w:color="auto" w:fill="BDD6EE" w:themeFill="accent5" w:themeFillTint="66"/>
          </w:tcPr>
          <w:p w14:paraId="7DC362D8" w14:textId="77777777" w:rsidR="00B42994" w:rsidRDefault="00B42994" w:rsidP="00FA78EB">
            <w:pPr>
              <w:rPr>
                <w:ins w:id="2818" w:author="David Recio" w:date="2022-06-24T17:21:00Z"/>
              </w:rPr>
            </w:pPr>
            <w:ins w:id="2819" w:author="David Recio" w:date="2022-06-24T17:21:00Z">
              <w:r>
                <w:t>POST</w:t>
              </w:r>
            </w:ins>
          </w:p>
        </w:tc>
        <w:tc>
          <w:tcPr>
            <w:tcW w:w="1562" w:type="dxa"/>
          </w:tcPr>
          <w:p w14:paraId="4BB3EA82" w14:textId="77777777" w:rsidR="00B42994" w:rsidRPr="00FA78EB" w:rsidRDefault="00B42994" w:rsidP="00FA78EB">
            <w:pPr>
              <w:rPr>
                <w:ins w:id="2820" w:author="David Recio" w:date="2022-06-24T17:21:00Z"/>
                <w:sz w:val="20"/>
                <w:szCs w:val="20"/>
              </w:rPr>
            </w:pPr>
            <w:ins w:id="2821" w:author="David Recio" w:date="2022-06-24T17:21:00Z">
              <w:r w:rsidRPr="00FA78EB">
                <w:rPr>
                  <w:sz w:val="20"/>
                  <w:szCs w:val="20"/>
                </w:rPr>
                <w:t>/notas</w:t>
              </w:r>
            </w:ins>
          </w:p>
        </w:tc>
        <w:tc>
          <w:tcPr>
            <w:tcW w:w="2580" w:type="dxa"/>
          </w:tcPr>
          <w:p w14:paraId="503868BF" w14:textId="77777777" w:rsidR="00B42994" w:rsidRPr="00FA78EB" w:rsidRDefault="00B42994" w:rsidP="00FA78EB">
            <w:pPr>
              <w:rPr>
                <w:ins w:id="2822" w:author="David Recio" w:date="2022-06-24T17:21:00Z"/>
                <w:sz w:val="20"/>
                <w:szCs w:val="20"/>
              </w:rPr>
            </w:pPr>
            <w:ins w:id="2823" w:author="David Recio" w:date="2022-06-24T17:21:00Z">
              <w:r w:rsidRPr="00FA78EB">
                <w:rPr>
                  <w:sz w:val="20"/>
                  <w:szCs w:val="20"/>
                </w:rPr>
                <w:t>-</w:t>
              </w:r>
            </w:ins>
          </w:p>
        </w:tc>
        <w:tc>
          <w:tcPr>
            <w:tcW w:w="1780" w:type="dxa"/>
          </w:tcPr>
          <w:p w14:paraId="1F175A54" w14:textId="77777777" w:rsidR="00B42994" w:rsidRPr="00FA78EB" w:rsidRDefault="00B42994" w:rsidP="00FA78EB">
            <w:pPr>
              <w:rPr>
                <w:ins w:id="2824" w:author="David Recio" w:date="2022-06-24T17:21:00Z"/>
                <w:sz w:val="20"/>
                <w:szCs w:val="20"/>
              </w:rPr>
            </w:pPr>
            <w:ins w:id="2825" w:author="David Recio" w:date="2022-06-24T17:21:00Z">
              <w:r w:rsidRPr="00FA78EB">
                <w:rPr>
                  <w:sz w:val="20"/>
                  <w:szCs w:val="20"/>
                </w:rPr>
                <w:t>-</w:t>
              </w:r>
            </w:ins>
          </w:p>
        </w:tc>
        <w:tc>
          <w:tcPr>
            <w:tcW w:w="3144" w:type="dxa"/>
          </w:tcPr>
          <w:p w14:paraId="5DF1146B" w14:textId="77777777" w:rsidR="00B42994" w:rsidRPr="00FA78EB" w:rsidRDefault="00B42994" w:rsidP="00FA78EB">
            <w:pPr>
              <w:ind w:left="2067" w:right="-1055" w:hanging="2067"/>
              <w:rPr>
                <w:ins w:id="2826" w:author="David Recio" w:date="2022-06-24T17:21:00Z"/>
                <w:sz w:val="20"/>
                <w:szCs w:val="20"/>
              </w:rPr>
            </w:pPr>
            <w:ins w:id="2827" w:author="David Recio" w:date="2022-06-24T17:21:00Z">
              <w:r w:rsidRPr="00FA78EB">
                <w:rPr>
                  <w:sz w:val="20"/>
                  <w:szCs w:val="20"/>
                </w:rPr>
                <w:t>404-Not Found</w:t>
              </w:r>
            </w:ins>
          </w:p>
        </w:tc>
      </w:tr>
      <w:tr w:rsidR="00B42994" w14:paraId="2F6E702D" w14:textId="77777777" w:rsidTr="00FA78EB">
        <w:trPr>
          <w:trHeight w:val="432"/>
          <w:ins w:id="2828" w:author="David Recio" w:date="2022-06-24T17:21:00Z"/>
        </w:trPr>
        <w:tc>
          <w:tcPr>
            <w:tcW w:w="1158" w:type="dxa"/>
            <w:vMerge w:val="restart"/>
            <w:shd w:val="clear" w:color="auto" w:fill="BDD6EE" w:themeFill="accent5" w:themeFillTint="66"/>
          </w:tcPr>
          <w:p w14:paraId="6841C5A8" w14:textId="77777777" w:rsidR="00B42994" w:rsidRDefault="00B42994" w:rsidP="00FA78EB">
            <w:pPr>
              <w:rPr>
                <w:ins w:id="2829" w:author="David Recio" w:date="2022-06-24T17:21:00Z"/>
              </w:rPr>
            </w:pPr>
            <w:ins w:id="2830" w:author="David Recio" w:date="2022-06-24T17:21:00Z">
              <w:r>
                <w:t>GET</w:t>
              </w:r>
            </w:ins>
          </w:p>
        </w:tc>
        <w:tc>
          <w:tcPr>
            <w:tcW w:w="1562" w:type="dxa"/>
            <w:vMerge w:val="restart"/>
          </w:tcPr>
          <w:p w14:paraId="3E48B9AA" w14:textId="77777777" w:rsidR="00B42994" w:rsidRPr="00FA78EB" w:rsidRDefault="00B42994" w:rsidP="00FA78EB">
            <w:pPr>
              <w:rPr>
                <w:ins w:id="2831" w:author="David Recio" w:date="2022-06-24T17:21:00Z"/>
                <w:sz w:val="20"/>
                <w:szCs w:val="20"/>
              </w:rPr>
            </w:pPr>
            <w:ins w:id="2832" w:author="David Recio" w:date="2022-06-24T17:21:00Z">
              <w:r w:rsidRPr="00FA78EB">
                <w:rPr>
                  <w:sz w:val="20"/>
                  <w:szCs w:val="20"/>
                </w:rPr>
                <w:t>/notas</w:t>
              </w:r>
            </w:ins>
          </w:p>
        </w:tc>
        <w:tc>
          <w:tcPr>
            <w:tcW w:w="2580" w:type="dxa"/>
            <w:vMerge w:val="restart"/>
          </w:tcPr>
          <w:p w14:paraId="07077D5D" w14:textId="77777777" w:rsidR="00B42994" w:rsidRPr="00FA78EB" w:rsidRDefault="00B42994" w:rsidP="00FA78EB">
            <w:pPr>
              <w:rPr>
                <w:ins w:id="2833" w:author="David Recio" w:date="2022-06-24T17:21:00Z"/>
                <w:sz w:val="20"/>
                <w:szCs w:val="20"/>
              </w:rPr>
            </w:pPr>
            <w:ins w:id="2834" w:author="David Recio" w:date="2022-06-24T17:21:00Z">
              <w:r w:rsidRPr="00FA78EB">
                <w:rPr>
                  <w:sz w:val="20"/>
                  <w:szCs w:val="20"/>
                </w:rPr>
                <w:t>Obtiene las notas de todos</w:t>
              </w:r>
            </w:ins>
          </w:p>
        </w:tc>
        <w:tc>
          <w:tcPr>
            <w:tcW w:w="1780" w:type="dxa"/>
            <w:vMerge w:val="restart"/>
          </w:tcPr>
          <w:p w14:paraId="4560FAA7" w14:textId="77777777" w:rsidR="00B42994" w:rsidRPr="00FA78EB" w:rsidRDefault="00B42994" w:rsidP="00FA78EB">
            <w:pPr>
              <w:rPr>
                <w:ins w:id="2835" w:author="David Recio" w:date="2022-06-24T17:21:00Z"/>
                <w:sz w:val="20"/>
                <w:szCs w:val="20"/>
              </w:rPr>
            </w:pPr>
            <w:ins w:id="2836" w:author="David Recio" w:date="2022-06-24T17:21:00Z">
              <w:r w:rsidRPr="00FA78EB">
                <w:rPr>
                  <w:sz w:val="20"/>
                  <w:szCs w:val="20"/>
                </w:rPr>
                <w:t>JSON</w:t>
              </w:r>
            </w:ins>
          </w:p>
        </w:tc>
        <w:tc>
          <w:tcPr>
            <w:tcW w:w="3144" w:type="dxa"/>
          </w:tcPr>
          <w:p w14:paraId="347CB667" w14:textId="77777777" w:rsidR="00B42994" w:rsidRPr="00FA78EB" w:rsidRDefault="00B42994" w:rsidP="00FA78EB">
            <w:pPr>
              <w:rPr>
                <w:ins w:id="2837" w:author="David Recio" w:date="2022-06-24T17:21:00Z"/>
                <w:sz w:val="20"/>
                <w:szCs w:val="20"/>
              </w:rPr>
            </w:pPr>
            <w:ins w:id="2838" w:author="David Recio" w:date="2022-06-24T17:21:00Z">
              <w:r w:rsidRPr="00FA78EB">
                <w:rPr>
                  <w:sz w:val="20"/>
                  <w:szCs w:val="20"/>
                </w:rPr>
                <w:t>200-OK</w:t>
              </w:r>
            </w:ins>
          </w:p>
        </w:tc>
      </w:tr>
      <w:tr w:rsidR="00B42994" w14:paraId="75701011" w14:textId="77777777" w:rsidTr="00FA78EB">
        <w:trPr>
          <w:trHeight w:val="139"/>
          <w:ins w:id="2839" w:author="David Recio" w:date="2022-06-24T17:21:00Z"/>
        </w:trPr>
        <w:tc>
          <w:tcPr>
            <w:tcW w:w="1158" w:type="dxa"/>
            <w:vMerge/>
            <w:shd w:val="clear" w:color="auto" w:fill="BDD6EE" w:themeFill="accent5" w:themeFillTint="66"/>
          </w:tcPr>
          <w:p w14:paraId="3AD23142" w14:textId="77777777" w:rsidR="00B42994" w:rsidRDefault="00B42994" w:rsidP="00FA78EB">
            <w:pPr>
              <w:rPr>
                <w:ins w:id="2840" w:author="David Recio" w:date="2022-06-24T17:21:00Z"/>
              </w:rPr>
            </w:pPr>
          </w:p>
        </w:tc>
        <w:tc>
          <w:tcPr>
            <w:tcW w:w="1562" w:type="dxa"/>
            <w:vMerge/>
          </w:tcPr>
          <w:p w14:paraId="2CB892AF" w14:textId="77777777" w:rsidR="00B42994" w:rsidRPr="00FA78EB" w:rsidRDefault="00B42994" w:rsidP="00FA78EB">
            <w:pPr>
              <w:rPr>
                <w:ins w:id="2841" w:author="David Recio" w:date="2022-06-24T17:21:00Z"/>
                <w:sz w:val="20"/>
                <w:szCs w:val="20"/>
              </w:rPr>
            </w:pPr>
          </w:p>
        </w:tc>
        <w:tc>
          <w:tcPr>
            <w:tcW w:w="2580" w:type="dxa"/>
            <w:vMerge/>
          </w:tcPr>
          <w:p w14:paraId="3FE01805" w14:textId="77777777" w:rsidR="00B42994" w:rsidRPr="00FA78EB" w:rsidRDefault="00B42994" w:rsidP="00FA78EB">
            <w:pPr>
              <w:rPr>
                <w:ins w:id="2842" w:author="David Recio" w:date="2022-06-24T17:21:00Z"/>
                <w:sz w:val="20"/>
                <w:szCs w:val="20"/>
              </w:rPr>
            </w:pPr>
          </w:p>
        </w:tc>
        <w:tc>
          <w:tcPr>
            <w:tcW w:w="1780" w:type="dxa"/>
            <w:vMerge/>
          </w:tcPr>
          <w:p w14:paraId="1306467F" w14:textId="77777777" w:rsidR="00B42994" w:rsidRPr="00FA78EB" w:rsidRDefault="00B42994" w:rsidP="00FA78EB">
            <w:pPr>
              <w:rPr>
                <w:ins w:id="2843" w:author="David Recio" w:date="2022-06-24T17:21:00Z"/>
                <w:sz w:val="20"/>
                <w:szCs w:val="20"/>
              </w:rPr>
            </w:pPr>
          </w:p>
        </w:tc>
        <w:tc>
          <w:tcPr>
            <w:tcW w:w="3144" w:type="dxa"/>
          </w:tcPr>
          <w:p w14:paraId="72CB1EF8" w14:textId="77777777" w:rsidR="00B42994" w:rsidRPr="00FA78EB" w:rsidRDefault="00B42994" w:rsidP="00FA78EB">
            <w:pPr>
              <w:rPr>
                <w:ins w:id="2844" w:author="David Recio" w:date="2022-06-24T17:21:00Z"/>
                <w:sz w:val="20"/>
                <w:szCs w:val="20"/>
              </w:rPr>
            </w:pPr>
            <w:ins w:id="2845" w:author="David Recio" w:date="2022-06-24T17:21:00Z">
              <w:r w:rsidRPr="00FA78EB">
                <w:rPr>
                  <w:sz w:val="20"/>
                  <w:szCs w:val="20"/>
                </w:rPr>
                <w:t>500-Internal Server Error</w:t>
              </w:r>
            </w:ins>
          </w:p>
        </w:tc>
      </w:tr>
      <w:tr w:rsidR="00B42994" w14:paraId="4DE0F693" w14:textId="77777777" w:rsidTr="00FA78EB">
        <w:trPr>
          <w:trHeight w:val="298"/>
          <w:ins w:id="2846" w:author="David Recio" w:date="2022-06-24T17:21:00Z"/>
        </w:trPr>
        <w:tc>
          <w:tcPr>
            <w:tcW w:w="1158" w:type="dxa"/>
            <w:shd w:val="clear" w:color="auto" w:fill="BDD6EE" w:themeFill="accent5" w:themeFillTint="66"/>
          </w:tcPr>
          <w:p w14:paraId="672565AB" w14:textId="77777777" w:rsidR="00B42994" w:rsidRDefault="00B42994" w:rsidP="00FA78EB">
            <w:pPr>
              <w:rPr>
                <w:ins w:id="2847" w:author="David Recio" w:date="2022-06-24T17:21:00Z"/>
              </w:rPr>
            </w:pPr>
            <w:ins w:id="2848" w:author="David Recio" w:date="2022-06-24T17:21:00Z">
              <w:r>
                <w:lastRenderedPageBreak/>
                <w:t>PUT</w:t>
              </w:r>
            </w:ins>
          </w:p>
        </w:tc>
        <w:tc>
          <w:tcPr>
            <w:tcW w:w="1562" w:type="dxa"/>
          </w:tcPr>
          <w:p w14:paraId="20BA36F3" w14:textId="77777777" w:rsidR="00B42994" w:rsidRPr="00FA78EB" w:rsidRDefault="00B42994" w:rsidP="00FA78EB">
            <w:pPr>
              <w:rPr>
                <w:ins w:id="2849" w:author="David Recio" w:date="2022-06-24T17:21:00Z"/>
                <w:sz w:val="20"/>
                <w:szCs w:val="20"/>
              </w:rPr>
            </w:pPr>
            <w:ins w:id="2850" w:author="David Recio" w:date="2022-06-24T17:21:00Z">
              <w:r w:rsidRPr="00FA78EB">
                <w:rPr>
                  <w:sz w:val="20"/>
                  <w:szCs w:val="20"/>
                </w:rPr>
                <w:t>/notas</w:t>
              </w:r>
            </w:ins>
          </w:p>
        </w:tc>
        <w:tc>
          <w:tcPr>
            <w:tcW w:w="2580" w:type="dxa"/>
          </w:tcPr>
          <w:p w14:paraId="22DADC59" w14:textId="77777777" w:rsidR="00B42994" w:rsidRPr="00FA78EB" w:rsidRDefault="00B42994" w:rsidP="00FA78EB">
            <w:pPr>
              <w:rPr>
                <w:ins w:id="2851" w:author="David Recio" w:date="2022-06-24T17:21:00Z"/>
                <w:sz w:val="20"/>
                <w:szCs w:val="20"/>
              </w:rPr>
            </w:pPr>
            <w:ins w:id="2852" w:author="David Recio" w:date="2022-06-24T17:21:00Z">
              <w:r w:rsidRPr="00FA78EB">
                <w:rPr>
                  <w:sz w:val="20"/>
                  <w:szCs w:val="20"/>
                </w:rPr>
                <w:t>-</w:t>
              </w:r>
            </w:ins>
          </w:p>
        </w:tc>
        <w:tc>
          <w:tcPr>
            <w:tcW w:w="1780" w:type="dxa"/>
          </w:tcPr>
          <w:p w14:paraId="41441487" w14:textId="77777777" w:rsidR="00B42994" w:rsidRPr="00FA78EB" w:rsidRDefault="00B42994" w:rsidP="00FA78EB">
            <w:pPr>
              <w:rPr>
                <w:ins w:id="2853" w:author="David Recio" w:date="2022-06-24T17:21:00Z"/>
                <w:sz w:val="20"/>
                <w:szCs w:val="20"/>
              </w:rPr>
            </w:pPr>
            <w:ins w:id="2854" w:author="David Recio" w:date="2022-06-24T17:21:00Z">
              <w:r w:rsidRPr="00FA78EB">
                <w:rPr>
                  <w:sz w:val="20"/>
                  <w:szCs w:val="20"/>
                </w:rPr>
                <w:t>-</w:t>
              </w:r>
            </w:ins>
          </w:p>
        </w:tc>
        <w:tc>
          <w:tcPr>
            <w:tcW w:w="3144" w:type="dxa"/>
          </w:tcPr>
          <w:p w14:paraId="6BD462D8" w14:textId="77777777" w:rsidR="00B42994" w:rsidRPr="00FA78EB" w:rsidRDefault="00B42994" w:rsidP="00FA78EB">
            <w:pPr>
              <w:rPr>
                <w:ins w:id="2855" w:author="David Recio" w:date="2022-06-24T17:21:00Z"/>
                <w:sz w:val="20"/>
                <w:szCs w:val="20"/>
              </w:rPr>
            </w:pPr>
            <w:ins w:id="2856" w:author="David Recio" w:date="2022-06-24T17:21:00Z">
              <w:r w:rsidRPr="00FA78EB">
                <w:rPr>
                  <w:sz w:val="20"/>
                  <w:szCs w:val="20"/>
                </w:rPr>
                <w:t>404-Not Found</w:t>
              </w:r>
            </w:ins>
          </w:p>
        </w:tc>
      </w:tr>
      <w:tr w:rsidR="00B42994" w14:paraId="24544FA0" w14:textId="77777777" w:rsidTr="00FA78EB">
        <w:trPr>
          <w:trHeight w:val="296"/>
          <w:ins w:id="2857" w:author="David Recio" w:date="2022-06-24T17:21:00Z"/>
        </w:trPr>
        <w:tc>
          <w:tcPr>
            <w:tcW w:w="1158" w:type="dxa"/>
            <w:vMerge w:val="restart"/>
            <w:shd w:val="clear" w:color="auto" w:fill="BDD6EE" w:themeFill="accent5" w:themeFillTint="66"/>
          </w:tcPr>
          <w:p w14:paraId="4A6033DA" w14:textId="77777777" w:rsidR="00B42994" w:rsidRDefault="00B42994" w:rsidP="00FA78EB">
            <w:pPr>
              <w:rPr>
                <w:ins w:id="2858" w:author="David Recio" w:date="2022-06-24T17:21:00Z"/>
              </w:rPr>
            </w:pPr>
            <w:ins w:id="2859" w:author="David Recio" w:date="2022-06-24T17:21:00Z">
              <w:r>
                <w:t>DELETE</w:t>
              </w:r>
            </w:ins>
          </w:p>
        </w:tc>
        <w:tc>
          <w:tcPr>
            <w:tcW w:w="1562" w:type="dxa"/>
            <w:vMerge w:val="restart"/>
          </w:tcPr>
          <w:p w14:paraId="67B212DA" w14:textId="77777777" w:rsidR="00B42994" w:rsidRPr="00FA78EB" w:rsidRDefault="00B42994" w:rsidP="00FA78EB">
            <w:pPr>
              <w:rPr>
                <w:ins w:id="2860" w:author="David Recio" w:date="2022-06-24T17:21:00Z"/>
                <w:sz w:val="20"/>
                <w:szCs w:val="20"/>
              </w:rPr>
            </w:pPr>
            <w:ins w:id="2861" w:author="David Recio" w:date="2022-06-24T17:21:00Z">
              <w:r w:rsidRPr="00FA78EB">
                <w:rPr>
                  <w:sz w:val="20"/>
                  <w:szCs w:val="20"/>
                </w:rPr>
                <w:t>/notas</w:t>
              </w:r>
            </w:ins>
          </w:p>
        </w:tc>
        <w:tc>
          <w:tcPr>
            <w:tcW w:w="2580" w:type="dxa"/>
            <w:vMerge w:val="restart"/>
          </w:tcPr>
          <w:p w14:paraId="358A1B2C" w14:textId="77777777" w:rsidR="00B42994" w:rsidRPr="00FA78EB" w:rsidRDefault="00B42994" w:rsidP="00FA78EB">
            <w:pPr>
              <w:rPr>
                <w:ins w:id="2862" w:author="David Recio" w:date="2022-06-24T17:21:00Z"/>
                <w:sz w:val="20"/>
                <w:szCs w:val="20"/>
              </w:rPr>
            </w:pPr>
            <w:ins w:id="2863" w:author="David Recio" w:date="2022-06-24T17:21:00Z">
              <w:r w:rsidRPr="00FA78EB">
                <w:rPr>
                  <w:sz w:val="20"/>
                  <w:szCs w:val="20"/>
                </w:rPr>
                <w:t>Borra todas las notas de todos</w:t>
              </w:r>
            </w:ins>
          </w:p>
        </w:tc>
        <w:tc>
          <w:tcPr>
            <w:tcW w:w="1780" w:type="dxa"/>
            <w:vMerge w:val="restart"/>
          </w:tcPr>
          <w:p w14:paraId="0E4148FE" w14:textId="77777777" w:rsidR="00B42994" w:rsidRPr="00FA78EB" w:rsidRDefault="00B42994" w:rsidP="00FA78EB">
            <w:pPr>
              <w:rPr>
                <w:ins w:id="2864" w:author="David Recio" w:date="2022-06-24T17:21:00Z"/>
                <w:sz w:val="20"/>
                <w:szCs w:val="20"/>
              </w:rPr>
            </w:pPr>
            <w:ins w:id="2865" w:author="David Recio" w:date="2022-06-24T17:21:00Z">
              <w:r w:rsidRPr="00FA78EB">
                <w:rPr>
                  <w:sz w:val="20"/>
                  <w:szCs w:val="20"/>
                </w:rPr>
                <w:t>-</w:t>
              </w:r>
            </w:ins>
          </w:p>
        </w:tc>
        <w:tc>
          <w:tcPr>
            <w:tcW w:w="3144" w:type="dxa"/>
          </w:tcPr>
          <w:p w14:paraId="799A0239" w14:textId="77777777" w:rsidR="00B42994" w:rsidRPr="00FA78EB" w:rsidRDefault="00B42994" w:rsidP="00FA78EB">
            <w:pPr>
              <w:rPr>
                <w:ins w:id="2866" w:author="David Recio" w:date="2022-06-24T17:21:00Z"/>
                <w:sz w:val="20"/>
                <w:szCs w:val="20"/>
              </w:rPr>
            </w:pPr>
            <w:ins w:id="2867" w:author="David Recio" w:date="2022-06-24T17:21:00Z">
              <w:r w:rsidRPr="00FA78EB">
                <w:rPr>
                  <w:sz w:val="20"/>
                  <w:szCs w:val="20"/>
                </w:rPr>
                <w:t>200-OK</w:t>
              </w:r>
            </w:ins>
          </w:p>
        </w:tc>
      </w:tr>
      <w:tr w:rsidR="00B42994" w14:paraId="7A7BEEE5" w14:textId="77777777" w:rsidTr="00FA78EB">
        <w:trPr>
          <w:trHeight w:val="144"/>
          <w:ins w:id="2868" w:author="David Recio" w:date="2022-06-24T17:21:00Z"/>
        </w:trPr>
        <w:tc>
          <w:tcPr>
            <w:tcW w:w="1158" w:type="dxa"/>
            <w:vMerge/>
            <w:shd w:val="clear" w:color="auto" w:fill="BDD6EE" w:themeFill="accent5" w:themeFillTint="66"/>
          </w:tcPr>
          <w:p w14:paraId="517F7DF9" w14:textId="77777777" w:rsidR="00B42994" w:rsidRDefault="00B42994" w:rsidP="00FA78EB">
            <w:pPr>
              <w:rPr>
                <w:ins w:id="2869" w:author="David Recio" w:date="2022-06-24T17:21:00Z"/>
              </w:rPr>
            </w:pPr>
          </w:p>
        </w:tc>
        <w:tc>
          <w:tcPr>
            <w:tcW w:w="1562" w:type="dxa"/>
            <w:vMerge/>
          </w:tcPr>
          <w:p w14:paraId="231092EC" w14:textId="77777777" w:rsidR="00B42994" w:rsidRPr="00FA78EB" w:rsidRDefault="00B42994" w:rsidP="00FA78EB">
            <w:pPr>
              <w:rPr>
                <w:ins w:id="2870" w:author="David Recio" w:date="2022-06-24T17:21:00Z"/>
                <w:sz w:val="20"/>
                <w:szCs w:val="20"/>
              </w:rPr>
            </w:pPr>
          </w:p>
        </w:tc>
        <w:tc>
          <w:tcPr>
            <w:tcW w:w="2580" w:type="dxa"/>
            <w:vMerge/>
          </w:tcPr>
          <w:p w14:paraId="4DE13CED" w14:textId="77777777" w:rsidR="00B42994" w:rsidRPr="00FA78EB" w:rsidRDefault="00B42994" w:rsidP="00FA78EB">
            <w:pPr>
              <w:rPr>
                <w:ins w:id="2871" w:author="David Recio" w:date="2022-06-24T17:21:00Z"/>
                <w:sz w:val="20"/>
                <w:szCs w:val="20"/>
              </w:rPr>
            </w:pPr>
          </w:p>
        </w:tc>
        <w:tc>
          <w:tcPr>
            <w:tcW w:w="1780" w:type="dxa"/>
            <w:vMerge/>
          </w:tcPr>
          <w:p w14:paraId="54EB3E17" w14:textId="77777777" w:rsidR="00B42994" w:rsidRPr="00FA78EB" w:rsidRDefault="00B42994" w:rsidP="00FA78EB">
            <w:pPr>
              <w:rPr>
                <w:ins w:id="2872" w:author="David Recio" w:date="2022-06-24T17:21:00Z"/>
                <w:sz w:val="20"/>
                <w:szCs w:val="20"/>
              </w:rPr>
            </w:pPr>
          </w:p>
        </w:tc>
        <w:tc>
          <w:tcPr>
            <w:tcW w:w="3144" w:type="dxa"/>
          </w:tcPr>
          <w:p w14:paraId="5FB9EB12" w14:textId="77777777" w:rsidR="00B42994" w:rsidRPr="00FA78EB" w:rsidRDefault="00B42994" w:rsidP="00FA78EB">
            <w:pPr>
              <w:rPr>
                <w:ins w:id="2873" w:author="David Recio" w:date="2022-06-24T17:21:00Z"/>
                <w:sz w:val="20"/>
                <w:szCs w:val="20"/>
              </w:rPr>
            </w:pPr>
            <w:ins w:id="2874" w:author="David Recio" w:date="2022-06-24T17:21:00Z">
              <w:r w:rsidRPr="00FA78EB">
                <w:rPr>
                  <w:sz w:val="20"/>
                  <w:szCs w:val="20"/>
                </w:rPr>
                <w:t>500-Internal Server Error</w:t>
              </w:r>
            </w:ins>
          </w:p>
        </w:tc>
      </w:tr>
      <w:tr w:rsidR="00B42994" w14:paraId="094D438E" w14:textId="77777777" w:rsidTr="00FA78EB">
        <w:trPr>
          <w:trHeight w:val="261"/>
          <w:ins w:id="2875" w:author="David Recio" w:date="2022-06-24T17:21:00Z"/>
        </w:trPr>
        <w:tc>
          <w:tcPr>
            <w:tcW w:w="1158" w:type="dxa"/>
            <w:shd w:val="clear" w:color="auto" w:fill="BDD6EE" w:themeFill="accent5" w:themeFillTint="66"/>
          </w:tcPr>
          <w:p w14:paraId="7F88D3D4" w14:textId="77777777" w:rsidR="00B42994" w:rsidRDefault="00B42994" w:rsidP="00FA78EB">
            <w:pPr>
              <w:rPr>
                <w:ins w:id="2876" w:author="David Recio" w:date="2022-06-24T17:21:00Z"/>
              </w:rPr>
            </w:pPr>
            <w:ins w:id="2877" w:author="David Recio" w:date="2022-06-24T17:21:00Z">
              <w:r>
                <w:t>PATCH</w:t>
              </w:r>
            </w:ins>
          </w:p>
        </w:tc>
        <w:tc>
          <w:tcPr>
            <w:tcW w:w="1562" w:type="dxa"/>
          </w:tcPr>
          <w:p w14:paraId="3F3369F8" w14:textId="77777777" w:rsidR="00B42994" w:rsidRPr="00FA78EB" w:rsidRDefault="00B42994" w:rsidP="00FA78EB">
            <w:pPr>
              <w:ind w:left="708" w:hanging="708"/>
              <w:rPr>
                <w:ins w:id="2878" w:author="David Recio" w:date="2022-06-24T17:21:00Z"/>
                <w:sz w:val="20"/>
                <w:szCs w:val="20"/>
              </w:rPr>
            </w:pPr>
            <w:ins w:id="2879" w:author="David Recio" w:date="2022-06-24T17:21:00Z">
              <w:r w:rsidRPr="00FA78EB">
                <w:rPr>
                  <w:sz w:val="20"/>
                  <w:szCs w:val="20"/>
                </w:rPr>
                <w:t>/notas</w:t>
              </w:r>
            </w:ins>
          </w:p>
        </w:tc>
        <w:tc>
          <w:tcPr>
            <w:tcW w:w="2580" w:type="dxa"/>
          </w:tcPr>
          <w:p w14:paraId="327535F9" w14:textId="77777777" w:rsidR="00B42994" w:rsidRPr="00FA78EB" w:rsidRDefault="00B42994" w:rsidP="00FA78EB">
            <w:pPr>
              <w:rPr>
                <w:ins w:id="2880" w:author="David Recio" w:date="2022-06-24T17:21:00Z"/>
                <w:sz w:val="20"/>
                <w:szCs w:val="20"/>
              </w:rPr>
            </w:pPr>
            <w:ins w:id="2881" w:author="David Recio" w:date="2022-06-24T17:21:00Z">
              <w:r w:rsidRPr="00FA78EB">
                <w:rPr>
                  <w:sz w:val="20"/>
                  <w:szCs w:val="20"/>
                </w:rPr>
                <w:t>-</w:t>
              </w:r>
            </w:ins>
          </w:p>
        </w:tc>
        <w:tc>
          <w:tcPr>
            <w:tcW w:w="1780" w:type="dxa"/>
          </w:tcPr>
          <w:p w14:paraId="55A453FE" w14:textId="77777777" w:rsidR="00B42994" w:rsidRPr="00FA78EB" w:rsidRDefault="00B42994" w:rsidP="00FA78EB">
            <w:pPr>
              <w:rPr>
                <w:ins w:id="2882" w:author="David Recio" w:date="2022-06-24T17:21:00Z"/>
                <w:sz w:val="20"/>
                <w:szCs w:val="20"/>
              </w:rPr>
            </w:pPr>
            <w:ins w:id="2883" w:author="David Recio" w:date="2022-06-24T17:21:00Z">
              <w:r w:rsidRPr="00FA78EB">
                <w:rPr>
                  <w:sz w:val="20"/>
                  <w:szCs w:val="20"/>
                </w:rPr>
                <w:t>-</w:t>
              </w:r>
            </w:ins>
          </w:p>
        </w:tc>
        <w:tc>
          <w:tcPr>
            <w:tcW w:w="3144" w:type="dxa"/>
          </w:tcPr>
          <w:p w14:paraId="1C371C81" w14:textId="77777777" w:rsidR="00B42994" w:rsidRPr="00FA78EB" w:rsidRDefault="00B42994" w:rsidP="00FA78EB">
            <w:pPr>
              <w:rPr>
                <w:ins w:id="2884" w:author="David Recio" w:date="2022-06-24T17:21:00Z"/>
                <w:sz w:val="20"/>
                <w:szCs w:val="20"/>
              </w:rPr>
            </w:pPr>
            <w:ins w:id="2885" w:author="David Recio" w:date="2022-06-24T17:21:00Z">
              <w:r w:rsidRPr="00FA78EB">
                <w:rPr>
                  <w:sz w:val="20"/>
                  <w:szCs w:val="20"/>
                </w:rPr>
                <w:t>404-Not Found</w:t>
              </w:r>
            </w:ins>
          </w:p>
        </w:tc>
      </w:tr>
    </w:tbl>
    <w:p w14:paraId="74254505" w14:textId="77777777" w:rsidR="00B42994" w:rsidRDefault="00B42994" w:rsidP="00B42994">
      <w:pPr>
        <w:ind w:left="2124" w:firstLine="708"/>
        <w:rPr>
          <w:ins w:id="2886" w:author="David Recio" w:date="2022-06-24T17:21:00Z"/>
        </w:rPr>
      </w:pPr>
      <w:ins w:id="2887" w:author="David Recio" w:date="2022-06-24T17:21:00Z">
        <w:r>
          <w:t>Recurso  /</w:t>
        </w:r>
        <w:r w:rsidRPr="008722A2">
          <w:t>notas</w:t>
        </w:r>
      </w:ins>
    </w:p>
    <w:p w14:paraId="54D5D7FC" w14:textId="77777777" w:rsidR="00B42994" w:rsidRDefault="00B42994" w:rsidP="00B42994">
      <w:pPr>
        <w:ind w:left="2124" w:firstLine="708"/>
        <w:rPr>
          <w:ins w:id="2888" w:author="David Recio" w:date="2022-06-24T17:21:00Z"/>
        </w:rPr>
      </w:pPr>
    </w:p>
    <w:p w14:paraId="2ACBD276" w14:textId="77777777" w:rsidR="00B42994" w:rsidRDefault="00B42994" w:rsidP="00B42994">
      <w:pPr>
        <w:rPr>
          <w:ins w:id="2889" w:author="David Recio" w:date="2022-06-24T17:21:00Z"/>
        </w:rPr>
      </w:pPr>
    </w:p>
    <w:p w14:paraId="6855D2A1" w14:textId="77777777" w:rsidR="00B42994" w:rsidRDefault="00B42994" w:rsidP="00B42994">
      <w:pPr>
        <w:rPr>
          <w:ins w:id="2890" w:author="David Recio" w:date="2022-06-24T17:21:00Z"/>
        </w:rPr>
      </w:pPr>
    </w:p>
    <w:p w14:paraId="3F7E5B8E" w14:textId="77777777" w:rsidR="00B42994" w:rsidRDefault="00B42994" w:rsidP="00B42994">
      <w:pPr>
        <w:rPr>
          <w:ins w:id="2891" w:author="David Recio" w:date="2022-06-24T17:21:00Z"/>
        </w:rPr>
      </w:pPr>
    </w:p>
    <w:p w14:paraId="6D8B3418" w14:textId="77777777" w:rsidR="00B42994" w:rsidRDefault="00B42994" w:rsidP="00B42994">
      <w:pPr>
        <w:rPr>
          <w:ins w:id="2892" w:author="David Recio" w:date="2022-06-24T17:21:00Z"/>
        </w:rPr>
      </w:pPr>
    </w:p>
    <w:p w14:paraId="105A70F0" w14:textId="77777777" w:rsidR="00B42994" w:rsidRDefault="00B42994" w:rsidP="00B42994">
      <w:pPr>
        <w:rPr>
          <w:ins w:id="2893" w:author="David Recio" w:date="2022-06-24T17:21:00Z"/>
        </w:rPr>
      </w:pPr>
    </w:p>
    <w:p w14:paraId="78AB502C" w14:textId="77777777" w:rsidR="00B42994" w:rsidRDefault="00B42994" w:rsidP="00B42994">
      <w:pPr>
        <w:rPr>
          <w:ins w:id="2894" w:author="David Recio" w:date="2022-06-24T17:21:00Z"/>
        </w:rPr>
      </w:pPr>
    </w:p>
    <w:p w14:paraId="5F2F8F89" w14:textId="77777777" w:rsidR="00B42994" w:rsidRDefault="00B42994" w:rsidP="00B42994">
      <w:pPr>
        <w:rPr>
          <w:ins w:id="2895" w:author="David Recio" w:date="2022-06-24T17:21:00Z"/>
        </w:rPr>
      </w:pPr>
    </w:p>
    <w:p w14:paraId="3EA255CF" w14:textId="77777777" w:rsidR="00B42994" w:rsidRDefault="00B42994" w:rsidP="00B42994">
      <w:pPr>
        <w:rPr>
          <w:ins w:id="2896" w:author="David Recio" w:date="2022-06-24T17:21:00Z"/>
        </w:rPr>
      </w:pPr>
    </w:p>
    <w:p w14:paraId="74C2B446" w14:textId="77777777" w:rsidR="00B42994" w:rsidRDefault="00B42994" w:rsidP="00B42994">
      <w:pPr>
        <w:ind w:left="2124" w:firstLine="708"/>
        <w:rPr>
          <w:ins w:id="2897" w:author="David Recio" w:date="2022-06-24T17:21:00Z"/>
        </w:rPr>
      </w:pPr>
      <w:ins w:id="2898" w:author="David Recio" w:date="2022-06-24T17:21:00Z">
        <w:r>
          <w:t>Recurso  /recomendaciones</w:t>
        </w:r>
      </w:ins>
    </w:p>
    <w:tbl>
      <w:tblPr>
        <w:tblStyle w:val="Tablaconcuadrcula"/>
        <w:tblW w:w="10220" w:type="dxa"/>
        <w:tblInd w:w="-862" w:type="dxa"/>
        <w:tblLook w:val="04A0" w:firstRow="1" w:lastRow="0" w:firstColumn="1" w:lastColumn="0" w:noHBand="0" w:noVBand="1"/>
      </w:tblPr>
      <w:tblGrid>
        <w:gridCol w:w="1186"/>
        <w:gridCol w:w="2064"/>
        <w:gridCol w:w="3020"/>
        <w:gridCol w:w="1762"/>
        <w:gridCol w:w="2188"/>
      </w:tblGrid>
      <w:tr w:rsidR="00B42994" w14:paraId="1A45388C" w14:textId="77777777" w:rsidTr="00FA78EB">
        <w:trPr>
          <w:trHeight w:val="293"/>
          <w:ins w:id="2899" w:author="David Recio" w:date="2022-06-24T17:21:00Z"/>
        </w:trPr>
        <w:tc>
          <w:tcPr>
            <w:tcW w:w="1186" w:type="dxa"/>
            <w:shd w:val="clear" w:color="auto" w:fill="D0CECE" w:themeFill="background2" w:themeFillShade="E6"/>
          </w:tcPr>
          <w:p w14:paraId="6C8AC59B" w14:textId="77777777" w:rsidR="00B42994" w:rsidRDefault="00B42994" w:rsidP="00FA78EB">
            <w:pPr>
              <w:rPr>
                <w:ins w:id="2900" w:author="David Recio" w:date="2022-06-24T17:21:00Z"/>
              </w:rPr>
            </w:pPr>
            <w:ins w:id="2901" w:author="David Recio" w:date="2022-06-24T17:21:00Z">
              <w:r>
                <w:t>Método</w:t>
              </w:r>
            </w:ins>
          </w:p>
        </w:tc>
        <w:tc>
          <w:tcPr>
            <w:tcW w:w="2064" w:type="dxa"/>
            <w:shd w:val="clear" w:color="auto" w:fill="D0CECE" w:themeFill="background2" w:themeFillShade="E6"/>
          </w:tcPr>
          <w:p w14:paraId="22CBC5F8" w14:textId="77777777" w:rsidR="00B42994" w:rsidRDefault="00B42994" w:rsidP="00FA78EB">
            <w:pPr>
              <w:rPr>
                <w:ins w:id="2902" w:author="David Recio" w:date="2022-06-24T17:21:00Z"/>
              </w:rPr>
            </w:pPr>
            <w:ins w:id="2903" w:author="David Recio" w:date="2022-06-24T17:21:00Z">
              <w:r>
                <w:t>URI</w:t>
              </w:r>
            </w:ins>
          </w:p>
        </w:tc>
        <w:tc>
          <w:tcPr>
            <w:tcW w:w="3020" w:type="dxa"/>
            <w:shd w:val="clear" w:color="auto" w:fill="D0CECE" w:themeFill="background2" w:themeFillShade="E6"/>
          </w:tcPr>
          <w:p w14:paraId="7E767BE7" w14:textId="77777777" w:rsidR="00B42994" w:rsidRDefault="00B42994" w:rsidP="00FA78EB">
            <w:pPr>
              <w:rPr>
                <w:ins w:id="2904" w:author="David Recio" w:date="2022-06-24T17:21:00Z"/>
              </w:rPr>
            </w:pPr>
            <w:ins w:id="2905" w:author="David Recio" w:date="2022-06-24T17:21:00Z">
              <w:r>
                <w:t>Utilidad</w:t>
              </w:r>
            </w:ins>
          </w:p>
        </w:tc>
        <w:tc>
          <w:tcPr>
            <w:tcW w:w="1762" w:type="dxa"/>
            <w:shd w:val="clear" w:color="auto" w:fill="D0CECE" w:themeFill="background2" w:themeFillShade="E6"/>
          </w:tcPr>
          <w:p w14:paraId="227C51B1" w14:textId="77777777" w:rsidR="00B42994" w:rsidRDefault="00B42994" w:rsidP="00FA78EB">
            <w:pPr>
              <w:rPr>
                <w:ins w:id="2906" w:author="David Recio" w:date="2022-06-24T17:21:00Z"/>
              </w:rPr>
            </w:pPr>
            <w:ins w:id="2907" w:author="David Recio" w:date="2022-06-24T17:21:00Z">
              <w:r>
                <w:t>Representación</w:t>
              </w:r>
            </w:ins>
          </w:p>
        </w:tc>
        <w:tc>
          <w:tcPr>
            <w:tcW w:w="2188" w:type="dxa"/>
            <w:shd w:val="clear" w:color="auto" w:fill="D0CECE" w:themeFill="background2" w:themeFillShade="E6"/>
          </w:tcPr>
          <w:p w14:paraId="1656C80C" w14:textId="77777777" w:rsidR="00B42994" w:rsidRDefault="00B42994" w:rsidP="00FA78EB">
            <w:pPr>
              <w:rPr>
                <w:ins w:id="2908" w:author="David Recio" w:date="2022-06-24T17:21:00Z"/>
              </w:rPr>
            </w:pPr>
            <w:ins w:id="2909" w:author="David Recio" w:date="2022-06-24T17:21:00Z">
              <w:r>
                <w:t>Código Respuesta</w:t>
              </w:r>
            </w:ins>
          </w:p>
        </w:tc>
      </w:tr>
      <w:tr w:rsidR="00B42994" w14:paraId="4C79987A" w14:textId="77777777" w:rsidTr="00FA78EB">
        <w:trPr>
          <w:trHeight w:val="236"/>
          <w:ins w:id="2910" w:author="David Recio" w:date="2022-06-24T17:21:00Z"/>
        </w:trPr>
        <w:tc>
          <w:tcPr>
            <w:tcW w:w="1186" w:type="dxa"/>
            <w:shd w:val="clear" w:color="auto" w:fill="BDD6EE" w:themeFill="accent5" w:themeFillTint="66"/>
          </w:tcPr>
          <w:p w14:paraId="6C971192" w14:textId="77777777" w:rsidR="00B42994" w:rsidRDefault="00B42994" w:rsidP="00FA78EB">
            <w:pPr>
              <w:rPr>
                <w:ins w:id="2911" w:author="David Recio" w:date="2022-06-24T17:21:00Z"/>
              </w:rPr>
            </w:pPr>
            <w:ins w:id="2912" w:author="David Recio" w:date="2022-06-24T17:21:00Z">
              <w:r>
                <w:t>POST</w:t>
              </w:r>
            </w:ins>
          </w:p>
        </w:tc>
        <w:tc>
          <w:tcPr>
            <w:tcW w:w="2064" w:type="dxa"/>
          </w:tcPr>
          <w:p w14:paraId="7A8A0F83" w14:textId="77777777" w:rsidR="00B42994" w:rsidRPr="00FA78EB" w:rsidRDefault="00B42994" w:rsidP="00FA78EB">
            <w:pPr>
              <w:rPr>
                <w:ins w:id="2913" w:author="David Recio" w:date="2022-06-24T17:21:00Z"/>
                <w:sz w:val="20"/>
                <w:szCs w:val="20"/>
              </w:rPr>
            </w:pPr>
            <w:ins w:id="2914" w:author="David Recio" w:date="2022-06-24T17:21:00Z">
              <w:r w:rsidRPr="00FA78EB">
                <w:rPr>
                  <w:sz w:val="20"/>
                  <w:szCs w:val="20"/>
                </w:rPr>
                <w:t>/recomendaciones</w:t>
              </w:r>
            </w:ins>
          </w:p>
        </w:tc>
        <w:tc>
          <w:tcPr>
            <w:tcW w:w="3020" w:type="dxa"/>
          </w:tcPr>
          <w:p w14:paraId="1D821000" w14:textId="77777777" w:rsidR="00B42994" w:rsidRPr="00FA78EB" w:rsidRDefault="00B42994" w:rsidP="00FA78EB">
            <w:pPr>
              <w:rPr>
                <w:ins w:id="2915" w:author="David Recio" w:date="2022-06-24T17:21:00Z"/>
                <w:sz w:val="20"/>
                <w:szCs w:val="20"/>
              </w:rPr>
            </w:pPr>
            <w:ins w:id="2916" w:author="David Recio" w:date="2022-06-24T17:21:00Z">
              <w:r w:rsidRPr="00FA78EB">
                <w:rPr>
                  <w:sz w:val="20"/>
                  <w:szCs w:val="20"/>
                </w:rPr>
                <w:t>-</w:t>
              </w:r>
            </w:ins>
          </w:p>
        </w:tc>
        <w:tc>
          <w:tcPr>
            <w:tcW w:w="1762" w:type="dxa"/>
          </w:tcPr>
          <w:p w14:paraId="21AC89C6" w14:textId="77777777" w:rsidR="00B42994" w:rsidRPr="00FA78EB" w:rsidRDefault="00B42994" w:rsidP="00FA78EB">
            <w:pPr>
              <w:rPr>
                <w:ins w:id="2917" w:author="David Recio" w:date="2022-06-24T17:21:00Z"/>
                <w:sz w:val="20"/>
                <w:szCs w:val="20"/>
              </w:rPr>
            </w:pPr>
            <w:ins w:id="2918" w:author="David Recio" w:date="2022-06-24T17:21:00Z">
              <w:r w:rsidRPr="00FA78EB">
                <w:rPr>
                  <w:sz w:val="20"/>
                  <w:szCs w:val="20"/>
                </w:rPr>
                <w:t>-</w:t>
              </w:r>
            </w:ins>
          </w:p>
        </w:tc>
        <w:tc>
          <w:tcPr>
            <w:tcW w:w="2188" w:type="dxa"/>
          </w:tcPr>
          <w:p w14:paraId="732E2620" w14:textId="77777777" w:rsidR="00B42994" w:rsidRPr="00FA78EB" w:rsidRDefault="00B42994" w:rsidP="00FA78EB">
            <w:pPr>
              <w:rPr>
                <w:ins w:id="2919" w:author="David Recio" w:date="2022-06-24T17:21:00Z"/>
                <w:sz w:val="20"/>
                <w:szCs w:val="20"/>
              </w:rPr>
            </w:pPr>
            <w:ins w:id="2920" w:author="David Recio" w:date="2022-06-24T17:21:00Z">
              <w:r w:rsidRPr="00FA78EB">
                <w:rPr>
                  <w:sz w:val="20"/>
                  <w:szCs w:val="20"/>
                </w:rPr>
                <w:t>404-Not Found</w:t>
              </w:r>
            </w:ins>
          </w:p>
        </w:tc>
      </w:tr>
      <w:tr w:rsidR="00B42994" w14:paraId="6CC40E13" w14:textId="77777777" w:rsidTr="00FA78EB">
        <w:trPr>
          <w:trHeight w:val="185"/>
          <w:ins w:id="2921" w:author="David Recio" w:date="2022-06-24T17:21:00Z"/>
        </w:trPr>
        <w:tc>
          <w:tcPr>
            <w:tcW w:w="1186" w:type="dxa"/>
            <w:vMerge w:val="restart"/>
            <w:shd w:val="clear" w:color="auto" w:fill="BDD6EE" w:themeFill="accent5" w:themeFillTint="66"/>
          </w:tcPr>
          <w:p w14:paraId="6FDB6E16" w14:textId="77777777" w:rsidR="00B42994" w:rsidRDefault="00B42994" w:rsidP="00FA78EB">
            <w:pPr>
              <w:rPr>
                <w:ins w:id="2922" w:author="David Recio" w:date="2022-06-24T17:21:00Z"/>
              </w:rPr>
            </w:pPr>
            <w:ins w:id="2923" w:author="David Recio" w:date="2022-06-24T17:21:00Z">
              <w:r>
                <w:t>GET</w:t>
              </w:r>
            </w:ins>
          </w:p>
        </w:tc>
        <w:tc>
          <w:tcPr>
            <w:tcW w:w="2064" w:type="dxa"/>
            <w:vMerge w:val="restart"/>
          </w:tcPr>
          <w:p w14:paraId="501B462A" w14:textId="77777777" w:rsidR="00B42994" w:rsidRPr="00FA78EB" w:rsidRDefault="00B42994" w:rsidP="00FA78EB">
            <w:pPr>
              <w:rPr>
                <w:ins w:id="2924" w:author="David Recio" w:date="2022-06-24T17:21:00Z"/>
                <w:sz w:val="20"/>
                <w:szCs w:val="20"/>
              </w:rPr>
            </w:pPr>
            <w:ins w:id="2925" w:author="David Recio" w:date="2022-06-24T17:21:00Z">
              <w:r w:rsidRPr="00FA78EB">
                <w:rPr>
                  <w:sz w:val="20"/>
                  <w:szCs w:val="20"/>
                </w:rPr>
                <w:t>/recomendaciones</w:t>
              </w:r>
            </w:ins>
          </w:p>
        </w:tc>
        <w:tc>
          <w:tcPr>
            <w:tcW w:w="3020" w:type="dxa"/>
            <w:vMerge w:val="restart"/>
          </w:tcPr>
          <w:p w14:paraId="415FA2FB" w14:textId="77777777" w:rsidR="00B42994" w:rsidRPr="00FA78EB" w:rsidRDefault="00B42994" w:rsidP="00FA78EB">
            <w:pPr>
              <w:rPr>
                <w:ins w:id="2926" w:author="David Recio" w:date="2022-06-24T17:21:00Z"/>
                <w:sz w:val="20"/>
                <w:szCs w:val="20"/>
              </w:rPr>
            </w:pPr>
            <w:ins w:id="2927" w:author="David Recio" w:date="2022-06-24T17:21:00Z">
              <w:r w:rsidRPr="00FA78EB">
                <w:rPr>
                  <w:sz w:val="20"/>
                  <w:szCs w:val="20"/>
                </w:rPr>
                <w:t>Obtiene las recomendaciones de todos</w:t>
              </w:r>
            </w:ins>
          </w:p>
        </w:tc>
        <w:tc>
          <w:tcPr>
            <w:tcW w:w="1762" w:type="dxa"/>
            <w:vMerge w:val="restart"/>
          </w:tcPr>
          <w:p w14:paraId="0CFC5C57" w14:textId="77777777" w:rsidR="00B42994" w:rsidRPr="00FA78EB" w:rsidRDefault="00B42994" w:rsidP="00FA78EB">
            <w:pPr>
              <w:rPr>
                <w:ins w:id="2928" w:author="David Recio" w:date="2022-06-24T17:21:00Z"/>
                <w:sz w:val="20"/>
                <w:szCs w:val="20"/>
              </w:rPr>
            </w:pPr>
            <w:ins w:id="2929" w:author="David Recio" w:date="2022-06-24T17:21:00Z">
              <w:r w:rsidRPr="00FA78EB">
                <w:rPr>
                  <w:sz w:val="20"/>
                  <w:szCs w:val="20"/>
                </w:rPr>
                <w:t>JSON</w:t>
              </w:r>
            </w:ins>
          </w:p>
        </w:tc>
        <w:tc>
          <w:tcPr>
            <w:tcW w:w="2188" w:type="dxa"/>
          </w:tcPr>
          <w:p w14:paraId="486F3153" w14:textId="77777777" w:rsidR="00B42994" w:rsidRPr="00FA78EB" w:rsidRDefault="00B42994" w:rsidP="00FA78EB">
            <w:pPr>
              <w:rPr>
                <w:ins w:id="2930" w:author="David Recio" w:date="2022-06-24T17:21:00Z"/>
                <w:sz w:val="20"/>
                <w:szCs w:val="20"/>
              </w:rPr>
            </w:pPr>
            <w:ins w:id="2931" w:author="David Recio" w:date="2022-06-24T17:21:00Z">
              <w:r w:rsidRPr="00FA78EB">
                <w:rPr>
                  <w:sz w:val="20"/>
                  <w:szCs w:val="20"/>
                </w:rPr>
                <w:t>200-OK</w:t>
              </w:r>
            </w:ins>
          </w:p>
        </w:tc>
      </w:tr>
      <w:tr w:rsidR="00B42994" w14:paraId="479C0BE9" w14:textId="77777777" w:rsidTr="00FA78EB">
        <w:trPr>
          <w:trHeight w:val="600"/>
          <w:ins w:id="2932" w:author="David Recio" w:date="2022-06-24T17:21:00Z"/>
        </w:trPr>
        <w:tc>
          <w:tcPr>
            <w:tcW w:w="1186" w:type="dxa"/>
            <w:vMerge/>
            <w:shd w:val="clear" w:color="auto" w:fill="BDD6EE" w:themeFill="accent5" w:themeFillTint="66"/>
          </w:tcPr>
          <w:p w14:paraId="385CCF56" w14:textId="77777777" w:rsidR="00B42994" w:rsidRDefault="00B42994" w:rsidP="00FA78EB">
            <w:pPr>
              <w:rPr>
                <w:ins w:id="2933" w:author="David Recio" w:date="2022-06-24T17:21:00Z"/>
              </w:rPr>
            </w:pPr>
          </w:p>
        </w:tc>
        <w:tc>
          <w:tcPr>
            <w:tcW w:w="2064" w:type="dxa"/>
            <w:vMerge/>
          </w:tcPr>
          <w:p w14:paraId="5B8AE763" w14:textId="77777777" w:rsidR="00B42994" w:rsidRPr="00FA78EB" w:rsidRDefault="00B42994" w:rsidP="00FA78EB">
            <w:pPr>
              <w:rPr>
                <w:ins w:id="2934" w:author="David Recio" w:date="2022-06-24T17:21:00Z"/>
                <w:sz w:val="20"/>
                <w:szCs w:val="20"/>
              </w:rPr>
            </w:pPr>
          </w:p>
        </w:tc>
        <w:tc>
          <w:tcPr>
            <w:tcW w:w="3020" w:type="dxa"/>
            <w:vMerge/>
          </w:tcPr>
          <w:p w14:paraId="7ADBB64D" w14:textId="77777777" w:rsidR="00B42994" w:rsidRPr="00FA78EB" w:rsidRDefault="00B42994" w:rsidP="00FA78EB">
            <w:pPr>
              <w:rPr>
                <w:ins w:id="2935" w:author="David Recio" w:date="2022-06-24T17:21:00Z"/>
                <w:sz w:val="20"/>
                <w:szCs w:val="20"/>
              </w:rPr>
            </w:pPr>
          </w:p>
        </w:tc>
        <w:tc>
          <w:tcPr>
            <w:tcW w:w="1762" w:type="dxa"/>
            <w:vMerge/>
          </w:tcPr>
          <w:p w14:paraId="59ED930B" w14:textId="77777777" w:rsidR="00B42994" w:rsidRPr="00FA78EB" w:rsidRDefault="00B42994" w:rsidP="00FA78EB">
            <w:pPr>
              <w:rPr>
                <w:ins w:id="2936" w:author="David Recio" w:date="2022-06-24T17:21:00Z"/>
                <w:sz w:val="20"/>
                <w:szCs w:val="20"/>
              </w:rPr>
            </w:pPr>
          </w:p>
        </w:tc>
        <w:tc>
          <w:tcPr>
            <w:tcW w:w="2188" w:type="dxa"/>
          </w:tcPr>
          <w:p w14:paraId="0A2EFC91" w14:textId="77777777" w:rsidR="00B42994" w:rsidRPr="00FA78EB" w:rsidRDefault="00B42994" w:rsidP="00FA78EB">
            <w:pPr>
              <w:rPr>
                <w:ins w:id="2937" w:author="David Recio" w:date="2022-06-24T17:21:00Z"/>
                <w:sz w:val="20"/>
                <w:szCs w:val="20"/>
              </w:rPr>
            </w:pPr>
            <w:ins w:id="2938" w:author="David Recio" w:date="2022-06-24T17:21:00Z">
              <w:r w:rsidRPr="00FA78EB">
                <w:rPr>
                  <w:sz w:val="20"/>
                  <w:szCs w:val="20"/>
                </w:rPr>
                <w:t>500-Internal Server Error</w:t>
              </w:r>
            </w:ins>
          </w:p>
        </w:tc>
      </w:tr>
      <w:tr w:rsidR="00B42994" w14:paraId="61C70ABC" w14:textId="77777777" w:rsidTr="00FA78EB">
        <w:trPr>
          <w:trHeight w:val="316"/>
          <w:ins w:id="2939" w:author="David Recio" w:date="2022-06-24T17:21:00Z"/>
        </w:trPr>
        <w:tc>
          <w:tcPr>
            <w:tcW w:w="1186" w:type="dxa"/>
            <w:shd w:val="clear" w:color="auto" w:fill="BDD6EE" w:themeFill="accent5" w:themeFillTint="66"/>
          </w:tcPr>
          <w:p w14:paraId="4881BD30" w14:textId="77777777" w:rsidR="00B42994" w:rsidRDefault="00B42994" w:rsidP="00FA78EB">
            <w:pPr>
              <w:rPr>
                <w:ins w:id="2940" w:author="David Recio" w:date="2022-06-24T17:21:00Z"/>
              </w:rPr>
            </w:pPr>
            <w:ins w:id="2941" w:author="David Recio" w:date="2022-06-24T17:21:00Z">
              <w:r>
                <w:t>PUT</w:t>
              </w:r>
            </w:ins>
          </w:p>
        </w:tc>
        <w:tc>
          <w:tcPr>
            <w:tcW w:w="2064" w:type="dxa"/>
          </w:tcPr>
          <w:p w14:paraId="3443C895" w14:textId="77777777" w:rsidR="00B42994" w:rsidRPr="00FA78EB" w:rsidRDefault="00B42994" w:rsidP="00FA78EB">
            <w:pPr>
              <w:rPr>
                <w:ins w:id="2942" w:author="David Recio" w:date="2022-06-24T17:21:00Z"/>
                <w:sz w:val="20"/>
                <w:szCs w:val="20"/>
              </w:rPr>
            </w:pPr>
            <w:ins w:id="2943" w:author="David Recio" w:date="2022-06-24T17:21:00Z">
              <w:r w:rsidRPr="00FA78EB">
                <w:rPr>
                  <w:sz w:val="20"/>
                  <w:szCs w:val="20"/>
                </w:rPr>
                <w:t>/recomendaciones</w:t>
              </w:r>
            </w:ins>
          </w:p>
        </w:tc>
        <w:tc>
          <w:tcPr>
            <w:tcW w:w="3020" w:type="dxa"/>
          </w:tcPr>
          <w:p w14:paraId="2772D66B" w14:textId="77777777" w:rsidR="00B42994" w:rsidRPr="00FA78EB" w:rsidRDefault="00B42994" w:rsidP="00FA78EB">
            <w:pPr>
              <w:rPr>
                <w:ins w:id="2944" w:author="David Recio" w:date="2022-06-24T17:21:00Z"/>
                <w:sz w:val="20"/>
                <w:szCs w:val="20"/>
              </w:rPr>
            </w:pPr>
            <w:ins w:id="2945" w:author="David Recio" w:date="2022-06-24T17:21:00Z">
              <w:r w:rsidRPr="00FA78EB">
                <w:rPr>
                  <w:sz w:val="20"/>
                  <w:szCs w:val="20"/>
                </w:rPr>
                <w:t>-</w:t>
              </w:r>
            </w:ins>
          </w:p>
        </w:tc>
        <w:tc>
          <w:tcPr>
            <w:tcW w:w="1762" w:type="dxa"/>
          </w:tcPr>
          <w:p w14:paraId="7B989BFC" w14:textId="77777777" w:rsidR="00B42994" w:rsidRPr="00FA78EB" w:rsidRDefault="00B42994" w:rsidP="00FA78EB">
            <w:pPr>
              <w:rPr>
                <w:ins w:id="2946" w:author="David Recio" w:date="2022-06-24T17:21:00Z"/>
                <w:sz w:val="20"/>
                <w:szCs w:val="20"/>
              </w:rPr>
            </w:pPr>
            <w:ins w:id="2947" w:author="David Recio" w:date="2022-06-24T17:21:00Z">
              <w:r w:rsidRPr="00FA78EB">
                <w:rPr>
                  <w:sz w:val="20"/>
                  <w:szCs w:val="20"/>
                </w:rPr>
                <w:t>-</w:t>
              </w:r>
            </w:ins>
          </w:p>
        </w:tc>
        <w:tc>
          <w:tcPr>
            <w:tcW w:w="2188" w:type="dxa"/>
          </w:tcPr>
          <w:p w14:paraId="28A51FF0" w14:textId="77777777" w:rsidR="00B42994" w:rsidRPr="00FA78EB" w:rsidRDefault="00B42994" w:rsidP="00FA78EB">
            <w:pPr>
              <w:rPr>
                <w:ins w:id="2948" w:author="David Recio" w:date="2022-06-24T17:21:00Z"/>
                <w:sz w:val="20"/>
                <w:szCs w:val="20"/>
              </w:rPr>
            </w:pPr>
            <w:ins w:id="2949" w:author="David Recio" w:date="2022-06-24T17:21:00Z">
              <w:r w:rsidRPr="00FA78EB">
                <w:rPr>
                  <w:sz w:val="20"/>
                  <w:szCs w:val="20"/>
                </w:rPr>
                <w:t>404-Not Found</w:t>
              </w:r>
            </w:ins>
          </w:p>
        </w:tc>
      </w:tr>
      <w:tr w:rsidR="00B42994" w14:paraId="561F99C7" w14:textId="77777777" w:rsidTr="00FA78EB">
        <w:trPr>
          <w:trHeight w:val="243"/>
          <w:ins w:id="2950" w:author="David Recio" w:date="2022-06-24T17:21:00Z"/>
        </w:trPr>
        <w:tc>
          <w:tcPr>
            <w:tcW w:w="1186" w:type="dxa"/>
            <w:vMerge w:val="restart"/>
            <w:shd w:val="clear" w:color="auto" w:fill="BDD6EE" w:themeFill="accent5" w:themeFillTint="66"/>
          </w:tcPr>
          <w:p w14:paraId="2BF3B241" w14:textId="77777777" w:rsidR="00B42994" w:rsidRDefault="00B42994" w:rsidP="00FA78EB">
            <w:pPr>
              <w:rPr>
                <w:ins w:id="2951" w:author="David Recio" w:date="2022-06-24T17:21:00Z"/>
              </w:rPr>
            </w:pPr>
            <w:ins w:id="2952" w:author="David Recio" w:date="2022-06-24T17:21:00Z">
              <w:r>
                <w:t>DELETE</w:t>
              </w:r>
            </w:ins>
          </w:p>
        </w:tc>
        <w:tc>
          <w:tcPr>
            <w:tcW w:w="2064" w:type="dxa"/>
            <w:vMerge w:val="restart"/>
          </w:tcPr>
          <w:p w14:paraId="3F0A26EE" w14:textId="77777777" w:rsidR="00B42994" w:rsidRPr="00FA78EB" w:rsidRDefault="00B42994" w:rsidP="00FA78EB">
            <w:pPr>
              <w:rPr>
                <w:ins w:id="2953" w:author="David Recio" w:date="2022-06-24T17:21:00Z"/>
                <w:sz w:val="20"/>
                <w:szCs w:val="20"/>
              </w:rPr>
            </w:pPr>
            <w:ins w:id="2954" w:author="David Recio" w:date="2022-06-24T17:21:00Z">
              <w:r w:rsidRPr="00FA78EB">
                <w:rPr>
                  <w:sz w:val="20"/>
                  <w:szCs w:val="20"/>
                </w:rPr>
                <w:t>/recomendaciones</w:t>
              </w:r>
            </w:ins>
          </w:p>
        </w:tc>
        <w:tc>
          <w:tcPr>
            <w:tcW w:w="3020" w:type="dxa"/>
            <w:vMerge w:val="restart"/>
          </w:tcPr>
          <w:p w14:paraId="03843E99" w14:textId="77777777" w:rsidR="00B42994" w:rsidRPr="00FA78EB" w:rsidRDefault="00B42994" w:rsidP="00FA78EB">
            <w:pPr>
              <w:rPr>
                <w:ins w:id="2955" w:author="David Recio" w:date="2022-06-24T17:21:00Z"/>
                <w:sz w:val="20"/>
                <w:szCs w:val="20"/>
              </w:rPr>
            </w:pPr>
            <w:ins w:id="2956" w:author="David Recio" w:date="2022-06-24T17:21:00Z">
              <w:r w:rsidRPr="00FA78EB">
                <w:rPr>
                  <w:sz w:val="20"/>
                  <w:szCs w:val="20"/>
                </w:rPr>
                <w:t>Borra todas las recomendaciones de todos</w:t>
              </w:r>
            </w:ins>
          </w:p>
        </w:tc>
        <w:tc>
          <w:tcPr>
            <w:tcW w:w="1762" w:type="dxa"/>
            <w:vMerge w:val="restart"/>
          </w:tcPr>
          <w:p w14:paraId="036227A9" w14:textId="77777777" w:rsidR="00B42994" w:rsidRPr="00FA78EB" w:rsidRDefault="00B42994" w:rsidP="00FA78EB">
            <w:pPr>
              <w:rPr>
                <w:ins w:id="2957" w:author="David Recio" w:date="2022-06-24T17:21:00Z"/>
                <w:sz w:val="20"/>
                <w:szCs w:val="20"/>
              </w:rPr>
            </w:pPr>
            <w:ins w:id="2958" w:author="David Recio" w:date="2022-06-24T17:21:00Z">
              <w:r w:rsidRPr="00FA78EB">
                <w:rPr>
                  <w:sz w:val="20"/>
                  <w:szCs w:val="20"/>
                </w:rPr>
                <w:t>-</w:t>
              </w:r>
            </w:ins>
          </w:p>
        </w:tc>
        <w:tc>
          <w:tcPr>
            <w:tcW w:w="2188" w:type="dxa"/>
          </w:tcPr>
          <w:p w14:paraId="67983B16" w14:textId="77777777" w:rsidR="00B42994" w:rsidRPr="00FA78EB" w:rsidRDefault="00B42994" w:rsidP="00FA78EB">
            <w:pPr>
              <w:rPr>
                <w:ins w:id="2959" w:author="David Recio" w:date="2022-06-24T17:21:00Z"/>
                <w:sz w:val="20"/>
                <w:szCs w:val="20"/>
              </w:rPr>
            </w:pPr>
            <w:ins w:id="2960" w:author="David Recio" w:date="2022-06-24T17:21:00Z">
              <w:r w:rsidRPr="00FA78EB">
                <w:rPr>
                  <w:sz w:val="20"/>
                  <w:szCs w:val="20"/>
                </w:rPr>
                <w:t>200-OK</w:t>
              </w:r>
            </w:ins>
          </w:p>
        </w:tc>
      </w:tr>
      <w:tr w:rsidR="00B42994" w14:paraId="07D82B3F" w14:textId="77777777" w:rsidTr="00FA78EB">
        <w:trPr>
          <w:trHeight w:val="438"/>
          <w:ins w:id="2961" w:author="David Recio" w:date="2022-06-24T17:21:00Z"/>
        </w:trPr>
        <w:tc>
          <w:tcPr>
            <w:tcW w:w="1186" w:type="dxa"/>
            <w:vMerge/>
            <w:shd w:val="clear" w:color="auto" w:fill="BDD6EE" w:themeFill="accent5" w:themeFillTint="66"/>
          </w:tcPr>
          <w:p w14:paraId="155B3885" w14:textId="77777777" w:rsidR="00B42994" w:rsidRDefault="00B42994" w:rsidP="00FA78EB">
            <w:pPr>
              <w:rPr>
                <w:ins w:id="2962" w:author="David Recio" w:date="2022-06-24T17:21:00Z"/>
              </w:rPr>
            </w:pPr>
          </w:p>
        </w:tc>
        <w:tc>
          <w:tcPr>
            <w:tcW w:w="2064" w:type="dxa"/>
            <w:vMerge/>
          </w:tcPr>
          <w:p w14:paraId="6793F5E5" w14:textId="77777777" w:rsidR="00B42994" w:rsidRPr="00FA78EB" w:rsidRDefault="00B42994" w:rsidP="00FA78EB">
            <w:pPr>
              <w:rPr>
                <w:ins w:id="2963" w:author="David Recio" w:date="2022-06-24T17:21:00Z"/>
                <w:sz w:val="20"/>
                <w:szCs w:val="20"/>
              </w:rPr>
            </w:pPr>
          </w:p>
        </w:tc>
        <w:tc>
          <w:tcPr>
            <w:tcW w:w="3020" w:type="dxa"/>
            <w:vMerge/>
          </w:tcPr>
          <w:p w14:paraId="324D3925" w14:textId="77777777" w:rsidR="00B42994" w:rsidRPr="00FA78EB" w:rsidRDefault="00B42994" w:rsidP="00FA78EB">
            <w:pPr>
              <w:rPr>
                <w:ins w:id="2964" w:author="David Recio" w:date="2022-06-24T17:21:00Z"/>
                <w:sz w:val="20"/>
                <w:szCs w:val="20"/>
              </w:rPr>
            </w:pPr>
          </w:p>
        </w:tc>
        <w:tc>
          <w:tcPr>
            <w:tcW w:w="1762" w:type="dxa"/>
            <w:vMerge/>
          </w:tcPr>
          <w:p w14:paraId="579609F2" w14:textId="77777777" w:rsidR="00B42994" w:rsidRPr="00FA78EB" w:rsidRDefault="00B42994" w:rsidP="00FA78EB">
            <w:pPr>
              <w:rPr>
                <w:ins w:id="2965" w:author="David Recio" w:date="2022-06-24T17:21:00Z"/>
                <w:sz w:val="20"/>
                <w:szCs w:val="20"/>
              </w:rPr>
            </w:pPr>
          </w:p>
        </w:tc>
        <w:tc>
          <w:tcPr>
            <w:tcW w:w="2188" w:type="dxa"/>
          </w:tcPr>
          <w:p w14:paraId="32086A06" w14:textId="77777777" w:rsidR="00B42994" w:rsidRPr="00FA78EB" w:rsidRDefault="00B42994" w:rsidP="00FA78EB">
            <w:pPr>
              <w:rPr>
                <w:ins w:id="2966" w:author="David Recio" w:date="2022-06-24T17:21:00Z"/>
                <w:sz w:val="20"/>
                <w:szCs w:val="20"/>
              </w:rPr>
            </w:pPr>
            <w:ins w:id="2967" w:author="David Recio" w:date="2022-06-24T17:21:00Z">
              <w:r w:rsidRPr="00FA78EB">
                <w:rPr>
                  <w:sz w:val="20"/>
                  <w:szCs w:val="20"/>
                </w:rPr>
                <w:t>500-Internal Server Error</w:t>
              </w:r>
            </w:ins>
          </w:p>
        </w:tc>
      </w:tr>
      <w:tr w:rsidR="00B42994" w14:paraId="458A5BC7" w14:textId="77777777" w:rsidTr="00FA78EB">
        <w:trPr>
          <w:trHeight w:val="293"/>
          <w:ins w:id="2968" w:author="David Recio" w:date="2022-06-24T17:21:00Z"/>
        </w:trPr>
        <w:tc>
          <w:tcPr>
            <w:tcW w:w="1186" w:type="dxa"/>
            <w:shd w:val="clear" w:color="auto" w:fill="BDD6EE" w:themeFill="accent5" w:themeFillTint="66"/>
          </w:tcPr>
          <w:p w14:paraId="0AFFB2CF" w14:textId="77777777" w:rsidR="00B42994" w:rsidRDefault="00B42994" w:rsidP="00FA78EB">
            <w:pPr>
              <w:rPr>
                <w:ins w:id="2969" w:author="David Recio" w:date="2022-06-24T17:21:00Z"/>
              </w:rPr>
            </w:pPr>
            <w:ins w:id="2970" w:author="David Recio" w:date="2022-06-24T17:21:00Z">
              <w:r>
                <w:t>PATCH</w:t>
              </w:r>
            </w:ins>
          </w:p>
        </w:tc>
        <w:tc>
          <w:tcPr>
            <w:tcW w:w="2064" w:type="dxa"/>
          </w:tcPr>
          <w:p w14:paraId="0E7B550B" w14:textId="77777777" w:rsidR="00B42994" w:rsidRPr="00FA78EB" w:rsidRDefault="00B42994" w:rsidP="00FA78EB">
            <w:pPr>
              <w:ind w:left="708" w:hanging="708"/>
              <w:rPr>
                <w:ins w:id="2971" w:author="David Recio" w:date="2022-06-24T17:21:00Z"/>
                <w:sz w:val="20"/>
                <w:szCs w:val="20"/>
              </w:rPr>
            </w:pPr>
            <w:ins w:id="2972" w:author="David Recio" w:date="2022-06-24T17:21:00Z">
              <w:r w:rsidRPr="00FA78EB">
                <w:rPr>
                  <w:sz w:val="20"/>
                  <w:szCs w:val="20"/>
                </w:rPr>
                <w:t>/recomendaciones</w:t>
              </w:r>
            </w:ins>
          </w:p>
        </w:tc>
        <w:tc>
          <w:tcPr>
            <w:tcW w:w="3020" w:type="dxa"/>
          </w:tcPr>
          <w:p w14:paraId="2C7A300F" w14:textId="77777777" w:rsidR="00B42994" w:rsidRPr="00FA78EB" w:rsidRDefault="00B42994" w:rsidP="00FA78EB">
            <w:pPr>
              <w:rPr>
                <w:ins w:id="2973" w:author="David Recio" w:date="2022-06-24T17:21:00Z"/>
                <w:sz w:val="20"/>
                <w:szCs w:val="20"/>
              </w:rPr>
            </w:pPr>
            <w:ins w:id="2974" w:author="David Recio" w:date="2022-06-24T17:21:00Z">
              <w:r w:rsidRPr="00FA78EB">
                <w:rPr>
                  <w:sz w:val="20"/>
                  <w:szCs w:val="20"/>
                </w:rPr>
                <w:t>-</w:t>
              </w:r>
            </w:ins>
          </w:p>
        </w:tc>
        <w:tc>
          <w:tcPr>
            <w:tcW w:w="1762" w:type="dxa"/>
          </w:tcPr>
          <w:p w14:paraId="6692779A" w14:textId="77777777" w:rsidR="00B42994" w:rsidRPr="00FA78EB" w:rsidRDefault="00B42994" w:rsidP="00FA78EB">
            <w:pPr>
              <w:rPr>
                <w:ins w:id="2975" w:author="David Recio" w:date="2022-06-24T17:21:00Z"/>
                <w:sz w:val="20"/>
                <w:szCs w:val="20"/>
              </w:rPr>
            </w:pPr>
            <w:ins w:id="2976" w:author="David Recio" w:date="2022-06-24T17:21:00Z">
              <w:r w:rsidRPr="00FA78EB">
                <w:rPr>
                  <w:sz w:val="20"/>
                  <w:szCs w:val="20"/>
                </w:rPr>
                <w:t>-</w:t>
              </w:r>
            </w:ins>
          </w:p>
        </w:tc>
        <w:tc>
          <w:tcPr>
            <w:tcW w:w="2188" w:type="dxa"/>
          </w:tcPr>
          <w:p w14:paraId="1C034C14" w14:textId="77777777" w:rsidR="00B42994" w:rsidRPr="00FA78EB" w:rsidRDefault="00B42994" w:rsidP="00FA78EB">
            <w:pPr>
              <w:rPr>
                <w:ins w:id="2977" w:author="David Recio" w:date="2022-06-24T17:21:00Z"/>
                <w:sz w:val="20"/>
                <w:szCs w:val="20"/>
              </w:rPr>
            </w:pPr>
            <w:ins w:id="2978" w:author="David Recio" w:date="2022-06-24T17:21:00Z">
              <w:r w:rsidRPr="00FA78EB">
                <w:rPr>
                  <w:sz w:val="20"/>
                  <w:szCs w:val="20"/>
                </w:rPr>
                <w:t>404-Not Found</w:t>
              </w:r>
            </w:ins>
          </w:p>
        </w:tc>
      </w:tr>
    </w:tbl>
    <w:p w14:paraId="67EFCA31" w14:textId="77777777" w:rsidR="00B42994" w:rsidRDefault="00B42994" w:rsidP="00B42994">
      <w:pPr>
        <w:ind w:left="2832" w:firstLine="708"/>
        <w:rPr>
          <w:ins w:id="2979" w:author="David Recio" w:date="2022-06-24T17:21:00Z"/>
        </w:rPr>
      </w:pPr>
    </w:p>
    <w:p w14:paraId="752C9F07" w14:textId="77777777" w:rsidR="00B42994" w:rsidRDefault="00B42994" w:rsidP="00B42994">
      <w:pPr>
        <w:ind w:left="2832" w:firstLine="708"/>
        <w:rPr>
          <w:ins w:id="2980" w:author="David Recio" w:date="2022-06-24T17:21:00Z"/>
        </w:rPr>
      </w:pPr>
    </w:p>
    <w:p w14:paraId="4BDDB898" w14:textId="77777777" w:rsidR="00B42994" w:rsidRDefault="00B42994" w:rsidP="00B42994">
      <w:pPr>
        <w:ind w:left="2832" w:firstLine="708"/>
        <w:rPr>
          <w:ins w:id="2981" w:author="David Recio" w:date="2022-06-24T17:21:00Z"/>
        </w:rPr>
      </w:pPr>
    </w:p>
    <w:p w14:paraId="13FF6C2C" w14:textId="77777777" w:rsidR="00B42994" w:rsidRDefault="00B42994" w:rsidP="00B42994">
      <w:pPr>
        <w:ind w:left="2832" w:firstLine="708"/>
        <w:rPr>
          <w:ins w:id="2982" w:author="David Recio" w:date="2022-06-24T17:21:00Z"/>
        </w:rPr>
      </w:pPr>
    </w:p>
    <w:p w14:paraId="48E59C5D" w14:textId="77777777" w:rsidR="00B42994" w:rsidRDefault="00B42994" w:rsidP="00B42994">
      <w:pPr>
        <w:ind w:left="2832" w:firstLine="708"/>
        <w:rPr>
          <w:ins w:id="2983" w:author="David Recio" w:date="2022-06-24T17:21:00Z"/>
        </w:rPr>
      </w:pPr>
    </w:p>
    <w:p w14:paraId="2BAC8775" w14:textId="77777777" w:rsidR="00B42994" w:rsidRDefault="00B42994" w:rsidP="00B42994">
      <w:pPr>
        <w:ind w:left="2832" w:firstLine="708"/>
        <w:rPr>
          <w:ins w:id="2984" w:author="David Recio" w:date="2022-06-24T17:21:00Z"/>
        </w:rPr>
      </w:pPr>
    </w:p>
    <w:p w14:paraId="14D56E05" w14:textId="77777777" w:rsidR="00B42994" w:rsidRDefault="00B42994" w:rsidP="00B42994">
      <w:pPr>
        <w:ind w:left="2832" w:firstLine="708"/>
        <w:rPr>
          <w:ins w:id="2985" w:author="David Recio" w:date="2022-06-24T17:21:00Z"/>
        </w:rPr>
      </w:pPr>
    </w:p>
    <w:p w14:paraId="5AEA797A" w14:textId="77777777" w:rsidR="00B42994" w:rsidRDefault="00B42994" w:rsidP="00B42994">
      <w:pPr>
        <w:ind w:left="2832" w:firstLine="708"/>
        <w:rPr>
          <w:ins w:id="2986" w:author="David Recio" w:date="2022-06-24T17:21:00Z"/>
        </w:rPr>
      </w:pPr>
    </w:p>
    <w:p w14:paraId="704317FB" w14:textId="77777777" w:rsidR="00B42994" w:rsidRDefault="00B42994" w:rsidP="00B42994">
      <w:pPr>
        <w:ind w:left="2832" w:firstLine="708"/>
        <w:rPr>
          <w:ins w:id="2987" w:author="David Recio" w:date="2022-06-24T17:21:00Z"/>
        </w:rPr>
      </w:pPr>
      <w:ins w:id="2988" w:author="David Recio" w:date="2022-06-24T17:21:00Z">
        <w:r>
          <w:t xml:space="preserve">Recurso </w:t>
        </w:r>
        <w:r w:rsidRPr="00C03D85">
          <w:t>/formularios</w:t>
        </w:r>
      </w:ins>
    </w:p>
    <w:tbl>
      <w:tblPr>
        <w:tblStyle w:val="Tablaconcuadrcula"/>
        <w:tblW w:w="10481" w:type="dxa"/>
        <w:tblInd w:w="-997" w:type="dxa"/>
        <w:tblLook w:val="04A0" w:firstRow="1" w:lastRow="0" w:firstColumn="1" w:lastColumn="0" w:noHBand="0" w:noVBand="1"/>
      </w:tblPr>
      <w:tblGrid>
        <w:gridCol w:w="1157"/>
        <w:gridCol w:w="1701"/>
        <w:gridCol w:w="2935"/>
        <w:gridCol w:w="1780"/>
        <w:gridCol w:w="2908"/>
      </w:tblGrid>
      <w:tr w:rsidR="00B42994" w14:paraId="2A03B452" w14:textId="77777777" w:rsidTr="00FA78EB">
        <w:trPr>
          <w:trHeight w:val="257"/>
          <w:ins w:id="2989" w:author="David Recio" w:date="2022-06-24T17:21:00Z"/>
        </w:trPr>
        <w:tc>
          <w:tcPr>
            <w:tcW w:w="1157" w:type="dxa"/>
            <w:shd w:val="clear" w:color="auto" w:fill="D0CECE" w:themeFill="background2" w:themeFillShade="E6"/>
          </w:tcPr>
          <w:p w14:paraId="58FBF025" w14:textId="77777777" w:rsidR="00B42994" w:rsidRDefault="00B42994" w:rsidP="00FA78EB">
            <w:pPr>
              <w:rPr>
                <w:ins w:id="2990" w:author="David Recio" w:date="2022-06-24T17:21:00Z"/>
              </w:rPr>
            </w:pPr>
            <w:ins w:id="2991" w:author="David Recio" w:date="2022-06-24T17:21:00Z">
              <w:r>
                <w:t>Método</w:t>
              </w:r>
            </w:ins>
          </w:p>
        </w:tc>
        <w:tc>
          <w:tcPr>
            <w:tcW w:w="1701" w:type="dxa"/>
            <w:shd w:val="clear" w:color="auto" w:fill="D0CECE" w:themeFill="background2" w:themeFillShade="E6"/>
          </w:tcPr>
          <w:p w14:paraId="54388DF0" w14:textId="77777777" w:rsidR="00B42994" w:rsidRDefault="00B42994" w:rsidP="00FA78EB">
            <w:pPr>
              <w:rPr>
                <w:ins w:id="2992" w:author="David Recio" w:date="2022-06-24T17:21:00Z"/>
              </w:rPr>
            </w:pPr>
            <w:ins w:id="2993" w:author="David Recio" w:date="2022-06-24T17:21:00Z">
              <w:r>
                <w:t>URI</w:t>
              </w:r>
            </w:ins>
          </w:p>
        </w:tc>
        <w:tc>
          <w:tcPr>
            <w:tcW w:w="2935" w:type="dxa"/>
            <w:shd w:val="clear" w:color="auto" w:fill="D0CECE" w:themeFill="background2" w:themeFillShade="E6"/>
          </w:tcPr>
          <w:p w14:paraId="18AA0981" w14:textId="77777777" w:rsidR="00B42994" w:rsidRDefault="00B42994" w:rsidP="00FA78EB">
            <w:pPr>
              <w:rPr>
                <w:ins w:id="2994" w:author="David Recio" w:date="2022-06-24T17:21:00Z"/>
              </w:rPr>
            </w:pPr>
            <w:ins w:id="2995" w:author="David Recio" w:date="2022-06-24T17:21:00Z">
              <w:r>
                <w:t>Utilidad</w:t>
              </w:r>
            </w:ins>
          </w:p>
        </w:tc>
        <w:tc>
          <w:tcPr>
            <w:tcW w:w="1780" w:type="dxa"/>
            <w:shd w:val="clear" w:color="auto" w:fill="D0CECE" w:themeFill="background2" w:themeFillShade="E6"/>
          </w:tcPr>
          <w:p w14:paraId="4E3B611F" w14:textId="77777777" w:rsidR="00B42994" w:rsidRDefault="00B42994" w:rsidP="00FA78EB">
            <w:pPr>
              <w:rPr>
                <w:ins w:id="2996" w:author="David Recio" w:date="2022-06-24T17:21:00Z"/>
              </w:rPr>
            </w:pPr>
            <w:ins w:id="2997" w:author="David Recio" w:date="2022-06-24T17:21:00Z">
              <w:r>
                <w:t>Representación</w:t>
              </w:r>
            </w:ins>
          </w:p>
        </w:tc>
        <w:tc>
          <w:tcPr>
            <w:tcW w:w="2908" w:type="dxa"/>
            <w:shd w:val="clear" w:color="auto" w:fill="D0CECE" w:themeFill="background2" w:themeFillShade="E6"/>
          </w:tcPr>
          <w:p w14:paraId="5709B222" w14:textId="77777777" w:rsidR="00B42994" w:rsidRDefault="00B42994" w:rsidP="00FA78EB">
            <w:pPr>
              <w:rPr>
                <w:ins w:id="2998" w:author="David Recio" w:date="2022-06-24T17:21:00Z"/>
              </w:rPr>
            </w:pPr>
            <w:ins w:id="2999" w:author="David Recio" w:date="2022-06-24T17:21:00Z">
              <w:r>
                <w:t>Código Respuesta</w:t>
              </w:r>
            </w:ins>
          </w:p>
        </w:tc>
      </w:tr>
      <w:tr w:rsidR="00B42994" w14:paraId="39F01B0B" w14:textId="77777777" w:rsidTr="00FA78EB">
        <w:trPr>
          <w:trHeight w:val="66"/>
          <w:ins w:id="3000" w:author="David Recio" w:date="2022-06-24T17:21:00Z"/>
        </w:trPr>
        <w:tc>
          <w:tcPr>
            <w:tcW w:w="1157" w:type="dxa"/>
            <w:shd w:val="clear" w:color="auto" w:fill="BDD6EE" w:themeFill="accent5" w:themeFillTint="66"/>
          </w:tcPr>
          <w:p w14:paraId="6B296BD4" w14:textId="77777777" w:rsidR="00B42994" w:rsidRDefault="00B42994" w:rsidP="00FA78EB">
            <w:pPr>
              <w:rPr>
                <w:ins w:id="3001" w:author="David Recio" w:date="2022-06-24T17:21:00Z"/>
              </w:rPr>
            </w:pPr>
            <w:ins w:id="3002" w:author="David Recio" w:date="2022-06-24T17:21:00Z">
              <w:r>
                <w:t>POST</w:t>
              </w:r>
            </w:ins>
          </w:p>
        </w:tc>
        <w:tc>
          <w:tcPr>
            <w:tcW w:w="1701" w:type="dxa"/>
          </w:tcPr>
          <w:p w14:paraId="2F1A8D24" w14:textId="77777777" w:rsidR="00B42994" w:rsidRPr="00FA78EB" w:rsidRDefault="00B42994" w:rsidP="00FA78EB">
            <w:pPr>
              <w:rPr>
                <w:ins w:id="3003" w:author="David Recio" w:date="2022-06-24T17:21:00Z"/>
                <w:sz w:val="20"/>
                <w:szCs w:val="20"/>
              </w:rPr>
            </w:pPr>
            <w:ins w:id="3004" w:author="David Recio" w:date="2022-06-24T17:21:00Z">
              <w:r w:rsidRPr="00FA78EB">
                <w:rPr>
                  <w:sz w:val="20"/>
                  <w:szCs w:val="20"/>
                </w:rPr>
                <w:t>/formularios</w:t>
              </w:r>
            </w:ins>
          </w:p>
        </w:tc>
        <w:tc>
          <w:tcPr>
            <w:tcW w:w="2935" w:type="dxa"/>
          </w:tcPr>
          <w:p w14:paraId="28A571ED" w14:textId="77777777" w:rsidR="00B42994" w:rsidRPr="00FA78EB" w:rsidRDefault="00B42994" w:rsidP="00FA78EB">
            <w:pPr>
              <w:rPr>
                <w:ins w:id="3005" w:author="David Recio" w:date="2022-06-24T17:21:00Z"/>
                <w:sz w:val="20"/>
                <w:szCs w:val="20"/>
              </w:rPr>
            </w:pPr>
            <w:ins w:id="3006" w:author="David Recio" w:date="2022-06-24T17:21:00Z">
              <w:r w:rsidRPr="00FA78EB">
                <w:rPr>
                  <w:sz w:val="20"/>
                  <w:szCs w:val="20"/>
                </w:rPr>
                <w:t>-</w:t>
              </w:r>
            </w:ins>
          </w:p>
        </w:tc>
        <w:tc>
          <w:tcPr>
            <w:tcW w:w="1780" w:type="dxa"/>
          </w:tcPr>
          <w:p w14:paraId="6E104E63" w14:textId="77777777" w:rsidR="00B42994" w:rsidRPr="00FA78EB" w:rsidRDefault="00B42994" w:rsidP="00FA78EB">
            <w:pPr>
              <w:rPr>
                <w:ins w:id="3007" w:author="David Recio" w:date="2022-06-24T17:21:00Z"/>
                <w:sz w:val="20"/>
                <w:szCs w:val="20"/>
              </w:rPr>
            </w:pPr>
            <w:ins w:id="3008" w:author="David Recio" w:date="2022-06-24T17:21:00Z">
              <w:r w:rsidRPr="00FA78EB">
                <w:rPr>
                  <w:sz w:val="20"/>
                  <w:szCs w:val="20"/>
                </w:rPr>
                <w:t>-</w:t>
              </w:r>
            </w:ins>
          </w:p>
        </w:tc>
        <w:tc>
          <w:tcPr>
            <w:tcW w:w="2908" w:type="dxa"/>
          </w:tcPr>
          <w:p w14:paraId="029C1C23" w14:textId="77777777" w:rsidR="00B42994" w:rsidRPr="00FA78EB" w:rsidRDefault="00B42994" w:rsidP="00FA78EB">
            <w:pPr>
              <w:rPr>
                <w:ins w:id="3009" w:author="David Recio" w:date="2022-06-24T17:21:00Z"/>
                <w:sz w:val="20"/>
                <w:szCs w:val="20"/>
              </w:rPr>
            </w:pPr>
            <w:ins w:id="3010" w:author="David Recio" w:date="2022-06-24T17:21:00Z">
              <w:r w:rsidRPr="00FA78EB">
                <w:rPr>
                  <w:sz w:val="20"/>
                  <w:szCs w:val="20"/>
                </w:rPr>
                <w:t>404-Not Found</w:t>
              </w:r>
            </w:ins>
          </w:p>
        </w:tc>
      </w:tr>
      <w:tr w:rsidR="00B42994" w14:paraId="5803F4B7" w14:textId="77777777" w:rsidTr="00FA78EB">
        <w:trPr>
          <w:trHeight w:val="234"/>
          <w:ins w:id="3011" w:author="David Recio" w:date="2022-06-24T17:21:00Z"/>
        </w:trPr>
        <w:tc>
          <w:tcPr>
            <w:tcW w:w="1157" w:type="dxa"/>
            <w:shd w:val="clear" w:color="auto" w:fill="BDD6EE" w:themeFill="accent5" w:themeFillTint="66"/>
          </w:tcPr>
          <w:p w14:paraId="4B4A54E8" w14:textId="77777777" w:rsidR="00B42994" w:rsidRDefault="00B42994" w:rsidP="00FA78EB">
            <w:pPr>
              <w:rPr>
                <w:ins w:id="3012" w:author="David Recio" w:date="2022-06-24T17:21:00Z"/>
              </w:rPr>
            </w:pPr>
            <w:ins w:id="3013" w:author="David Recio" w:date="2022-06-24T17:21:00Z">
              <w:r>
                <w:lastRenderedPageBreak/>
                <w:t>GET</w:t>
              </w:r>
            </w:ins>
          </w:p>
        </w:tc>
        <w:tc>
          <w:tcPr>
            <w:tcW w:w="1701" w:type="dxa"/>
          </w:tcPr>
          <w:p w14:paraId="7DA825F0" w14:textId="77777777" w:rsidR="00B42994" w:rsidRPr="00FA78EB" w:rsidRDefault="00B42994" w:rsidP="00FA78EB">
            <w:pPr>
              <w:rPr>
                <w:ins w:id="3014" w:author="David Recio" w:date="2022-06-24T17:21:00Z"/>
                <w:sz w:val="20"/>
                <w:szCs w:val="20"/>
              </w:rPr>
            </w:pPr>
            <w:ins w:id="3015" w:author="David Recio" w:date="2022-06-24T17:21:00Z">
              <w:r w:rsidRPr="00FA78EB">
                <w:rPr>
                  <w:sz w:val="20"/>
                  <w:szCs w:val="20"/>
                </w:rPr>
                <w:t>/formularios</w:t>
              </w:r>
            </w:ins>
          </w:p>
        </w:tc>
        <w:tc>
          <w:tcPr>
            <w:tcW w:w="2935" w:type="dxa"/>
          </w:tcPr>
          <w:p w14:paraId="36C46A57" w14:textId="77777777" w:rsidR="00B42994" w:rsidRPr="00FA78EB" w:rsidRDefault="00B42994" w:rsidP="00FA78EB">
            <w:pPr>
              <w:rPr>
                <w:ins w:id="3016" w:author="David Recio" w:date="2022-06-24T17:21:00Z"/>
                <w:sz w:val="20"/>
                <w:szCs w:val="20"/>
              </w:rPr>
            </w:pPr>
            <w:ins w:id="3017" w:author="David Recio" w:date="2022-06-24T17:21:00Z">
              <w:r w:rsidRPr="00FA78EB">
                <w:rPr>
                  <w:sz w:val="20"/>
                  <w:szCs w:val="20"/>
                </w:rPr>
                <w:t>-</w:t>
              </w:r>
            </w:ins>
          </w:p>
        </w:tc>
        <w:tc>
          <w:tcPr>
            <w:tcW w:w="1780" w:type="dxa"/>
          </w:tcPr>
          <w:p w14:paraId="283052B7" w14:textId="77777777" w:rsidR="00B42994" w:rsidRPr="00FA78EB" w:rsidRDefault="00B42994" w:rsidP="00FA78EB">
            <w:pPr>
              <w:rPr>
                <w:ins w:id="3018" w:author="David Recio" w:date="2022-06-24T17:21:00Z"/>
                <w:sz w:val="20"/>
                <w:szCs w:val="20"/>
              </w:rPr>
            </w:pPr>
            <w:ins w:id="3019" w:author="David Recio" w:date="2022-06-24T17:21:00Z">
              <w:r w:rsidRPr="00FA78EB">
                <w:rPr>
                  <w:sz w:val="20"/>
                  <w:szCs w:val="20"/>
                </w:rPr>
                <w:t>-</w:t>
              </w:r>
            </w:ins>
          </w:p>
        </w:tc>
        <w:tc>
          <w:tcPr>
            <w:tcW w:w="2908" w:type="dxa"/>
          </w:tcPr>
          <w:p w14:paraId="60E1F86A" w14:textId="77777777" w:rsidR="00B42994" w:rsidRPr="00FA78EB" w:rsidRDefault="00B42994" w:rsidP="00FA78EB">
            <w:pPr>
              <w:rPr>
                <w:ins w:id="3020" w:author="David Recio" w:date="2022-06-24T17:21:00Z"/>
                <w:sz w:val="20"/>
                <w:szCs w:val="20"/>
              </w:rPr>
            </w:pPr>
            <w:ins w:id="3021" w:author="David Recio" w:date="2022-06-24T17:21:00Z">
              <w:r w:rsidRPr="00FA78EB">
                <w:rPr>
                  <w:sz w:val="20"/>
                  <w:szCs w:val="20"/>
                </w:rPr>
                <w:t>404-Not Found</w:t>
              </w:r>
            </w:ins>
          </w:p>
        </w:tc>
      </w:tr>
      <w:tr w:rsidR="00B42994" w14:paraId="51FC57A9" w14:textId="77777777" w:rsidTr="00FA78EB">
        <w:trPr>
          <w:trHeight w:val="66"/>
          <w:ins w:id="3022" w:author="David Recio" w:date="2022-06-24T17:21:00Z"/>
        </w:trPr>
        <w:tc>
          <w:tcPr>
            <w:tcW w:w="1157" w:type="dxa"/>
            <w:shd w:val="clear" w:color="auto" w:fill="BDD6EE" w:themeFill="accent5" w:themeFillTint="66"/>
          </w:tcPr>
          <w:p w14:paraId="2ACFF423" w14:textId="77777777" w:rsidR="00B42994" w:rsidRDefault="00B42994" w:rsidP="00FA78EB">
            <w:pPr>
              <w:rPr>
                <w:ins w:id="3023" w:author="David Recio" w:date="2022-06-24T17:21:00Z"/>
              </w:rPr>
            </w:pPr>
            <w:ins w:id="3024" w:author="David Recio" w:date="2022-06-24T17:21:00Z">
              <w:r>
                <w:t>PUT</w:t>
              </w:r>
            </w:ins>
          </w:p>
        </w:tc>
        <w:tc>
          <w:tcPr>
            <w:tcW w:w="1701" w:type="dxa"/>
          </w:tcPr>
          <w:p w14:paraId="06D5AC86" w14:textId="77777777" w:rsidR="00B42994" w:rsidRPr="00FA78EB" w:rsidRDefault="00B42994" w:rsidP="00FA78EB">
            <w:pPr>
              <w:rPr>
                <w:ins w:id="3025" w:author="David Recio" w:date="2022-06-24T17:21:00Z"/>
                <w:sz w:val="20"/>
                <w:szCs w:val="20"/>
              </w:rPr>
            </w:pPr>
            <w:ins w:id="3026" w:author="David Recio" w:date="2022-06-24T17:21:00Z">
              <w:r w:rsidRPr="00FA78EB">
                <w:rPr>
                  <w:sz w:val="20"/>
                  <w:szCs w:val="20"/>
                </w:rPr>
                <w:t>/formularios</w:t>
              </w:r>
            </w:ins>
          </w:p>
        </w:tc>
        <w:tc>
          <w:tcPr>
            <w:tcW w:w="2935" w:type="dxa"/>
          </w:tcPr>
          <w:p w14:paraId="4E4840EF" w14:textId="77777777" w:rsidR="00B42994" w:rsidRPr="00FA78EB" w:rsidRDefault="00B42994" w:rsidP="00FA78EB">
            <w:pPr>
              <w:rPr>
                <w:ins w:id="3027" w:author="David Recio" w:date="2022-06-24T17:21:00Z"/>
                <w:sz w:val="20"/>
                <w:szCs w:val="20"/>
              </w:rPr>
            </w:pPr>
            <w:ins w:id="3028" w:author="David Recio" w:date="2022-06-24T17:21:00Z">
              <w:r w:rsidRPr="00FA78EB">
                <w:rPr>
                  <w:sz w:val="20"/>
                  <w:szCs w:val="20"/>
                </w:rPr>
                <w:t>-</w:t>
              </w:r>
            </w:ins>
          </w:p>
        </w:tc>
        <w:tc>
          <w:tcPr>
            <w:tcW w:w="1780" w:type="dxa"/>
          </w:tcPr>
          <w:p w14:paraId="44EFE9C4" w14:textId="77777777" w:rsidR="00B42994" w:rsidRPr="00FA78EB" w:rsidRDefault="00B42994" w:rsidP="00FA78EB">
            <w:pPr>
              <w:rPr>
                <w:ins w:id="3029" w:author="David Recio" w:date="2022-06-24T17:21:00Z"/>
                <w:sz w:val="20"/>
                <w:szCs w:val="20"/>
              </w:rPr>
            </w:pPr>
            <w:ins w:id="3030" w:author="David Recio" w:date="2022-06-24T17:21:00Z">
              <w:r w:rsidRPr="00FA78EB">
                <w:rPr>
                  <w:sz w:val="20"/>
                  <w:szCs w:val="20"/>
                </w:rPr>
                <w:t>-</w:t>
              </w:r>
            </w:ins>
          </w:p>
        </w:tc>
        <w:tc>
          <w:tcPr>
            <w:tcW w:w="2908" w:type="dxa"/>
          </w:tcPr>
          <w:p w14:paraId="42E7CEFB" w14:textId="77777777" w:rsidR="00B42994" w:rsidRPr="00FA78EB" w:rsidRDefault="00B42994" w:rsidP="00FA78EB">
            <w:pPr>
              <w:rPr>
                <w:ins w:id="3031" w:author="David Recio" w:date="2022-06-24T17:21:00Z"/>
                <w:sz w:val="20"/>
                <w:szCs w:val="20"/>
              </w:rPr>
            </w:pPr>
            <w:ins w:id="3032" w:author="David Recio" w:date="2022-06-24T17:21:00Z">
              <w:r w:rsidRPr="00FA78EB">
                <w:rPr>
                  <w:sz w:val="20"/>
                  <w:szCs w:val="20"/>
                </w:rPr>
                <w:t>404-Not Found</w:t>
              </w:r>
            </w:ins>
          </w:p>
        </w:tc>
      </w:tr>
      <w:tr w:rsidR="00B42994" w14:paraId="3DAC03C4" w14:textId="77777777" w:rsidTr="00FA78EB">
        <w:trPr>
          <w:trHeight w:val="194"/>
          <w:ins w:id="3033" w:author="David Recio" w:date="2022-06-24T17:21:00Z"/>
        </w:trPr>
        <w:tc>
          <w:tcPr>
            <w:tcW w:w="1157" w:type="dxa"/>
            <w:vMerge w:val="restart"/>
            <w:shd w:val="clear" w:color="auto" w:fill="BDD6EE" w:themeFill="accent5" w:themeFillTint="66"/>
          </w:tcPr>
          <w:p w14:paraId="58BBDE7C" w14:textId="77777777" w:rsidR="00B42994" w:rsidRDefault="00B42994" w:rsidP="00FA78EB">
            <w:pPr>
              <w:rPr>
                <w:ins w:id="3034" w:author="David Recio" w:date="2022-06-24T17:21:00Z"/>
              </w:rPr>
            </w:pPr>
            <w:ins w:id="3035" w:author="David Recio" w:date="2022-06-24T17:21:00Z">
              <w:r>
                <w:t>DELETE</w:t>
              </w:r>
            </w:ins>
          </w:p>
        </w:tc>
        <w:tc>
          <w:tcPr>
            <w:tcW w:w="1701" w:type="dxa"/>
            <w:vMerge w:val="restart"/>
          </w:tcPr>
          <w:p w14:paraId="3A53310F" w14:textId="77777777" w:rsidR="00B42994" w:rsidRPr="00FA78EB" w:rsidRDefault="00B42994" w:rsidP="00FA78EB">
            <w:pPr>
              <w:rPr>
                <w:ins w:id="3036" w:author="David Recio" w:date="2022-06-24T17:21:00Z"/>
                <w:sz w:val="20"/>
                <w:szCs w:val="20"/>
              </w:rPr>
            </w:pPr>
            <w:ins w:id="3037" w:author="David Recio" w:date="2022-06-24T17:21:00Z">
              <w:r w:rsidRPr="00FA78EB">
                <w:rPr>
                  <w:sz w:val="20"/>
                  <w:szCs w:val="20"/>
                </w:rPr>
                <w:t>/formularios</w:t>
              </w:r>
            </w:ins>
          </w:p>
        </w:tc>
        <w:tc>
          <w:tcPr>
            <w:tcW w:w="2935" w:type="dxa"/>
            <w:vMerge w:val="restart"/>
          </w:tcPr>
          <w:p w14:paraId="248DE983" w14:textId="77777777" w:rsidR="00B42994" w:rsidRPr="00FA78EB" w:rsidRDefault="00B42994" w:rsidP="00FA78EB">
            <w:pPr>
              <w:rPr>
                <w:ins w:id="3038" w:author="David Recio" w:date="2022-06-24T17:21:00Z"/>
                <w:sz w:val="20"/>
                <w:szCs w:val="20"/>
              </w:rPr>
            </w:pPr>
            <w:ins w:id="3039" w:author="David Recio" w:date="2022-06-24T17:21:00Z">
              <w:r w:rsidRPr="00FA78EB">
                <w:rPr>
                  <w:sz w:val="20"/>
                  <w:szCs w:val="20"/>
                </w:rPr>
                <w:t>Borra todos los formularios de todos</w:t>
              </w:r>
            </w:ins>
          </w:p>
        </w:tc>
        <w:tc>
          <w:tcPr>
            <w:tcW w:w="1780" w:type="dxa"/>
            <w:vMerge w:val="restart"/>
          </w:tcPr>
          <w:p w14:paraId="734410FE" w14:textId="77777777" w:rsidR="00B42994" w:rsidRPr="00FA78EB" w:rsidRDefault="00B42994" w:rsidP="00FA78EB">
            <w:pPr>
              <w:rPr>
                <w:ins w:id="3040" w:author="David Recio" w:date="2022-06-24T17:21:00Z"/>
                <w:sz w:val="20"/>
                <w:szCs w:val="20"/>
              </w:rPr>
            </w:pPr>
            <w:ins w:id="3041" w:author="David Recio" w:date="2022-06-24T17:21:00Z">
              <w:r w:rsidRPr="00FA78EB">
                <w:rPr>
                  <w:sz w:val="20"/>
                  <w:szCs w:val="20"/>
                </w:rPr>
                <w:t>-</w:t>
              </w:r>
            </w:ins>
          </w:p>
        </w:tc>
        <w:tc>
          <w:tcPr>
            <w:tcW w:w="2908" w:type="dxa"/>
          </w:tcPr>
          <w:p w14:paraId="154CC847" w14:textId="77777777" w:rsidR="00B42994" w:rsidRPr="00FA78EB" w:rsidRDefault="00B42994" w:rsidP="00FA78EB">
            <w:pPr>
              <w:rPr>
                <w:ins w:id="3042" w:author="David Recio" w:date="2022-06-24T17:21:00Z"/>
                <w:sz w:val="20"/>
                <w:szCs w:val="20"/>
              </w:rPr>
            </w:pPr>
            <w:ins w:id="3043" w:author="David Recio" w:date="2022-06-24T17:21:00Z">
              <w:r w:rsidRPr="00FA78EB">
                <w:rPr>
                  <w:sz w:val="20"/>
                  <w:szCs w:val="20"/>
                </w:rPr>
                <w:t>200-OK</w:t>
              </w:r>
            </w:ins>
          </w:p>
        </w:tc>
      </w:tr>
      <w:tr w:rsidR="00B42994" w14:paraId="64BD0F40" w14:textId="77777777" w:rsidTr="00FA78EB">
        <w:trPr>
          <w:trHeight w:val="286"/>
          <w:ins w:id="3044" w:author="David Recio" w:date="2022-06-24T17:21:00Z"/>
        </w:trPr>
        <w:tc>
          <w:tcPr>
            <w:tcW w:w="1157" w:type="dxa"/>
            <w:vMerge/>
            <w:shd w:val="clear" w:color="auto" w:fill="BDD6EE" w:themeFill="accent5" w:themeFillTint="66"/>
          </w:tcPr>
          <w:p w14:paraId="0B1943FB" w14:textId="77777777" w:rsidR="00B42994" w:rsidRDefault="00B42994" w:rsidP="00FA78EB">
            <w:pPr>
              <w:rPr>
                <w:ins w:id="3045" w:author="David Recio" w:date="2022-06-24T17:21:00Z"/>
              </w:rPr>
            </w:pPr>
          </w:p>
        </w:tc>
        <w:tc>
          <w:tcPr>
            <w:tcW w:w="1701" w:type="dxa"/>
            <w:vMerge/>
          </w:tcPr>
          <w:p w14:paraId="6351BC7D" w14:textId="77777777" w:rsidR="00B42994" w:rsidRPr="00FA78EB" w:rsidRDefault="00B42994" w:rsidP="00FA78EB">
            <w:pPr>
              <w:rPr>
                <w:ins w:id="3046" w:author="David Recio" w:date="2022-06-24T17:21:00Z"/>
                <w:sz w:val="20"/>
                <w:szCs w:val="20"/>
              </w:rPr>
            </w:pPr>
          </w:p>
        </w:tc>
        <w:tc>
          <w:tcPr>
            <w:tcW w:w="2935" w:type="dxa"/>
            <w:vMerge/>
          </w:tcPr>
          <w:p w14:paraId="51B8EC1D" w14:textId="77777777" w:rsidR="00B42994" w:rsidRPr="00FA78EB" w:rsidRDefault="00B42994" w:rsidP="00FA78EB">
            <w:pPr>
              <w:rPr>
                <w:ins w:id="3047" w:author="David Recio" w:date="2022-06-24T17:21:00Z"/>
                <w:sz w:val="20"/>
                <w:szCs w:val="20"/>
              </w:rPr>
            </w:pPr>
          </w:p>
        </w:tc>
        <w:tc>
          <w:tcPr>
            <w:tcW w:w="1780" w:type="dxa"/>
            <w:vMerge/>
          </w:tcPr>
          <w:p w14:paraId="3E46F32C" w14:textId="77777777" w:rsidR="00B42994" w:rsidRPr="00FA78EB" w:rsidRDefault="00B42994" w:rsidP="00FA78EB">
            <w:pPr>
              <w:rPr>
                <w:ins w:id="3048" w:author="David Recio" w:date="2022-06-24T17:21:00Z"/>
                <w:sz w:val="20"/>
                <w:szCs w:val="20"/>
              </w:rPr>
            </w:pPr>
          </w:p>
        </w:tc>
        <w:tc>
          <w:tcPr>
            <w:tcW w:w="2908" w:type="dxa"/>
          </w:tcPr>
          <w:p w14:paraId="42EBA245" w14:textId="77777777" w:rsidR="00B42994" w:rsidRPr="00FA78EB" w:rsidRDefault="00B42994" w:rsidP="00FA78EB">
            <w:pPr>
              <w:rPr>
                <w:ins w:id="3049" w:author="David Recio" w:date="2022-06-24T17:21:00Z"/>
                <w:sz w:val="20"/>
                <w:szCs w:val="20"/>
              </w:rPr>
            </w:pPr>
            <w:ins w:id="3050" w:author="David Recio" w:date="2022-06-24T17:21:00Z">
              <w:r w:rsidRPr="00FA78EB">
                <w:rPr>
                  <w:sz w:val="20"/>
                  <w:szCs w:val="20"/>
                </w:rPr>
                <w:t>500-Internal Server Error</w:t>
              </w:r>
            </w:ins>
          </w:p>
        </w:tc>
      </w:tr>
      <w:tr w:rsidR="00B42994" w14:paraId="086121DD" w14:textId="77777777" w:rsidTr="00FA78EB">
        <w:trPr>
          <w:trHeight w:val="162"/>
          <w:ins w:id="3051" w:author="David Recio" w:date="2022-06-24T17:21:00Z"/>
        </w:trPr>
        <w:tc>
          <w:tcPr>
            <w:tcW w:w="1157" w:type="dxa"/>
            <w:shd w:val="clear" w:color="auto" w:fill="BDD6EE" w:themeFill="accent5" w:themeFillTint="66"/>
          </w:tcPr>
          <w:p w14:paraId="43FEF074" w14:textId="77777777" w:rsidR="00B42994" w:rsidRDefault="00B42994" w:rsidP="00FA78EB">
            <w:pPr>
              <w:rPr>
                <w:ins w:id="3052" w:author="David Recio" w:date="2022-06-24T17:21:00Z"/>
              </w:rPr>
            </w:pPr>
            <w:ins w:id="3053" w:author="David Recio" w:date="2022-06-24T17:21:00Z">
              <w:r>
                <w:t>PATCH</w:t>
              </w:r>
            </w:ins>
          </w:p>
        </w:tc>
        <w:tc>
          <w:tcPr>
            <w:tcW w:w="1701" w:type="dxa"/>
          </w:tcPr>
          <w:p w14:paraId="265B62B1" w14:textId="77777777" w:rsidR="00B42994" w:rsidRPr="00FA78EB" w:rsidRDefault="00B42994" w:rsidP="00FA78EB">
            <w:pPr>
              <w:rPr>
                <w:ins w:id="3054" w:author="David Recio" w:date="2022-06-24T17:21:00Z"/>
                <w:sz w:val="20"/>
                <w:szCs w:val="20"/>
              </w:rPr>
            </w:pPr>
            <w:ins w:id="3055" w:author="David Recio" w:date="2022-06-24T17:21:00Z">
              <w:r w:rsidRPr="00FA78EB">
                <w:rPr>
                  <w:sz w:val="20"/>
                  <w:szCs w:val="20"/>
                </w:rPr>
                <w:t>/formularios</w:t>
              </w:r>
            </w:ins>
          </w:p>
        </w:tc>
        <w:tc>
          <w:tcPr>
            <w:tcW w:w="2935" w:type="dxa"/>
          </w:tcPr>
          <w:p w14:paraId="1AE5DDE5" w14:textId="77777777" w:rsidR="00B42994" w:rsidRPr="00FA78EB" w:rsidRDefault="00B42994" w:rsidP="00FA78EB">
            <w:pPr>
              <w:rPr>
                <w:ins w:id="3056" w:author="David Recio" w:date="2022-06-24T17:21:00Z"/>
                <w:sz w:val="20"/>
                <w:szCs w:val="20"/>
              </w:rPr>
            </w:pPr>
            <w:ins w:id="3057" w:author="David Recio" w:date="2022-06-24T17:21:00Z">
              <w:r w:rsidRPr="00FA78EB">
                <w:rPr>
                  <w:sz w:val="20"/>
                  <w:szCs w:val="20"/>
                </w:rPr>
                <w:t>-</w:t>
              </w:r>
            </w:ins>
          </w:p>
        </w:tc>
        <w:tc>
          <w:tcPr>
            <w:tcW w:w="1780" w:type="dxa"/>
          </w:tcPr>
          <w:p w14:paraId="7F7E5981" w14:textId="77777777" w:rsidR="00B42994" w:rsidRPr="00FA78EB" w:rsidRDefault="00B42994" w:rsidP="00FA78EB">
            <w:pPr>
              <w:rPr>
                <w:ins w:id="3058" w:author="David Recio" w:date="2022-06-24T17:21:00Z"/>
                <w:sz w:val="20"/>
                <w:szCs w:val="20"/>
              </w:rPr>
            </w:pPr>
            <w:ins w:id="3059" w:author="David Recio" w:date="2022-06-24T17:21:00Z">
              <w:r w:rsidRPr="00FA78EB">
                <w:rPr>
                  <w:sz w:val="20"/>
                  <w:szCs w:val="20"/>
                </w:rPr>
                <w:t>-</w:t>
              </w:r>
            </w:ins>
          </w:p>
        </w:tc>
        <w:tc>
          <w:tcPr>
            <w:tcW w:w="2908" w:type="dxa"/>
          </w:tcPr>
          <w:p w14:paraId="2D3C965C" w14:textId="77777777" w:rsidR="00B42994" w:rsidRPr="00FA78EB" w:rsidRDefault="00B42994" w:rsidP="00FA78EB">
            <w:pPr>
              <w:rPr>
                <w:ins w:id="3060" w:author="David Recio" w:date="2022-06-24T17:21:00Z"/>
                <w:sz w:val="20"/>
                <w:szCs w:val="20"/>
              </w:rPr>
            </w:pPr>
            <w:ins w:id="3061" w:author="David Recio" w:date="2022-06-24T17:21:00Z">
              <w:r w:rsidRPr="00FA78EB">
                <w:rPr>
                  <w:sz w:val="20"/>
                  <w:szCs w:val="20"/>
                </w:rPr>
                <w:t>404-Not Found</w:t>
              </w:r>
            </w:ins>
          </w:p>
        </w:tc>
      </w:tr>
    </w:tbl>
    <w:p w14:paraId="115CD7FB" w14:textId="77777777" w:rsidR="00B42994" w:rsidRDefault="00B42994" w:rsidP="00B42994">
      <w:pPr>
        <w:rPr>
          <w:ins w:id="3062" w:author="David Recio" w:date="2022-06-24T17:21:00Z"/>
        </w:rPr>
      </w:pPr>
    </w:p>
    <w:p w14:paraId="31D6709B" w14:textId="77777777" w:rsidR="00B42994" w:rsidRDefault="00B42994" w:rsidP="00B42994">
      <w:pPr>
        <w:rPr>
          <w:ins w:id="3063" w:author="David Recio" w:date="2022-06-24T17:21:00Z"/>
        </w:rPr>
      </w:pPr>
    </w:p>
    <w:p w14:paraId="0AAABB89" w14:textId="77777777" w:rsidR="00B42994" w:rsidRDefault="00B42994" w:rsidP="00B42994">
      <w:pPr>
        <w:rPr>
          <w:ins w:id="3064" w:author="David Recio" w:date="2022-06-24T17:21:00Z"/>
        </w:rPr>
      </w:pPr>
    </w:p>
    <w:p w14:paraId="52E92659" w14:textId="77777777" w:rsidR="00B42994" w:rsidRDefault="00B42994" w:rsidP="00B42994">
      <w:pPr>
        <w:rPr>
          <w:ins w:id="3065" w:author="David Recio" w:date="2022-06-24T17:21:00Z"/>
        </w:rPr>
      </w:pPr>
    </w:p>
    <w:p w14:paraId="55710B48" w14:textId="77777777" w:rsidR="00B42994" w:rsidRDefault="00B42994" w:rsidP="00B42994">
      <w:pPr>
        <w:rPr>
          <w:ins w:id="3066" w:author="David Recio" w:date="2022-06-24T17:21:00Z"/>
        </w:rPr>
      </w:pPr>
    </w:p>
    <w:p w14:paraId="6CCAB906" w14:textId="77777777" w:rsidR="00B42994" w:rsidRDefault="00B42994" w:rsidP="00B42994">
      <w:pPr>
        <w:rPr>
          <w:ins w:id="3067" w:author="David Recio" w:date="2022-06-24T17:21:00Z"/>
        </w:rPr>
      </w:pPr>
    </w:p>
    <w:p w14:paraId="3828FC4A" w14:textId="77777777" w:rsidR="00B42994" w:rsidRDefault="00B42994" w:rsidP="00B42994">
      <w:pPr>
        <w:rPr>
          <w:ins w:id="3068" w:author="David Recio" w:date="2022-06-24T17:21:00Z"/>
        </w:rPr>
      </w:pPr>
    </w:p>
    <w:p w14:paraId="176365F2" w14:textId="77777777" w:rsidR="00B42994" w:rsidRDefault="00B42994" w:rsidP="00B42994">
      <w:pPr>
        <w:rPr>
          <w:ins w:id="3069" w:author="David Recio" w:date="2022-06-24T17:21:00Z"/>
        </w:rPr>
      </w:pPr>
    </w:p>
    <w:p w14:paraId="5B4ABE31" w14:textId="77777777" w:rsidR="00B42994" w:rsidRDefault="00B42994" w:rsidP="00B42994">
      <w:pPr>
        <w:rPr>
          <w:ins w:id="3070" w:author="David Recio" w:date="2022-06-24T17:21:00Z"/>
        </w:rPr>
      </w:pPr>
    </w:p>
    <w:p w14:paraId="5D6F505D" w14:textId="77777777" w:rsidR="00B42994" w:rsidRDefault="00B42994" w:rsidP="00B42994">
      <w:pPr>
        <w:rPr>
          <w:ins w:id="3071" w:author="David Recio" w:date="2022-06-24T17:21:00Z"/>
        </w:rPr>
      </w:pPr>
    </w:p>
    <w:p w14:paraId="126AF593" w14:textId="77777777" w:rsidR="00B42994" w:rsidRDefault="00B42994" w:rsidP="00B42994">
      <w:pPr>
        <w:rPr>
          <w:ins w:id="3072" w:author="David Recio" w:date="2022-06-24T17:21:00Z"/>
        </w:rPr>
      </w:pPr>
    </w:p>
    <w:p w14:paraId="2C5BD08F" w14:textId="77777777" w:rsidR="00B42994" w:rsidRDefault="00B42994" w:rsidP="00B42994">
      <w:pPr>
        <w:ind w:left="2124" w:firstLine="708"/>
        <w:rPr>
          <w:ins w:id="3073" w:author="David Recio" w:date="2022-06-24T17:21:00Z"/>
        </w:rPr>
      </w:pPr>
      <w:ins w:id="3074" w:author="David Recio" w:date="2022-06-24T17:21:00Z">
        <w:r>
          <w:t>Recurso /usuarios/id</w:t>
        </w:r>
      </w:ins>
    </w:p>
    <w:tbl>
      <w:tblPr>
        <w:tblStyle w:val="Tablaconcuadrcula"/>
        <w:tblW w:w="10930" w:type="dxa"/>
        <w:tblInd w:w="-997" w:type="dxa"/>
        <w:tblLook w:val="04A0" w:firstRow="1" w:lastRow="0" w:firstColumn="1" w:lastColumn="0" w:noHBand="0" w:noVBand="1"/>
      </w:tblPr>
      <w:tblGrid>
        <w:gridCol w:w="1168"/>
        <w:gridCol w:w="2053"/>
        <w:gridCol w:w="2055"/>
        <w:gridCol w:w="1856"/>
        <w:gridCol w:w="3798"/>
      </w:tblGrid>
      <w:tr w:rsidR="00B42994" w14:paraId="23B35BDA" w14:textId="77777777" w:rsidTr="00FA78EB">
        <w:trPr>
          <w:trHeight w:val="264"/>
          <w:ins w:id="3075" w:author="David Recio" w:date="2022-06-24T17:21:00Z"/>
        </w:trPr>
        <w:tc>
          <w:tcPr>
            <w:tcW w:w="1168" w:type="dxa"/>
            <w:shd w:val="clear" w:color="auto" w:fill="D0CECE" w:themeFill="background2" w:themeFillShade="E6"/>
          </w:tcPr>
          <w:p w14:paraId="595CD4B7" w14:textId="77777777" w:rsidR="00B42994" w:rsidRDefault="00B42994" w:rsidP="00FA78EB">
            <w:pPr>
              <w:rPr>
                <w:ins w:id="3076" w:author="David Recio" w:date="2022-06-24T17:21:00Z"/>
              </w:rPr>
            </w:pPr>
            <w:ins w:id="3077" w:author="David Recio" w:date="2022-06-24T17:21:00Z">
              <w:r>
                <w:t>Método</w:t>
              </w:r>
            </w:ins>
          </w:p>
        </w:tc>
        <w:tc>
          <w:tcPr>
            <w:tcW w:w="2053" w:type="dxa"/>
            <w:shd w:val="clear" w:color="auto" w:fill="D0CECE" w:themeFill="background2" w:themeFillShade="E6"/>
          </w:tcPr>
          <w:p w14:paraId="5959575B" w14:textId="77777777" w:rsidR="00B42994" w:rsidRDefault="00B42994" w:rsidP="00FA78EB">
            <w:pPr>
              <w:rPr>
                <w:ins w:id="3078" w:author="David Recio" w:date="2022-06-24T17:21:00Z"/>
              </w:rPr>
            </w:pPr>
            <w:ins w:id="3079" w:author="David Recio" w:date="2022-06-24T17:21:00Z">
              <w:r>
                <w:t>URI</w:t>
              </w:r>
            </w:ins>
          </w:p>
        </w:tc>
        <w:tc>
          <w:tcPr>
            <w:tcW w:w="2055" w:type="dxa"/>
            <w:shd w:val="clear" w:color="auto" w:fill="D0CECE" w:themeFill="background2" w:themeFillShade="E6"/>
          </w:tcPr>
          <w:p w14:paraId="537926F5" w14:textId="77777777" w:rsidR="00B42994" w:rsidRDefault="00B42994" w:rsidP="00FA78EB">
            <w:pPr>
              <w:rPr>
                <w:ins w:id="3080" w:author="David Recio" w:date="2022-06-24T17:21:00Z"/>
              </w:rPr>
            </w:pPr>
            <w:ins w:id="3081" w:author="David Recio" w:date="2022-06-24T17:21:00Z">
              <w:r>
                <w:t>Utilidad</w:t>
              </w:r>
            </w:ins>
          </w:p>
        </w:tc>
        <w:tc>
          <w:tcPr>
            <w:tcW w:w="1856" w:type="dxa"/>
            <w:shd w:val="clear" w:color="auto" w:fill="D0CECE" w:themeFill="background2" w:themeFillShade="E6"/>
          </w:tcPr>
          <w:p w14:paraId="69D86A3B" w14:textId="77777777" w:rsidR="00B42994" w:rsidRDefault="00B42994" w:rsidP="00FA78EB">
            <w:pPr>
              <w:rPr>
                <w:ins w:id="3082" w:author="David Recio" w:date="2022-06-24T17:21:00Z"/>
              </w:rPr>
            </w:pPr>
            <w:ins w:id="3083" w:author="David Recio" w:date="2022-06-24T17:21:00Z">
              <w:r>
                <w:t>Representación</w:t>
              </w:r>
            </w:ins>
          </w:p>
        </w:tc>
        <w:tc>
          <w:tcPr>
            <w:tcW w:w="3798" w:type="dxa"/>
            <w:shd w:val="clear" w:color="auto" w:fill="D0CECE" w:themeFill="background2" w:themeFillShade="E6"/>
          </w:tcPr>
          <w:p w14:paraId="2E70427C" w14:textId="77777777" w:rsidR="00B42994" w:rsidRDefault="00B42994" w:rsidP="00FA78EB">
            <w:pPr>
              <w:rPr>
                <w:ins w:id="3084" w:author="David Recio" w:date="2022-06-24T17:21:00Z"/>
              </w:rPr>
            </w:pPr>
            <w:ins w:id="3085" w:author="David Recio" w:date="2022-06-24T17:21:00Z">
              <w:r>
                <w:t>Código Respuesta</w:t>
              </w:r>
            </w:ins>
          </w:p>
        </w:tc>
      </w:tr>
      <w:tr w:rsidR="00B42994" w14:paraId="27651B8A" w14:textId="77777777" w:rsidTr="00FA78EB">
        <w:trPr>
          <w:trHeight w:val="251"/>
          <w:ins w:id="3086" w:author="David Recio" w:date="2022-06-24T17:21:00Z"/>
        </w:trPr>
        <w:tc>
          <w:tcPr>
            <w:tcW w:w="1168" w:type="dxa"/>
            <w:shd w:val="clear" w:color="auto" w:fill="BDD6EE" w:themeFill="accent5" w:themeFillTint="66"/>
          </w:tcPr>
          <w:p w14:paraId="32D774A4" w14:textId="77777777" w:rsidR="00B42994" w:rsidRDefault="00B42994" w:rsidP="00FA78EB">
            <w:pPr>
              <w:rPr>
                <w:ins w:id="3087" w:author="David Recio" w:date="2022-06-24T17:21:00Z"/>
              </w:rPr>
            </w:pPr>
            <w:ins w:id="3088" w:author="David Recio" w:date="2022-06-24T17:21:00Z">
              <w:r>
                <w:lastRenderedPageBreak/>
                <w:t>POST</w:t>
              </w:r>
            </w:ins>
          </w:p>
        </w:tc>
        <w:tc>
          <w:tcPr>
            <w:tcW w:w="2053" w:type="dxa"/>
          </w:tcPr>
          <w:p w14:paraId="0EA28522" w14:textId="77777777" w:rsidR="00B42994" w:rsidRPr="00FA78EB" w:rsidRDefault="00B42994" w:rsidP="00FA78EB">
            <w:pPr>
              <w:rPr>
                <w:ins w:id="3089" w:author="David Recio" w:date="2022-06-24T17:21:00Z"/>
                <w:sz w:val="20"/>
                <w:szCs w:val="20"/>
              </w:rPr>
            </w:pPr>
            <w:ins w:id="3090" w:author="David Recio" w:date="2022-06-24T17:21:00Z">
              <w:r w:rsidRPr="00FA78EB">
                <w:rPr>
                  <w:sz w:val="20"/>
                  <w:szCs w:val="20"/>
                </w:rPr>
                <w:t>/usuarios/:id</w:t>
              </w:r>
            </w:ins>
          </w:p>
        </w:tc>
        <w:tc>
          <w:tcPr>
            <w:tcW w:w="2055" w:type="dxa"/>
          </w:tcPr>
          <w:p w14:paraId="0BDA1CC2" w14:textId="77777777" w:rsidR="00B42994" w:rsidRPr="00FA78EB" w:rsidRDefault="00B42994" w:rsidP="00FA78EB">
            <w:pPr>
              <w:rPr>
                <w:ins w:id="3091" w:author="David Recio" w:date="2022-06-24T17:21:00Z"/>
                <w:sz w:val="20"/>
                <w:szCs w:val="20"/>
              </w:rPr>
            </w:pPr>
            <w:ins w:id="3092" w:author="David Recio" w:date="2022-06-24T17:21:00Z">
              <w:r w:rsidRPr="00FA78EB">
                <w:rPr>
                  <w:sz w:val="20"/>
                  <w:szCs w:val="20"/>
                </w:rPr>
                <w:t>-</w:t>
              </w:r>
            </w:ins>
          </w:p>
        </w:tc>
        <w:tc>
          <w:tcPr>
            <w:tcW w:w="1856" w:type="dxa"/>
          </w:tcPr>
          <w:p w14:paraId="498DE2D1" w14:textId="77777777" w:rsidR="00B42994" w:rsidRPr="00FA78EB" w:rsidRDefault="00B42994" w:rsidP="00FA78EB">
            <w:pPr>
              <w:rPr>
                <w:ins w:id="3093" w:author="David Recio" w:date="2022-06-24T17:21:00Z"/>
                <w:sz w:val="20"/>
                <w:szCs w:val="20"/>
              </w:rPr>
            </w:pPr>
            <w:ins w:id="3094" w:author="David Recio" w:date="2022-06-24T17:21:00Z">
              <w:r w:rsidRPr="00FA78EB">
                <w:rPr>
                  <w:sz w:val="20"/>
                  <w:szCs w:val="20"/>
                </w:rPr>
                <w:t>-</w:t>
              </w:r>
            </w:ins>
          </w:p>
        </w:tc>
        <w:tc>
          <w:tcPr>
            <w:tcW w:w="3798" w:type="dxa"/>
          </w:tcPr>
          <w:p w14:paraId="6343496F" w14:textId="77777777" w:rsidR="00B42994" w:rsidRPr="00FA78EB" w:rsidRDefault="00B42994" w:rsidP="00FA78EB">
            <w:pPr>
              <w:rPr>
                <w:ins w:id="3095" w:author="David Recio" w:date="2022-06-24T17:21:00Z"/>
                <w:sz w:val="20"/>
                <w:szCs w:val="20"/>
              </w:rPr>
            </w:pPr>
            <w:ins w:id="3096" w:author="David Recio" w:date="2022-06-24T17:21:00Z">
              <w:r w:rsidRPr="00FA78EB">
                <w:rPr>
                  <w:sz w:val="20"/>
                  <w:szCs w:val="20"/>
                </w:rPr>
                <w:t>404-Not Found</w:t>
              </w:r>
            </w:ins>
          </w:p>
        </w:tc>
      </w:tr>
      <w:tr w:rsidR="00B42994" w14:paraId="6848CBEB" w14:textId="77777777" w:rsidTr="00FA78EB">
        <w:trPr>
          <w:trHeight w:val="331"/>
          <w:ins w:id="3097" w:author="David Recio" w:date="2022-06-24T17:21:00Z"/>
        </w:trPr>
        <w:tc>
          <w:tcPr>
            <w:tcW w:w="1168" w:type="dxa"/>
            <w:vMerge w:val="restart"/>
            <w:shd w:val="clear" w:color="auto" w:fill="BDD6EE" w:themeFill="accent5" w:themeFillTint="66"/>
          </w:tcPr>
          <w:p w14:paraId="6CDE4C68" w14:textId="77777777" w:rsidR="00B42994" w:rsidRDefault="00B42994" w:rsidP="00FA78EB">
            <w:pPr>
              <w:rPr>
                <w:ins w:id="3098" w:author="David Recio" w:date="2022-06-24T17:21:00Z"/>
              </w:rPr>
            </w:pPr>
            <w:ins w:id="3099" w:author="David Recio" w:date="2022-06-24T17:21:00Z">
              <w:r>
                <w:t>GET</w:t>
              </w:r>
            </w:ins>
          </w:p>
        </w:tc>
        <w:tc>
          <w:tcPr>
            <w:tcW w:w="2053" w:type="dxa"/>
            <w:vMerge w:val="restart"/>
          </w:tcPr>
          <w:p w14:paraId="2726125E" w14:textId="77777777" w:rsidR="00B42994" w:rsidRPr="00FA78EB" w:rsidRDefault="00B42994" w:rsidP="00FA78EB">
            <w:pPr>
              <w:rPr>
                <w:ins w:id="3100" w:author="David Recio" w:date="2022-06-24T17:21:00Z"/>
                <w:sz w:val="20"/>
                <w:szCs w:val="20"/>
              </w:rPr>
            </w:pPr>
            <w:ins w:id="3101" w:author="David Recio" w:date="2022-06-24T17:21:00Z">
              <w:r w:rsidRPr="00FA78EB">
                <w:rPr>
                  <w:sz w:val="20"/>
                  <w:szCs w:val="20"/>
                </w:rPr>
                <w:t>/usuarios/:id</w:t>
              </w:r>
            </w:ins>
          </w:p>
        </w:tc>
        <w:tc>
          <w:tcPr>
            <w:tcW w:w="2055" w:type="dxa"/>
            <w:vMerge w:val="restart"/>
          </w:tcPr>
          <w:p w14:paraId="7A9B58DE" w14:textId="77777777" w:rsidR="00B42994" w:rsidRPr="00FA78EB" w:rsidRDefault="00B42994" w:rsidP="00FA78EB">
            <w:pPr>
              <w:rPr>
                <w:ins w:id="3102" w:author="David Recio" w:date="2022-06-24T17:21:00Z"/>
                <w:sz w:val="20"/>
                <w:szCs w:val="20"/>
              </w:rPr>
            </w:pPr>
            <w:ins w:id="3103" w:author="David Recio" w:date="2022-06-24T17:21:00Z">
              <w:r w:rsidRPr="00FA78EB">
                <w:rPr>
                  <w:sz w:val="20"/>
                  <w:szCs w:val="20"/>
                </w:rPr>
                <w:t>Obtiene todos los datos de un usuario determinado</w:t>
              </w:r>
            </w:ins>
          </w:p>
        </w:tc>
        <w:tc>
          <w:tcPr>
            <w:tcW w:w="1856" w:type="dxa"/>
            <w:vMerge w:val="restart"/>
          </w:tcPr>
          <w:p w14:paraId="34AD29BF" w14:textId="77777777" w:rsidR="00B42994" w:rsidRPr="00FA78EB" w:rsidRDefault="00B42994" w:rsidP="00FA78EB">
            <w:pPr>
              <w:rPr>
                <w:ins w:id="3104" w:author="David Recio" w:date="2022-06-24T17:21:00Z"/>
                <w:sz w:val="20"/>
                <w:szCs w:val="20"/>
              </w:rPr>
            </w:pPr>
            <w:ins w:id="3105" w:author="David Recio" w:date="2022-06-24T17:21:00Z">
              <w:r w:rsidRPr="00FA78EB">
                <w:rPr>
                  <w:sz w:val="20"/>
                  <w:szCs w:val="20"/>
                </w:rPr>
                <w:t>JSON</w:t>
              </w:r>
            </w:ins>
          </w:p>
        </w:tc>
        <w:tc>
          <w:tcPr>
            <w:tcW w:w="3798" w:type="dxa"/>
          </w:tcPr>
          <w:p w14:paraId="722749D8" w14:textId="77777777" w:rsidR="00B42994" w:rsidRPr="00FA78EB" w:rsidRDefault="00B42994" w:rsidP="00FA78EB">
            <w:pPr>
              <w:rPr>
                <w:ins w:id="3106" w:author="David Recio" w:date="2022-06-24T17:21:00Z"/>
                <w:sz w:val="20"/>
                <w:szCs w:val="20"/>
              </w:rPr>
            </w:pPr>
            <w:ins w:id="3107" w:author="David Recio" w:date="2022-06-24T17:21:00Z">
              <w:r w:rsidRPr="00FA78EB">
                <w:rPr>
                  <w:sz w:val="20"/>
                  <w:szCs w:val="20"/>
                </w:rPr>
                <w:t>200-OK</w:t>
              </w:r>
            </w:ins>
          </w:p>
        </w:tc>
      </w:tr>
      <w:tr w:rsidR="00B42994" w14:paraId="146398E5" w14:textId="77777777" w:rsidTr="00FA78EB">
        <w:trPr>
          <w:trHeight w:val="326"/>
          <w:ins w:id="3108" w:author="David Recio" w:date="2022-06-24T17:21:00Z"/>
        </w:trPr>
        <w:tc>
          <w:tcPr>
            <w:tcW w:w="1168" w:type="dxa"/>
            <w:vMerge/>
            <w:shd w:val="clear" w:color="auto" w:fill="BDD6EE" w:themeFill="accent5" w:themeFillTint="66"/>
          </w:tcPr>
          <w:p w14:paraId="4BC3D84D" w14:textId="77777777" w:rsidR="00B42994" w:rsidRDefault="00B42994" w:rsidP="00FA78EB">
            <w:pPr>
              <w:rPr>
                <w:ins w:id="3109" w:author="David Recio" w:date="2022-06-24T17:21:00Z"/>
              </w:rPr>
            </w:pPr>
          </w:p>
        </w:tc>
        <w:tc>
          <w:tcPr>
            <w:tcW w:w="2053" w:type="dxa"/>
            <w:vMerge/>
          </w:tcPr>
          <w:p w14:paraId="334DEB53" w14:textId="77777777" w:rsidR="00B42994" w:rsidRPr="00FA78EB" w:rsidRDefault="00B42994" w:rsidP="00FA78EB">
            <w:pPr>
              <w:rPr>
                <w:ins w:id="3110" w:author="David Recio" w:date="2022-06-24T17:21:00Z"/>
                <w:sz w:val="20"/>
                <w:szCs w:val="20"/>
              </w:rPr>
            </w:pPr>
          </w:p>
        </w:tc>
        <w:tc>
          <w:tcPr>
            <w:tcW w:w="2055" w:type="dxa"/>
            <w:vMerge/>
          </w:tcPr>
          <w:p w14:paraId="4F499177" w14:textId="77777777" w:rsidR="00B42994" w:rsidRPr="00FA78EB" w:rsidRDefault="00B42994" w:rsidP="00FA78EB">
            <w:pPr>
              <w:rPr>
                <w:ins w:id="3111" w:author="David Recio" w:date="2022-06-24T17:21:00Z"/>
                <w:sz w:val="20"/>
                <w:szCs w:val="20"/>
              </w:rPr>
            </w:pPr>
          </w:p>
        </w:tc>
        <w:tc>
          <w:tcPr>
            <w:tcW w:w="1856" w:type="dxa"/>
            <w:vMerge/>
          </w:tcPr>
          <w:p w14:paraId="545E528D" w14:textId="77777777" w:rsidR="00B42994" w:rsidRPr="00FA78EB" w:rsidRDefault="00B42994" w:rsidP="00FA78EB">
            <w:pPr>
              <w:rPr>
                <w:ins w:id="3112" w:author="David Recio" w:date="2022-06-24T17:21:00Z"/>
                <w:sz w:val="20"/>
                <w:szCs w:val="20"/>
              </w:rPr>
            </w:pPr>
          </w:p>
        </w:tc>
        <w:tc>
          <w:tcPr>
            <w:tcW w:w="3798" w:type="dxa"/>
          </w:tcPr>
          <w:p w14:paraId="4191E0A3" w14:textId="77777777" w:rsidR="00B42994" w:rsidRPr="00FA78EB" w:rsidRDefault="00B42994" w:rsidP="00FA78EB">
            <w:pPr>
              <w:rPr>
                <w:ins w:id="3113" w:author="David Recio" w:date="2022-06-24T17:21:00Z"/>
                <w:sz w:val="20"/>
                <w:szCs w:val="20"/>
              </w:rPr>
            </w:pPr>
            <w:ins w:id="3114" w:author="David Recio" w:date="2022-06-24T17:21:00Z">
              <w:r w:rsidRPr="00FA78EB">
                <w:rPr>
                  <w:sz w:val="20"/>
                  <w:szCs w:val="20"/>
                </w:rPr>
                <w:t>500-Internal Server Error</w:t>
              </w:r>
            </w:ins>
          </w:p>
        </w:tc>
      </w:tr>
      <w:tr w:rsidR="00B42994" w14:paraId="35439B2A" w14:textId="77777777" w:rsidTr="00FA78EB">
        <w:trPr>
          <w:trHeight w:val="298"/>
          <w:ins w:id="3115" w:author="David Recio" w:date="2022-06-24T17:21:00Z"/>
        </w:trPr>
        <w:tc>
          <w:tcPr>
            <w:tcW w:w="1168" w:type="dxa"/>
            <w:vMerge w:val="restart"/>
            <w:shd w:val="clear" w:color="auto" w:fill="BDD6EE" w:themeFill="accent5" w:themeFillTint="66"/>
          </w:tcPr>
          <w:p w14:paraId="4BED4E33" w14:textId="77777777" w:rsidR="00B42994" w:rsidRDefault="00B42994" w:rsidP="00FA78EB">
            <w:pPr>
              <w:rPr>
                <w:ins w:id="3116" w:author="David Recio" w:date="2022-06-24T17:21:00Z"/>
              </w:rPr>
            </w:pPr>
            <w:ins w:id="3117" w:author="David Recio" w:date="2022-06-24T17:21:00Z">
              <w:r>
                <w:t>PUT</w:t>
              </w:r>
            </w:ins>
          </w:p>
        </w:tc>
        <w:tc>
          <w:tcPr>
            <w:tcW w:w="2053" w:type="dxa"/>
            <w:vMerge w:val="restart"/>
          </w:tcPr>
          <w:p w14:paraId="69DDDF87" w14:textId="77777777" w:rsidR="00B42994" w:rsidRPr="00FA78EB" w:rsidRDefault="00B42994" w:rsidP="00FA78EB">
            <w:pPr>
              <w:rPr>
                <w:ins w:id="3118" w:author="David Recio" w:date="2022-06-24T17:21:00Z"/>
                <w:sz w:val="20"/>
                <w:szCs w:val="20"/>
              </w:rPr>
            </w:pPr>
            <w:ins w:id="3119" w:author="David Recio" w:date="2022-06-24T17:21:00Z">
              <w:r w:rsidRPr="00FA78EB">
                <w:rPr>
                  <w:sz w:val="20"/>
                  <w:szCs w:val="20"/>
                </w:rPr>
                <w:t>/usuarios/:id</w:t>
              </w:r>
            </w:ins>
          </w:p>
        </w:tc>
        <w:tc>
          <w:tcPr>
            <w:tcW w:w="2055" w:type="dxa"/>
            <w:vMerge w:val="restart"/>
          </w:tcPr>
          <w:p w14:paraId="7FD5388C" w14:textId="77777777" w:rsidR="00B42994" w:rsidRPr="00FA78EB" w:rsidRDefault="00B42994" w:rsidP="00FA78EB">
            <w:pPr>
              <w:rPr>
                <w:ins w:id="3120" w:author="David Recio" w:date="2022-06-24T17:21:00Z"/>
                <w:sz w:val="20"/>
                <w:szCs w:val="20"/>
              </w:rPr>
            </w:pPr>
            <w:ins w:id="3121" w:author="David Recio" w:date="2022-06-24T17:21:00Z">
              <w:r w:rsidRPr="00FA78EB">
                <w:rPr>
                  <w:sz w:val="20"/>
                  <w:szCs w:val="20"/>
                </w:rPr>
                <w:t>Actualiza todos los datos del usuario</w:t>
              </w:r>
            </w:ins>
          </w:p>
        </w:tc>
        <w:tc>
          <w:tcPr>
            <w:tcW w:w="1856" w:type="dxa"/>
            <w:vMerge w:val="restart"/>
          </w:tcPr>
          <w:p w14:paraId="31E75263" w14:textId="77777777" w:rsidR="00B42994" w:rsidRPr="00FA78EB" w:rsidRDefault="00B42994" w:rsidP="00FA78EB">
            <w:pPr>
              <w:rPr>
                <w:ins w:id="3122" w:author="David Recio" w:date="2022-06-24T17:21:00Z"/>
                <w:sz w:val="20"/>
                <w:szCs w:val="20"/>
              </w:rPr>
            </w:pPr>
            <w:ins w:id="3123" w:author="David Recio" w:date="2022-06-24T17:21:00Z">
              <w:r w:rsidRPr="00FA78EB">
                <w:rPr>
                  <w:sz w:val="20"/>
                  <w:szCs w:val="20"/>
                </w:rPr>
                <w:t>JSON</w:t>
              </w:r>
            </w:ins>
          </w:p>
        </w:tc>
        <w:tc>
          <w:tcPr>
            <w:tcW w:w="3798" w:type="dxa"/>
          </w:tcPr>
          <w:p w14:paraId="12507FCD" w14:textId="77777777" w:rsidR="00B42994" w:rsidRPr="00FA78EB" w:rsidRDefault="00B42994" w:rsidP="00FA78EB">
            <w:pPr>
              <w:rPr>
                <w:ins w:id="3124" w:author="David Recio" w:date="2022-06-24T17:21:00Z"/>
                <w:sz w:val="20"/>
                <w:szCs w:val="20"/>
              </w:rPr>
            </w:pPr>
            <w:ins w:id="3125" w:author="David Recio" w:date="2022-06-24T17:21:00Z">
              <w:r w:rsidRPr="00FA78EB">
                <w:rPr>
                  <w:sz w:val="20"/>
                  <w:szCs w:val="20"/>
                </w:rPr>
                <w:t>200-OK</w:t>
              </w:r>
            </w:ins>
          </w:p>
        </w:tc>
      </w:tr>
      <w:tr w:rsidR="00B42994" w14:paraId="0A0C86E6" w14:textId="77777777" w:rsidTr="00FA78EB">
        <w:trPr>
          <w:trHeight w:val="298"/>
          <w:ins w:id="3126" w:author="David Recio" w:date="2022-06-24T17:21:00Z"/>
        </w:trPr>
        <w:tc>
          <w:tcPr>
            <w:tcW w:w="1168" w:type="dxa"/>
            <w:vMerge/>
            <w:shd w:val="clear" w:color="auto" w:fill="BDD6EE" w:themeFill="accent5" w:themeFillTint="66"/>
          </w:tcPr>
          <w:p w14:paraId="7DA45CDE" w14:textId="77777777" w:rsidR="00B42994" w:rsidRDefault="00B42994" w:rsidP="00FA78EB">
            <w:pPr>
              <w:rPr>
                <w:ins w:id="3127" w:author="David Recio" w:date="2022-06-24T17:21:00Z"/>
              </w:rPr>
            </w:pPr>
          </w:p>
        </w:tc>
        <w:tc>
          <w:tcPr>
            <w:tcW w:w="2053" w:type="dxa"/>
            <w:vMerge/>
          </w:tcPr>
          <w:p w14:paraId="258B9CD9" w14:textId="77777777" w:rsidR="00B42994" w:rsidRPr="00FA78EB" w:rsidRDefault="00B42994" w:rsidP="00FA78EB">
            <w:pPr>
              <w:rPr>
                <w:ins w:id="3128" w:author="David Recio" w:date="2022-06-24T17:21:00Z"/>
                <w:sz w:val="20"/>
                <w:szCs w:val="20"/>
              </w:rPr>
            </w:pPr>
          </w:p>
        </w:tc>
        <w:tc>
          <w:tcPr>
            <w:tcW w:w="2055" w:type="dxa"/>
            <w:vMerge/>
          </w:tcPr>
          <w:p w14:paraId="780CEF65" w14:textId="77777777" w:rsidR="00B42994" w:rsidRPr="00FA78EB" w:rsidRDefault="00B42994" w:rsidP="00FA78EB">
            <w:pPr>
              <w:rPr>
                <w:ins w:id="3129" w:author="David Recio" w:date="2022-06-24T17:21:00Z"/>
                <w:sz w:val="20"/>
                <w:szCs w:val="20"/>
              </w:rPr>
            </w:pPr>
          </w:p>
        </w:tc>
        <w:tc>
          <w:tcPr>
            <w:tcW w:w="1856" w:type="dxa"/>
            <w:vMerge/>
          </w:tcPr>
          <w:p w14:paraId="2348E93C" w14:textId="77777777" w:rsidR="00B42994" w:rsidRPr="00FA78EB" w:rsidRDefault="00B42994" w:rsidP="00FA78EB">
            <w:pPr>
              <w:rPr>
                <w:ins w:id="3130" w:author="David Recio" w:date="2022-06-24T17:21:00Z"/>
                <w:sz w:val="20"/>
                <w:szCs w:val="20"/>
              </w:rPr>
            </w:pPr>
          </w:p>
        </w:tc>
        <w:tc>
          <w:tcPr>
            <w:tcW w:w="3798" w:type="dxa"/>
          </w:tcPr>
          <w:p w14:paraId="3F2859DF" w14:textId="77777777" w:rsidR="00B42994" w:rsidRPr="00FA78EB" w:rsidRDefault="00B42994" w:rsidP="00FA78EB">
            <w:pPr>
              <w:rPr>
                <w:ins w:id="3131" w:author="David Recio" w:date="2022-06-24T17:21:00Z"/>
                <w:sz w:val="20"/>
                <w:szCs w:val="20"/>
              </w:rPr>
            </w:pPr>
            <w:ins w:id="3132" w:author="David Recio" w:date="2022-06-24T17:21:00Z">
              <w:r w:rsidRPr="00FA78EB">
                <w:rPr>
                  <w:sz w:val="20"/>
                  <w:szCs w:val="20"/>
                </w:rPr>
                <w:t>400-Bad Request</w:t>
              </w:r>
            </w:ins>
          </w:p>
        </w:tc>
      </w:tr>
      <w:tr w:rsidR="00B42994" w14:paraId="66CF4788" w14:textId="77777777" w:rsidTr="00FA78EB">
        <w:trPr>
          <w:trHeight w:val="298"/>
          <w:ins w:id="3133" w:author="David Recio" w:date="2022-06-24T17:21:00Z"/>
        </w:trPr>
        <w:tc>
          <w:tcPr>
            <w:tcW w:w="1168" w:type="dxa"/>
            <w:vMerge/>
            <w:shd w:val="clear" w:color="auto" w:fill="BDD6EE" w:themeFill="accent5" w:themeFillTint="66"/>
          </w:tcPr>
          <w:p w14:paraId="1D9FD297" w14:textId="77777777" w:rsidR="00B42994" w:rsidRDefault="00B42994" w:rsidP="00FA78EB">
            <w:pPr>
              <w:rPr>
                <w:ins w:id="3134" w:author="David Recio" w:date="2022-06-24T17:21:00Z"/>
              </w:rPr>
            </w:pPr>
          </w:p>
        </w:tc>
        <w:tc>
          <w:tcPr>
            <w:tcW w:w="2053" w:type="dxa"/>
            <w:vMerge/>
          </w:tcPr>
          <w:p w14:paraId="175EA4B4" w14:textId="77777777" w:rsidR="00B42994" w:rsidRPr="00FA78EB" w:rsidRDefault="00B42994" w:rsidP="00FA78EB">
            <w:pPr>
              <w:rPr>
                <w:ins w:id="3135" w:author="David Recio" w:date="2022-06-24T17:21:00Z"/>
                <w:sz w:val="20"/>
                <w:szCs w:val="20"/>
              </w:rPr>
            </w:pPr>
          </w:p>
        </w:tc>
        <w:tc>
          <w:tcPr>
            <w:tcW w:w="2055" w:type="dxa"/>
            <w:vMerge/>
          </w:tcPr>
          <w:p w14:paraId="24E1498F" w14:textId="77777777" w:rsidR="00B42994" w:rsidRPr="00FA78EB" w:rsidRDefault="00B42994" w:rsidP="00FA78EB">
            <w:pPr>
              <w:rPr>
                <w:ins w:id="3136" w:author="David Recio" w:date="2022-06-24T17:21:00Z"/>
                <w:sz w:val="20"/>
                <w:szCs w:val="20"/>
              </w:rPr>
            </w:pPr>
          </w:p>
        </w:tc>
        <w:tc>
          <w:tcPr>
            <w:tcW w:w="1856" w:type="dxa"/>
            <w:vMerge/>
          </w:tcPr>
          <w:p w14:paraId="71CFC751" w14:textId="77777777" w:rsidR="00B42994" w:rsidRPr="00FA78EB" w:rsidRDefault="00B42994" w:rsidP="00FA78EB">
            <w:pPr>
              <w:rPr>
                <w:ins w:id="3137" w:author="David Recio" w:date="2022-06-24T17:21:00Z"/>
                <w:sz w:val="20"/>
                <w:szCs w:val="20"/>
              </w:rPr>
            </w:pPr>
          </w:p>
        </w:tc>
        <w:tc>
          <w:tcPr>
            <w:tcW w:w="3798" w:type="dxa"/>
          </w:tcPr>
          <w:p w14:paraId="4B1E5C7F" w14:textId="77777777" w:rsidR="00B42994" w:rsidRPr="00FA78EB" w:rsidRDefault="00B42994" w:rsidP="00FA78EB">
            <w:pPr>
              <w:rPr>
                <w:ins w:id="3138" w:author="David Recio" w:date="2022-06-24T17:21:00Z"/>
                <w:sz w:val="20"/>
                <w:szCs w:val="20"/>
              </w:rPr>
            </w:pPr>
            <w:ins w:id="3139" w:author="David Recio" w:date="2022-06-24T17:21:00Z">
              <w:r w:rsidRPr="00FA78EB">
                <w:rPr>
                  <w:sz w:val="20"/>
                  <w:szCs w:val="20"/>
                </w:rPr>
                <w:t>500-Internal Server Error</w:t>
              </w:r>
            </w:ins>
          </w:p>
        </w:tc>
      </w:tr>
      <w:tr w:rsidR="00B42994" w14:paraId="07563861" w14:textId="77777777" w:rsidTr="00FA78EB">
        <w:trPr>
          <w:trHeight w:val="258"/>
          <w:ins w:id="3140" w:author="David Recio" w:date="2022-06-24T17:21:00Z"/>
        </w:trPr>
        <w:tc>
          <w:tcPr>
            <w:tcW w:w="1168" w:type="dxa"/>
            <w:vMerge w:val="restart"/>
            <w:shd w:val="clear" w:color="auto" w:fill="BDD6EE" w:themeFill="accent5" w:themeFillTint="66"/>
          </w:tcPr>
          <w:p w14:paraId="38F80C9D" w14:textId="77777777" w:rsidR="00B42994" w:rsidRDefault="00B42994" w:rsidP="00FA78EB">
            <w:pPr>
              <w:rPr>
                <w:ins w:id="3141" w:author="David Recio" w:date="2022-06-24T17:21:00Z"/>
              </w:rPr>
            </w:pPr>
            <w:ins w:id="3142" w:author="David Recio" w:date="2022-06-24T17:21:00Z">
              <w:r>
                <w:t>DELETE</w:t>
              </w:r>
            </w:ins>
          </w:p>
        </w:tc>
        <w:tc>
          <w:tcPr>
            <w:tcW w:w="2053" w:type="dxa"/>
            <w:vMerge w:val="restart"/>
          </w:tcPr>
          <w:p w14:paraId="1F08C591" w14:textId="77777777" w:rsidR="00B42994" w:rsidRPr="00FA78EB" w:rsidRDefault="00B42994" w:rsidP="00FA78EB">
            <w:pPr>
              <w:rPr>
                <w:ins w:id="3143" w:author="David Recio" w:date="2022-06-24T17:21:00Z"/>
                <w:sz w:val="20"/>
                <w:szCs w:val="20"/>
              </w:rPr>
            </w:pPr>
            <w:ins w:id="3144" w:author="David Recio" w:date="2022-06-24T17:21:00Z">
              <w:r w:rsidRPr="00FA78EB">
                <w:rPr>
                  <w:sz w:val="20"/>
                  <w:szCs w:val="20"/>
                </w:rPr>
                <w:t>/usuarios/:id</w:t>
              </w:r>
            </w:ins>
          </w:p>
        </w:tc>
        <w:tc>
          <w:tcPr>
            <w:tcW w:w="2055" w:type="dxa"/>
            <w:vMerge w:val="restart"/>
          </w:tcPr>
          <w:p w14:paraId="2E90200C" w14:textId="77777777" w:rsidR="00B42994" w:rsidRPr="00FA78EB" w:rsidRDefault="00B42994" w:rsidP="00FA78EB">
            <w:pPr>
              <w:rPr>
                <w:ins w:id="3145" w:author="David Recio" w:date="2022-06-24T17:21:00Z"/>
                <w:sz w:val="20"/>
                <w:szCs w:val="20"/>
              </w:rPr>
            </w:pPr>
            <w:ins w:id="3146" w:author="David Recio" w:date="2022-06-24T17:21:00Z">
              <w:r w:rsidRPr="00FA78EB">
                <w:rPr>
                  <w:sz w:val="20"/>
                  <w:szCs w:val="20"/>
                </w:rPr>
                <w:t>Borra al usuario</w:t>
              </w:r>
            </w:ins>
          </w:p>
        </w:tc>
        <w:tc>
          <w:tcPr>
            <w:tcW w:w="1856" w:type="dxa"/>
            <w:vMerge w:val="restart"/>
          </w:tcPr>
          <w:p w14:paraId="6A2A3410" w14:textId="77777777" w:rsidR="00B42994" w:rsidRPr="00FA78EB" w:rsidRDefault="00B42994" w:rsidP="00FA78EB">
            <w:pPr>
              <w:rPr>
                <w:ins w:id="3147" w:author="David Recio" w:date="2022-06-24T17:21:00Z"/>
                <w:sz w:val="20"/>
                <w:szCs w:val="20"/>
              </w:rPr>
            </w:pPr>
            <w:ins w:id="3148" w:author="David Recio" w:date="2022-06-24T17:21:00Z">
              <w:r w:rsidRPr="00FA78EB">
                <w:rPr>
                  <w:sz w:val="20"/>
                  <w:szCs w:val="20"/>
                </w:rPr>
                <w:t>-</w:t>
              </w:r>
            </w:ins>
          </w:p>
        </w:tc>
        <w:tc>
          <w:tcPr>
            <w:tcW w:w="3798" w:type="dxa"/>
          </w:tcPr>
          <w:p w14:paraId="701C437E" w14:textId="77777777" w:rsidR="00B42994" w:rsidRPr="00FA78EB" w:rsidRDefault="00B42994" w:rsidP="00FA78EB">
            <w:pPr>
              <w:rPr>
                <w:ins w:id="3149" w:author="David Recio" w:date="2022-06-24T17:21:00Z"/>
                <w:sz w:val="20"/>
                <w:szCs w:val="20"/>
              </w:rPr>
            </w:pPr>
            <w:ins w:id="3150" w:author="David Recio" w:date="2022-06-24T17:21:00Z">
              <w:r w:rsidRPr="00FA78EB">
                <w:rPr>
                  <w:sz w:val="20"/>
                  <w:szCs w:val="20"/>
                </w:rPr>
                <w:t>200-OK</w:t>
              </w:r>
            </w:ins>
          </w:p>
        </w:tc>
      </w:tr>
      <w:tr w:rsidR="00B42994" w14:paraId="332BFA55" w14:textId="77777777" w:rsidTr="00FA78EB">
        <w:trPr>
          <w:trHeight w:val="68"/>
          <w:ins w:id="3151" w:author="David Recio" w:date="2022-06-24T17:21:00Z"/>
        </w:trPr>
        <w:tc>
          <w:tcPr>
            <w:tcW w:w="1168" w:type="dxa"/>
            <w:vMerge/>
            <w:shd w:val="clear" w:color="auto" w:fill="BDD6EE" w:themeFill="accent5" w:themeFillTint="66"/>
          </w:tcPr>
          <w:p w14:paraId="11BDA19B" w14:textId="77777777" w:rsidR="00B42994" w:rsidRDefault="00B42994" w:rsidP="00FA78EB">
            <w:pPr>
              <w:rPr>
                <w:ins w:id="3152" w:author="David Recio" w:date="2022-06-24T17:21:00Z"/>
              </w:rPr>
            </w:pPr>
          </w:p>
        </w:tc>
        <w:tc>
          <w:tcPr>
            <w:tcW w:w="2053" w:type="dxa"/>
            <w:vMerge/>
          </w:tcPr>
          <w:p w14:paraId="32ED6BE9" w14:textId="77777777" w:rsidR="00B42994" w:rsidRPr="00FA78EB" w:rsidRDefault="00B42994" w:rsidP="00FA78EB">
            <w:pPr>
              <w:rPr>
                <w:ins w:id="3153" w:author="David Recio" w:date="2022-06-24T17:21:00Z"/>
                <w:sz w:val="20"/>
                <w:szCs w:val="20"/>
              </w:rPr>
            </w:pPr>
          </w:p>
        </w:tc>
        <w:tc>
          <w:tcPr>
            <w:tcW w:w="2055" w:type="dxa"/>
            <w:vMerge/>
          </w:tcPr>
          <w:p w14:paraId="595190C0" w14:textId="77777777" w:rsidR="00B42994" w:rsidRPr="00FA78EB" w:rsidRDefault="00B42994" w:rsidP="00FA78EB">
            <w:pPr>
              <w:rPr>
                <w:ins w:id="3154" w:author="David Recio" w:date="2022-06-24T17:21:00Z"/>
                <w:sz w:val="20"/>
                <w:szCs w:val="20"/>
              </w:rPr>
            </w:pPr>
          </w:p>
        </w:tc>
        <w:tc>
          <w:tcPr>
            <w:tcW w:w="1856" w:type="dxa"/>
            <w:vMerge/>
          </w:tcPr>
          <w:p w14:paraId="292AFE0D" w14:textId="77777777" w:rsidR="00B42994" w:rsidRPr="00FA78EB" w:rsidRDefault="00B42994" w:rsidP="00FA78EB">
            <w:pPr>
              <w:rPr>
                <w:ins w:id="3155" w:author="David Recio" w:date="2022-06-24T17:21:00Z"/>
                <w:sz w:val="20"/>
                <w:szCs w:val="20"/>
              </w:rPr>
            </w:pPr>
          </w:p>
        </w:tc>
        <w:tc>
          <w:tcPr>
            <w:tcW w:w="3798" w:type="dxa"/>
          </w:tcPr>
          <w:p w14:paraId="71610C91" w14:textId="77777777" w:rsidR="00B42994" w:rsidRPr="00FA78EB" w:rsidRDefault="00B42994" w:rsidP="00FA78EB">
            <w:pPr>
              <w:rPr>
                <w:ins w:id="3156" w:author="David Recio" w:date="2022-06-24T17:21:00Z"/>
                <w:sz w:val="20"/>
                <w:szCs w:val="20"/>
              </w:rPr>
            </w:pPr>
            <w:ins w:id="3157" w:author="David Recio" w:date="2022-06-24T17:21:00Z">
              <w:r w:rsidRPr="00FA78EB">
                <w:rPr>
                  <w:sz w:val="20"/>
                  <w:szCs w:val="20"/>
                </w:rPr>
                <w:t>500-Internal Server Error</w:t>
              </w:r>
            </w:ins>
          </w:p>
        </w:tc>
      </w:tr>
      <w:tr w:rsidR="00B42994" w14:paraId="0F879F30" w14:textId="77777777" w:rsidTr="00FA78EB">
        <w:trPr>
          <w:trHeight w:val="264"/>
          <w:ins w:id="3158" w:author="David Recio" w:date="2022-06-24T17:21:00Z"/>
        </w:trPr>
        <w:tc>
          <w:tcPr>
            <w:tcW w:w="1168" w:type="dxa"/>
            <w:vMerge w:val="restart"/>
            <w:shd w:val="clear" w:color="auto" w:fill="BDD6EE" w:themeFill="accent5" w:themeFillTint="66"/>
          </w:tcPr>
          <w:p w14:paraId="392F58D5" w14:textId="77777777" w:rsidR="00B42994" w:rsidRDefault="00B42994" w:rsidP="00FA78EB">
            <w:pPr>
              <w:rPr>
                <w:ins w:id="3159" w:author="David Recio" w:date="2022-06-24T17:21:00Z"/>
              </w:rPr>
            </w:pPr>
            <w:ins w:id="3160" w:author="David Recio" w:date="2022-06-24T17:21:00Z">
              <w:r>
                <w:t>PATCH</w:t>
              </w:r>
            </w:ins>
          </w:p>
        </w:tc>
        <w:tc>
          <w:tcPr>
            <w:tcW w:w="2053" w:type="dxa"/>
            <w:vMerge w:val="restart"/>
          </w:tcPr>
          <w:p w14:paraId="686FC7EE" w14:textId="77777777" w:rsidR="00B42994" w:rsidRPr="00FA78EB" w:rsidRDefault="00B42994" w:rsidP="00FA78EB">
            <w:pPr>
              <w:rPr>
                <w:ins w:id="3161" w:author="David Recio" w:date="2022-06-24T17:21:00Z"/>
                <w:sz w:val="20"/>
                <w:szCs w:val="20"/>
              </w:rPr>
            </w:pPr>
            <w:ins w:id="3162" w:author="David Recio" w:date="2022-06-24T17:21:00Z">
              <w:r w:rsidRPr="00FA78EB">
                <w:rPr>
                  <w:sz w:val="20"/>
                  <w:szCs w:val="20"/>
                </w:rPr>
                <w:t>/usuarios/:id</w:t>
              </w:r>
            </w:ins>
          </w:p>
        </w:tc>
        <w:tc>
          <w:tcPr>
            <w:tcW w:w="2055" w:type="dxa"/>
            <w:vMerge w:val="restart"/>
          </w:tcPr>
          <w:p w14:paraId="2355EC86" w14:textId="77777777" w:rsidR="00B42994" w:rsidRPr="00FA78EB" w:rsidRDefault="00B42994" w:rsidP="00FA78EB">
            <w:pPr>
              <w:rPr>
                <w:ins w:id="3163" w:author="David Recio" w:date="2022-06-24T17:21:00Z"/>
                <w:sz w:val="20"/>
                <w:szCs w:val="20"/>
              </w:rPr>
            </w:pPr>
            <w:ins w:id="3164" w:author="David Recio" w:date="2022-06-24T17:21:00Z">
              <w:r w:rsidRPr="00FA78EB">
                <w:rPr>
                  <w:sz w:val="20"/>
                  <w:szCs w:val="20"/>
                </w:rPr>
                <w:t>Actualiza la contraseña del usuario</w:t>
              </w:r>
            </w:ins>
          </w:p>
        </w:tc>
        <w:tc>
          <w:tcPr>
            <w:tcW w:w="1856" w:type="dxa"/>
            <w:vMerge w:val="restart"/>
          </w:tcPr>
          <w:p w14:paraId="325F9C35" w14:textId="77777777" w:rsidR="00B42994" w:rsidRPr="00FA78EB" w:rsidRDefault="00B42994" w:rsidP="00FA78EB">
            <w:pPr>
              <w:rPr>
                <w:ins w:id="3165" w:author="David Recio" w:date="2022-06-24T17:21:00Z"/>
                <w:sz w:val="20"/>
                <w:szCs w:val="20"/>
              </w:rPr>
            </w:pPr>
            <w:ins w:id="3166" w:author="David Recio" w:date="2022-06-24T17:21:00Z">
              <w:r w:rsidRPr="00FA78EB">
                <w:rPr>
                  <w:sz w:val="20"/>
                  <w:szCs w:val="20"/>
                </w:rPr>
                <w:t>JSON</w:t>
              </w:r>
            </w:ins>
          </w:p>
        </w:tc>
        <w:tc>
          <w:tcPr>
            <w:tcW w:w="3798" w:type="dxa"/>
          </w:tcPr>
          <w:p w14:paraId="18F87AB1" w14:textId="77777777" w:rsidR="00B42994" w:rsidRPr="00FA78EB" w:rsidRDefault="00B42994" w:rsidP="00FA78EB">
            <w:pPr>
              <w:rPr>
                <w:ins w:id="3167" w:author="David Recio" w:date="2022-06-24T17:21:00Z"/>
                <w:sz w:val="20"/>
                <w:szCs w:val="20"/>
              </w:rPr>
            </w:pPr>
            <w:ins w:id="3168" w:author="David Recio" w:date="2022-06-24T17:21:00Z">
              <w:r w:rsidRPr="00FA78EB">
                <w:rPr>
                  <w:sz w:val="20"/>
                  <w:szCs w:val="20"/>
                </w:rPr>
                <w:t>200-OK</w:t>
              </w:r>
            </w:ins>
          </w:p>
        </w:tc>
      </w:tr>
      <w:tr w:rsidR="00B42994" w14:paraId="0A02C6B0" w14:textId="77777777" w:rsidTr="00FA78EB">
        <w:trPr>
          <w:trHeight w:val="264"/>
          <w:ins w:id="3169" w:author="David Recio" w:date="2022-06-24T17:21:00Z"/>
        </w:trPr>
        <w:tc>
          <w:tcPr>
            <w:tcW w:w="1168" w:type="dxa"/>
            <w:vMerge/>
            <w:shd w:val="clear" w:color="auto" w:fill="BDD6EE" w:themeFill="accent5" w:themeFillTint="66"/>
          </w:tcPr>
          <w:p w14:paraId="60F2A178" w14:textId="77777777" w:rsidR="00B42994" w:rsidRDefault="00B42994" w:rsidP="00FA78EB">
            <w:pPr>
              <w:rPr>
                <w:ins w:id="3170" w:author="David Recio" w:date="2022-06-24T17:21:00Z"/>
              </w:rPr>
            </w:pPr>
          </w:p>
        </w:tc>
        <w:tc>
          <w:tcPr>
            <w:tcW w:w="2053" w:type="dxa"/>
            <w:vMerge/>
          </w:tcPr>
          <w:p w14:paraId="572958CD" w14:textId="77777777" w:rsidR="00B42994" w:rsidRPr="00FA78EB" w:rsidRDefault="00B42994" w:rsidP="00FA78EB">
            <w:pPr>
              <w:rPr>
                <w:ins w:id="3171" w:author="David Recio" w:date="2022-06-24T17:21:00Z"/>
                <w:sz w:val="20"/>
                <w:szCs w:val="20"/>
              </w:rPr>
            </w:pPr>
          </w:p>
        </w:tc>
        <w:tc>
          <w:tcPr>
            <w:tcW w:w="2055" w:type="dxa"/>
            <w:vMerge/>
          </w:tcPr>
          <w:p w14:paraId="68409300" w14:textId="77777777" w:rsidR="00B42994" w:rsidRPr="00FA78EB" w:rsidRDefault="00B42994" w:rsidP="00FA78EB">
            <w:pPr>
              <w:rPr>
                <w:ins w:id="3172" w:author="David Recio" w:date="2022-06-24T17:21:00Z"/>
                <w:sz w:val="20"/>
                <w:szCs w:val="20"/>
              </w:rPr>
            </w:pPr>
          </w:p>
        </w:tc>
        <w:tc>
          <w:tcPr>
            <w:tcW w:w="1856" w:type="dxa"/>
            <w:vMerge/>
          </w:tcPr>
          <w:p w14:paraId="105461BC" w14:textId="77777777" w:rsidR="00B42994" w:rsidRPr="00FA78EB" w:rsidRDefault="00B42994" w:rsidP="00FA78EB">
            <w:pPr>
              <w:rPr>
                <w:ins w:id="3173" w:author="David Recio" w:date="2022-06-24T17:21:00Z"/>
                <w:sz w:val="20"/>
                <w:szCs w:val="20"/>
              </w:rPr>
            </w:pPr>
          </w:p>
        </w:tc>
        <w:tc>
          <w:tcPr>
            <w:tcW w:w="3798" w:type="dxa"/>
          </w:tcPr>
          <w:p w14:paraId="10363102" w14:textId="77777777" w:rsidR="00B42994" w:rsidRPr="00FA78EB" w:rsidRDefault="00B42994" w:rsidP="00FA78EB">
            <w:pPr>
              <w:rPr>
                <w:ins w:id="3174" w:author="David Recio" w:date="2022-06-24T17:21:00Z"/>
                <w:sz w:val="20"/>
                <w:szCs w:val="20"/>
              </w:rPr>
            </w:pPr>
            <w:ins w:id="3175" w:author="David Recio" w:date="2022-06-24T17:21:00Z">
              <w:r w:rsidRPr="00FA78EB">
                <w:rPr>
                  <w:sz w:val="20"/>
                  <w:szCs w:val="20"/>
                </w:rPr>
                <w:t>400-Bad Request</w:t>
              </w:r>
            </w:ins>
          </w:p>
        </w:tc>
      </w:tr>
      <w:tr w:rsidR="00B42994" w14:paraId="24CA04E3" w14:textId="77777777" w:rsidTr="00FA78EB">
        <w:trPr>
          <w:trHeight w:val="264"/>
          <w:ins w:id="3176" w:author="David Recio" w:date="2022-06-24T17:21:00Z"/>
        </w:trPr>
        <w:tc>
          <w:tcPr>
            <w:tcW w:w="1168" w:type="dxa"/>
            <w:vMerge/>
            <w:shd w:val="clear" w:color="auto" w:fill="BDD6EE" w:themeFill="accent5" w:themeFillTint="66"/>
          </w:tcPr>
          <w:p w14:paraId="278D00D1" w14:textId="77777777" w:rsidR="00B42994" w:rsidRDefault="00B42994" w:rsidP="00FA78EB">
            <w:pPr>
              <w:rPr>
                <w:ins w:id="3177" w:author="David Recio" w:date="2022-06-24T17:21:00Z"/>
              </w:rPr>
            </w:pPr>
          </w:p>
        </w:tc>
        <w:tc>
          <w:tcPr>
            <w:tcW w:w="2053" w:type="dxa"/>
            <w:vMerge/>
          </w:tcPr>
          <w:p w14:paraId="67651236" w14:textId="77777777" w:rsidR="00B42994" w:rsidRPr="00FA78EB" w:rsidRDefault="00B42994" w:rsidP="00FA78EB">
            <w:pPr>
              <w:rPr>
                <w:ins w:id="3178" w:author="David Recio" w:date="2022-06-24T17:21:00Z"/>
                <w:sz w:val="20"/>
                <w:szCs w:val="20"/>
              </w:rPr>
            </w:pPr>
          </w:p>
        </w:tc>
        <w:tc>
          <w:tcPr>
            <w:tcW w:w="2055" w:type="dxa"/>
            <w:vMerge/>
          </w:tcPr>
          <w:p w14:paraId="2B789BFA" w14:textId="77777777" w:rsidR="00B42994" w:rsidRPr="00FA78EB" w:rsidRDefault="00B42994" w:rsidP="00FA78EB">
            <w:pPr>
              <w:rPr>
                <w:ins w:id="3179" w:author="David Recio" w:date="2022-06-24T17:21:00Z"/>
                <w:sz w:val="20"/>
                <w:szCs w:val="20"/>
              </w:rPr>
            </w:pPr>
          </w:p>
        </w:tc>
        <w:tc>
          <w:tcPr>
            <w:tcW w:w="1856" w:type="dxa"/>
            <w:vMerge/>
          </w:tcPr>
          <w:p w14:paraId="4D04910C" w14:textId="77777777" w:rsidR="00B42994" w:rsidRPr="00FA78EB" w:rsidRDefault="00B42994" w:rsidP="00FA78EB">
            <w:pPr>
              <w:rPr>
                <w:ins w:id="3180" w:author="David Recio" w:date="2022-06-24T17:21:00Z"/>
                <w:sz w:val="20"/>
                <w:szCs w:val="20"/>
              </w:rPr>
            </w:pPr>
          </w:p>
        </w:tc>
        <w:tc>
          <w:tcPr>
            <w:tcW w:w="3798" w:type="dxa"/>
          </w:tcPr>
          <w:p w14:paraId="433D6149" w14:textId="77777777" w:rsidR="00B42994" w:rsidRPr="00FA78EB" w:rsidRDefault="00B42994" w:rsidP="00FA78EB">
            <w:pPr>
              <w:rPr>
                <w:ins w:id="3181" w:author="David Recio" w:date="2022-06-24T17:21:00Z"/>
                <w:sz w:val="20"/>
                <w:szCs w:val="20"/>
              </w:rPr>
            </w:pPr>
            <w:ins w:id="3182" w:author="David Recio" w:date="2022-06-24T17:21:00Z">
              <w:r w:rsidRPr="00FA78EB">
                <w:rPr>
                  <w:sz w:val="20"/>
                  <w:szCs w:val="20"/>
                </w:rPr>
                <w:t>500-Internal Server Error</w:t>
              </w:r>
            </w:ins>
          </w:p>
        </w:tc>
      </w:tr>
    </w:tbl>
    <w:p w14:paraId="752A4A5C" w14:textId="77777777" w:rsidR="00B42994" w:rsidRDefault="00B42994" w:rsidP="00B42994">
      <w:pPr>
        <w:rPr>
          <w:ins w:id="3183" w:author="David Recio" w:date="2022-06-24T17:21:00Z"/>
        </w:rPr>
      </w:pPr>
    </w:p>
    <w:p w14:paraId="727399B7" w14:textId="77777777" w:rsidR="00B42994" w:rsidRDefault="00B42994" w:rsidP="00B42994">
      <w:pPr>
        <w:rPr>
          <w:ins w:id="3184" w:author="David Recio" w:date="2022-06-24T17:21:00Z"/>
        </w:rPr>
      </w:pPr>
    </w:p>
    <w:p w14:paraId="57DCE9B4" w14:textId="77777777" w:rsidR="00B42994" w:rsidRDefault="00B42994" w:rsidP="00B42994">
      <w:pPr>
        <w:rPr>
          <w:ins w:id="3185" w:author="David Recio" w:date="2022-06-24T17:21:00Z"/>
        </w:rPr>
      </w:pPr>
    </w:p>
    <w:p w14:paraId="50FE91B4" w14:textId="77777777" w:rsidR="00B42994" w:rsidRDefault="00B42994" w:rsidP="00B42994">
      <w:pPr>
        <w:rPr>
          <w:ins w:id="3186" w:author="David Recio" w:date="2022-06-24T17:21:00Z"/>
        </w:rPr>
      </w:pPr>
    </w:p>
    <w:p w14:paraId="51289522" w14:textId="77777777" w:rsidR="00B42994" w:rsidRDefault="00B42994" w:rsidP="00B42994">
      <w:pPr>
        <w:ind w:left="2124" w:firstLine="708"/>
        <w:rPr>
          <w:ins w:id="3187" w:author="David Recio" w:date="2022-06-24T17:21:00Z"/>
        </w:rPr>
      </w:pPr>
      <w:ins w:id="3188" w:author="David Recio" w:date="2022-06-24T17:21:00Z">
        <w:r>
          <w:t xml:space="preserve">Recurso </w:t>
        </w:r>
        <w:r w:rsidRPr="00F87CC1">
          <w:t>/</w:t>
        </w:r>
        <w:r>
          <w:t>usuarios</w:t>
        </w:r>
        <w:r w:rsidRPr="004B28DA">
          <w:t>/</w:t>
        </w:r>
        <w:r>
          <w:t>i</w:t>
        </w:r>
        <w:r w:rsidRPr="004B28DA">
          <w:t xml:space="preserve">dUsuarios/resultados  </w:t>
        </w:r>
      </w:ins>
    </w:p>
    <w:tbl>
      <w:tblPr>
        <w:tblStyle w:val="Tablaconcuadrcula"/>
        <w:tblW w:w="10884" w:type="dxa"/>
        <w:tblInd w:w="-997" w:type="dxa"/>
        <w:tblLook w:val="04A0" w:firstRow="1" w:lastRow="0" w:firstColumn="1" w:lastColumn="0" w:noHBand="0" w:noVBand="1"/>
      </w:tblPr>
      <w:tblGrid>
        <w:gridCol w:w="1065"/>
        <w:gridCol w:w="3161"/>
        <w:gridCol w:w="2469"/>
        <w:gridCol w:w="1765"/>
        <w:gridCol w:w="2424"/>
      </w:tblGrid>
      <w:tr w:rsidR="00B42994" w14:paraId="358252FE" w14:textId="77777777" w:rsidTr="00FA78EB">
        <w:trPr>
          <w:trHeight w:val="174"/>
          <w:ins w:id="3189" w:author="David Recio" w:date="2022-06-24T17:21:00Z"/>
        </w:trPr>
        <w:tc>
          <w:tcPr>
            <w:tcW w:w="1065" w:type="dxa"/>
            <w:shd w:val="clear" w:color="auto" w:fill="D0CECE" w:themeFill="background2" w:themeFillShade="E6"/>
          </w:tcPr>
          <w:p w14:paraId="1CEE2507" w14:textId="77777777" w:rsidR="00B42994" w:rsidRDefault="00B42994" w:rsidP="00FA78EB">
            <w:pPr>
              <w:rPr>
                <w:ins w:id="3190" w:author="David Recio" w:date="2022-06-24T17:21:00Z"/>
              </w:rPr>
            </w:pPr>
            <w:ins w:id="3191" w:author="David Recio" w:date="2022-06-24T17:21:00Z">
              <w:r>
                <w:t>Método</w:t>
              </w:r>
            </w:ins>
          </w:p>
        </w:tc>
        <w:tc>
          <w:tcPr>
            <w:tcW w:w="3161" w:type="dxa"/>
            <w:shd w:val="clear" w:color="auto" w:fill="D0CECE" w:themeFill="background2" w:themeFillShade="E6"/>
          </w:tcPr>
          <w:p w14:paraId="770F31B1" w14:textId="77777777" w:rsidR="00B42994" w:rsidRDefault="00B42994" w:rsidP="00FA78EB">
            <w:pPr>
              <w:rPr>
                <w:ins w:id="3192" w:author="David Recio" w:date="2022-06-24T17:21:00Z"/>
              </w:rPr>
            </w:pPr>
            <w:ins w:id="3193" w:author="David Recio" w:date="2022-06-24T17:21:00Z">
              <w:r>
                <w:t>URI</w:t>
              </w:r>
            </w:ins>
          </w:p>
        </w:tc>
        <w:tc>
          <w:tcPr>
            <w:tcW w:w="2469" w:type="dxa"/>
            <w:shd w:val="clear" w:color="auto" w:fill="D0CECE" w:themeFill="background2" w:themeFillShade="E6"/>
          </w:tcPr>
          <w:p w14:paraId="1CF23D54" w14:textId="77777777" w:rsidR="00B42994" w:rsidRDefault="00B42994" w:rsidP="00FA78EB">
            <w:pPr>
              <w:rPr>
                <w:ins w:id="3194" w:author="David Recio" w:date="2022-06-24T17:21:00Z"/>
              </w:rPr>
            </w:pPr>
            <w:ins w:id="3195" w:author="David Recio" w:date="2022-06-24T17:21:00Z">
              <w:r>
                <w:t>Utilidad</w:t>
              </w:r>
            </w:ins>
          </w:p>
        </w:tc>
        <w:tc>
          <w:tcPr>
            <w:tcW w:w="1765" w:type="dxa"/>
            <w:shd w:val="clear" w:color="auto" w:fill="D0CECE" w:themeFill="background2" w:themeFillShade="E6"/>
          </w:tcPr>
          <w:p w14:paraId="142773E5" w14:textId="77777777" w:rsidR="00B42994" w:rsidRDefault="00B42994" w:rsidP="00FA78EB">
            <w:pPr>
              <w:rPr>
                <w:ins w:id="3196" w:author="David Recio" w:date="2022-06-24T17:21:00Z"/>
              </w:rPr>
            </w:pPr>
            <w:ins w:id="3197" w:author="David Recio" w:date="2022-06-24T17:21:00Z">
              <w:r>
                <w:t>Representación</w:t>
              </w:r>
            </w:ins>
          </w:p>
        </w:tc>
        <w:tc>
          <w:tcPr>
            <w:tcW w:w="2424" w:type="dxa"/>
            <w:shd w:val="clear" w:color="auto" w:fill="D0CECE" w:themeFill="background2" w:themeFillShade="E6"/>
          </w:tcPr>
          <w:p w14:paraId="4895CA65" w14:textId="77777777" w:rsidR="00B42994" w:rsidRDefault="00B42994" w:rsidP="00FA78EB">
            <w:pPr>
              <w:rPr>
                <w:ins w:id="3198" w:author="David Recio" w:date="2022-06-24T17:21:00Z"/>
              </w:rPr>
            </w:pPr>
            <w:ins w:id="3199" w:author="David Recio" w:date="2022-06-24T17:21:00Z">
              <w:r>
                <w:t>Código Respuesta</w:t>
              </w:r>
            </w:ins>
          </w:p>
        </w:tc>
      </w:tr>
      <w:tr w:rsidR="00B42994" w14:paraId="2115FF86" w14:textId="77777777" w:rsidTr="00FA78EB">
        <w:trPr>
          <w:trHeight w:val="450"/>
          <w:ins w:id="3200" w:author="David Recio" w:date="2022-06-24T17:21:00Z"/>
        </w:trPr>
        <w:tc>
          <w:tcPr>
            <w:tcW w:w="1065" w:type="dxa"/>
            <w:vMerge w:val="restart"/>
            <w:shd w:val="clear" w:color="auto" w:fill="BDD6EE" w:themeFill="accent5" w:themeFillTint="66"/>
          </w:tcPr>
          <w:p w14:paraId="63B6ACFE" w14:textId="77777777" w:rsidR="00B42994" w:rsidRDefault="00B42994" w:rsidP="00FA78EB">
            <w:pPr>
              <w:rPr>
                <w:ins w:id="3201" w:author="David Recio" w:date="2022-06-24T17:21:00Z"/>
              </w:rPr>
            </w:pPr>
            <w:ins w:id="3202" w:author="David Recio" w:date="2022-06-24T17:21:00Z">
              <w:r>
                <w:lastRenderedPageBreak/>
                <w:t>POST</w:t>
              </w:r>
            </w:ins>
          </w:p>
        </w:tc>
        <w:tc>
          <w:tcPr>
            <w:tcW w:w="3161" w:type="dxa"/>
            <w:vMerge w:val="restart"/>
          </w:tcPr>
          <w:p w14:paraId="72177A7D" w14:textId="77777777" w:rsidR="00B42994" w:rsidRPr="00FA78EB" w:rsidRDefault="00B42994" w:rsidP="00FA78EB">
            <w:pPr>
              <w:rPr>
                <w:ins w:id="3203" w:author="David Recio" w:date="2022-06-24T17:21:00Z"/>
                <w:sz w:val="20"/>
                <w:szCs w:val="20"/>
              </w:rPr>
            </w:pPr>
            <w:ins w:id="3204" w:author="David Recio" w:date="2022-06-24T17:21:00Z">
              <w:r w:rsidRPr="00FA78EB">
                <w:rPr>
                  <w:sz w:val="20"/>
                  <w:szCs w:val="20"/>
                </w:rPr>
                <w:t xml:space="preserve">/usuarios/:idUsuarios/resultados  </w:t>
              </w:r>
            </w:ins>
          </w:p>
        </w:tc>
        <w:tc>
          <w:tcPr>
            <w:tcW w:w="2469" w:type="dxa"/>
            <w:vMerge w:val="restart"/>
          </w:tcPr>
          <w:p w14:paraId="09C31509" w14:textId="77777777" w:rsidR="00B42994" w:rsidRPr="00FA78EB" w:rsidRDefault="00B42994" w:rsidP="00FA78EB">
            <w:pPr>
              <w:rPr>
                <w:ins w:id="3205" w:author="David Recio" w:date="2022-06-24T17:21:00Z"/>
                <w:sz w:val="20"/>
                <w:szCs w:val="20"/>
              </w:rPr>
            </w:pPr>
            <w:ins w:id="3206" w:author="David Recio" w:date="2022-06-24T17:21:00Z">
              <w:r w:rsidRPr="00FA78EB">
                <w:rPr>
                  <w:sz w:val="20"/>
                  <w:szCs w:val="20"/>
                </w:rPr>
                <w:t>Añade  un resultado con  una temática determinada, P.ej “parcial” el cual recibirá las notas y recomendaciones</w:t>
              </w:r>
            </w:ins>
          </w:p>
        </w:tc>
        <w:tc>
          <w:tcPr>
            <w:tcW w:w="1765" w:type="dxa"/>
            <w:vMerge w:val="restart"/>
          </w:tcPr>
          <w:p w14:paraId="1C0AA50E" w14:textId="77777777" w:rsidR="00B42994" w:rsidRPr="00FA78EB" w:rsidRDefault="00B42994" w:rsidP="00FA78EB">
            <w:pPr>
              <w:rPr>
                <w:ins w:id="3207" w:author="David Recio" w:date="2022-06-24T17:21:00Z"/>
                <w:sz w:val="20"/>
                <w:szCs w:val="20"/>
              </w:rPr>
            </w:pPr>
            <w:ins w:id="3208" w:author="David Recio" w:date="2022-06-24T17:21:00Z">
              <w:r w:rsidRPr="00FA78EB">
                <w:rPr>
                  <w:sz w:val="20"/>
                  <w:szCs w:val="20"/>
                </w:rPr>
                <w:t>JSON</w:t>
              </w:r>
            </w:ins>
          </w:p>
        </w:tc>
        <w:tc>
          <w:tcPr>
            <w:tcW w:w="2424" w:type="dxa"/>
          </w:tcPr>
          <w:p w14:paraId="5F6AD90F" w14:textId="77777777" w:rsidR="00B42994" w:rsidRPr="00FA78EB" w:rsidRDefault="00B42994" w:rsidP="00FA78EB">
            <w:pPr>
              <w:rPr>
                <w:ins w:id="3209" w:author="David Recio" w:date="2022-06-24T17:21:00Z"/>
                <w:sz w:val="20"/>
                <w:szCs w:val="20"/>
              </w:rPr>
            </w:pPr>
            <w:ins w:id="3210" w:author="David Recio" w:date="2022-06-24T17:21:00Z">
              <w:r w:rsidRPr="00FA78EB">
                <w:rPr>
                  <w:sz w:val="20"/>
                  <w:szCs w:val="20"/>
                </w:rPr>
                <w:t>200-OK</w:t>
              </w:r>
            </w:ins>
          </w:p>
        </w:tc>
      </w:tr>
      <w:tr w:rsidR="00B42994" w14:paraId="11ACF0DF" w14:textId="77777777" w:rsidTr="00FA78EB">
        <w:trPr>
          <w:trHeight w:val="330"/>
          <w:ins w:id="3211" w:author="David Recio" w:date="2022-06-24T17:21:00Z"/>
        </w:trPr>
        <w:tc>
          <w:tcPr>
            <w:tcW w:w="1065" w:type="dxa"/>
            <w:vMerge/>
            <w:shd w:val="clear" w:color="auto" w:fill="BDD6EE" w:themeFill="accent5" w:themeFillTint="66"/>
          </w:tcPr>
          <w:p w14:paraId="63F880CF" w14:textId="77777777" w:rsidR="00B42994" w:rsidRDefault="00B42994" w:rsidP="00FA78EB">
            <w:pPr>
              <w:rPr>
                <w:ins w:id="3212" w:author="David Recio" w:date="2022-06-24T17:21:00Z"/>
              </w:rPr>
            </w:pPr>
          </w:p>
        </w:tc>
        <w:tc>
          <w:tcPr>
            <w:tcW w:w="3161" w:type="dxa"/>
            <w:vMerge/>
          </w:tcPr>
          <w:p w14:paraId="4F7269D4" w14:textId="77777777" w:rsidR="00B42994" w:rsidRPr="00FA78EB" w:rsidRDefault="00B42994" w:rsidP="00FA78EB">
            <w:pPr>
              <w:rPr>
                <w:ins w:id="3213" w:author="David Recio" w:date="2022-06-24T17:21:00Z"/>
                <w:sz w:val="20"/>
                <w:szCs w:val="20"/>
              </w:rPr>
            </w:pPr>
          </w:p>
        </w:tc>
        <w:tc>
          <w:tcPr>
            <w:tcW w:w="2469" w:type="dxa"/>
            <w:vMerge/>
          </w:tcPr>
          <w:p w14:paraId="7352C1AE" w14:textId="77777777" w:rsidR="00B42994" w:rsidRPr="00FA78EB" w:rsidRDefault="00B42994" w:rsidP="00FA78EB">
            <w:pPr>
              <w:rPr>
                <w:ins w:id="3214" w:author="David Recio" w:date="2022-06-24T17:21:00Z"/>
                <w:sz w:val="20"/>
                <w:szCs w:val="20"/>
              </w:rPr>
            </w:pPr>
          </w:p>
        </w:tc>
        <w:tc>
          <w:tcPr>
            <w:tcW w:w="1765" w:type="dxa"/>
            <w:vMerge/>
          </w:tcPr>
          <w:p w14:paraId="48DD1DFB" w14:textId="77777777" w:rsidR="00B42994" w:rsidRPr="00FA78EB" w:rsidRDefault="00B42994" w:rsidP="00FA78EB">
            <w:pPr>
              <w:rPr>
                <w:ins w:id="3215" w:author="David Recio" w:date="2022-06-24T17:21:00Z"/>
                <w:sz w:val="20"/>
                <w:szCs w:val="20"/>
              </w:rPr>
            </w:pPr>
          </w:p>
        </w:tc>
        <w:tc>
          <w:tcPr>
            <w:tcW w:w="2424" w:type="dxa"/>
          </w:tcPr>
          <w:p w14:paraId="65D40411" w14:textId="77777777" w:rsidR="00B42994" w:rsidRPr="00FA78EB" w:rsidRDefault="00B42994" w:rsidP="00FA78EB">
            <w:pPr>
              <w:rPr>
                <w:ins w:id="3216" w:author="David Recio" w:date="2022-06-24T17:21:00Z"/>
                <w:sz w:val="20"/>
                <w:szCs w:val="20"/>
              </w:rPr>
            </w:pPr>
            <w:ins w:id="3217" w:author="David Recio" w:date="2022-06-24T17:21:00Z">
              <w:r w:rsidRPr="00FA78EB">
                <w:rPr>
                  <w:sz w:val="20"/>
                  <w:szCs w:val="20"/>
                </w:rPr>
                <w:t>400-Bad Request</w:t>
              </w:r>
            </w:ins>
          </w:p>
        </w:tc>
      </w:tr>
      <w:tr w:rsidR="00B42994" w14:paraId="5CEAEBA3" w14:textId="77777777" w:rsidTr="00FA78EB">
        <w:trPr>
          <w:trHeight w:val="535"/>
          <w:ins w:id="3218" w:author="David Recio" w:date="2022-06-24T17:21:00Z"/>
        </w:trPr>
        <w:tc>
          <w:tcPr>
            <w:tcW w:w="1065" w:type="dxa"/>
            <w:vMerge/>
            <w:shd w:val="clear" w:color="auto" w:fill="BDD6EE" w:themeFill="accent5" w:themeFillTint="66"/>
          </w:tcPr>
          <w:p w14:paraId="32A155AF" w14:textId="77777777" w:rsidR="00B42994" w:rsidRDefault="00B42994" w:rsidP="00FA78EB">
            <w:pPr>
              <w:rPr>
                <w:ins w:id="3219" w:author="David Recio" w:date="2022-06-24T17:21:00Z"/>
              </w:rPr>
            </w:pPr>
          </w:p>
        </w:tc>
        <w:tc>
          <w:tcPr>
            <w:tcW w:w="3161" w:type="dxa"/>
            <w:vMerge/>
          </w:tcPr>
          <w:p w14:paraId="7260D6AA" w14:textId="77777777" w:rsidR="00B42994" w:rsidRPr="00FA78EB" w:rsidRDefault="00B42994" w:rsidP="00FA78EB">
            <w:pPr>
              <w:rPr>
                <w:ins w:id="3220" w:author="David Recio" w:date="2022-06-24T17:21:00Z"/>
                <w:sz w:val="20"/>
                <w:szCs w:val="20"/>
              </w:rPr>
            </w:pPr>
          </w:p>
        </w:tc>
        <w:tc>
          <w:tcPr>
            <w:tcW w:w="2469" w:type="dxa"/>
            <w:vMerge/>
          </w:tcPr>
          <w:p w14:paraId="08182B87" w14:textId="77777777" w:rsidR="00B42994" w:rsidRPr="00FA78EB" w:rsidRDefault="00B42994" w:rsidP="00FA78EB">
            <w:pPr>
              <w:rPr>
                <w:ins w:id="3221" w:author="David Recio" w:date="2022-06-24T17:21:00Z"/>
                <w:sz w:val="20"/>
                <w:szCs w:val="20"/>
              </w:rPr>
            </w:pPr>
          </w:p>
        </w:tc>
        <w:tc>
          <w:tcPr>
            <w:tcW w:w="1765" w:type="dxa"/>
            <w:vMerge/>
          </w:tcPr>
          <w:p w14:paraId="224A7F96" w14:textId="77777777" w:rsidR="00B42994" w:rsidRPr="00FA78EB" w:rsidRDefault="00B42994" w:rsidP="00FA78EB">
            <w:pPr>
              <w:rPr>
                <w:ins w:id="3222" w:author="David Recio" w:date="2022-06-24T17:21:00Z"/>
                <w:sz w:val="20"/>
                <w:szCs w:val="20"/>
              </w:rPr>
            </w:pPr>
          </w:p>
        </w:tc>
        <w:tc>
          <w:tcPr>
            <w:tcW w:w="2424" w:type="dxa"/>
          </w:tcPr>
          <w:p w14:paraId="1F0D510C" w14:textId="77777777" w:rsidR="00B42994" w:rsidRPr="00FA78EB" w:rsidRDefault="00B42994" w:rsidP="00FA78EB">
            <w:pPr>
              <w:rPr>
                <w:ins w:id="3223" w:author="David Recio" w:date="2022-06-24T17:21:00Z"/>
                <w:sz w:val="20"/>
                <w:szCs w:val="20"/>
              </w:rPr>
            </w:pPr>
            <w:ins w:id="3224" w:author="David Recio" w:date="2022-06-24T17:21:00Z">
              <w:r w:rsidRPr="00FA78EB">
                <w:rPr>
                  <w:sz w:val="20"/>
                  <w:szCs w:val="20"/>
                </w:rPr>
                <w:t>500-Internal Server Error</w:t>
              </w:r>
            </w:ins>
          </w:p>
        </w:tc>
      </w:tr>
      <w:tr w:rsidR="00B42994" w14:paraId="011406AD" w14:textId="77777777" w:rsidTr="00FA78EB">
        <w:trPr>
          <w:trHeight w:val="232"/>
          <w:ins w:id="3225" w:author="David Recio" w:date="2022-06-24T17:21:00Z"/>
        </w:trPr>
        <w:tc>
          <w:tcPr>
            <w:tcW w:w="1065" w:type="dxa"/>
            <w:vMerge w:val="restart"/>
            <w:shd w:val="clear" w:color="auto" w:fill="BDD6EE" w:themeFill="accent5" w:themeFillTint="66"/>
          </w:tcPr>
          <w:p w14:paraId="3B5EA17C" w14:textId="77777777" w:rsidR="00B42994" w:rsidRDefault="00B42994" w:rsidP="00FA78EB">
            <w:pPr>
              <w:rPr>
                <w:ins w:id="3226" w:author="David Recio" w:date="2022-06-24T17:21:00Z"/>
              </w:rPr>
            </w:pPr>
            <w:ins w:id="3227" w:author="David Recio" w:date="2022-06-24T17:21:00Z">
              <w:r>
                <w:t>GET</w:t>
              </w:r>
            </w:ins>
          </w:p>
        </w:tc>
        <w:tc>
          <w:tcPr>
            <w:tcW w:w="3161" w:type="dxa"/>
            <w:vMerge w:val="restart"/>
          </w:tcPr>
          <w:p w14:paraId="3865E0A6" w14:textId="77777777" w:rsidR="00B42994" w:rsidRPr="00FA78EB" w:rsidRDefault="00B42994" w:rsidP="00FA78EB">
            <w:pPr>
              <w:rPr>
                <w:ins w:id="3228" w:author="David Recio" w:date="2022-06-24T17:21:00Z"/>
                <w:sz w:val="20"/>
                <w:szCs w:val="20"/>
              </w:rPr>
            </w:pPr>
            <w:ins w:id="3229" w:author="David Recio" w:date="2022-06-24T17:21:00Z">
              <w:r w:rsidRPr="00FA78EB">
                <w:rPr>
                  <w:sz w:val="20"/>
                  <w:szCs w:val="20"/>
                </w:rPr>
                <w:t xml:space="preserve">/usuarios/:idUsuarios/resultados  </w:t>
              </w:r>
            </w:ins>
          </w:p>
        </w:tc>
        <w:tc>
          <w:tcPr>
            <w:tcW w:w="2469" w:type="dxa"/>
            <w:vMerge w:val="restart"/>
          </w:tcPr>
          <w:p w14:paraId="37680889" w14:textId="77777777" w:rsidR="00B42994" w:rsidRPr="00FA78EB" w:rsidRDefault="00B42994" w:rsidP="00FA78EB">
            <w:pPr>
              <w:rPr>
                <w:ins w:id="3230" w:author="David Recio" w:date="2022-06-24T17:21:00Z"/>
                <w:sz w:val="20"/>
                <w:szCs w:val="20"/>
              </w:rPr>
            </w:pPr>
            <w:ins w:id="3231" w:author="David Recio" w:date="2022-06-24T17:21:00Z">
              <w:r w:rsidRPr="00FA78EB">
                <w:rPr>
                  <w:sz w:val="20"/>
                  <w:szCs w:val="20"/>
                </w:rPr>
                <w:t>Obtiene todos los resultados de un usuario</w:t>
              </w:r>
            </w:ins>
          </w:p>
        </w:tc>
        <w:tc>
          <w:tcPr>
            <w:tcW w:w="1765" w:type="dxa"/>
            <w:vMerge w:val="restart"/>
          </w:tcPr>
          <w:p w14:paraId="2D1C4D82" w14:textId="77777777" w:rsidR="00B42994" w:rsidRPr="00FA78EB" w:rsidRDefault="00B42994" w:rsidP="00FA78EB">
            <w:pPr>
              <w:rPr>
                <w:ins w:id="3232" w:author="David Recio" w:date="2022-06-24T17:21:00Z"/>
                <w:sz w:val="20"/>
                <w:szCs w:val="20"/>
              </w:rPr>
            </w:pPr>
            <w:ins w:id="3233" w:author="David Recio" w:date="2022-06-24T17:21:00Z">
              <w:r w:rsidRPr="00FA78EB">
                <w:rPr>
                  <w:sz w:val="20"/>
                  <w:szCs w:val="20"/>
                </w:rPr>
                <w:t>JSON</w:t>
              </w:r>
            </w:ins>
          </w:p>
        </w:tc>
        <w:tc>
          <w:tcPr>
            <w:tcW w:w="2424" w:type="dxa"/>
          </w:tcPr>
          <w:p w14:paraId="31D6309F" w14:textId="77777777" w:rsidR="00B42994" w:rsidRPr="00FA78EB" w:rsidRDefault="00B42994" w:rsidP="00FA78EB">
            <w:pPr>
              <w:rPr>
                <w:ins w:id="3234" w:author="David Recio" w:date="2022-06-24T17:21:00Z"/>
                <w:sz w:val="20"/>
                <w:szCs w:val="20"/>
              </w:rPr>
            </w:pPr>
            <w:ins w:id="3235" w:author="David Recio" w:date="2022-06-24T17:21:00Z">
              <w:r w:rsidRPr="00FA78EB">
                <w:rPr>
                  <w:sz w:val="20"/>
                  <w:szCs w:val="20"/>
                </w:rPr>
                <w:t>200-OK</w:t>
              </w:r>
            </w:ins>
          </w:p>
        </w:tc>
      </w:tr>
      <w:tr w:rsidR="00B42994" w14:paraId="183FEC74" w14:textId="77777777" w:rsidTr="00FA78EB">
        <w:trPr>
          <w:trHeight w:val="218"/>
          <w:ins w:id="3236" w:author="David Recio" w:date="2022-06-24T17:21:00Z"/>
        </w:trPr>
        <w:tc>
          <w:tcPr>
            <w:tcW w:w="1065" w:type="dxa"/>
            <w:vMerge/>
            <w:shd w:val="clear" w:color="auto" w:fill="BDD6EE" w:themeFill="accent5" w:themeFillTint="66"/>
          </w:tcPr>
          <w:p w14:paraId="7850D630" w14:textId="77777777" w:rsidR="00B42994" w:rsidRDefault="00B42994" w:rsidP="00FA78EB">
            <w:pPr>
              <w:rPr>
                <w:ins w:id="3237" w:author="David Recio" w:date="2022-06-24T17:21:00Z"/>
              </w:rPr>
            </w:pPr>
          </w:p>
        </w:tc>
        <w:tc>
          <w:tcPr>
            <w:tcW w:w="3161" w:type="dxa"/>
            <w:vMerge/>
          </w:tcPr>
          <w:p w14:paraId="5035EA3F" w14:textId="77777777" w:rsidR="00B42994" w:rsidRPr="00FA78EB" w:rsidRDefault="00B42994" w:rsidP="00FA78EB">
            <w:pPr>
              <w:rPr>
                <w:ins w:id="3238" w:author="David Recio" w:date="2022-06-24T17:21:00Z"/>
                <w:sz w:val="20"/>
                <w:szCs w:val="20"/>
              </w:rPr>
            </w:pPr>
          </w:p>
        </w:tc>
        <w:tc>
          <w:tcPr>
            <w:tcW w:w="2469" w:type="dxa"/>
            <w:vMerge/>
          </w:tcPr>
          <w:p w14:paraId="3F684D2D" w14:textId="77777777" w:rsidR="00B42994" w:rsidRPr="00FA78EB" w:rsidRDefault="00B42994" w:rsidP="00FA78EB">
            <w:pPr>
              <w:rPr>
                <w:ins w:id="3239" w:author="David Recio" w:date="2022-06-24T17:21:00Z"/>
                <w:sz w:val="20"/>
                <w:szCs w:val="20"/>
              </w:rPr>
            </w:pPr>
          </w:p>
        </w:tc>
        <w:tc>
          <w:tcPr>
            <w:tcW w:w="1765" w:type="dxa"/>
            <w:vMerge/>
          </w:tcPr>
          <w:p w14:paraId="1F658C78" w14:textId="77777777" w:rsidR="00B42994" w:rsidRPr="00FA78EB" w:rsidRDefault="00B42994" w:rsidP="00FA78EB">
            <w:pPr>
              <w:rPr>
                <w:ins w:id="3240" w:author="David Recio" w:date="2022-06-24T17:21:00Z"/>
                <w:sz w:val="20"/>
                <w:szCs w:val="20"/>
              </w:rPr>
            </w:pPr>
          </w:p>
        </w:tc>
        <w:tc>
          <w:tcPr>
            <w:tcW w:w="2424" w:type="dxa"/>
          </w:tcPr>
          <w:p w14:paraId="15CA9843" w14:textId="77777777" w:rsidR="00B42994" w:rsidRPr="00FA78EB" w:rsidRDefault="00B42994" w:rsidP="00FA78EB">
            <w:pPr>
              <w:rPr>
                <w:ins w:id="3241" w:author="David Recio" w:date="2022-06-24T17:21:00Z"/>
                <w:sz w:val="20"/>
                <w:szCs w:val="20"/>
              </w:rPr>
            </w:pPr>
            <w:ins w:id="3242" w:author="David Recio" w:date="2022-06-24T17:21:00Z">
              <w:r w:rsidRPr="00FA78EB">
                <w:rPr>
                  <w:sz w:val="20"/>
                  <w:szCs w:val="20"/>
                </w:rPr>
                <w:t>500-Internal Server Error</w:t>
              </w:r>
            </w:ins>
          </w:p>
        </w:tc>
      </w:tr>
      <w:tr w:rsidR="00B42994" w14:paraId="2A3F065A" w14:textId="77777777" w:rsidTr="00FA78EB">
        <w:trPr>
          <w:trHeight w:val="272"/>
          <w:ins w:id="3243" w:author="David Recio" w:date="2022-06-24T17:21:00Z"/>
        </w:trPr>
        <w:tc>
          <w:tcPr>
            <w:tcW w:w="1065" w:type="dxa"/>
            <w:shd w:val="clear" w:color="auto" w:fill="BDD6EE" w:themeFill="accent5" w:themeFillTint="66"/>
          </w:tcPr>
          <w:p w14:paraId="675ED4C3" w14:textId="77777777" w:rsidR="00B42994" w:rsidRDefault="00B42994" w:rsidP="00FA78EB">
            <w:pPr>
              <w:rPr>
                <w:ins w:id="3244" w:author="David Recio" w:date="2022-06-24T17:21:00Z"/>
              </w:rPr>
            </w:pPr>
            <w:ins w:id="3245" w:author="David Recio" w:date="2022-06-24T17:21:00Z">
              <w:r>
                <w:t>PUT</w:t>
              </w:r>
            </w:ins>
          </w:p>
        </w:tc>
        <w:tc>
          <w:tcPr>
            <w:tcW w:w="3161" w:type="dxa"/>
          </w:tcPr>
          <w:p w14:paraId="3C1526A4" w14:textId="77777777" w:rsidR="00B42994" w:rsidRPr="00FA78EB" w:rsidRDefault="00B42994" w:rsidP="00FA78EB">
            <w:pPr>
              <w:rPr>
                <w:ins w:id="3246" w:author="David Recio" w:date="2022-06-24T17:21:00Z"/>
                <w:sz w:val="20"/>
                <w:szCs w:val="20"/>
              </w:rPr>
            </w:pPr>
            <w:ins w:id="3247" w:author="David Recio" w:date="2022-06-24T17:21:00Z">
              <w:r w:rsidRPr="00FA78EB">
                <w:rPr>
                  <w:sz w:val="20"/>
                  <w:szCs w:val="20"/>
                </w:rPr>
                <w:t xml:space="preserve">/usuarios/:idUsuarios/resultados  </w:t>
              </w:r>
            </w:ins>
          </w:p>
        </w:tc>
        <w:tc>
          <w:tcPr>
            <w:tcW w:w="2469" w:type="dxa"/>
          </w:tcPr>
          <w:p w14:paraId="12782757" w14:textId="77777777" w:rsidR="00B42994" w:rsidRPr="00FA78EB" w:rsidRDefault="00B42994" w:rsidP="00FA78EB">
            <w:pPr>
              <w:rPr>
                <w:ins w:id="3248" w:author="David Recio" w:date="2022-06-24T17:21:00Z"/>
                <w:sz w:val="20"/>
                <w:szCs w:val="20"/>
              </w:rPr>
            </w:pPr>
            <w:ins w:id="3249" w:author="David Recio" w:date="2022-06-24T17:21:00Z">
              <w:r w:rsidRPr="00FA78EB">
                <w:rPr>
                  <w:sz w:val="20"/>
                  <w:szCs w:val="20"/>
                </w:rPr>
                <w:t>-</w:t>
              </w:r>
            </w:ins>
          </w:p>
        </w:tc>
        <w:tc>
          <w:tcPr>
            <w:tcW w:w="1765" w:type="dxa"/>
          </w:tcPr>
          <w:p w14:paraId="2689EC34" w14:textId="77777777" w:rsidR="00B42994" w:rsidRPr="00FA78EB" w:rsidRDefault="00B42994" w:rsidP="00FA78EB">
            <w:pPr>
              <w:rPr>
                <w:ins w:id="3250" w:author="David Recio" w:date="2022-06-24T17:21:00Z"/>
                <w:sz w:val="20"/>
                <w:szCs w:val="20"/>
              </w:rPr>
            </w:pPr>
            <w:ins w:id="3251" w:author="David Recio" w:date="2022-06-24T17:21:00Z">
              <w:r w:rsidRPr="00FA78EB">
                <w:rPr>
                  <w:sz w:val="20"/>
                  <w:szCs w:val="20"/>
                </w:rPr>
                <w:t>-</w:t>
              </w:r>
            </w:ins>
          </w:p>
        </w:tc>
        <w:tc>
          <w:tcPr>
            <w:tcW w:w="2424" w:type="dxa"/>
          </w:tcPr>
          <w:p w14:paraId="14375831" w14:textId="77777777" w:rsidR="00B42994" w:rsidRPr="00FA78EB" w:rsidRDefault="00B42994" w:rsidP="00FA78EB">
            <w:pPr>
              <w:rPr>
                <w:ins w:id="3252" w:author="David Recio" w:date="2022-06-24T17:21:00Z"/>
                <w:sz w:val="20"/>
                <w:szCs w:val="20"/>
              </w:rPr>
            </w:pPr>
            <w:ins w:id="3253" w:author="David Recio" w:date="2022-06-24T17:21:00Z">
              <w:r w:rsidRPr="00FA78EB">
                <w:rPr>
                  <w:sz w:val="20"/>
                  <w:szCs w:val="20"/>
                </w:rPr>
                <w:t>404-Not Found</w:t>
              </w:r>
            </w:ins>
          </w:p>
        </w:tc>
      </w:tr>
      <w:tr w:rsidR="00B42994" w14:paraId="7CD9D082" w14:textId="77777777" w:rsidTr="00FA78EB">
        <w:trPr>
          <w:trHeight w:val="132"/>
          <w:ins w:id="3254" w:author="David Recio" w:date="2022-06-24T17:21:00Z"/>
        </w:trPr>
        <w:tc>
          <w:tcPr>
            <w:tcW w:w="1065" w:type="dxa"/>
            <w:vMerge w:val="restart"/>
            <w:shd w:val="clear" w:color="auto" w:fill="BDD6EE" w:themeFill="accent5" w:themeFillTint="66"/>
          </w:tcPr>
          <w:p w14:paraId="4EE36729" w14:textId="77777777" w:rsidR="00B42994" w:rsidRDefault="00B42994" w:rsidP="00FA78EB">
            <w:pPr>
              <w:rPr>
                <w:ins w:id="3255" w:author="David Recio" w:date="2022-06-24T17:21:00Z"/>
              </w:rPr>
            </w:pPr>
            <w:ins w:id="3256" w:author="David Recio" w:date="2022-06-24T17:21:00Z">
              <w:r>
                <w:t>DELETE</w:t>
              </w:r>
            </w:ins>
          </w:p>
        </w:tc>
        <w:tc>
          <w:tcPr>
            <w:tcW w:w="3161" w:type="dxa"/>
            <w:vMerge w:val="restart"/>
          </w:tcPr>
          <w:p w14:paraId="04F98024" w14:textId="77777777" w:rsidR="00B42994" w:rsidRPr="00FA78EB" w:rsidRDefault="00B42994" w:rsidP="00FA78EB">
            <w:pPr>
              <w:rPr>
                <w:ins w:id="3257" w:author="David Recio" w:date="2022-06-24T17:21:00Z"/>
                <w:sz w:val="20"/>
                <w:szCs w:val="20"/>
              </w:rPr>
            </w:pPr>
            <w:ins w:id="3258" w:author="David Recio" w:date="2022-06-24T17:21:00Z">
              <w:r w:rsidRPr="00FA78EB">
                <w:rPr>
                  <w:sz w:val="20"/>
                  <w:szCs w:val="20"/>
                </w:rPr>
                <w:t xml:space="preserve">/usuarios/:idUsuarios/resultados  </w:t>
              </w:r>
            </w:ins>
          </w:p>
        </w:tc>
        <w:tc>
          <w:tcPr>
            <w:tcW w:w="2469" w:type="dxa"/>
            <w:vMerge w:val="restart"/>
          </w:tcPr>
          <w:p w14:paraId="72B59C4C" w14:textId="77777777" w:rsidR="00B42994" w:rsidRPr="00FA78EB" w:rsidRDefault="00B42994" w:rsidP="00FA78EB">
            <w:pPr>
              <w:rPr>
                <w:ins w:id="3259" w:author="David Recio" w:date="2022-06-24T17:21:00Z"/>
                <w:sz w:val="20"/>
                <w:szCs w:val="20"/>
              </w:rPr>
            </w:pPr>
            <w:ins w:id="3260" w:author="David Recio" w:date="2022-06-24T17:21:00Z">
              <w:r w:rsidRPr="00FA78EB">
                <w:rPr>
                  <w:sz w:val="20"/>
                  <w:szCs w:val="20"/>
                </w:rPr>
                <w:t xml:space="preserve">Borra todos los resultados de un usuario en concreto </w:t>
              </w:r>
            </w:ins>
          </w:p>
        </w:tc>
        <w:tc>
          <w:tcPr>
            <w:tcW w:w="1765" w:type="dxa"/>
            <w:vMerge w:val="restart"/>
          </w:tcPr>
          <w:p w14:paraId="3C3A0ACB" w14:textId="77777777" w:rsidR="00B42994" w:rsidRPr="00FA78EB" w:rsidRDefault="00B42994" w:rsidP="00FA78EB">
            <w:pPr>
              <w:rPr>
                <w:ins w:id="3261" w:author="David Recio" w:date="2022-06-24T17:21:00Z"/>
                <w:sz w:val="20"/>
                <w:szCs w:val="20"/>
              </w:rPr>
            </w:pPr>
            <w:ins w:id="3262" w:author="David Recio" w:date="2022-06-24T17:21:00Z">
              <w:r w:rsidRPr="00FA78EB">
                <w:rPr>
                  <w:sz w:val="20"/>
                  <w:szCs w:val="20"/>
                </w:rPr>
                <w:t>JSON</w:t>
              </w:r>
            </w:ins>
          </w:p>
        </w:tc>
        <w:tc>
          <w:tcPr>
            <w:tcW w:w="2424" w:type="dxa"/>
          </w:tcPr>
          <w:p w14:paraId="19BCD8E7" w14:textId="77777777" w:rsidR="00B42994" w:rsidRPr="00FA78EB" w:rsidRDefault="00B42994" w:rsidP="00FA78EB">
            <w:pPr>
              <w:rPr>
                <w:ins w:id="3263" w:author="David Recio" w:date="2022-06-24T17:21:00Z"/>
                <w:sz w:val="20"/>
                <w:szCs w:val="20"/>
              </w:rPr>
            </w:pPr>
            <w:ins w:id="3264" w:author="David Recio" w:date="2022-06-24T17:21:00Z">
              <w:r w:rsidRPr="00FA78EB">
                <w:rPr>
                  <w:sz w:val="20"/>
                  <w:szCs w:val="20"/>
                </w:rPr>
                <w:t>200-OK</w:t>
              </w:r>
            </w:ins>
          </w:p>
        </w:tc>
      </w:tr>
      <w:tr w:rsidR="00B42994" w14:paraId="2186E927" w14:textId="77777777" w:rsidTr="00FA78EB">
        <w:trPr>
          <w:trHeight w:val="547"/>
          <w:ins w:id="3265" w:author="David Recio" w:date="2022-06-24T17:21:00Z"/>
        </w:trPr>
        <w:tc>
          <w:tcPr>
            <w:tcW w:w="1065" w:type="dxa"/>
            <w:vMerge/>
            <w:shd w:val="clear" w:color="auto" w:fill="BDD6EE" w:themeFill="accent5" w:themeFillTint="66"/>
          </w:tcPr>
          <w:p w14:paraId="4B210D14" w14:textId="77777777" w:rsidR="00B42994" w:rsidRDefault="00B42994" w:rsidP="00FA78EB">
            <w:pPr>
              <w:rPr>
                <w:ins w:id="3266" w:author="David Recio" w:date="2022-06-24T17:21:00Z"/>
              </w:rPr>
            </w:pPr>
          </w:p>
        </w:tc>
        <w:tc>
          <w:tcPr>
            <w:tcW w:w="3161" w:type="dxa"/>
            <w:vMerge/>
          </w:tcPr>
          <w:p w14:paraId="4DFF89DD" w14:textId="77777777" w:rsidR="00B42994" w:rsidRPr="00FA78EB" w:rsidRDefault="00B42994" w:rsidP="00FA78EB">
            <w:pPr>
              <w:rPr>
                <w:ins w:id="3267" w:author="David Recio" w:date="2022-06-24T17:21:00Z"/>
                <w:sz w:val="20"/>
                <w:szCs w:val="20"/>
              </w:rPr>
            </w:pPr>
          </w:p>
        </w:tc>
        <w:tc>
          <w:tcPr>
            <w:tcW w:w="2469" w:type="dxa"/>
            <w:vMerge/>
          </w:tcPr>
          <w:p w14:paraId="5F58B5B4" w14:textId="77777777" w:rsidR="00B42994" w:rsidRPr="00FA78EB" w:rsidRDefault="00B42994" w:rsidP="00FA78EB">
            <w:pPr>
              <w:rPr>
                <w:ins w:id="3268" w:author="David Recio" w:date="2022-06-24T17:21:00Z"/>
                <w:sz w:val="20"/>
                <w:szCs w:val="20"/>
              </w:rPr>
            </w:pPr>
          </w:p>
        </w:tc>
        <w:tc>
          <w:tcPr>
            <w:tcW w:w="1765" w:type="dxa"/>
            <w:vMerge/>
          </w:tcPr>
          <w:p w14:paraId="693FB319" w14:textId="77777777" w:rsidR="00B42994" w:rsidRPr="00FA78EB" w:rsidRDefault="00B42994" w:rsidP="00FA78EB">
            <w:pPr>
              <w:rPr>
                <w:ins w:id="3269" w:author="David Recio" w:date="2022-06-24T17:21:00Z"/>
                <w:sz w:val="20"/>
                <w:szCs w:val="20"/>
              </w:rPr>
            </w:pPr>
          </w:p>
        </w:tc>
        <w:tc>
          <w:tcPr>
            <w:tcW w:w="2424" w:type="dxa"/>
          </w:tcPr>
          <w:p w14:paraId="4BC6B7D3" w14:textId="77777777" w:rsidR="00B42994" w:rsidRPr="00FA78EB" w:rsidRDefault="00B42994" w:rsidP="00FA78EB">
            <w:pPr>
              <w:rPr>
                <w:ins w:id="3270" w:author="David Recio" w:date="2022-06-24T17:21:00Z"/>
                <w:sz w:val="20"/>
                <w:szCs w:val="20"/>
              </w:rPr>
            </w:pPr>
            <w:ins w:id="3271" w:author="David Recio" w:date="2022-06-24T17:21:00Z">
              <w:r w:rsidRPr="00FA78EB">
                <w:rPr>
                  <w:sz w:val="20"/>
                  <w:szCs w:val="20"/>
                </w:rPr>
                <w:t>400-Bad Request</w:t>
              </w:r>
            </w:ins>
          </w:p>
        </w:tc>
      </w:tr>
      <w:tr w:rsidR="00B42994" w14:paraId="03AA6E05" w14:textId="77777777" w:rsidTr="00FA78EB">
        <w:trPr>
          <w:trHeight w:val="130"/>
          <w:ins w:id="3272" w:author="David Recio" w:date="2022-06-24T17:21:00Z"/>
        </w:trPr>
        <w:tc>
          <w:tcPr>
            <w:tcW w:w="1065" w:type="dxa"/>
            <w:vMerge/>
            <w:shd w:val="clear" w:color="auto" w:fill="BDD6EE" w:themeFill="accent5" w:themeFillTint="66"/>
          </w:tcPr>
          <w:p w14:paraId="4FAB4C4B" w14:textId="77777777" w:rsidR="00B42994" w:rsidRDefault="00B42994" w:rsidP="00FA78EB">
            <w:pPr>
              <w:rPr>
                <w:ins w:id="3273" w:author="David Recio" w:date="2022-06-24T17:21:00Z"/>
              </w:rPr>
            </w:pPr>
          </w:p>
        </w:tc>
        <w:tc>
          <w:tcPr>
            <w:tcW w:w="3161" w:type="dxa"/>
            <w:vMerge/>
          </w:tcPr>
          <w:p w14:paraId="799AABE4" w14:textId="77777777" w:rsidR="00B42994" w:rsidRPr="00FA78EB" w:rsidRDefault="00B42994" w:rsidP="00FA78EB">
            <w:pPr>
              <w:rPr>
                <w:ins w:id="3274" w:author="David Recio" w:date="2022-06-24T17:21:00Z"/>
                <w:sz w:val="20"/>
                <w:szCs w:val="20"/>
              </w:rPr>
            </w:pPr>
          </w:p>
        </w:tc>
        <w:tc>
          <w:tcPr>
            <w:tcW w:w="2469" w:type="dxa"/>
            <w:vMerge/>
          </w:tcPr>
          <w:p w14:paraId="3DC13114" w14:textId="77777777" w:rsidR="00B42994" w:rsidRPr="00FA78EB" w:rsidRDefault="00B42994" w:rsidP="00FA78EB">
            <w:pPr>
              <w:rPr>
                <w:ins w:id="3275" w:author="David Recio" w:date="2022-06-24T17:21:00Z"/>
                <w:sz w:val="20"/>
                <w:szCs w:val="20"/>
              </w:rPr>
            </w:pPr>
          </w:p>
        </w:tc>
        <w:tc>
          <w:tcPr>
            <w:tcW w:w="1765" w:type="dxa"/>
            <w:vMerge/>
          </w:tcPr>
          <w:p w14:paraId="3784B1CB" w14:textId="77777777" w:rsidR="00B42994" w:rsidRPr="00FA78EB" w:rsidRDefault="00B42994" w:rsidP="00FA78EB">
            <w:pPr>
              <w:rPr>
                <w:ins w:id="3276" w:author="David Recio" w:date="2022-06-24T17:21:00Z"/>
                <w:sz w:val="20"/>
                <w:szCs w:val="20"/>
              </w:rPr>
            </w:pPr>
          </w:p>
        </w:tc>
        <w:tc>
          <w:tcPr>
            <w:tcW w:w="2424" w:type="dxa"/>
          </w:tcPr>
          <w:p w14:paraId="78A5974D" w14:textId="77777777" w:rsidR="00B42994" w:rsidRPr="00FA78EB" w:rsidRDefault="00B42994" w:rsidP="00FA78EB">
            <w:pPr>
              <w:rPr>
                <w:ins w:id="3277" w:author="David Recio" w:date="2022-06-24T17:21:00Z"/>
                <w:sz w:val="20"/>
                <w:szCs w:val="20"/>
              </w:rPr>
            </w:pPr>
            <w:ins w:id="3278" w:author="David Recio" w:date="2022-06-24T17:21:00Z">
              <w:r w:rsidRPr="00FA78EB">
                <w:rPr>
                  <w:sz w:val="20"/>
                  <w:szCs w:val="20"/>
                </w:rPr>
                <w:t>500-Internal Server Error</w:t>
              </w:r>
            </w:ins>
          </w:p>
        </w:tc>
      </w:tr>
      <w:tr w:rsidR="00B42994" w14:paraId="6A090E83" w14:textId="77777777" w:rsidTr="00FA78EB">
        <w:trPr>
          <w:trHeight w:val="174"/>
          <w:ins w:id="3279" w:author="David Recio" w:date="2022-06-24T17:21:00Z"/>
        </w:trPr>
        <w:tc>
          <w:tcPr>
            <w:tcW w:w="1065" w:type="dxa"/>
            <w:shd w:val="clear" w:color="auto" w:fill="BDD6EE" w:themeFill="accent5" w:themeFillTint="66"/>
          </w:tcPr>
          <w:p w14:paraId="3C4B71D6" w14:textId="77777777" w:rsidR="00B42994" w:rsidRDefault="00B42994" w:rsidP="00FA78EB">
            <w:pPr>
              <w:rPr>
                <w:ins w:id="3280" w:author="David Recio" w:date="2022-06-24T17:21:00Z"/>
              </w:rPr>
            </w:pPr>
            <w:ins w:id="3281" w:author="David Recio" w:date="2022-06-24T17:21:00Z">
              <w:r>
                <w:t>PATCH</w:t>
              </w:r>
            </w:ins>
          </w:p>
        </w:tc>
        <w:tc>
          <w:tcPr>
            <w:tcW w:w="3161" w:type="dxa"/>
          </w:tcPr>
          <w:p w14:paraId="355AE52D" w14:textId="77777777" w:rsidR="00B42994" w:rsidRPr="00FA78EB" w:rsidRDefault="00B42994" w:rsidP="00FA78EB">
            <w:pPr>
              <w:rPr>
                <w:ins w:id="3282" w:author="David Recio" w:date="2022-06-24T17:21:00Z"/>
                <w:sz w:val="20"/>
                <w:szCs w:val="20"/>
              </w:rPr>
            </w:pPr>
            <w:ins w:id="3283" w:author="David Recio" w:date="2022-06-24T17:21:00Z">
              <w:r w:rsidRPr="00FA78EB">
                <w:rPr>
                  <w:sz w:val="20"/>
                  <w:szCs w:val="20"/>
                </w:rPr>
                <w:t xml:space="preserve">/usuarios/:idUsuarios/resultados  </w:t>
              </w:r>
            </w:ins>
          </w:p>
        </w:tc>
        <w:tc>
          <w:tcPr>
            <w:tcW w:w="2469" w:type="dxa"/>
          </w:tcPr>
          <w:p w14:paraId="7B16BF4B" w14:textId="77777777" w:rsidR="00B42994" w:rsidRPr="00FA78EB" w:rsidRDefault="00B42994" w:rsidP="00FA78EB">
            <w:pPr>
              <w:rPr>
                <w:ins w:id="3284" w:author="David Recio" w:date="2022-06-24T17:21:00Z"/>
                <w:sz w:val="20"/>
                <w:szCs w:val="20"/>
              </w:rPr>
            </w:pPr>
            <w:ins w:id="3285" w:author="David Recio" w:date="2022-06-24T17:21:00Z">
              <w:r w:rsidRPr="00FA78EB">
                <w:rPr>
                  <w:sz w:val="20"/>
                  <w:szCs w:val="20"/>
                </w:rPr>
                <w:t>-</w:t>
              </w:r>
            </w:ins>
          </w:p>
        </w:tc>
        <w:tc>
          <w:tcPr>
            <w:tcW w:w="1765" w:type="dxa"/>
          </w:tcPr>
          <w:p w14:paraId="32B5992E" w14:textId="77777777" w:rsidR="00B42994" w:rsidRPr="00FA78EB" w:rsidRDefault="00B42994" w:rsidP="00FA78EB">
            <w:pPr>
              <w:rPr>
                <w:ins w:id="3286" w:author="David Recio" w:date="2022-06-24T17:21:00Z"/>
                <w:sz w:val="20"/>
                <w:szCs w:val="20"/>
              </w:rPr>
            </w:pPr>
            <w:ins w:id="3287" w:author="David Recio" w:date="2022-06-24T17:21:00Z">
              <w:r w:rsidRPr="00FA78EB">
                <w:rPr>
                  <w:sz w:val="20"/>
                  <w:szCs w:val="20"/>
                </w:rPr>
                <w:t>-</w:t>
              </w:r>
            </w:ins>
          </w:p>
        </w:tc>
        <w:tc>
          <w:tcPr>
            <w:tcW w:w="2424" w:type="dxa"/>
          </w:tcPr>
          <w:p w14:paraId="7BC25A24" w14:textId="77777777" w:rsidR="00B42994" w:rsidRPr="00FA78EB" w:rsidRDefault="00B42994" w:rsidP="00FA78EB">
            <w:pPr>
              <w:rPr>
                <w:ins w:id="3288" w:author="David Recio" w:date="2022-06-24T17:21:00Z"/>
                <w:sz w:val="20"/>
                <w:szCs w:val="20"/>
              </w:rPr>
            </w:pPr>
            <w:ins w:id="3289" w:author="David Recio" w:date="2022-06-24T17:21:00Z">
              <w:r w:rsidRPr="00FA78EB">
                <w:rPr>
                  <w:sz w:val="20"/>
                  <w:szCs w:val="20"/>
                </w:rPr>
                <w:t>404-Not Found</w:t>
              </w:r>
            </w:ins>
          </w:p>
        </w:tc>
      </w:tr>
    </w:tbl>
    <w:p w14:paraId="787EA61B" w14:textId="77777777" w:rsidR="00B42994" w:rsidRDefault="00B42994" w:rsidP="00B42994">
      <w:pPr>
        <w:rPr>
          <w:ins w:id="3290" w:author="David Recio" w:date="2022-06-24T17:21:00Z"/>
        </w:rPr>
      </w:pPr>
    </w:p>
    <w:p w14:paraId="2DB756F1" w14:textId="77777777" w:rsidR="00B42994" w:rsidRDefault="00B42994" w:rsidP="00B42994">
      <w:pPr>
        <w:rPr>
          <w:ins w:id="3291" w:author="David Recio" w:date="2022-06-24T17:21:00Z"/>
        </w:rPr>
      </w:pPr>
    </w:p>
    <w:p w14:paraId="6D8F1C36" w14:textId="77777777" w:rsidR="00B42994" w:rsidRDefault="00B42994" w:rsidP="00B42994">
      <w:pPr>
        <w:rPr>
          <w:ins w:id="3292" w:author="David Recio" w:date="2022-06-24T17:21:00Z"/>
        </w:rPr>
      </w:pPr>
    </w:p>
    <w:p w14:paraId="263A3A75" w14:textId="77777777" w:rsidR="00B42994" w:rsidRDefault="00B42994" w:rsidP="00B42994">
      <w:pPr>
        <w:rPr>
          <w:ins w:id="3293" w:author="David Recio" w:date="2022-06-24T17:21:00Z"/>
        </w:rPr>
      </w:pPr>
    </w:p>
    <w:p w14:paraId="22E15147" w14:textId="77777777" w:rsidR="00B42994" w:rsidRDefault="00B42994" w:rsidP="00B42994">
      <w:pPr>
        <w:rPr>
          <w:ins w:id="3294" w:author="David Recio" w:date="2022-06-24T17:21:00Z"/>
        </w:rPr>
      </w:pPr>
    </w:p>
    <w:p w14:paraId="38F7E22A" w14:textId="77777777" w:rsidR="00B42994" w:rsidRDefault="00B42994" w:rsidP="00B42994">
      <w:pPr>
        <w:rPr>
          <w:ins w:id="3295" w:author="David Recio" w:date="2022-06-24T17:21:00Z"/>
        </w:rPr>
      </w:pPr>
    </w:p>
    <w:p w14:paraId="18AC4924" w14:textId="77777777" w:rsidR="00B42994" w:rsidRDefault="00B42994" w:rsidP="00B42994">
      <w:pPr>
        <w:ind w:left="2124" w:firstLine="708"/>
        <w:rPr>
          <w:ins w:id="3296" w:author="David Recio" w:date="2022-06-24T17:21:00Z"/>
        </w:rPr>
      </w:pPr>
      <w:ins w:id="3297" w:author="David Recio" w:date="2022-06-24T17:21:00Z">
        <w:r>
          <w:t>Recurso /usuarios</w:t>
        </w:r>
        <w:r w:rsidRPr="004B28DA">
          <w:t>/</w:t>
        </w:r>
        <w:r>
          <w:t>i</w:t>
        </w:r>
        <w:r w:rsidRPr="004B28DA">
          <w:t>dUsuarios/resultados</w:t>
        </w:r>
        <w:r>
          <w:t>/id</w:t>
        </w:r>
      </w:ins>
    </w:p>
    <w:tbl>
      <w:tblPr>
        <w:tblStyle w:val="Tablaconcuadrcula"/>
        <w:tblW w:w="10684" w:type="dxa"/>
        <w:tblInd w:w="-862" w:type="dxa"/>
        <w:tblLook w:val="04A0" w:firstRow="1" w:lastRow="0" w:firstColumn="1" w:lastColumn="0" w:noHBand="0" w:noVBand="1"/>
      </w:tblPr>
      <w:tblGrid>
        <w:gridCol w:w="1083"/>
        <w:gridCol w:w="3966"/>
        <w:gridCol w:w="2066"/>
        <w:gridCol w:w="1842"/>
        <w:gridCol w:w="1727"/>
      </w:tblGrid>
      <w:tr w:rsidR="00B42994" w14:paraId="28C31663" w14:textId="77777777" w:rsidTr="00FA78EB">
        <w:trPr>
          <w:trHeight w:val="510"/>
          <w:ins w:id="3298" w:author="David Recio" w:date="2022-06-24T17:21:00Z"/>
        </w:trPr>
        <w:tc>
          <w:tcPr>
            <w:tcW w:w="1083" w:type="dxa"/>
            <w:shd w:val="clear" w:color="auto" w:fill="D0CECE" w:themeFill="background2" w:themeFillShade="E6"/>
          </w:tcPr>
          <w:p w14:paraId="247EA26D" w14:textId="77777777" w:rsidR="00B42994" w:rsidRDefault="00B42994" w:rsidP="00FA78EB">
            <w:pPr>
              <w:rPr>
                <w:ins w:id="3299" w:author="David Recio" w:date="2022-06-24T17:21:00Z"/>
              </w:rPr>
            </w:pPr>
            <w:ins w:id="3300" w:author="David Recio" w:date="2022-06-24T17:21:00Z">
              <w:r>
                <w:lastRenderedPageBreak/>
                <w:t>Método</w:t>
              </w:r>
            </w:ins>
          </w:p>
        </w:tc>
        <w:tc>
          <w:tcPr>
            <w:tcW w:w="3966" w:type="dxa"/>
            <w:shd w:val="clear" w:color="auto" w:fill="D0CECE" w:themeFill="background2" w:themeFillShade="E6"/>
          </w:tcPr>
          <w:p w14:paraId="2929F9DA" w14:textId="77777777" w:rsidR="00B42994" w:rsidRDefault="00B42994" w:rsidP="00FA78EB">
            <w:pPr>
              <w:rPr>
                <w:ins w:id="3301" w:author="David Recio" w:date="2022-06-24T17:21:00Z"/>
              </w:rPr>
            </w:pPr>
            <w:ins w:id="3302" w:author="David Recio" w:date="2022-06-24T17:21:00Z">
              <w:r>
                <w:t>URI</w:t>
              </w:r>
            </w:ins>
          </w:p>
        </w:tc>
        <w:tc>
          <w:tcPr>
            <w:tcW w:w="2066" w:type="dxa"/>
            <w:shd w:val="clear" w:color="auto" w:fill="D0CECE" w:themeFill="background2" w:themeFillShade="E6"/>
          </w:tcPr>
          <w:p w14:paraId="4A62FA42" w14:textId="77777777" w:rsidR="00B42994" w:rsidRDefault="00B42994" w:rsidP="00FA78EB">
            <w:pPr>
              <w:rPr>
                <w:ins w:id="3303" w:author="David Recio" w:date="2022-06-24T17:21:00Z"/>
              </w:rPr>
            </w:pPr>
            <w:ins w:id="3304" w:author="David Recio" w:date="2022-06-24T17:21:00Z">
              <w:r>
                <w:t>Utilidad</w:t>
              </w:r>
            </w:ins>
          </w:p>
        </w:tc>
        <w:tc>
          <w:tcPr>
            <w:tcW w:w="1842" w:type="dxa"/>
            <w:shd w:val="clear" w:color="auto" w:fill="D0CECE" w:themeFill="background2" w:themeFillShade="E6"/>
          </w:tcPr>
          <w:p w14:paraId="52279C8D" w14:textId="77777777" w:rsidR="00B42994" w:rsidRDefault="00B42994" w:rsidP="00FA78EB">
            <w:pPr>
              <w:rPr>
                <w:ins w:id="3305" w:author="David Recio" w:date="2022-06-24T17:21:00Z"/>
              </w:rPr>
            </w:pPr>
            <w:ins w:id="3306" w:author="David Recio" w:date="2022-06-24T17:21:00Z">
              <w:r>
                <w:t>Representación</w:t>
              </w:r>
            </w:ins>
          </w:p>
        </w:tc>
        <w:tc>
          <w:tcPr>
            <w:tcW w:w="1727" w:type="dxa"/>
            <w:shd w:val="clear" w:color="auto" w:fill="D0CECE" w:themeFill="background2" w:themeFillShade="E6"/>
          </w:tcPr>
          <w:p w14:paraId="54ADC09C" w14:textId="77777777" w:rsidR="00B42994" w:rsidRDefault="00B42994" w:rsidP="00FA78EB">
            <w:pPr>
              <w:rPr>
                <w:ins w:id="3307" w:author="David Recio" w:date="2022-06-24T17:21:00Z"/>
              </w:rPr>
            </w:pPr>
            <w:ins w:id="3308" w:author="David Recio" w:date="2022-06-24T17:21:00Z">
              <w:r>
                <w:t>Código Respuesta</w:t>
              </w:r>
            </w:ins>
          </w:p>
        </w:tc>
      </w:tr>
      <w:tr w:rsidR="00B42994" w14:paraId="769E287E" w14:textId="77777777" w:rsidTr="00FA78EB">
        <w:trPr>
          <w:trHeight w:val="283"/>
          <w:ins w:id="3309" w:author="David Recio" w:date="2022-06-24T17:21:00Z"/>
        </w:trPr>
        <w:tc>
          <w:tcPr>
            <w:tcW w:w="1083" w:type="dxa"/>
            <w:shd w:val="clear" w:color="auto" w:fill="BDD6EE" w:themeFill="accent5" w:themeFillTint="66"/>
          </w:tcPr>
          <w:p w14:paraId="5F3E9527" w14:textId="77777777" w:rsidR="00B42994" w:rsidRDefault="00B42994" w:rsidP="00FA78EB">
            <w:pPr>
              <w:rPr>
                <w:ins w:id="3310" w:author="David Recio" w:date="2022-06-24T17:21:00Z"/>
              </w:rPr>
            </w:pPr>
            <w:ins w:id="3311" w:author="David Recio" w:date="2022-06-24T17:21:00Z">
              <w:r>
                <w:t>POST</w:t>
              </w:r>
            </w:ins>
          </w:p>
        </w:tc>
        <w:tc>
          <w:tcPr>
            <w:tcW w:w="3966" w:type="dxa"/>
          </w:tcPr>
          <w:p w14:paraId="7EECD40D" w14:textId="77777777" w:rsidR="00B42994" w:rsidRPr="00FA78EB" w:rsidRDefault="00B42994" w:rsidP="00FA78EB">
            <w:pPr>
              <w:rPr>
                <w:ins w:id="3312" w:author="David Recio" w:date="2022-06-24T17:21:00Z"/>
                <w:sz w:val="20"/>
                <w:szCs w:val="20"/>
              </w:rPr>
            </w:pPr>
            <w:ins w:id="3313" w:author="David Recio" w:date="2022-06-24T17:21:00Z">
              <w:r w:rsidRPr="00FA78EB">
                <w:rPr>
                  <w:sz w:val="20"/>
                  <w:szCs w:val="20"/>
                </w:rPr>
                <w:t>/usuarios/:idUsuarios/resultados/:id</w:t>
              </w:r>
            </w:ins>
          </w:p>
        </w:tc>
        <w:tc>
          <w:tcPr>
            <w:tcW w:w="2066" w:type="dxa"/>
          </w:tcPr>
          <w:p w14:paraId="5E900396" w14:textId="77777777" w:rsidR="00B42994" w:rsidRPr="00FA78EB" w:rsidRDefault="00B42994" w:rsidP="00FA78EB">
            <w:pPr>
              <w:rPr>
                <w:ins w:id="3314" w:author="David Recio" w:date="2022-06-24T17:21:00Z"/>
                <w:sz w:val="20"/>
                <w:szCs w:val="20"/>
              </w:rPr>
            </w:pPr>
            <w:ins w:id="3315" w:author="David Recio" w:date="2022-06-24T17:21:00Z">
              <w:r w:rsidRPr="00FA78EB">
                <w:rPr>
                  <w:sz w:val="20"/>
                  <w:szCs w:val="20"/>
                </w:rPr>
                <w:t>-</w:t>
              </w:r>
            </w:ins>
          </w:p>
        </w:tc>
        <w:tc>
          <w:tcPr>
            <w:tcW w:w="1842" w:type="dxa"/>
          </w:tcPr>
          <w:p w14:paraId="55E67DEA" w14:textId="77777777" w:rsidR="00B42994" w:rsidRPr="00FA78EB" w:rsidRDefault="00B42994" w:rsidP="00FA78EB">
            <w:pPr>
              <w:rPr>
                <w:ins w:id="3316" w:author="David Recio" w:date="2022-06-24T17:21:00Z"/>
                <w:sz w:val="20"/>
                <w:szCs w:val="20"/>
              </w:rPr>
            </w:pPr>
            <w:ins w:id="3317" w:author="David Recio" w:date="2022-06-24T17:21:00Z">
              <w:r w:rsidRPr="00FA78EB">
                <w:rPr>
                  <w:sz w:val="20"/>
                  <w:szCs w:val="20"/>
                </w:rPr>
                <w:t>-</w:t>
              </w:r>
            </w:ins>
          </w:p>
        </w:tc>
        <w:tc>
          <w:tcPr>
            <w:tcW w:w="1727" w:type="dxa"/>
          </w:tcPr>
          <w:p w14:paraId="06794D7B" w14:textId="77777777" w:rsidR="00B42994" w:rsidRPr="00FA78EB" w:rsidRDefault="00B42994" w:rsidP="00FA78EB">
            <w:pPr>
              <w:rPr>
                <w:ins w:id="3318" w:author="David Recio" w:date="2022-06-24T17:21:00Z"/>
                <w:sz w:val="20"/>
                <w:szCs w:val="20"/>
              </w:rPr>
            </w:pPr>
            <w:ins w:id="3319" w:author="David Recio" w:date="2022-06-24T17:21:00Z">
              <w:r w:rsidRPr="00FA78EB">
                <w:rPr>
                  <w:sz w:val="20"/>
                  <w:szCs w:val="20"/>
                </w:rPr>
                <w:t>404-Not Found</w:t>
              </w:r>
            </w:ins>
          </w:p>
        </w:tc>
      </w:tr>
      <w:tr w:rsidR="00B42994" w14:paraId="709C6E86" w14:textId="77777777" w:rsidTr="00FA78EB">
        <w:trPr>
          <w:trHeight w:val="418"/>
          <w:ins w:id="3320" w:author="David Recio" w:date="2022-06-24T17:21:00Z"/>
        </w:trPr>
        <w:tc>
          <w:tcPr>
            <w:tcW w:w="1083" w:type="dxa"/>
            <w:vMerge w:val="restart"/>
            <w:shd w:val="clear" w:color="auto" w:fill="BDD6EE" w:themeFill="accent5" w:themeFillTint="66"/>
          </w:tcPr>
          <w:p w14:paraId="2C846E8C" w14:textId="77777777" w:rsidR="00B42994" w:rsidRDefault="00B42994" w:rsidP="00FA78EB">
            <w:pPr>
              <w:rPr>
                <w:ins w:id="3321" w:author="David Recio" w:date="2022-06-24T17:21:00Z"/>
              </w:rPr>
            </w:pPr>
            <w:ins w:id="3322" w:author="David Recio" w:date="2022-06-24T17:21:00Z">
              <w:r>
                <w:t>GET</w:t>
              </w:r>
            </w:ins>
          </w:p>
        </w:tc>
        <w:tc>
          <w:tcPr>
            <w:tcW w:w="3966" w:type="dxa"/>
            <w:vMerge w:val="restart"/>
          </w:tcPr>
          <w:p w14:paraId="6F91C59A" w14:textId="77777777" w:rsidR="00B42994" w:rsidRPr="00FA78EB" w:rsidRDefault="00B42994" w:rsidP="00FA78EB">
            <w:pPr>
              <w:rPr>
                <w:ins w:id="3323" w:author="David Recio" w:date="2022-06-24T17:21:00Z"/>
                <w:sz w:val="20"/>
                <w:szCs w:val="20"/>
              </w:rPr>
            </w:pPr>
            <w:ins w:id="3324" w:author="David Recio" w:date="2022-06-24T17:21:00Z">
              <w:r w:rsidRPr="00FA78EB">
                <w:rPr>
                  <w:sz w:val="20"/>
                  <w:szCs w:val="20"/>
                </w:rPr>
                <w:t>/usuarios/:idUsuarios/resultados/:id</w:t>
              </w:r>
            </w:ins>
          </w:p>
        </w:tc>
        <w:tc>
          <w:tcPr>
            <w:tcW w:w="2066" w:type="dxa"/>
            <w:vMerge w:val="restart"/>
          </w:tcPr>
          <w:p w14:paraId="46568F7E" w14:textId="77777777" w:rsidR="00B42994" w:rsidRPr="00FA78EB" w:rsidRDefault="00B42994" w:rsidP="00FA78EB">
            <w:pPr>
              <w:rPr>
                <w:ins w:id="3325" w:author="David Recio" w:date="2022-06-24T17:21:00Z"/>
                <w:sz w:val="20"/>
                <w:szCs w:val="20"/>
              </w:rPr>
            </w:pPr>
            <w:ins w:id="3326" w:author="David Recio" w:date="2022-06-24T17:21:00Z">
              <w:r w:rsidRPr="00FA78EB">
                <w:rPr>
                  <w:sz w:val="20"/>
                  <w:szCs w:val="20"/>
                </w:rPr>
                <w:t>Obtiene el tipo de un resultado en concreto</w:t>
              </w:r>
            </w:ins>
          </w:p>
        </w:tc>
        <w:tc>
          <w:tcPr>
            <w:tcW w:w="1842" w:type="dxa"/>
            <w:vMerge w:val="restart"/>
          </w:tcPr>
          <w:p w14:paraId="01CBBA01" w14:textId="77777777" w:rsidR="00B42994" w:rsidRPr="00FA78EB" w:rsidRDefault="00B42994" w:rsidP="00FA78EB">
            <w:pPr>
              <w:rPr>
                <w:ins w:id="3327" w:author="David Recio" w:date="2022-06-24T17:21:00Z"/>
                <w:sz w:val="20"/>
                <w:szCs w:val="20"/>
              </w:rPr>
            </w:pPr>
            <w:ins w:id="3328" w:author="David Recio" w:date="2022-06-24T17:21:00Z">
              <w:r w:rsidRPr="00FA78EB">
                <w:rPr>
                  <w:sz w:val="20"/>
                  <w:szCs w:val="20"/>
                </w:rPr>
                <w:t>JSON</w:t>
              </w:r>
            </w:ins>
          </w:p>
        </w:tc>
        <w:tc>
          <w:tcPr>
            <w:tcW w:w="1727" w:type="dxa"/>
          </w:tcPr>
          <w:p w14:paraId="7FAB7B0C" w14:textId="77777777" w:rsidR="00B42994" w:rsidRPr="00FA78EB" w:rsidRDefault="00B42994" w:rsidP="00FA78EB">
            <w:pPr>
              <w:rPr>
                <w:ins w:id="3329" w:author="David Recio" w:date="2022-06-24T17:21:00Z"/>
                <w:sz w:val="20"/>
                <w:szCs w:val="20"/>
              </w:rPr>
            </w:pPr>
            <w:ins w:id="3330" w:author="David Recio" w:date="2022-06-24T17:21:00Z">
              <w:r w:rsidRPr="00FA78EB">
                <w:rPr>
                  <w:sz w:val="20"/>
                  <w:szCs w:val="20"/>
                </w:rPr>
                <w:t>200-OK</w:t>
              </w:r>
            </w:ins>
          </w:p>
        </w:tc>
      </w:tr>
      <w:tr w:rsidR="00B42994" w14:paraId="72789213" w14:textId="77777777" w:rsidTr="00FA78EB">
        <w:trPr>
          <w:trHeight w:val="327"/>
          <w:ins w:id="3331" w:author="David Recio" w:date="2022-06-24T17:21:00Z"/>
        </w:trPr>
        <w:tc>
          <w:tcPr>
            <w:tcW w:w="1083" w:type="dxa"/>
            <w:vMerge/>
            <w:shd w:val="clear" w:color="auto" w:fill="BDD6EE" w:themeFill="accent5" w:themeFillTint="66"/>
          </w:tcPr>
          <w:p w14:paraId="3C49027E" w14:textId="77777777" w:rsidR="00B42994" w:rsidRDefault="00B42994" w:rsidP="00FA78EB">
            <w:pPr>
              <w:rPr>
                <w:ins w:id="3332" w:author="David Recio" w:date="2022-06-24T17:21:00Z"/>
              </w:rPr>
            </w:pPr>
          </w:p>
        </w:tc>
        <w:tc>
          <w:tcPr>
            <w:tcW w:w="3966" w:type="dxa"/>
            <w:vMerge/>
          </w:tcPr>
          <w:p w14:paraId="57F16055" w14:textId="77777777" w:rsidR="00B42994" w:rsidRPr="00FA78EB" w:rsidRDefault="00B42994" w:rsidP="00FA78EB">
            <w:pPr>
              <w:rPr>
                <w:ins w:id="3333" w:author="David Recio" w:date="2022-06-24T17:21:00Z"/>
                <w:sz w:val="20"/>
                <w:szCs w:val="20"/>
              </w:rPr>
            </w:pPr>
          </w:p>
        </w:tc>
        <w:tc>
          <w:tcPr>
            <w:tcW w:w="2066" w:type="dxa"/>
            <w:vMerge/>
          </w:tcPr>
          <w:p w14:paraId="62097E6F" w14:textId="77777777" w:rsidR="00B42994" w:rsidRPr="00FA78EB" w:rsidRDefault="00B42994" w:rsidP="00FA78EB">
            <w:pPr>
              <w:rPr>
                <w:ins w:id="3334" w:author="David Recio" w:date="2022-06-24T17:21:00Z"/>
                <w:sz w:val="20"/>
                <w:szCs w:val="20"/>
              </w:rPr>
            </w:pPr>
          </w:p>
        </w:tc>
        <w:tc>
          <w:tcPr>
            <w:tcW w:w="1842" w:type="dxa"/>
            <w:vMerge/>
          </w:tcPr>
          <w:p w14:paraId="21445532" w14:textId="77777777" w:rsidR="00B42994" w:rsidRPr="00FA78EB" w:rsidRDefault="00B42994" w:rsidP="00FA78EB">
            <w:pPr>
              <w:rPr>
                <w:ins w:id="3335" w:author="David Recio" w:date="2022-06-24T17:21:00Z"/>
                <w:sz w:val="20"/>
                <w:szCs w:val="20"/>
              </w:rPr>
            </w:pPr>
          </w:p>
        </w:tc>
        <w:tc>
          <w:tcPr>
            <w:tcW w:w="1727" w:type="dxa"/>
          </w:tcPr>
          <w:p w14:paraId="55853614" w14:textId="77777777" w:rsidR="00B42994" w:rsidRPr="00FA78EB" w:rsidRDefault="00B42994" w:rsidP="00FA78EB">
            <w:pPr>
              <w:rPr>
                <w:ins w:id="3336" w:author="David Recio" w:date="2022-06-24T17:21:00Z"/>
                <w:sz w:val="20"/>
                <w:szCs w:val="20"/>
              </w:rPr>
            </w:pPr>
            <w:ins w:id="3337" w:author="David Recio" w:date="2022-06-24T17:21:00Z">
              <w:r w:rsidRPr="00FA78EB">
                <w:rPr>
                  <w:sz w:val="20"/>
                  <w:szCs w:val="20"/>
                </w:rPr>
                <w:t>500-Internal Server Error</w:t>
              </w:r>
            </w:ins>
          </w:p>
        </w:tc>
      </w:tr>
      <w:tr w:rsidR="00B42994" w14:paraId="41D3803A" w14:textId="77777777" w:rsidTr="00FA78EB">
        <w:trPr>
          <w:trHeight w:val="425"/>
          <w:ins w:id="3338" w:author="David Recio" w:date="2022-06-24T17:21:00Z"/>
        </w:trPr>
        <w:tc>
          <w:tcPr>
            <w:tcW w:w="1083" w:type="dxa"/>
            <w:shd w:val="clear" w:color="auto" w:fill="BDD6EE" w:themeFill="accent5" w:themeFillTint="66"/>
          </w:tcPr>
          <w:p w14:paraId="1688E9ED" w14:textId="77777777" w:rsidR="00B42994" w:rsidRDefault="00B42994" w:rsidP="00FA78EB">
            <w:pPr>
              <w:rPr>
                <w:ins w:id="3339" w:author="David Recio" w:date="2022-06-24T17:21:00Z"/>
              </w:rPr>
            </w:pPr>
            <w:ins w:id="3340" w:author="David Recio" w:date="2022-06-24T17:21:00Z">
              <w:r>
                <w:t>PUT</w:t>
              </w:r>
            </w:ins>
          </w:p>
        </w:tc>
        <w:tc>
          <w:tcPr>
            <w:tcW w:w="3966" w:type="dxa"/>
          </w:tcPr>
          <w:p w14:paraId="1D82E8DD" w14:textId="77777777" w:rsidR="00B42994" w:rsidRPr="00FA78EB" w:rsidRDefault="00B42994" w:rsidP="00FA78EB">
            <w:pPr>
              <w:rPr>
                <w:ins w:id="3341" w:author="David Recio" w:date="2022-06-24T17:21:00Z"/>
                <w:sz w:val="20"/>
                <w:szCs w:val="20"/>
              </w:rPr>
            </w:pPr>
            <w:ins w:id="3342" w:author="David Recio" w:date="2022-06-24T17:21:00Z">
              <w:r w:rsidRPr="00FA78EB">
                <w:rPr>
                  <w:sz w:val="20"/>
                  <w:szCs w:val="20"/>
                </w:rPr>
                <w:t>/usuarios/:idUsuarios/resultados/:id</w:t>
              </w:r>
            </w:ins>
          </w:p>
        </w:tc>
        <w:tc>
          <w:tcPr>
            <w:tcW w:w="2066" w:type="dxa"/>
          </w:tcPr>
          <w:p w14:paraId="422C2FDD" w14:textId="77777777" w:rsidR="00B42994" w:rsidRPr="00FA78EB" w:rsidRDefault="00B42994" w:rsidP="00FA78EB">
            <w:pPr>
              <w:rPr>
                <w:ins w:id="3343" w:author="David Recio" w:date="2022-06-24T17:21:00Z"/>
                <w:sz w:val="20"/>
                <w:szCs w:val="20"/>
              </w:rPr>
            </w:pPr>
            <w:ins w:id="3344" w:author="David Recio" w:date="2022-06-24T17:21:00Z">
              <w:r w:rsidRPr="00FA78EB">
                <w:rPr>
                  <w:sz w:val="20"/>
                  <w:szCs w:val="20"/>
                </w:rPr>
                <w:t>-</w:t>
              </w:r>
            </w:ins>
          </w:p>
        </w:tc>
        <w:tc>
          <w:tcPr>
            <w:tcW w:w="1842" w:type="dxa"/>
          </w:tcPr>
          <w:p w14:paraId="3435195D" w14:textId="77777777" w:rsidR="00B42994" w:rsidRPr="00FA78EB" w:rsidRDefault="00B42994" w:rsidP="00FA78EB">
            <w:pPr>
              <w:rPr>
                <w:ins w:id="3345" w:author="David Recio" w:date="2022-06-24T17:21:00Z"/>
                <w:sz w:val="20"/>
                <w:szCs w:val="20"/>
              </w:rPr>
            </w:pPr>
            <w:ins w:id="3346" w:author="David Recio" w:date="2022-06-24T17:21:00Z">
              <w:r w:rsidRPr="00FA78EB">
                <w:rPr>
                  <w:sz w:val="20"/>
                  <w:szCs w:val="20"/>
                </w:rPr>
                <w:t>-</w:t>
              </w:r>
            </w:ins>
          </w:p>
        </w:tc>
        <w:tc>
          <w:tcPr>
            <w:tcW w:w="1727" w:type="dxa"/>
          </w:tcPr>
          <w:p w14:paraId="741AC3B9" w14:textId="77777777" w:rsidR="00B42994" w:rsidRPr="00FA78EB" w:rsidRDefault="00B42994" w:rsidP="00FA78EB">
            <w:pPr>
              <w:rPr>
                <w:ins w:id="3347" w:author="David Recio" w:date="2022-06-24T17:21:00Z"/>
                <w:sz w:val="20"/>
                <w:szCs w:val="20"/>
              </w:rPr>
            </w:pPr>
            <w:ins w:id="3348" w:author="David Recio" w:date="2022-06-24T17:21:00Z">
              <w:r w:rsidRPr="00FA78EB">
                <w:rPr>
                  <w:sz w:val="20"/>
                  <w:szCs w:val="20"/>
                </w:rPr>
                <w:t>404-Not Found</w:t>
              </w:r>
            </w:ins>
          </w:p>
        </w:tc>
      </w:tr>
      <w:tr w:rsidR="00B42994" w14:paraId="0E890970" w14:textId="77777777" w:rsidTr="00FA78EB">
        <w:trPr>
          <w:trHeight w:val="368"/>
          <w:ins w:id="3349" w:author="David Recio" w:date="2022-06-24T17:21:00Z"/>
        </w:trPr>
        <w:tc>
          <w:tcPr>
            <w:tcW w:w="1083" w:type="dxa"/>
            <w:vMerge w:val="restart"/>
            <w:shd w:val="clear" w:color="auto" w:fill="BDD6EE" w:themeFill="accent5" w:themeFillTint="66"/>
          </w:tcPr>
          <w:p w14:paraId="69EAF9D3" w14:textId="77777777" w:rsidR="00B42994" w:rsidRDefault="00B42994" w:rsidP="00FA78EB">
            <w:pPr>
              <w:rPr>
                <w:ins w:id="3350" w:author="David Recio" w:date="2022-06-24T17:21:00Z"/>
              </w:rPr>
            </w:pPr>
            <w:ins w:id="3351" w:author="David Recio" w:date="2022-06-24T17:21:00Z">
              <w:r>
                <w:t>DELETE</w:t>
              </w:r>
            </w:ins>
          </w:p>
        </w:tc>
        <w:tc>
          <w:tcPr>
            <w:tcW w:w="3966" w:type="dxa"/>
            <w:vMerge w:val="restart"/>
          </w:tcPr>
          <w:p w14:paraId="767EFBCD" w14:textId="77777777" w:rsidR="00B42994" w:rsidRPr="00FA78EB" w:rsidRDefault="00B42994" w:rsidP="00FA78EB">
            <w:pPr>
              <w:rPr>
                <w:ins w:id="3352" w:author="David Recio" w:date="2022-06-24T17:21:00Z"/>
                <w:sz w:val="20"/>
                <w:szCs w:val="20"/>
              </w:rPr>
            </w:pPr>
            <w:ins w:id="3353" w:author="David Recio" w:date="2022-06-24T17:21:00Z">
              <w:r w:rsidRPr="00FA78EB">
                <w:rPr>
                  <w:sz w:val="20"/>
                  <w:szCs w:val="20"/>
                </w:rPr>
                <w:t>/usuarios/:idUsuarios/resultados/:id</w:t>
              </w:r>
            </w:ins>
          </w:p>
        </w:tc>
        <w:tc>
          <w:tcPr>
            <w:tcW w:w="2066" w:type="dxa"/>
            <w:vMerge w:val="restart"/>
          </w:tcPr>
          <w:p w14:paraId="008ED3C0" w14:textId="77777777" w:rsidR="00B42994" w:rsidRPr="00FA78EB" w:rsidRDefault="00B42994" w:rsidP="00FA78EB">
            <w:pPr>
              <w:rPr>
                <w:ins w:id="3354" w:author="David Recio" w:date="2022-06-24T17:21:00Z"/>
                <w:sz w:val="20"/>
                <w:szCs w:val="20"/>
              </w:rPr>
            </w:pPr>
            <w:ins w:id="3355" w:author="David Recio" w:date="2022-06-24T17:21:00Z">
              <w:r w:rsidRPr="00FA78EB">
                <w:rPr>
                  <w:sz w:val="20"/>
                  <w:szCs w:val="20"/>
                </w:rPr>
                <w:t>Borra un resultado en concreto</w:t>
              </w:r>
            </w:ins>
          </w:p>
        </w:tc>
        <w:tc>
          <w:tcPr>
            <w:tcW w:w="1842" w:type="dxa"/>
            <w:vMerge w:val="restart"/>
          </w:tcPr>
          <w:p w14:paraId="025E0C00" w14:textId="77777777" w:rsidR="00B42994" w:rsidRPr="00FA78EB" w:rsidRDefault="00B42994" w:rsidP="00FA78EB">
            <w:pPr>
              <w:rPr>
                <w:ins w:id="3356" w:author="David Recio" w:date="2022-06-24T17:21:00Z"/>
                <w:sz w:val="20"/>
                <w:szCs w:val="20"/>
              </w:rPr>
            </w:pPr>
            <w:ins w:id="3357" w:author="David Recio" w:date="2022-06-24T17:21:00Z">
              <w:r w:rsidRPr="00FA78EB">
                <w:rPr>
                  <w:sz w:val="20"/>
                  <w:szCs w:val="20"/>
                </w:rPr>
                <w:t>-</w:t>
              </w:r>
            </w:ins>
          </w:p>
        </w:tc>
        <w:tc>
          <w:tcPr>
            <w:tcW w:w="1727" w:type="dxa"/>
          </w:tcPr>
          <w:p w14:paraId="6CFF05A9" w14:textId="77777777" w:rsidR="00B42994" w:rsidRPr="00FA78EB" w:rsidRDefault="00B42994" w:rsidP="00FA78EB">
            <w:pPr>
              <w:rPr>
                <w:ins w:id="3358" w:author="David Recio" w:date="2022-06-24T17:21:00Z"/>
                <w:sz w:val="20"/>
                <w:szCs w:val="20"/>
              </w:rPr>
            </w:pPr>
            <w:ins w:id="3359" w:author="David Recio" w:date="2022-06-24T17:21:00Z">
              <w:r w:rsidRPr="00FA78EB">
                <w:rPr>
                  <w:sz w:val="20"/>
                  <w:szCs w:val="20"/>
                </w:rPr>
                <w:t>200-OK</w:t>
              </w:r>
            </w:ins>
          </w:p>
        </w:tc>
      </w:tr>
      <w:tr w:rsidR="00B42994" w14:paraId="7D1FB85E" w14:textId="77777777" w:rsidTr="00FA78EB">
        <w:trPr>
          <w:trHeight w:val="196"/>
          <w:ins w:id="3360" w:author="David Recio" w:date="2022-06-24T17:21:00Z"/>
        </w:trPr>
        <w:tc>
          <w:tcPr>
            <w:tcW w:w="1083" w:type="dxa"/>
            <w:vMerge/>
            <w:shd w:val="clear" w:color="auto" w:fill="BDD6EE" w:themeFill="accent5" w:themeFillTint="66"/>
          </w:tcPr>
          <w:p w14:paraId="3A3BBB2B" w14:textId="77777777" w:rsidR="00B42994" w:rsidRDefault="00B42994" w:rsidP="00FA78EB">
            <w:pPr>
              <w:rPr>
                <w:ins w:id="3361" w:author="David Recio" w:date="2022-06-24T17:21:00Z"/>
              </w:rPr>
            </w:pPr>
          </w:p>
        </w:tc>
        <w:tc>
          <w:tcPr>
            <w:tcW w:w="3966" w:type="dxa"/>
            <w:vMerge/>
          </w:tcPr>
          <w:p w14:paraId="20884447" w14:textId="77777777" w:rsidR="00B42994" w:rsidRPr="00FA78EB" w:rsidRDefault="00B42994" w:rsidP="00FA78EB">
            <w:pPr>
              <w:rPr>
                <w:ins w:id="3362" w:author="David Recio" w:date="2022-06-24T17:21:00Z"/>
                <w:sz w:val="20"/>
                <w:szCs w:val="20"/>
              </w:rPr>
            </w:pPr>
          </w:p>
        </w:tc>
        <w:tc>
          <w:tcPr>
            <w:tcW w:w="2066" w:type="dxa"/>
            <w:vMerge/>
          </w:tcPr>
          <w:p w14:paraId="26B02199" w14:textId="77777777" w:rsidR="00B42994" w:rsidRPr="00FA78EB" w:rsidRDefault="00B42994" w:rsidP="00FA78EB">
            <w:pPr>
              <w:rPr>
                <w:ins w:id="3363" w:author="David Recio" w:date="2022-06-24T17:21:00Z"/>
                <w:sz w:val="20"/>
                <w:szCs w:val="20"/>
              </w:rPr>
            </w:pPr>
          </w:p>
        </w:tc>
        <w:tc>
          <w:tcPr>
            <w:tcW w:w="1842" w:type="dxa"/>
            <w:vMerge/>
          </w:tcPr>
          <w:p w14:paraId="4E05C133" w14:textId="77777777" w:rsidR="00B42994" w:rsidRPr="00FA78EB" w:rsidRDefault="00B42994" w:rsidP="00FA78EB">
            <w:pPr>
              <w:rPr>
                <w:ins w:id="3364" w:author="David Recio" w:date="2022-06-24T17:21:00Z"/>
                <w:sz w:val="20"/>
                <w:szCs w:val="20"/>
              </w:rPr>
            </w:pPr>
          </w:p>
        </w:tc>
        <w:tc>
          <w:tcPr>
            <w:tcW w:w="1727" w:type="dxa"/>
          </w:tcPr>
          <w:p w14:paraId="4DD19A77" w14:textId="77777777" w:rsidR="00B42994" w:rsidRPr="00FA78EB" w:rsidRDefault="00B42994" w:rsidP="00FA78EB">
            <w:pPr>
              <w:rPr>
                <w:ins w:id="3365" w:author="David Recio" w:date="2022-06-24T17:21:00Z"/>
                <w:sz w:val="20"/>
                <w:szCs w:val="20"/>
              </w:rPr>
            </w:pPr>
            <w:ins w:id="3366" w:author="David Recio" w:date="2022-06-24T17:21:00Z">
              <w:r w:rsidRPr="00FA78EB">
                <w:rPr>
                  <w:sz w:val="20"/>
                  <w:szCs w:val="20"/>
                </w:rPr>
                <w:t>500-Internal Server Error</w:t>
              </w:r>
            </w:ins>
          </w:p>
        </w:tc>
      </w:tr>
      <w:tr w:rsidR="00B42994" w14:paraId="29F8AA69" w14:textId="77777777" w:rsidTr="00FA78EB">
        <w:trPr>
          <w:trHeight w:val="170"/>
          <w:ins w:id="3367" w:author="David Recio" w:date="2022-06-24T17:21:00Z"/>
        </w:trPr>
        <w:tc>
          <w:tcPr>
            <w:tcW w:w="1083" w:type="dxa"/>
            <w:vMerge w:val="restart"/>
            <w:shd w:val="clear" w:color="auto" w:fill="BDD6EE" w:themeFill="accent5" w:themeFillTint="66"/>
          </w:tcPr>
          <w:p w14:paraId="44F0F8FE" w14:textId="77777777" w:rsidR="00B42994" w:rsidRDefault="00B42994" w:rsidP="00FA78EB">
            <w:pPr>
              <w:rPr>
                <w:ins w:id="3368" w:author="David Recio" w:date="2022-06-24T17:21:00Z"/>
              </w:rPr>
            </w:pPr>
            <w:ins w:id="3369" w:author="David Recio" w:date="2022-06-24T17:21:00Z">
              <w:r>
                <w:t>PATCH</w:t>
              </w:r>
            </w:ins>
          </w:p>
        </w:tc>
        <w:tc>
          <w:tcPr>
            <w:tcW w:w="3966" w:type="dxa"/>
            <w:vMerge w:val="restart"/>
          </w:tcPr>
          <w:p w14:paraId="6B8CF213" w14:textId="77777777" w:rsidR="00B42994" w:rsidRPr="00FA78EB" w:rsidRDefault="00B42994" w:rsidP="00FA78EB">
            <w:pPr>
              <w:rPr>
                <w:ins w:id="3370" w:author="David Recio" w:date="2022-06-24T17:21:00Z"/>
                <w:sz w:val="20"/>
                <w:szCs w:val="20"/>
              </w:rPr>
            </w:pPr>
            <w:ins w:id="3371" w:author="David Recio" w:date="2022-06-24T17:21:00Z">
              <w:r w:rsidRPr="00FA78EB">
                <w:rPr>
                  <w:sz w:val="20"/>
                  <w:szCs w:val="20"/>
                </w:rPr>
                <w:t>/usuarios/:idUsuarios/resultados/:id</w:t>
              </w:r>
            </w:ins>
          </w:p>
        </w:tc>
        <w:tc>
          <w:tcPr>
            <w:tcW w:w="2066" w:type="dxa"/>
            <w:vMerge w:val="restart"/>
          </w:tcPr>
          <w:p w14:paraId="192FBFE3" w14:textId="77777777" w:rsidR="00B42994" w:rsidRPr="00FA78EB" w:rsidRDefault="00B42994" w:rsidP="00FA78EB">
            <w:pPr>
              <w:rPr>
                <w:ins w:id="3372" w:author="David Recio" w:date="2022-06-24T17:21:00Z"/>
                <w:sz w:val="20"/>
                <w:szCs w:val="20"/>
              </w:rPr>
            </w:pPr>
            <w:ins w:id="3373" w:author="David Recio" w:date="2022-06-24T17:21:00Z">
              <w:r w:rsidRPr="00FA78EB">
                <w:rPr>
                  <w:sz w:val="20"/>
                  <w:szCs w:val="20"/>
                </w:rPr>
                <w:t>-</w:t>
              </w:r>
            </w:ins>
          </w:p>
        </w:tc>
        <w:tc>
          <w:tcPr>
            <w:tcW w:w="1842" w:type="dxa"/>
            <w:vMerge w:val="restart"/>
          </w:tcPr>
          <w:p w14:paraId="57E11A0A" w14:textId="77777777" w:rsidR="00B42994" w:rsidRPr="00FA78EB" w:rsidRDefault="00B42994" w:rsidP="00FA78EB">
            <w:pPr>
              <w:rPr>
                <w:ins w:id="3374" w:author="David Recio" w:date="2022-06-24T17:21:00Z"/>
                <w:sz w:val="20"/>
                <w:szCs w:val="20"/>
              </w:rPr>
            </w:pPr>
            <w:ins w:id="3375" w:author="David Recio" w:date="2022-06-24T17:21:00Z">
              <w:r w:rsidRPr="00FA78EB">
                <w:rPr>
                  <w:sz w:val="20"/>
                  <w:szCs w:val="20"/>
                </w:rPr>
                <w:t>JSON</w:t>
              </w:r>
            </w:ins>
          </w:p>
        </w:tc>
        <w:tc>
          <w:tcPr>
            <w:tcW w:w="1727" w:type="dxa"/>
          </w:tcPr>
          <w:p w14:paraId="71B0E2C6" w14:textId="77777777" w:rsidR="00B42994" w:rsidRPr="00FA78EB" w:rsidRDefault="00B42994" w:rsidP="00FA78EB">
            <w:pPr>
              <w:rPr>
                <w:ins w:id="3376" w:author="David Recio" w:date="2022-06-24T17:21:00Z"/>
                <w:sz w:val="20"/>
                <w:szCs w:val="20"/>
              </w:rPr>
            </w:pPr>
            <w:ins w:id="3377" w:author="David Recio" w:date="2022-06-24T17:21:00Z">
              <w:r w:rsidRPr="00FA78EB">
                <w:rPr>
                  <w:sz w:val="20"/>
                  <w:szCs w:val="20"/>
                </w:rPr>
                <w:t>200-OK</w:t>
              </w:r>
            </w:ins>
          </w:p>
        </w:tc>
      </w:tr>
      <w:tr w:rsidR="00B42994" w14:paraId="522C8B66" w14:textId="77777777" w:rsidTr="00FA78EB">
        <w:trPr>
          <w:trHeight w:val="170"/>
          <w:ins w:id="3378" w:author="David Recio" w:date="2022-06-24T17:21:00Z"/>
        </w:trPr>
        <w:tc>
          <w:tcPr>
            <w:tcW w:w="1083" w:type="dxa"/>
            <w:vMerge/>
            <w:shd w:val="clear" w:color="auto" w:fill="BDD6EE" w:themeFill="accent5" w:themeFillTint="66"/>
          </w:tcPr>
          <w:p w14:paraId="43AE47F3" w14:textId="77777777" w:rsidR="00B42994" w:rsidRDefault="00B42994" w:rsidP="00FA78EB">
            <w:pPr>
              <w:rPr>
                <w:ins w:id="3379" w:author="David Recio" w:date="2022-06-24T17:21:00Z"/>
              </w:rPr>
            </w:pPr>
          </w:p>
        </w:tc>
        <w:tc>
          <w:tcPr>
            <w:tcW w:w="3966" w:type="dxa"/>
            <w:vMerge/>
          </w:tcPr>
          <w:p w14:paraId="100B0BE6" w14:textId="77777777" w:rsidR="00B42994" w:rsidRPr="00FA78EB" w:rsidRDefault="00B42994" w:rsidP="00FA78EB">
            <w:pPr>
              <w:rPr>
                <w:ins w:id="3380" w:author="David Recio" w:date="2022-06-24T17:21:00Z"/>
                <w:sz w:val="20"/>
                <w:szCs w:val="20"/>
              </w:rPr>
            </w:pPr>
          </w:p>
        </w:tc>
        <w:tc>
          <w:tcPr>
            <w:tcW w:w="2066" w:type="dxa"/>
            <w:vMerge/>
          </w:tcPr>
          <w:p w14:paraId="12D42922" w14:textId="77777777" w:rsidR="00B42994" w:rsidRPr="00FA78EB" w:rsidRDefault="00B42994" w:rsidP="00FA78EB">
            <w:pPr>
              <w:rPr>
                <w:ins w:id="3381" w:author="David Recio" w:date="2022-06-24T17:21:00Z"/>
                <w:sz w:val="20"/>
                <w:szCs w:val="20"/>
              </w:rPr>
            </w:pPr>
          </w:p>
        </w:tc>
        <w:tc>
          <w:tcPr>
            <w:tcW w:w="1842" w:type="dxa"/>
            <w:vMerge/>
          </w:tcPr>
          <w:p w14:paraId="703AC821" w14:textId="77777777" w:rsidR="00B42994" w:rsidRPr="00FA78EB" w:rsidRDefault="00B42994" w:rsidP="00FA78EB">
            <w:pPr>
              <w:rPr>
                <w:ins w:id="3382" w:author="David Recio" w:date="2022-06-24T17:21:00Z"/>
                <w:sz w:val="20"/>
                <w:szCs w:val="20"/>
              </w:rPr>
            </w:pPr>
          </w:p>
        </w:tc>
        <w:tc>
          <w:tcPr>
            <w:tcW w:w="1727" w:type="dxa"/>
          </w:tcPr>
          <w:p w14:paraId="1A1C7E78" w14:textId="77777777" w:rsidR="00B42994" w:rsidRPr="00FA78EB" w:rsidRDefault="00B42994" w:rsidP="00FA78EB">
            <w:pPr>
              <w:rPr>
                <w:ins w:id="3383" w:author="David Recio" w:date="2022-06-24T17:21:00Z"/>
                <w:sz w:val="20"/>
                <w:szCs w:val="20"/>
              </w:rPr>
            </w:pPr>
            <w:ins w:id="3384" w:author="David Recio" w:date="2022-06-24T17:21:00Z">
              <w:r w:rsidRPr="00FA78EB">
                <w:rPr>
                  <w:sz w:val="20"/>
                  <w:szCs w:val="20"/>
                </w:rPr>
                <w:t>400-Bad Request</w:t>
              </w:r>
            </w:ins>
          </w:p>
        </w:tc>
      </w:tr>
      <w:tr w:rsidR="00B42994" w14:paraId="41CAC508" w14:textId="77777777" w:rsidTr="00FA78EB">
        <w:trPr>
          <w:trHeight w:val="170"/>
          <w:ins w:id="3385" w:author="David Recio" w:date="2022-06-24T17:21:00Z"/>
        </w:trPr>
        <w:tc>
          <w:tcPr>
            <w:tcW w:w="1083" w:type="dxa"/>
            <w:vMerge/>
            <w:shd w:val="clear" w:color="auto" w:fill="BDD6EE" w:themeFill="accent5" w:themeFillTint="66"/>
          </w:tcPr>
          <w:p w14:paraId="11EC9EAD" w14:textId="77777777" w:rsidR="00B42994" w:rsidRDefault="00B42994" w:rsidP="00FA78EB">
            <w:pPr>
              <w:rPr>
                <w:ins w:id="3386" w:author="David Recio" w:date="2022-06-24T17:21:00Z"/>
              </w:rPr>
            </w:pPr>
          </w:p>
        </w:tc>
        <w:tc>
          <w:tcPr>
            <w:tcW w:w="3966" w:type="dxa"/>
            <w:vMerge/>
          </w:tcPr>
          <w:p w14:paraId="3D90056D" w14:textId="77777777" w:rsidR="00B42994" w:rsidRPr="00FA78EB" w:rsidRDefault="00B42994" w:rsidP="00FA78EB">
            <w:pPr>
              <w:rPr>
                <w:ins w:id="3387" w:author="David Recio" w:date="2022-06-24T17:21:00Z"/>
                <w:sz w:val="20"/>
                <w:szCs w:val="20"/>
              </w:rPr>
            </w:pPr>
          </w:p>
        </w:tc>
        <w:tc>
          <w:tcPr>
            <w:tcW w:w="2066" w:type="dxa"/>
            <w:vMerge/>
          </w:tcPr>
          <w:p w14:paraId="592CF160" w14:textId="77777777" w:rsidR="00B42994" w:rsidRPr="00FA78EB" w:rsidRDefault="00B42994" w:rsidP="00FA78EB">
            <w:pPr>
              <w:rPr>
                <w:ins w:id="3388" w:author="David Recio" w:date="2022-06-24T17:21:00Z"/>
                <w:sz w:val="20"/>
                <w:szCs w:val="20"/>
              </w:rPr>
            </w:pPr>
          </w:p>
        </w:tc>
        <w:tc>
          <w:tcPr>
            <w:tcW w:w="1842" w:type="dxa"/>
            <w:vMerge/>
          </w:tcPr>
          <w:p w14:paraId="2C34D45B" w14:textId="77777777" w:rsidR="00B42994" w:rsidRPr="00FA78EB" w:rsidRDefault="00B42994" w:rsidP="00FA78EB">
            <w:pPr>
              <w:rPr>
                <w:ins w:id="3389" w:author="David Recio" w:date="2022-06-24T17:21:00Z"/>
                <w:sz w:val="20"/>
                <w:szCs w:val="20"/>
              </w:rPr>
            </w:pPr>
          </w:p>
        </w:tc>
        <w:tc>
          <w:tcPr>
            <w:tcW w:w="1727" w:type="dxa"/>
          </w:tcPr>
          <w:p w14:paraId="01C370CB" w14:textId="77777777" w:rsidR="00B42994" w:rsidRPr="00FA78EB" w:rsidRDefault="00B42994" w:rsidP="00FA78EB">
            <w:pPr>
              <w:rPr>
                <w:ins w:id="3390" w:author="David Recio" w:date="2022-06-24T17:21:00Z"/>
                <w:sz w:val="20"/>
                <w:szCs w:val="20"/>
              </w:rPr>
            </w:pPr>
            <w:ins w:id="3391" w:author="David Recio" w:date="2022-06-24T17:21:00Z">
              <w:r w:rsidRPr="00FA78EB">
                <w:rPr>
                  <w:sz w:val="20"/>
                  <w:szCs w:val="20"/>
                </w:rPr>
                <w:t>500-Internal Server Error</w:t>
              </w:r>
            </w:ins>
          </w:p>
        </w:tc>
      </w:tr>
    </w:tbl>
    <w:p w14:paraId="1AF5A0F9" w14:textId="77777777" w:rsidR="00B42994" w:rsidRDefault="00B42994" w:rsidP="00B42994">
      <w:pPr>
        <w:rPr>
          <w:ins w:id="3392" w:author="David Recio" w:date="2022-06-24T17:21:00Z"/>
        </w:rPr>
      </w:pPr>
    </w:p>
    <w:p w14:paraId="5C2D2B80" w14:textId="77777777" w:rsidR="00B42994" w:rsidRDefault="00B42994" w:rsidP="00B42994">
      <w:pPr>
        <w:rPr>
          <w:ins w:id="3393" w:author="David Recio" w:date="2022-06-24T17:21:00Z"/>
        </w:rPr>
      </w:pPr>
    </w:p>
    <w:p w14:paraId="4BEAAC6F" w14:textId="77777777" w:rsidR="00B42994" w:rsidRDefault="00B42994" w:rsidP="00B42994">
      <w:pPr>
        <w:rPr>
          <w:ins w:id="3394" w:author="David Recio" w:date="2022-06-24T17:21:00Z"/>
        </w:rPr>
      </w:pPr>
    </w:p>
    <w:p w14:paraId="04E5FD7D" w14:textId="77777777" w:rsidR="00B42994" w:rsidRDefault="00B42994" w:rsidP="00B42994">
      <w:pPr>
        <w:rPr>
          <w:ins w:id="3395" w:author="David Recio" w:date="2022-06-24T17:21:00Z"/>
        </w:rPr>
      </w:pPr>
    </w:p>
    <w:p w14:paraId="063A4BC0" w14:textId="77777777" w:rsidR="00B42994" w:rsidRDefault="00B42994" w:rsidP="00B42994">
      <w:pPr>
        <w:rPr>
          <w:ins w:id="3396" w:author="David Recio" w:date="2022-06-24T17:21:00Z"/>
        </w:rPr>
      </w:pPr>
    </w:p>
    <w:p w14:paraId="0578C617" w14:textId="77777777" w:rsidR="00B42994" w:rsidRDefault="00B42994" w:rsidP="00B42994">
      <w:pPr>
        <w:jc w:val="left"/>
        <w:rPr>
          <w:ins w:id="3397" w:author="David Recio" w:date="2022-06-24T17:21:00Z"/>
        </w:rPr>
      </w:pPr>
      <w:ins w:id="3398" w:author="David Recio" w:date="2022-06-24T17:21:00Z">
        <w:r>
          <w:lastRenderedPageBreak/>
          <w:t xml:space="preserve">                                    Recurso /usuarios/idUsuarios/resultados/idResultados/notas   </w:t>
        </w:r>
      </w:ins>
    </w:p>
    <w:tbl>
      <w:tblPr>
        <w:tblStyle w:val="Tablaconcuadrcula"/>
        <w:tblW w:w="10774" w:type="dxa"/>
        <w:tblInd w:w="-862" w:type="dxa"/>
        <w:tblLook w:val="04A0" w:firstRow="1" w:lastRow="0" w:firstColumn="1" w:lastColumn="0" w:noHBand="0" w:noVBand="1"/>
      </w:tblPr>
      <w:tblGrid>
        <w:gridCol w:w="1085"/>
        <w:gridCol w:w="3246"/>
        <w:gridCol w:w="2017"/>
        <w:gridCol w:w="1789"/>
        <w:gridCol w:w="2637"/>
      </w:tblGrid>
      <w:tr w:rsidR="00B42994" w14:paraId="2A6D027C" w14:textId="77777777" w:rsidTr="00FA78EB">
        <w:trPr>
          <w:trHeight w:val="248"/>
          <w:ins w:id="3399" w:author="David Recio" w:date="2022-06-24T17:21:00Z"/>
        </w:trPr>
        <w:tc>
          <w:tcPr>
            <w:tcW w:w="1085" w:type="dxa"/>
            <w:shd w:val="clear" w:color="auto" w:fill="D0CECE" w:themeFill="background2" w:themeFillShade="E6"/>
          </w:tcPr>
          <w:p w14:paraId="055422D2" w14:textId="77777777" w:rsidR="00B42994" w:rsidRDefault="00B42994" w:rsidP="00FA78EB">
            <w:pPr>
              <w:rPr>
                <w:ins w:id="3400" w:author="David Recio" w:date="2022-06-24T17:21:00Z"/>
              </w:rPr>
            </w:pPr>
            <w:ins w:id="3401" w:author="David Recio" w:date="2022-06-24T17:21:00Z">
              <w:r>
                <w:t>Método</w:t>
              </w:r>
            </w:ins>
          </w:p>
        </w:tc>
        <w:tc>
          <w:tcPr>
            <w:tcW w:w="3246" w:type="dxa"/>
            <w:shd w:val="clear" w:color="auto" w:fill="D0CECE" w:themeFill="background2" w:themeFillShade="E6"/>
          </w:tcPr>
          <w:p w14:paraId="07C88A30" w14:textId="77777777" w:rsidR="00B42994" w:rsidRDefault="00B42994" w:rsidP="00FA78EB">
            <w:pPr>
              <w:rPr>
                <w:ins w:id="3402" w:author="David Recio" w:date="2022-06-24T17:21:00Z"/>
              </w:rPr>
            </w:pPr>
            <w:ins w:id="3403" w:author="David Recio" w:date="2022-06-24T17:21:00Z">
              <w:r>
                <w:t>URI</w:t>
              </w:r>
            </w:ins>
          </w:p>
        </w:tc>
        <w:tc>
          <w:tcPr>
            <w:tcW w:w="2017" w:type="dxa"/>
            <w:shd w:val="clear" w:color="auto" w:fill="D0CECE" w:themeFill="background2" w:themeFillShade="E6"/>
          </w:tcPr>
          <w:p w14:paraId="336A1A3F" w14:textId="77777777" w:rsidR="00B42994" w:rsidRDefault="00B42994" w:rsidP="00FA78EB">
            <w:pPr>
              <w:rPr>
                <w:ins w:id="3404" w:author="David Recio" w:date="2022-06-24T17:21:00Z"/>
              </w:rPr>
            </w:pPr>
            <w:ins w:id="3405" w:author="David Recio" w:date="2022-06-24T17:21:00Z">
              <w:r>
                <w:t>Utilidad</w:t>
              </w:r>
            </w:ins>
          </w:p>
        </w:tc>
        <w:tc>
          <w:tcPr>
            <w:tcW w:w="1789" w:type="dxa"/>
            <w:shd w:val="clear" w:color="auto" w:fill="D0CECE" w:themeFill="background2" w:themeFillShade="E6"/>
          </w:tcPr>
          <w:p w14:paraId="087DAF51" w14:textId="77777777" w:rsidR="00B42994" w:rsidRDefault="00B42994" w:rsidP="00FA78EB">
            <w:pPr>
              <w:rPr>
                <w:ins w:id="3406" w:author="David Recio" w:date="2022-06-24T17:21:00Z"/>
              </w:rPr>
            </w:pPr>
            <w:ins w:id="3407" w:author="David Recio" w:date="2022-06-24T17:21:00Z">
              <w:r>
                <w:t>Representación</w:t>
              </w:r>
            </w:ins>
          </w:p>
        </w:tc>
        <w:tc>
          <w:tcPr>
            <w:tcW w:w="2637" w:type="dxa"/>
            <w:shd w:val="clear" w:color="auto" w:fill="D0CECE" w:themeFill="background2" w:themeFillShade="E6"/>
          </w:tcPr>
          <w:p w14:paraId="58BB7464" w14:textId="77777777" w:rsidR="00B42994" w:rsidRDefault="00B42994" w:rsidP="00FA78EB">
            <w:pPr>
              <w:rPr>
                <w:ins w:id="3408" w:author="David Recio" w:date="2022-06-24T17:21:00Z"/>
              </w:rPr>
            </w:pPr>
            <w:ins w:id="3409" w:author="David Recio" w:date="2022-06-24T17:21:00Z">
              <w:r>
                <w:t>Código Respuesta</w:t>
              </w:r>
            </w:ins>
          </w:p>
        </w:tc>
      </w:tr>
      <w:tr w:rsidR="00B42994" w14:paraId="56ECC62E" w14:textId="77777777" w:rsidTr="00FA78EB">
        <w:trPr>
          <w:trHeight w:val="248"/>
          <w:ins w:id="3410" w:author="David Recio" w:date="2022-06-24T17:21:00Z"/>
        </w:trPr>
        <w:tc>
          <w:tcPr>
            <w:tcW w:w="1085" w:type="dxa"/>
            <w:vMerge w:val="restart"/>
            <w:shd w:val="clear" w:color="auto" w:fill="BDD6EE" w:themeFill="accent5" w:themeFillTint="66"/>
          </w:tcPr>
          <w:p w14:paraId="330526F0" w14:textId="77777777" w:rsidR="00B42994" w:rsidRDefault="00B42994" w:rsidP="00FA78EB">
            <w:pPr>
              <w:rPr>
                <w:ins w:id="3411" w:author="David Recio" w:date="2022-06-24T17:21:00Z"/>
              </w:rPr>
            </w:pPr>
            <w:ins w:id="3412" w:author="David Recio" w:date="2022-06-24T17:21:00Z">
              <w:r>
                <w:t>POST</w:t>
              </w:r>
            </w:ins>
          </w:p>
        </w:tc>
        <w:tc>
          <w:tcPr>
            <w:tcW w:w="3246" w:type="dxa"/>
            <w:vMerge w:val="restart"/>
          </w:tcPr>
          <w:p w14:paraId="67B3A17F" w14:textId="77777777" w:rsidR="00B42994" w:rsidRPr="00FA78EB" w:rsidRDefault="00B42994" w:rsidP="00FA78EB">
            <w:pPr>
              <w:rPr>
                <w:ins w:id="3413" w:author="David Recio" w:date="2022-06-24T17:21:00Z"/>
                <w:sz w:val="20"/>
                <w:szCs w:val="20"/>
              </w:rPr>
            </w:pPr>
            <w:ins w:id="3414" w:author="David Recio" w:date="2022-06-24T17:21:00Z">
              <w:r w:rsidRPr="00FA78EB">
                <w:rPr>
                  <w:sz w:val="20"/>
                  <w:szCs w:val="20"/>
                </w:rPr>
                <w:t>/usuarios/:idUsuarios/resultados/</w:t>
              </w:r>
            </w:ins>
          </w:p>
          <w:p w14:paraId="71477CF2" w14:textId="77777777" w:rsidR="00B42994" w:rsidRPr="00FA78EB" w:rsidRDefault="00B42994" w:rsidP="00FA78EB">
            <w:pPr>
              <w:rPr>
                <w:ins w:id="3415" w:author="David Recio" w:date="2022-06-24T17:21:00Z"/>
                <w:sz w:val="20"/>
                <w:szCs w:val="20"/>
              </w:rPr>
            </w:pPr>
            <w:ins w:id="3416" w:author="David Recio" w:date="2022-06-24T17:21:00Z">
              <w:r w:rsidRPr="00FA78EB">
                <w:rPr>
                  <w:sz w:val="20"/>
                  <w:szCs w:val="20"/>
                </w:rPr>
                <w:t xml:space="preserve">:idResultados/notas   </w:t>
              </w:r>
            </w:ins>
          </w:p>
        </w:tc>
        <w:tc>
          <w:tcPr>
            <w:tcW w:w="2017" w:type="dxa"/>
            <w:vMerge w:val="restart"/>
          </w:tcPr>
          <w:p w14:paraId="5E913AC3" w14:textId="77777777" w:rsidR="00B42994" w:rsidRPr="00FA78EB" w:rsidRDefault="00B42994" w:rsidP="00FA78EB">
            <w:pPr>
              <w:rPr>
                <w:ins w:id="3417" w:author="David Recio" w:date="2022-06-24T17:21:00Z"/>
                <w:sz w:val="20"/>
                <w:szCs w:val="20"/>
              </w:rPr>
            </w:pPr>
            <w:ins w:id="3418" w:author="David Recio" w:date="2022-06-24T17:21:00Z">
              <w:r w:rsidRPr="00FA78EB">
                <w:rPr>
                  <w:sz w:val="20"/>
                  <w:szCs w:val="20"/>
                </w:rPr>
                <w:t>Añade las notas para un usuario en concreto</w:t>
              </w:r>
            </w:ins>
          </w:p>
        </w:tc>
        <w:tc>
          <w:tcPr>
            <w:tcW w:w="1789" w:type="dxa"/>
            <w:vMerge w:val="restart"/>
          </w:tcPr>
          <w:p w14:paraId="04882595" w14:textId="77777777" w:rsidR="00B42994" w:rsidRPr="00FA78EB" w:rsidRDefault="00B42994" w:rsidP="00FA78EB">
            <w:pPr>
              <w:rPr>
                <w:ins w:id="3419" w:author="David Recio" w:date="2022-06-24T17:21:00Z"/>
                <w:sz w:val="20"/>
                <w:szCs w:val="20"/>
              </w:rPr>
            </w:pPr>
            <w:ins w:id="3420" w:author="David Recio" w:date="2022-06-24T17:21:00Z">
              <w:r w:rsidRPr="00FA78EB">
                <w:rPr>
                  <w:sz w:val="20"/>
                  <w:szCs w:val="20"/>
                </w:rPr>
                <w:t>JSON</w:t>
              </w:r>
            </w:ins>
          </w:p>
        </w:tc>
        <w:tc>
          <w:tcPr>
            <w:tcW w:w="2637" w:type="dxa"/>
          </w:tcPr>
          <w:p w14:paraId="76167754" w14:textId="77777777" w:rsidR="00B42994" w:rsidRPr="00FA78EB" w:rsidRDefault="00B42994" w:rsidP="00FA78EB">
            <w:pPr>
              <w:rPr>
                <w:ins w:id="3421" w:author="David Recio" w:date="2022-06-24T17:21:00Z"/>
                <w:sz w:val="20"/>
                <w:szCs w:val="20"/>
              </w:rPr>
            </w:pPr>
            <w:ins w:id="3422" w:author="David Recio" w:date="2022-06-24T17:21:00Z">
              <w:r w:rsidRPr="00FA78EB">
                <w:rPr>
                  <w:sz w:val="20"/>
                  <w:szCs w:val="20"/>
                </w:rPr>
                <w:t>200-OK</w:t>
              </w:r>
            </w:ins>
          </w:p>
        </w:tc>
      </w:tr>
      <w:tr w:rsidR="00B42994" w14:paraId="65E16E13" w14:textId="77777777" w:rsidTr="00FA78EB">
        <w:trPr>
          <w:trHeight w:val="547"/>
          <w:ins w:id="3423" w:author="David Recio" w:date="2022-06-24T17:21:00Z"/>
        </w:trPr>
        <w:tc>
          <w:tcPr>
            <w:tcW w:w="1085" w:type="dxa"/>
            <w:vMerge/>
            <w:shd w:val="clear" w:color="auto" w:fill="BDD6EE" w:themeFill="accent5" w:themeFillTint="66"/>
          </w:tcPr>
          <w:p w14:paraId="547BA581" w14:textId="77777777" w:rsidR="00B42994" w:rsidRDefault="00B42994" w:rsidP="00FA78EB">
            <w:pPr>
              <w:rPr>
                <w:ins w:id="3424" w:author="David Recio" w:date="2022-06-24T17:21:00Z"/>
              </w:rPr>
            </w:pPr>
          </w:p>
        </w:tc>
        <w:tc>
          <w:tcPr>
            <w:tcW w:w="3246" w:type="dxa"/>
            <w:vMerge/>
          </w:tcPr>
          <w:p w14:paraId="26893B0E" w14:textId="77777777" w:rsidR="00B42994" w:rsidRPr="00FA78EB" w:rsidRDefault="00B42994" w:rsidP="00FA78EB">
            <w:pPr>
              <w:rPr>
                <w:ins w:id="3425" w:author="David Recio" w:date="2022-06-24T17:21:00Z"/>
                <w:sz w:val="20"/>
                <w:szCs w:val="20"/>
              </w:rPr>
            </w:pPr>
          </w:p>
        </w:tc>
        <w:tc>
          <w:tcPr>
            <w:tcW w:w="2017" w:type="dxa"/>
            <w:vMerge/>
          </w:tcPr>
          <w:p w14:paraId="79AB3EDB" w14:textId="77777777" w:rsidR="00B42994" w:rsidRPr="00FA78EB" w:rsidRDefault="00B42994" w:rsidP="00FA78EB">
            <w:pPr>
              <w:rPr>
                <w:ins w:id="3426" w:author="David Recio" w:date="2022-06-24T17:21:00Z"/>
                <w:sz w:val="20"/>
                <w:szCs w:val="20"/>
              </w:rPr>
            </w:pPr>
          </w:p>
        </w:tc>
        <w:tc>
          <w:tcPr>
            <w:tcW w:w="1789" w:type="dxa"/>
            <w:vMerge/>
          </w:tcPr>
          <w:p w14:paraId="39974F4B" w14:textId="77777777" w:rsidR="00B42994" w:rsidRPr="00FA78EB" w:rsidRDefault="00B42994" w:rsidP="00FA78EB">
            <w:pPr>
              <w:rPr>
                <w:ins w:id="3427" w:author="David Recio" w:date="2022-06-24T17:21:00Z"/>
                <w:sz w:val="20"/>
                <w:szCs w:val="20"/>
              </w:rPr>
            </w:pPr>
          </w:p>
        </w:tc>
        <w:tc>
          <w:tcPr>
            <w:tcW w:w="2637" w:type="dxa"/>
          </w:tcPr>
          <w:p w14:paraId="7CC9D446" w14:textId="77777777" w:rsidR="00B42994" w:rsidRPr="00FA78EB" w:rsidRDefault="00B42994" w:rsidP="00FA78EB">
            <w:pPr>
              <w:rPr>
                <w:ins w:id="3428" w:author="David Recio" w:date="2022-06-24T17:21:00Z"/>
                <w:sz w:val="20"/>
                <w:szCs w:val="20"/>
              </w:rPr>
            </w:pPr>
            <w:ins w:id="3429" w:author="David Recio" w:date="2022-06-24T17:21:00Z">
              <w:r w:rsidRPr="00FA78EB">
                <w:rPr>
                  <w:sz w:val="20"/>
                  <w:szCs w:val="20"/>
                </w:rPr>
                <w:t>400-Bad Request</w:t>
              </w:r>
            </w:ins>
          </w:p>
        </w:tc>
      </w:tr>
      <w:tr w:rsidR="00B42994" w14:paraId="5DFAEE91" w14:textId="77777777" w:rsidTr="00FA78EB">
        <w:trPr>
          <w:trHeight w:val="248"/>
          <w:ins w:id="3430" w:author="David Recio" w:date="2022-06-24T17:21:00Z"/>
        </w:trPr>
        <w:tc>
          <w:tcPr>
            <w:tcW w:w="1085" w:type="dxa"/>
            <w:vMerge/>
            <w:shd w:val="clear" w:color="auto" w:fill="BDD6EE" w:themeFill="accent5" w:themeFillTint="66"/>
          </w:tcPr>
          <w:p w14:paraId="1448B76E" w14:textId="77777777" w:rsidR="00B42994" w:rsidRDefault="00B42994" w:rsidP="00FA78EB">
            <w:pPr>
              <w:rPr>
                <w:ins w:id="3431" w:author="David Recio" w:date="2022-06-24T17:21:00Z"/>
              </w:rPr>
            </w:pPr>
          </w:p>
        </w:tc>
        <w:tc>
          <w:tcPr>
            <w:tcW w:w="3246" w:type="dxa"/>
            <w:vMerge/>
          </w:tcPr>
          <w:p w14:paraId="44B1B959" w14:textId="77777777" w:rsidR="00B42994" w:rsidRPr="00FA78EB" w:rsidRDefault="00B42994" w:rsidP="00FA78EB">
            <w:pPr>
              <w:rPr>
                <w:ins w:id="3432" w:author="David Recio" w:date="2022-06-24T17:21:00Z"/>
                <w:sz w:val="20"/>
                <w:szCs w:val="20"/>
              </w:rPr>
            </w:pPr>
          </w:p>
        </w:tc>
        <w:tc>
          <w:tcPr>
            <w:tcW w:w="2017" w:type="dxa"/>
            <w:vMerge/>
          </w:tcPr>
          <w:p w14:paraId="7120629F" w14:textId="77777777" w:rsidR="00B42994" w:rsidRPr="00FA78EB" w:rsidRDefault="00B42994" w:rsidP="00FA78EB">
            <w:pPr>
              <w:rPr>
                <w:ins w:id="3433" w:author="David Recio" w:date="2022-06-24T17:21:00Z"/>
                <w:sz w:val="20"/>
                <w:szCs w:val="20"/>
              </w:rPr>
            </w:pPr>
          </w:p>
        </w:tc>
        <w:tc>
          <w:tcPr>
            <w:tcW w:w="1789" w:type="dxa"/>
            <w:vMerge/>
          </w:tcPr>
          <w:p w14:paraId="02745F0F" w14:textId="77777777" w:rsidR="00B42994" w:rsidRPr="00FA78EB" w:rsidRDefault="00B42994" w:rsidP="00FA78EB">
            <w:pPr>
              <w:rPr>
                <w:ins w:id="3434" w:author="David Recio" w:date="2022-06-24T17:21:00Z"/>
                <w:sz w:val="20"/>
                <w:szCs w:val="20"/>
              </w:rPr>
            </w:pPr>
          </w:p>
        </w:tc>
        <w:tc>
          <w:tcPr>
            <w:tcW w:w="2637" w:type="dxa"/>
          </w:tcPr>
          <w:p w14:paraId="456F6823" w14:textId="77777777" w:rsidR="00B42994" w:rsidRPr="00FA78EB" w:rsidRDefault="00B42994" w:rsidP="00FA78EB">
            <w:pPr>
              <w:rPr>
                <w:ins w:id="3435" w:author="David Recio" w:date="2022-06-24T17:21:00Z"/>
                <w:sz w:val="20"/>
                <w:szCs w:val="20"/>
              </w:rPr>
            </w:pPr>
            <w:ins w:id="3436" w:author="David Recio" w:date="2022-06-24T17:21:00Z">
              <w:r w:rsidRPr="00FA78EB">
                <w:rPr>
                  <w:sz w:val="20"/>
                  <w:szCs w:val="20"/>
                </w:rPr>
                <w:t>500-Internal Server Error</w:t>
              </w:r>
            </w:ins>
          </w:p>
        </w:tc>
      </w:tr>
      <w:tr w:rsidR="00B42994" w14:paraId="74C70276" w14:textId="77777777" w:rsidTr="00FA78EB">
        <w:trPr>
          <w:trHeight w:val="952"/>
          <w:ins w:id="3437" w:author="David Recio" w:date="2022-06-24T17:21:00Z"/>
        </w:trPr>
        <w:tc>
          <w:tcPr>
            <w:tcW w:w="1085" w:type="dxa"/>
            <w:vMerge w:val="restart"/>
            <w:shd w:val="clear" w:color="auto" w:fill="BDD6EE" w:themeFill="accent5" w:themeFillTint="66"/>
          </w:tcPr>
          <w:p w14:paraId="7E9F1813" w14:textId="77777777" w:rsidR="00B42994" w:rsidRDefault="00B42994" w:rsidP="00FA78EB">
            <w:pPr>
              <w:rPr>
                <w:ins w:id="3438" w:author="David Recio" w:date="2022-06-24T17:21:00Z"/>
              </w:rPr>
            </w:pPr>
            <w:ins w:id="3439" w:author="David Recio" w:date="2022-06-24T17:21:00Z">
              <w:r>
                <w:t>GET</w:t>
              </w:r>
            </w:ins>
          </w:p>
        </w:tc>
        <w:tc>
          <w:tcPr>
            <w:tcW w:w="3246" w:type="dxa"/>
            <w:vMerge w:val="restart"/>
          </w:tcPr>
          <w:p w14:paraId="386B8438" w14:textId="77777777" w:rsidR="00B42994" w:rsidRPr="00FA78EB" w:rsidRDefault="00B42994" w:rsidP="00FA78EB">
            <w:pPr>
              <w:rPr>
                <w:ins w:id="3440" w:author="David Recio" w:date="2022-06-24T17:21:00Z"/>
                <w:sz w:val="20"/>
                <w:szCs w:val="20"/>
              </w:rPr>
            </w:pPr>
            <w:ins w:id="3441" w:author="David Recio" w:date="2022-06-24T17:21:00Z">
              <w:r w:rsidRPr="00FA78EB">
                <w:rPr>
                  <w:sz w:val="20"/>
                  <w:szCs w:val="20"/>
                </w:rPr>
                <w:t>/usuarios/:idUsuarios/resultados/</w:t>
              </w:r>
            </w:ins>
          </w:p>
          <w:p w14:paraId="0FBC20CD" w14:textId="77777777" w:rsidR="00B42994" w:rsidRPr="00FA78EB" w:rsidRDefault="00B42994" w:rsidP="00FA78EB">
            <w:pPr>
              <w:rPr>
                <w:ins w:id="3442" w:author="David Recio" w:date="2022-06-24T17:21:00Z"/>
                <w:sz w:val="20"/>
                <w:szCs w:val="20"/>
              </w:rPr>
            </w:pPr>
            <w:ins w:id="3443" w:author="David Recio" w:date="2022-06-24T17:21:00Z">
              <w:r w:rsidRPr="00FA78EB">
                <w:rPr>
                  <w:sz w:val="20"/>
                  <w:szCs w:val="20"/>
                </w:rPr>
                <w:t xml:space="preserve">:idResultados/notas   </w:t>
              </w:r>
            </w:ins>
          </w:p>
        </w:tc>
        <w:tc>
          <w:tcPr>
            <w:tcW w:w="2017" w:type="dxa"/>
            <w:vMerge w:val="restart"/>
          </w:tcPr>
          <w:p w14:paraId="3F4324C0" w14:textId="77777777" w:rsidR="00B42994" w:rsidRPr="00FA78EB" w:rsidRDefault="00B42994" w:rsidP="00FA78EB">
            <w:pPr>
              <w:rPr>
                <w:ins w:id="3444" w:author="David Recio" w:date="2022-06-24T17:21:00Z"/>
                <w:sz w:val="20"/>
                <w:szCs w:val="20"/>
              </w:rPr>
            </w:pPr>
            <w:ins w:id="3445" w:author="David Recio" w:date="2022-06-24T17:21:00Z">
              <w:r w:rsidRPr="00FA78EB">
                <w:rPr>
                  <w:sz w:val="20"/>
                  <w:szCs w:val="20"/>
                </w:rPr>
                <w:t xml:space="preserve">Obtiene todas las notas de un resultado en concreto de un usuario en concreto </w:t>
              </w:r>
            </w:ins>
          </w:p>
        </w:tc>
        <w:tc>
          <w:tcPr>
            <w:tcW w:w="1789" w:type="dxa"/>
            <w:vMerge w:val="restart"/>
          </w:tcPr>
          <w:p w14:paraId="0DE5B025" w14:textId="77777777" w:rsidR="00B42994" w:rsidRPr="00FA78EB" w:rsidRDefault="00B42994" w:rsidP="00FA78EB">
            <w:pPr>
              <w:rPr>
                <w:ins w:id="3446" w:author="David Recio" w:date="2022-06-24T17:21:00Z"/>
                <w:sz w:val="20"/>
                <w:szCs w:val="20"/>
              </w:rPr>
            </w:pPr>
            <w:ins w:id="3447" w:author="David Recio" w:date="2022-06-24T17:21:00Z">
              <w:r w:rsidRPr="00FA78EB">
                <w:rPr>
                  <w:sz w:val="20"/>
                  <w:szCs w:val="20"/>
                </w:rPr>
                <w:t>JSON</w:t>
              </w:r>
            </w:ins>
          </w:p>
        </w:tc>
        <w:tc>
          <w:tcPr>
            <w:tcW w:w="2637" w:type="dxa"/>
          </w:tcPr>
          <w:p w14:paraId="3FA33F7A" w14:textId="77777777" w:rsidR="00B42994" w:rsidRPr="00FA78EB" w:rsidRDefault="00B42994" w:rsidP="00FA78EB">
            <w:pPr>
              <w:rPr>
                <w:ins w:id="3448" w:author="David Recio" w:date="2022-06-24T17:21:00Z"/>
                <w:sz w:val="20"/>
                <w:szCs w:val="20"/>
              </w:rPr>
            </w:pPr>
            <w:ins w:id="3449" w:author="David Recio" w:date="2022-06-24T17:21:00Z">
              <w:r w:rsidRPr="00FA78EB">
                <w:rPr>
                  <w:sz w:val="20"/>
                  <w:szCs w:val="20"/>
                </w:rPr>
                <w:t>200-OK</w:t>
              </w:r>
            </w:ins>
          </w:p>
        </w:tc>
      </w:tr>
      <w:tr w:rsidR="00B42994" w14:paraId="6017826D" w14:textId="77777777" w:rsidTr="00FA78EB">
        <w:trPr>
          <w:trHeight w:val="310"/>
          <w:ins w:id="3450" w:author="David Recio" w:date="2022-06-24T17:21:00Z"/>
        </w:trPr>
        <w:tc>
          <w:tcPr>
            <w:tcW w:w="1085" w:type="dxa"/>
            <w:vMerge/>
            <w:shd w:val="clear" w:color="auto" w:fill="BDD6EE" w:themeFill="accent5" w:themeFillTint="66"/>
          </w:tcPr>
          <w:p w14:paraId="11B64C3A" w14:textId="77777777" w:rsidR="00B42994" w:rsidRDefault="00B42994" w:rsidP="00FA78EB">
            <w:pPr>
              <w:rPr>
                <w:ins w:id="3451" w:author="David Recio" w:date="2022-06-24T17:21:00Z"/>
              </w:rPr>
            </w:pPr>
          </w:p>
        </w:tc>
        <w:tc>
          <w:tcPr>
            <w:tcW w:w="3246" w:type="dxa"/>
            <w:vMerge/>
          </w:tcPr>
          <w:p w14:paraId="1996FB27" w14:textId="77777777" w:rsidR="00B42994" w:rsidRPr="00FA78EB" w:rsidRDefault="00B42994" w:rsidP="00FA78EB">
            <w:pPr>
              <w:rPr>
                <w:ins w:id="3452" w:author="David Recio" w:date="2022-06-24T17:21:00Z"/>
                <w:sz w:val="20"/>
                <w:szCs w:val="20"/>
              </w:rPr>
            </w:pPr>
          </w:p>
        </w:tc>
        <w:tc>
          <w:tcPr>
            <w:tcW w:w="2017" w:type="dxa"/>
            <w:vMerge/>
          </w:tcPr>
          <w:p w14:paraId="502DD5D8" w14:textId="77777777" w:rsidR="00B42994" w:rsidRPr="00FA78EB" w:rsidRDefault="00B42994" w:rsidP="00FA78EB">
            <w:pPr>
              <w:rPr>
                <w:ins w:id="3453" w:author="David Recio" w:date="2022-06-24T17:21:00Z"/>
                <w:sz w:val="20"/>
                <w:szCs w:val="20"/>
              </w:rPr>
            </w:pPr>
          </w:p>
        </w:tc>
        <w:tc>
          <w:tcPr>
            <w:tcW w:w="1789" w:type="dxa"/>
            <w:vMerge/>
          </w:tcPr>
          <w:p w14:paraId="09718EAC" w14:textId="77777777" w:rsidR="00B42994" w:rsidRPr="00FA78EB" w:rsidRDefault="00B42994" w:rsidP="00FA78EB">
            <w:pPr>
              <w:rPr>
                <w:ins w:id="3454" w:author="David Recio" w:date="2022-06-24T17:21:00Z"/>
                <w:sz w:val="20"/>
                <w:szCs w:val="20"/>
              </w:rPr>
            </w:pPr>
          </w:p>
        </w:tc>
        <w:tc>
          <w:tcPr>
            <w:tcW w:w="2637" w:type="dxa"/>
          </w:tcPr>
          <w:p w14:paraId="647B0FBC" w14:textId="77777777" w:rsidR="00B42994" w:rsidRPr="00FA78EB" w:rsidRDefault="00B42994" w:rsidP="00FA78EB">
            <w:pPr>
              <w:rPr>
                <w:ins w:id="3455" w:author="David Recio" w:date="2022-06-24T17:21:00Z"/>
                <w:sz w:val="20"/>
                <w:szCs w:val="20"/>
              </w:rPr>
            </w:pPr>
            <w:ins w:id="3456" w:author="David Recio" w:date="2022-06-24T17:21:00Z">
              <w:r w:rsidRPr="00FA78EB">
                <w:rPr>
                  <w:sz w:val="20"/>
                  <w:szCs w:val="20"/>
                </w:rPr>
                <w:t>500-Internal Server Error</w:t>
              </w:r>
            </w:ins>
          </w:p>
        </w:tc>
      </w:tr>
      <w:tr w:rsidR="00B42994" w14:paraId="147BB891" w14:textId="77777777" w:rsidTr="00FA78EB">
        <w:trPr>
          <w:trHeight w:val="588"/>
          <w:ins w:id="3457" w:author="David Recio" w:date="2022-06-24T17:21:00Z"/>
        </w:trPr>
        <w:tc>
          <w:tcPr>
            <w:tcW w:w="1085" w:type="dxa"/>
            <w:shd w:val="clear" w:color="auto" w:fill="BDD6EE" w:themeFill="accent5" w:themeFillTint="66"/>
          </w:tcPr>
          <w:p w14:paraId="00F3755B" w14:textId="77777777" w:rsidR="00B42994" w:rsidRDefault="00B42994" w:rsidP="00FA78EB">
            <w:pPr>
              <w:rPr>
                <w:ins w:id="3458" w:author="David Recio" w:date="2022-06-24T17:21:00Z"/>
              </w:rPr>
            </w:pPr>
            <w:ins w:id="3459" w:author="David Recio" w:date="2022-06-24T17:21:00Z">
              <w:r>
                <w:t>PUT</w:t>
              </w:r>
            </w:ins>
          </w:p>
        </w:tc>
        <w:tc>
          <w:tcPr>
            <w:tcW w:w="3246" w:type="dxa"/>
          </w:tcPr>
          <w:p w14:paraId="16E9CACD" w14:textId="77777777" w:rsidR="00B42994" w:rsidRPr="00FA78EB" w:rsidRDefault="00B42994" w:rsidP="00FA78EB">
            <w:pPr>
              <w:rPr>
                <w:ins w:id="3460" w:author="David Recio" w:date="2022-06-24T17:21:00Z"/>
                <w:sz w:val="20"/>
                <w:szCs w:val="20"/>
              </w:rPr>
            </w:pPr>
            <w:ins w:id="3461" w:author="David Recio" w:date="2022-06-24T17:21:00Z">
              <w:r w:rsidRPr="00FA78EB">
                <w:rPr>
                  <w:sz w:val="20"/>
                  <w:szCs w:val="20"/>
                </w:rPr>
                <w:t>/usuarios/:idUsuarios/resultados/</w:t>
              </w:r>
            </w:ins>
          </w:p>
          <w:p w14:paraId="2215CA6E" w14:textId="77777777" w:rsidR="00B42994" w:rsidRPr="00FA78EB" w:rsidRDefault="00B42994" w:rsidP="00FA78EB">
            <w:pPr>
              <w:rPr>
                <w:ins w:id="3462" w:author="David Recio" w:date="2022-06-24T17:21:00Z"/>
                <w:sz w:val="20"/>
                <w:szCs w:val="20"/>
              </w:rPr>
            </w:pPr>
            <w:ins w:id="3463" w:author="David Recio" w:date="2022-06-24T17:21:00Z">
              <w:r w:rsidRPr="00FA78EB">
                <w:rPr>
                  <w:sz w:val="20"/>
                  <w:szCs w:val="20"/>
                </w:rPr>
                <w:t xml:space="preserve">:idResultados/notas   </w:t>
              </w:r>
            </w:ins>
          </w:p>
        </w:tc>
        <w:tc>
          <w:tcPr>
            <w:tcW w:w="2017" w:type="dxa"/>
          </w:tcPr>
          <w:p w14:paraId="3903A688" w14:textId="77777777" w:rsidR="00B42994" w:rsidRPr="00FA78EB" w:rsidRDefault="00B42994" w:rsidP="00FA78EB">
            <w:pPr>
              <w:rPr>
                <w:ins w:id="3464" w:author="David Recio" w:date="2022-06-24T17:21:00Z"/>
                <w:sz w:val="20"/>
                <w:szCs w:val="20"/>
              </w:rPr>
            </w:pPr>
            <w:ins w:id="3465" w:author="David Recio" w:date="2022-06-24T17:21:00Z">
              <w:r w:rsidRPr="00FA78EB">
                <w:rPr>
                  <w:sz w:val="20"/>
                  <w:szCs w:val="20"/>
                </w:rPr>
                <w:t>-</w:t>
              </w:r>
            </w:ins>
          </w:p>
        </w:tc>
        <w:tc>
          <w:tcPr>
            <w:tcW w:w="1789" w:type="dxa"/>
          </w:tcPr>
          <w:p w14:paraId="5C1872F4" w14:textId="77777777" w:rsidR="00B42994" w:rsidRPr="00FA78EB" w:rsidRDefault="00B42994" w:rsidP="00FA78EB">
            <w:pPr>
              <w:rPr>
                <w:ins w:id="3466" w:author="David Recio" w:date="2022-06-24T17:21:00Z"/>
                <w:sz w:val="20"/>
                <w:szCs w:val="20"/>
              </w:rPr>
            </w:pPr>
            <w:ins w:id="3467" w:author="David Recio" w:date="2022-06-24T17:21:00Z">
              <w:r w:rsidRPr="00FA78EB">
                <w:rPr>
                  <w:sz w:val="20"/>
                  <w:szCs w:val="20"/>
                </w:rPr>
                <w:t>-</w:t>
              </w:r>
            </w:ins>
          </w:p>
        </w:tc>
        <w:tc>
          <w:tcPr>
            <w:tcW w:w="2637" w:type="dxa"/>
          </w:tcPr>
          <w:p w14:paraId="30FEDDFF" w14:textId="77777777" w:rsidR="00B42994" w:rsidRPr="00FA78EB" w:rsidRDefault="00B42994" w:rsidP="00FA78EB">
            <w:pPr>
              <w:rPr>
                <w:ins w:id="3468" w:author="David Recio" w:date="2022-06-24T17:21:00Z"/>
                <w:sz w:val="20"/>
                <w:szCs w:val="20"/>
              </w:rPr>
            </w:pPr>
          </w:p>
          <w:p w14:paraId="3C9753EE" w14:textId="77777777" w:rsidR="00B42994" w:rsidRPr="00FA78EB" w:rsidRDefault="00B42994" w:rsidP="00FA78EB">
            <w:pPr>
              <w:rPr>
                <w:ins w:id="3469" w:author="David Recio" w:date="2022-06-24T17:21:00Z"/>
                <w:sz w:val="20"/>
                <w:szCs w:val="20"/>
              </w:rPr>
            </w:pPr>
            <w:ins w:id="3470" w:author="David Recio" w:date="2022-06-24T17:21:00Z">
              <w:r w:rsidRPr="00FA78EB">
                <w:rPr>
                  <w:sz w:val="20"/>
                  <w:szCs w:val="20"/>
                </w:rPr>
                <w:t>404-Not Found</w:t>
              </w:r>
            </w:ins>
          </w:p>
        </w:tc>
      </w:tr>
      <w:tr w:rsidR="00B42994" w14:paraId="4FA0C3F5" w14:textId="77777777" w:rsidTr="00FA78EB">
        <w:trPr>
          <w:trHeight w:val="412"/>
          <w:ins w:id="3471" w:author="David Recio" w:date="2022-06-24T17:21:00Z"/>
        </w:trPr>
        <w:tc>
          <w:tcPr>
            <w:tcW w:w="1085" w:type="dxa"/>
            <w:vMerge w:val="restart"/>
            <w:shd w:val="clear" w:color="auto" w:fill="BDD6EE" w:themeFill="accent5" w:themeFillTint="66"/>
          </w:tcPr>
          <w:p w14:paraId="696443C0" w14:textId="77777777" w:rsidR="00B42994" w:rsidRDefault="00B42994" w:rsidP="00FA78EB">
            <w:pPr>
              <w:rPr>
                <w:ins w:id="3472" w:author="David Recio" w:date="2022-06-24T17:21:00Z"/>
              </w:rPr>
            </w:pPr>
            <w:ins w:id="3473" w:author="David Recio" w:date="2022-06-24T17:21:00Z">
              <w:r>
                <w:t>DELETE</w:t>
              </w:r>
            </w:ins>
          </w:p>
        </w:tc>
        <w:tc>
          <w:tcPr>
            <w:tcW w:w="3246" w:type="dxa"/>
            <w:vMerge w:val="restart"/>
          </w:tcPr>
          <w:p w14:paraId="46881BFA" w14:textId="77777777" w:rsidR="00B42994" w:rsidRPr="00FA78EB" w:rsidRDefault="00B42994" w:rsidP="00FA78EB">
            <w:pPr>
              <w:rPr>
                <w:ins w:id="3474" w:author="David Recio" w:date="2022-06-24T17:21:00Z"/>
                <w:sz w:val="20"/>
                <w:szCs w:val="20"/>
              </w:rPr>
            </w:pPr>
            <w:ins w:id="3475" w:author="David Recio" w:date="2022-06-24T17:21:00Z">
              <w:r w:rsidRPr="00FA78EB">
                <w:rPr>
                  <w:sz w:val="20"/>
                  <w:szCs w:val="20"/>
                </w:rPr>
                <w:t>/usuarios/:idUsuarios/resultados/</w:t>
              </w:r>
            </w:ins>
          </w:p>
          <w:p w14:paraId="6EA62FFE" w14:textId="77777777" w:rsidR="00B42994" w:rsidRPr="00FA78EB" w:rsidRDefault="00B42994" w:rsidP="00FA78EB">
            <w:pPr>
              <w:rPr>
                <w:ins w:id="3476" w:author="David Recio" w:date="2022-06-24T17:21:00Z"/>
                <w:sz w:val="20"/>
                <w:szCs w:val="20"/>
              </w:rPr>
            </w:pPr>
            <w:ins w:id="3477" w:author="David Recio" w:date="2022-06-24T17:21:00Z">
              <w:r w:rsidRPr="00FA78EB">
                <w:rPr>
                  <w:sz w:val="20"/>
                  <w:szCs w:val="20"/>
                </w:rPr>
                <w:t xml:space="preserve">:idResultados/notas   </w:t>
              </w:r>
            </w:ins>
          </w:p>
        </w:tc>
        <w:tc>
          <w:tcPr>
            <w:tcW w:w="2017" w:type="dxa"/>
            <w:vMerge w:val="restart"/>
          </w:tcPr>
          <w:p w14:paraId="788C0BDF" w14:textId="77777777" w:rsidR="00B42994" w:rsidRPr="00FA78EB" w:rsidRDefault="00B42994" w:rsidP="00FA78EB">
            <w:pPr>
              <w:rPr>
                <w:ins w:id="3478" w:author="David Recio" w:date="2022-06-24T17:21:00Z"/>
                <w:sz w:val="20"/>
                <w:szCs w:val="20"/>
              </w:rPr>
            </w:pPr>
            <w:ins w:id="3479" w:author="David Recio" w:date="2022-06-24T17:21:00Z">
              <w:r w:rsidRPr="00FA78EB">
                <w:rPr>
                  <w:sz w:val="20"/>
                  <w:szCs w:val="20"/>
                </w:rPr>
                <w:t xml:space="preserve">Borra las notas de un resultado en concreto para un usuario en concreto </w:t>
              </w:r>
            </w:ins>
          </w:p>
          <w:p w14:paraId="2FB059BB" w14:textId="77777777" w:rsidR="00B42994" w:rsidRPr="00FA78EB" w:rsidRDefault="00B42994" w:rsidP="00FA78EB">
            <w:pPr>
              <w:rPr>
                <w:ins w:id="3480" w:author="David Recio" w:date="2022-06-24T17:21:00Z"/>
                <w:sz w:val="20"/>
                <w:szCs w:val="20"/>
              </w:rPr>
            </w:pPr>
          </w:p>
        </w:tc>
        <w:tc>
          <w:tcPr>
            <w:tcW w:w="1789" w:type="dxa"/>
            <w:vMerge w:val="restart"/>
          </w:tcPr>
          <w:p w14:paraId="1B6F2E2E" w14:textId="77777777" w:rsidR="00B42994" w:rsidRPr="00FA78EB" w:rsidRDefault="00B42994" w:rsidP="00FA78EB">
            <w:pPr>
              <w:rPr>
                <w:ins w:id="3481" w:author="David Recio" w:date="2022-06-24T17:21:00Z"/>
                <w:sz w:val="20"/>
                <w:szCs w:val="20"/>
              </w:rPr>
            </w:pPr>
            <w:ins w:id="3482" w:author="David Recio" w:date="2022-06-24T17:21:00Z">
              <w:r w:rsidRPr="00FA78EB">
                <w:rPr>
                  <w:sz w:val="20"/>
                  <w:szCs w:val="20"/>
                </w:rPr>
                <w:t>-</w:t>
              </w:r>
            </w:ins>
          </w:p>
        </w:tc>
        <w:tc>
          <w:tcPr>
            <w:tcW w:w="2637" w:type="dxa"/>
          </w:tcPr>
          <w:p w14:paraId="134B6CFC" w14:textId="77777777" w:rsidR="00B42994" w:rsidRPr="00FA78EB" w:rsidRDefault="00B42994" w:rsidP="00FA78EB">
            <w:pPr>
              <w:rPr>
                <w:ins w:id="3483" w:author="David Recio" w:date="2022-06-24T17:21:00Z"/>
                <w:sz w:val="20"/>
                <w:szCs w:val="20"/>
              </w:rPr>
            </w:pPr>
            <w:ins w:id="3484" w:author="David Recio" w:date="2022-06-24T17:21:00Z">
              <w:r w:rsidRPr="00FA78EB">
                <w:rPr>
                  <w:sz w:val="20"/>
                  <w:szCs w:val="20"/>
                </w:rPr>
                <w:t>200-OK</w:t>
              </w:r>
            </w:ins>
          </w:p>
        </w:tc>
      </w:tr>
      <w:tr w:rsidR="00B42994" w14:paraId="766906BC" w14:textId="77777777" w:rsidTr="00FA78EB">
        <w:trPr>
          <w:trHeight w:val="70"/>
          <w:ins w:id="3485" w:author="David Recio" w:date="2022-06-24T17:21:00Z"/>
        </w:trPr>
        <w:tc>
          <w:tcPr>
            <w:tcW w:w="1085" w:type="dxa"/>
            <w:vMerge/>
            <w:shd w:val="clear" w:color="auto" w:fill="BDD6EE" w:themeFill="accent5" w:themeFillTint="66"/>
          </w:tcPr>
          <w:p w14:paraId="658A619F" w14:textId="77777777" w:rsidR="00B42994" w:rsidRDefault="00B42994" w:rsidP="00FA78EB">
            <w:pPr>
              <w:rPr>
                <w:ins w:id="3486" w:author="David Recio" w:date="2022-06-24T17:21:00Z"/>
              </w:rPr>
            </w:pPr>
          </w:p>
        </w:tc>
        <w:tc>
          <w:tcPr>
            <w:tcW w:w="3246" w:type="dxa"/>
            <w:vMerge/>
          </w:tcPr>
          <w:p w14:paraId="08D005E1" w14:textId="77777777" w:rsidR="00B42994" w:rsidRPr="00FA78EB" w:rsidRDefault="00B42994" w:rsidP="00FA78EB">
            <w:pPr>
              <w:rPr>
                <w:ins w:id="3487" w:author="David Recio" w:date="2022-06-24T17:21:00Z"/>
                <w:sz w:val="20"/>
                <w:szCs w:val="20"/>
              </w:rPr>
            </w:pPr>
          </w:p>
        </w:tc>
        <w:tc>
          <w:tcPr>
            <w:tcW w:w="2017" w:type="dxa"/>
            <w:vMerge/>
          </w:tcPr>
          <w:p w14:paraId="2F7E388B" w14:textId="77777777" w:rsidR="00B42994" w:rsidRPr="00FA78EB" w:rsidRDefault="00B42994" w:rsidP="00FA78EB">
            <w:pPr>
              <w:rPr>
                <w:ins w:id="3488" w:author="David Recio" w:date="2022-06-24T17:21:00Z"/>
                <w:sz w:val="20"/>
                <w:szCs w:val="20"/>
              </w:rPr>
            </w:pPr>
          </w:p>
        </w:tc>
        <w:tc>
          <w:tcPr>
            <w:tcW w:w="1789" w:type="dxa"/>
            <w:vMerge/>
          </w:tcPr>
          <w:p w14:paraId="184C01FE" w14:textId="77777777" w:rsidR="00B42994" w:rsidRPr="00FA78EB" w:rsidRDefault="00B42994" w:rsidP="00FA78EB">
            <w:pPr>
              <w:rPr>
                <w:ins w:id="3489" w:author="David Recio" w:date="2022-06-24T17:21:00Z"/>
                <w:sz w:val="20"/>
                <w:szCs w:val="20"/>
              </w:rPr>
            </w:pPr>
          </w:p>
        </w:tc>
        <w:tc>
          <w:tcPr>
            <w:tcW w:w="2637" w:type="dxa"/>
          </w:tcPr>
          <w:p w14:paraId="36F52A6A" w14:textId="77777777" w:rsidR="00B42994" w:rsidRPr="00FA78EB" w:rsidRDefault="00B42994" w:rsidP="00FA78EB">
            <w:pPr>
              <w:rPr>
                <w:ins w:id="3490" w:author="David Recio" w:date="2022-06-24T17:21:00Z"/>
                <w:sz w:val="20"/>
                <w:szCs w:val="20"/>
              </w:rPr>
            </w:pPr>
            <w:ins w:id="3491" w:author="David Recio" w:date="2022-06-24T17:21:00Z">
              <w:r w:rsidRPr="00FA78EB">
                <w:rPr>
                  <w:sz w:val="20"/>
                  <w:szCs w:val="20"/>
                </w:rPr>
                <w:t>500-Internal Server Error</w:t>
              </w:r>
            </w:ins>
          </w:p>
        </w:tc>
      </w:tr>
      <w:tr w:rsidR="00B42994" w14:paraId="52B92C44" w14:textId="77777777" w:rsidTr="00FA78EB">
        <w:trPr>
          <w:trHeight w:val="332"/>
          <w:ins w:id="3492" w:author="David Recio" w:date="2022-06-24T17:21:00Z"/>
        </w:trPr>
        <w:tc>
          <w:tcPr>
            <w:tcW w:w="1085" w:type="dxa"/>
            <w:shd w:val="clear" w:color="auto" w:fill="BDD6EE" w:themeFill="accent5" w:themeFillTint="66"/>
          </w:tcPr>
          <w:p w14:paraId="36345F85" w14:textId="77777777" w:rsidR="00B42994" w:rsidRDefault="00B42994" w:rsidP="00FA78EB">
            <w:pPr>
              <w:rPr>
                <w:ins w:id="3493" w:author="David Recio" w:date="2022-06-24T17:21:00Z"/>
              </w:rPr>
            </w:pPr>
            <w:ins w:id="3494" w:author="David Recio" w:date="2022-06-24T17:21:00Z">
              <w:r>
                <w:t>PATCH</w:t>
              </w:r>
            </w:ins>
          </w:p>
        </w:tc>
        <w:tc>
          <w:tcPr>
            <w:tcW w:w="3246" w:type="dxa"/>
          </w:tcPr>
          <w:p w14:paraId="124149A9" w14:textId="77777777" w:rsidR="00B42994" w:rsidRPr="00FA78EB" w:rsidRDefault="00B42994" w:rsidP="00FA78EB">
            <w:pPr>
              <w:rPr>
                <w:ins w:id="3495" w:author="David Recio" w:date="2022-06-24T17:21:00Z"/>
                <w:sz w:val="20"/>
                <w:szCs w:val="20"/>
              </w:rPr>
            </w:pPr>
            <w:ins w:id="3496" w:author="David Recio" w:date="2022-06-24T17:21:00Z">
              <w:r w:rsidRPr="00FA78EB">
                <w:rPr>
                  <w:sz w:val="20"/>
                  <w:szCs w:val="20"/>
                </w:rPr>
                <w:t>/usuarios/:idUsuarios/resultados/</w:t>
              </w:r>
            </w:ins>
          </w:p>
          <w:p w14:paraId="6DB391CA" w14:textId="77777777" w:rsidR="00B42994" w:rsidRPr="00FA78EB" w:rsidRDefault="00B42994" w:rsidP="00FA78EB">
            <w:pPr>
              <w:rPr>
                <w:ins w:id="3497" w:author="David Recio" w:date="2022-06-24T17:21:00Z"/>
                <w:sz w:val="20"/>
                <w:szCs w:val="20"/>
              </w:rPr>
            </w:pPr>
            <w:ins w:id="3498" w:author="David Recio" w:date="2022-06-24T17:21:00Z">
              <w:r w:rsidRPr="00FA78EB">
                <w:rPr>
                  <w:sz w:val="20"/>
                  <w:szCs w:val="20"/>
                </w:rPr>
                <w:t xml:space="preserve">:idResultados/notas   </w:t>
              </w:r>
            </w:ins>
          </w:p>
        </w:tc>
        <w:tc>
          <w:tcPr>
            <w:tcW w:w="2017" w:type="dxa"/>
          </w:tcPr>
          <w:p w14:paraId="1CECD178" w14:textId="77777777" w:rsidR="00B42994" w:rsidRPr="00FA78EB" w:rsidRDefault="00B42994" w:rsidP="00FA78EB">
            <w:pPr>
              <w:rPr>
                <w:ins w:id="3499" w:author="David Recio" w:date="2022-06-24T17:21:00Z"/>
                <w:sz w:val="20"/>
                <w:szCs w:val="20"/>
              </w:rPr>
            </w:pPr>
            <w:ins w:id="3500" w:author="David Recio" w:date="2022-06-24T17:21:00Z">
              <w:r w:rsidRPr="00FA78EB">
                <w:rPr>
                  <w:sz w:val="20"/>
                  <w:szCs w:val="20"/>
                </w:rPr>
                <w:t>-</w:t>
              </w:r>
            </w:ins>
          </w:p>
        </w:tc>
        <w:tc>
          <w:tcPr>
            <w:tcW w:w="1789" w:type="dxa"/>
          </w:tcPr>
          <w:p w14:paraId="442CAF67" w14:textId="77777777" w:rsidR="00B42994" w:rsidRPr="00FA78EB" w:rsidRDefault="00B42994" w:rsidP="00FA78EB">
            <w:pPr>
              <w:rPr>
                <w:ins w:id="3501" w:author="David Recio" w:date="2022-06-24T17:21:00Z"/>
                <w:sz w:val="20"/>
                <w:szCs w:val="20"/>
              </w:rPr>
            </w:pPr>
            <w:ins w:id="3502" w:author="David Recio" w:date="2022-06-24T17:21:00Z">
              <w:r w:rsidRPr="00FA78EB">
                <w:rPr>
                  <w:sz w:val="20"/>
                  <w:szCs w:val="20"/>
                </w:rPr>
                <w:t>-</w:t>
              </w:r>
            </w:ins>
          </w:p>
        </w:tc>
        <w:tc>
          <w:tcPr>
            <w:tcW w:w="2637" w:type="dxa"/>
          </w:tcPr>
          <w:p w14:paraId="0151CED9" w14:textId="77777777" w:rsidR="00B42994" w:rsidRPr="00FA78EB" w:rsidRDefault="00B42994" w:rsidP="00FA78EB">
            <w:pPr>
              <w:rPr>
                <w:ins w:id="3503" w:author="David Recio" w:date="2022-06-24T17:21:00Z"/>
                <w:sz w:val="20"/>
                <w:szCs w:val="20"/>
              </w:rPr>
            </w:pPr>
            <w:ins w:id="3504" w:author="David Recio" w:date="2022-06-24T17:21:00Z">
              <w:r w:rsidRPr="00FA78EB">
                <w:rPr>
                  <w:sz w:val="20"/>
                  <w:szCs w:val="20"/>
                </w:rPr>
                <w:t>404-Not Found</w:t>
              </w:r>
            </w:ins>
          </w:p>
          <w:p w14:paraId="3A7918CC" w14:textId="77777777" w:rsidR="00B42994" w:rsidRPr="00FA78EB" w:rsidRDefault="00B42994" w:rsidP="00FA78EB">
            <w:pPr>
              <w:rPr>
                <w:ins w:id="3505" w:author="David Recio" w:date="2022-06-24T17:21:00Z"/>
                <w:sz w:val="20"/>
                <w:szCs w:val="20"/>
              </w:rPr>
            </w:pPr>
          </w:p>
        </w:tc>
      </w:tr>
    </w:tbl>
    <w:p w14:paraId="24E4100F" w14:textId="77777777" w:rsidR="00B42994" w:rsidRDefault="00B42994" w:rsidP="00B42994">
      <w:pPr>
        <w:rPr>
          <w:ins w:id="3506" w:author="David Recio" w:date="2022-06-24T17:21:00Z"/>
        </w:rPr>
      </w:pPr>
    </w:p>
    <w:p w14:paraId="5C48E3BE" w14:textId="77777777" w:rsidR="00B42994" w:rsidRDefault="00B42994" w:rsidP="00B42994">
      <w:pPr>
        <w:ind w:left="2124" w:firstLine="708"/>
        <w:rPr>
          <w:ins w:id="3507" w:author="David Recio" w:date="2022-06-24T17:21:00Z"/>
        </w:rPr>
      </w:pPr>
    </w:p>
    <w:p w14:paraId="7355D71F" w14:textId="77777777" w:rsidR="00B42994" w:rsidRDefault="00B42994" w:rsidP="00B42994">
      <w:pPr>
        <w:ind w:left="2124" w:firstLine="708"/>
        <w:rPr>
          <w:ins w:id="3508" w:author="David Recio" w:date="2022-06-24T17:21:00Z"/>
        </w:rPr>
      </w:pPr>
    </w:p>
    <w:p w14:paraId="3F2ABE11" w14:textId="77777777" w:rsidR="00B42994" w:rsidRDefault="00B42994" w:rsidP="00B42994">
      <w:pPr>
        <w:ind w:left="2124" w:firstLine="708"/>
        <w:rPr>
          <w:ins w:id="3509" w:author="David Recio" w:date="2022-06-24T17:21:00Z"/>
        </w:rPr>
      </w:pPr>
    </w:p>
    <w:p w14:paraId="65CA6B1D" w14:textId="77777777" w:rsidR="00B42994" w:rsidRDefault="00B42994" w:rsidP="00B42994">
      <w:pPr>
        <w:rPr>
          <w:ins w:id="3510" w:author="David Recio" w:date="2022-06-24T17:21:00Z"/>
        </w:rPr>
      </w:pPr>
      <w:ins w:id="3511" w:author="David Recio" w:date="2022-06-24T17:21:00Z">
        <w:r>
          <w:lastRenderedPageBreak/>
          <w:t xml:space="preserve">                             Recurso /usuarios/idUsuarios/resultados/idResultados/notas/id</w:t>
        </w:r>
      </w:ins>
    </w:p>
    <w:tbl>
      <w:tblPr>
        <w:tblStyle w:val="Tablaconcuadrcula"/>
        <w:tblW w:w="10706" w:type="dxa"/>
        <w:tblInd w:w="-997" w:type="dxa"/>
        <w:tblLook w:val="04A0" w:firstRow="1" w:lastRow="0" w:firstColumn="1" w:lastColumn="0" w:noHBand="0" w:noVBand="1"/>
      </w:tblPr>
      <w:tblGrid>
        <w:gridCol w:w="1161"/>
        <w:gridCol w:w="3661"/>
        <w:gridCol w:w="1333"/>
        <w:gridCol w:w="1818"/>
        <w:gridCol w:w="2733"/>
      </w:tblGrid>
      <w:tr w:rsidR="00B42994" w14:paraId="1D75D2C9" w14:textId="77777777" w:rsidTr="00FA78EB">
        <w:trPr>
          <w:trHeight w:val="253"/>
          <w:ins w:id="3512" w:author="David Recio" w:date="2022-06-24T17:21:00Z"/>
        </w:trPr>
        <w:tc>
          <w:tcPr>
            <w:tcW w:w="1161" w:type="dxa"/>
            <w:shd w:val="clear" w:color="auto" w:fill="D0CECE" w:themeFill="background2" w:themeFillShade="E6"/>
          </w:tcPr>
          <w:p w14:paraId="217C28AE" w14:textId="77777777" w:rsidR="00B42994" w:rsidRDefault="00B42994" w:rsidP="00FA78EB">
            <w:pPr>
              <w:rPr>
                <w:ins w:id="3513" w:author="David Recio" w:date="2022-06-24T17:21:00Z"/>
              </w:rPr>
            </w:pPr>
            <w:ins w:id="3514" w:author="David Recio" w:date="2022-06-24T17:21:00Z">
              <w:r>
                <w:t>Método</w:t>
              </w:r>
            </w:ins>
          </w:p>
        </w:tc>
        <w:tc>
          <w:tcPr>
            <w:tcW w:w="3661" w:type="dxa"/>
            <w:shd w:val="clear" w:color="auto" w:fill="D0CECE" w:themeFill="background2" w:themeFillShade="E6"/>
          </w:tcPr>
          <w:p w14:paraId="33315954" w14:textId="77777777" w:rsidR="00B42994" w:rsidRDefault="00B42994" w:rsidP="00FA78EB">
            <w:pPr>
              <w:rPr>
                <w:ins w:id="3515" w:author="David Recio" w:date="2022-06-24T17:21:00Z"/>
              </w:rPr>
            </w:pPr>
            <w:ins w:id="3516" w:author="David Recio" w:date="2022-06-24T17:21:00Z">
              <w:r>
                <w:t>URI</w:t>
              </w:r>
            </w:ins>
          </w:p>
        </w:tc>
        <w:tc>
          <w:tcPr>
            <w:tcW w:w="1333" w:type="dxa"/>
            <w:shd w:val="clear" w:color="auto" w:fill="D0CECE" w:themeFill="background2" w:themeFillShade="E6"/>
          </w:tcPr>
          <w:p w14:paraId="073CB540" w14:textId="77777777" w:rsidR="00B42994" w:rsidRDefault="00B42994" w:rsidP="00FA78EB">
            <w:pPr>
              <w:rPr>
                <w:ins w:id="3517" w:author="David Recio" w:date="2022-06-24T17:21:00Z"/>
              </w:rPr>
            </w:pPr>
            <w:ins w:id="3518" w:author="David Recio" w:date="2022-06-24T17:21:00Z">
              <w:r>
                <w:t>Utilidad</w:t>
              </w:r>
            </w:ins>
          </w:p>
        </w:tc>
        <w:tc>
          <w:tcPr>
            <w:tcW w:w="1818" w:type="dxa"/>
            <w:shd w:val="clear" w:color="auto" w:fill="D0CECE" w:themeFill="background2" w:themeFillShade="E6"/>
          </w:tcPr>
          <w:p w14:paraId="3F020189" w14:textId="77777777" w:rsidR="00B42994" w:rsidRDefault="00B42994" w:rsidP="00FA78EB">
            <w:pPr>
              <w:rPr>
                <w:ins w:id="3519" w:author="David Recio" w:date="2022-06-24T17:21:00Z"/>
              </w:rPr>
            </w:pPr>
            <w:ins w:id="3520" w:author="David Recio" w:date="2022-06-24T17:21:00Z">
              <w:r>
                <w:t>Representación</w:t>
              </w:r>
            </w:ins>
          </w:p>
        </w:tc>
        <w:tc>
          <w:tcPr>
            <w:tcW w:w="2733" w:type="dxa"/>
            <w:shd w:val="clear" w:color="auto" w:fill="D0CECE" w:themeFill="background2" w:themeFillShade="E6"/>
          </w:tcPr>
          <w:p w14:paraId="4B01C1D5" w14:textId="77777777" w:rsidR="00B42994" w:rsidRDefault="00B42994" w:rsidP="00FA78EB">
            <w:pPr>
              <w:rPr>
                <w:ins w:id="3521" w:author="David Recio" w:date="2022-06-24T17:21:00Z"/>
              </w:rPr>
            </w:pPr>
            <w:ins w:id="3522" w:author="David Recio" w:date="2022-06-24T17:21:00Z">
              <w:r>
                <w:t>Código Respuesta</w:t>
              </w:r>
            </w:ins>
          </w:p>
        </w:tc>
      </w:tr>
      <w:tr w:rsidR="00B42994" w14:paraId="4210AF91" w14:textId="77777777" w:rsidTr="00FA78EB">
        <w:trPr>
          <w:trHeight w:val="532"/>
          <w:ins w:id="3523" w:author="David Recio" w:date="2022-06-24T17:21:00Z"/>
        </w:trPr>
        <w:tc>
          <w:tcPr>
            <w:tcW w:w="1161" w:type="dxa"/>
            <w:shd w:val="clear" w:color="auto" w:fill="BDD6EE" w:themeFill="accent5" w:themeFillTint="66"/>
          </w:tcPr>
          <w:p w14:paraId="4C242AA8" w14:textId="77777777" w:rsidR="00B42994" w:rsidRDefault="00B42994" w:rsidP="00FA78EB">
            <w:pPr>
              <w:rPr>
                <w:ins w:id="3524" w:author="David Recio" w:date="2022-06-24T17:21:00Z"/>
              </w:rPr>
            </w:pPr>
            <w:ins w:id="3525" w:author="David Recio" w:date="2022-06-24T17:21:00Z">
              <w:r>
                <w:t>POST</w:t>
              </w:r>
            </w:ins>
          </w:p>
        </w:tc>
        <w:tc>
          <w:tcPr>
            <w:tcW w:w="3661" w:type="dxa"/>
          </w:tcPr>
          <w:p w14:paraId="22854D5E" w14:textId="77777777" w:rsidR="00B42994" w:rsidRDefault="00B42994" w:rsidP="00FA78EB">
            <w:pPr>
              <w:rPr>
                <w:ins w:id="3526" w:author="David Recio" w:date="2022-06-24T17:21:00Z"/>
              </w:rPr>
            </w:pPr>
            <w:ins w:id="3527" w:author="David Recio" w:date="2022-06-24T17:21:00Z">
              <w:r w:rsidRPr="0063607A">
                <w:t>/usuarios/:idUsuarios/resultados/</w:t>
              </w:r>
            </w:ins>
          </w:p>
          <w:p w14:paraId="6EF5DCEC" w14:textId="77777777" w:rsidR="00B42994" w:rsidRDefault="00B42994" w:rsidP="00FA78EB">
            <w:pPr>
              <w:rPr>
                <w:ins w:id="3528" w:author="David Recio" w:date="2022-06-24T17:21:00Z"/>
              </w:rPr>
            </w:pPr>
            <w:ins w:id="3529" w:author="David Recio" w:date="2022-06-24T17:21:00Z">
              <w:r w:rsidRPr="0063607A">
                <w:t>:idResultados/notas/:id</w:t>
              </w:r>
            </w:ins>
          </w:p>
        </w:tc>
        <w:tc>
          <w:tcPr>
            <w:tcW w:w="1333" w:type="dxa"/>
          </w:tcPr>
          <w:p w14:paraId="69293867" w14:textId="77777777" w:rsidR="00B42994" w:rsidRDefault="00B42994" w:rsidP="00FA78EB">
            <w:pPr>
              <w:rPr>
                <w:ins w:id="3530" w:author="David Recio" w:date="2022-06-24T17:21:00Z"/>
              </w:rPr>
            </w:pPr>
            <w:ins w:id="3531" w:author="David Recio" w:date="2022-06-24T17:21:00Z">
              <w:r>
                <w:t>-</w:t>
              </w:r>
            </w:ins>
          </w:p>
          <w:p w14:paraId="6D65AC32" w14:textId="77777777" w:rsidR="00B42994" w:rsidRDefault="00B42994" w:rsidP="00FA78EB">
            <w:pPr>
              <w:rPr>
                <w:ins w:id="3532" w:author="David Recio" w:date="2022-06-24T17:21:00Z"/>
              </w:rPr>
            </w:pPr>
          </w:p>
        </w:tc>
        <w:tc>
          <w:tcPr>
            <w:tcW w:w="1818" w:type="dxa"/>
          </w:tcPr>
          <w:p w14:paraId="708BDFC4" w14:textId="77777777" w:rsidR="00B42994" w:rsidRDefault="00B42994" w:rsidP="00FA78EB">
            <w:pPr>
              <w:rPr>
                <w:ins w:id="3533" w:author="David Recio" w:date="2022-06-24T17:21:00Z"/>
              </w:rPr>
            </w:pPr>
            <w:ins w:id="3534" w:author="David Recio" w:date="2022-06-24T17:21:00Z">
              <w:r>
                <w:t>-</w:t>
              </w:r>
            </w:ins>
          </w:p>
        </w:tc>
        <w:tc>
          <w:tcPr>
            <w:tcW w:w="2733" w:type="dxa"/>
          </w:tcPr>
          <w:p w14:paraId="411447BB" w14:textId="77777777" w:rsidR="00B42994" w:rsidRDefault="00B42994" w:rsidP="00FA78EB">
            <w:pPr>
              <w:rPr>
                <w:ins w:id="3535" w:author="David Recio" w:date="2022-06-24T17:21:00Z"/>
              </w:rPr>
            </w:pPr>
            <w:ins w:id="3536" w:author="David Recio" w:date="2022-06-24T17:21:00Z">
              <w:r>
                <w:t>404-Not Found</w:t>
              </w:r>
            </w:ins>
          </w:p>
        </w:tc>
      </w:tr>
      <w:tr w:rsidR="00B42994" w14:paraId="4A5EFD06" w14:textId="77777777" w:rsidTr="00FA78EB">
        <w:trPr>
          <w:trHeight w:val="376"/>
          <w:ins w:id="3537" w:author="David Recio" w:date="2022-06-24T17:21:00Z"/>
        </w:trPr>
        <w:tc>
          <w:tcPr>
            <w:tcW w:w="1161" w:type="dxa"/>
            <w:vMerge w:val="restart"/>
            <w:shd w:val="clear" w:color="auto" w:fill="BDD6EE" w:themeFill="accent5" w:themeFillTint="66"/>
          </w:tcPr>
          <w:p w14:paraId="152C3754" w14:textId="77777777" w:rsidR="00B42994" w:rsidRDefault="00B42994" w:rsidP="00FA78EB">
            <w:pPr>
              <w:rPr>
                <w:ins w:id="3538" w:author="David Recio" w:date="2022-06-24T17:21:00Z"/>
              </w:rPr>
            </w:pPr>
            <w:ins w:id="3539" w:author="David Recio" w:date="2022-06-24T17:21:00Z">
              <w:r>
                <w:t>GET</w:t>
              </w:r>
            </w:ins>
          </w:p>
        </w:tc>
        <w:tc>
          <w:tcPr>
            <w:tcW w:w="3661" w:type="dxa"/>
            <w:vMerge w:val="restart"/>
          </w:tcPr>
          <w:p w14:paraId="5C534956" w14:textId="77777777" w:rsidR="00B42994" w:rsidRDefault="00B42994" w:rsidP="00FA78EB">
            <w:pPr>
              <w:rPr>
                <w:ins w:id="3540" w:author="David Recio" w:date="2022-06-24T17:21:00Z"/>
              </w:rPr>
            </w:pPr>
            <w:ins w:id="3541" w:author="David Recio" w:date="2022-06-24T17:21:00Z">
              <w:r w:rsidRPr="0063607A">
                <w:t>/usuarios/:idUsuarios/resultados/</w:t>
              </w:r>
            </w:ins>
          </w:p>
          <w:p w14:paraId="02314E73" w14:textId="77777777" w:rsidR="00B42994" w:rsidRDefault="00B42994" w:rsidP="00FA78EB">
            <w:pPr>
              <w:rPr>
                <w:ins w:id="3542" w:author="David Recio" w:date="2022-06-24T17:21:00Z"/>
              </w:rPr>
            </w:pPr>
            <w:ins w:id="3543" w:author="David Recio" w:date="2022-06-24T17:21:00Z">
              <w:r w:rsidRPr="0063607A">
                <w:t>:idResultados/notas/:id</w:t>
              </w:r>
            </w:ins>
          </w:p>
        </w:tc>
        <w:tc>
          <w:tcPr>
            <w:tcW w:w="1333" w:type="dxa"/>
            <w:vMerge w:val="restart"/>
          </w:tcPr>
          <w:p w14:paraId="389B3BF6" w14:textId="77777777" w:rsidR="00B42994" w:rsidRDefault="00B42994" w:rsidP="00FA78EB">
            <w:pPr>
              <w:rPr>
                <w:ins w:id="3544" w:author="David Recio" w:date="2022-06-24T17:21:00Z"/>
              </w:rPr>
            </w:pPr>
            <w:ins w:id="3545" w:author="David Recio" w:date="2022-06-24T17:21:00Z">
              <w:r>
                <w:t>Obtiene una nota en concreto</w:t>
              </w:r>
            </w:ins>
          </w:p>
        </w:tc>
        <w:tc>
          <w:tcPr>
            <w:tcW w:w="1818" w:type="dxa"/>
            <w:vMerge w:val="restart"/>
          </w:tcPr>
          <w:p w14:paraId="36583053" w14:textId="77777777" w:rsidR="00B42994" w:rsidRDefault="00B42994" w:rsidP="00FA78EB">
            <w:pPr>
              <w:rPr>
                <w:ins w:id="3546" w:author="David Recio" w:date="2022-06-24T17:21:00Z"/>
              </w:rPr>
            </w:pPr>
            <w:ins w:id="3547" w:author="David Recio" w:date="2022-06-24T17:21:00Z">
              <w:r>
                <w:t>JSON</w:t>
              </w:r>
            </w:ins>
          </w:p>
        </w:tc>
        <w:tc>
          <w:tcPr>
            <w:tcW w:w="2733" w:type="dxa"/>
          </w:tcPr>
          <w:p w14:paraId="7042B678" w14:textId="77777777" w:rsidR="00B42994" w:rsidRDefault="00B42994" w:rsidP="00FA78EB">
            <w:pPr>
              <w:rPr>
                <w:ins w:id="3548" w:author="David Recio" w:date="2022-06-24T17:21:00Z"/>
              </w:rPr>
            </w:pPr>
            <w:ins w:id="3549" w:author="David Recio" w:date="2022-06-24T17:21:00Z">
              <w:r>
                <w:t>200-OK</w:t>
              </w:r>
            </w:ins>
          </w:p>
        </w:tc>
      </w:tr>
      <w:tr w:rsidR="00B42994" w14:paraId="545454D6" w14:textId="77777777" w:rsidTr="00FA78EB">
        <w:trPr>
          <w:trHeight w:val="316"/>
          <w:ins w:id="3550" w:author="David Recio" w:date="2022-06-24T17:21:00Z"/>
        </w:trPr>
        <w:tc>
          <w:tcPr>
            <w:tcW w:w="1161" w:type="dxa"/>
            <w:vMerge/>
            <w:shd w:val="clear" w:color="auto" w:fill="BDD6EE" w:themeFill="accent5" w:themeFillTint="66"/>
          </w:tcPr>
          <w:p w14:paraId="391DAA85" w14:textId="77777777" w:rsidR="00B42994" w:rsidRDefault="00B42994" w:rsidP="00FA78EB">
            <w:pPr>
              <w:rPr>
                <w:ins w:id="3551" w:author="David Recio" w:date="2022-06-24T17:21:00Z"/>
              </w:rPr>
            </w:pPr>
          </w:p>
        </w:tc>
        <w:tc>
          <w:tcPr>
            <w:tcW w:w="3661" w:type="dxa"/>
            <w:vMerge/>
          </w:tcPr>
          <w:p w14:paraId="422373E7" w14:textId="77777777" w:rsidR="00B42994" w:rsidRDefault="00B42994" w:rsidP="00FA78EB">
            <w:pPr>
              <w:rPr>
                <w:ins w:id="3552" w:author="David Recio" w:date="2022-06-24T17:21:00Z"/>
              </w:rPr>
            </w:pPr>
          </w:p>
        </w:tc>
        <w:tc>
          <w:tcPr>
            <w:tcW w:w="1333" w:type="dxa"/>
            <w:vMerge/>
          </w:tcPr>
          <w:p w14:paraId="6522389C" w14:textId="77777777" w:rsidR="00B42994" w:rsidRDefault="00B42994" w:rsidP="00FA78EB">
            <w:pPr>
              <w:rPr>
                <w:ins w:id="3553" w:author="David Recio" w:date="2022-06-24T17:21:00Z"/>
              </w:rPr>
            </w:pPr>
          </w:p>
        </w:tc>
        <w:tc>
          <w:tcPr>
            <w:tcW w:w="1818" w:type="dxa"/>
            <w:vMerge/>
          </w:tcPr>
          <w:p w14:paraId="6CE2B4C0" w14:textId="77777777" w:rsidR="00B42994" w:rsidRDefault="00B42994" w:rsidP="00FA78EB">
            <w:pPr>
              <w:rPr>
                <w:ins w:id="3554" w:author="David Recio" w:date="2022-06-24T17:21:00Z"/>
              </w:rPr>
            </w:pPr>
          </w:p>
        </w:tc>
        <w:tc>
          <w:tcPr>
            <w:tcW w:w="2733" w:type="dxa"/>
          </w:tcPr>
          <w:p w14:paraId="503D2229" w14:textId="77777777" w:rsidR="00B42994" w:rsidRDefault="00B42994" w:rsidP="00FA78EB">
            <w:pPr>
              <w:rPr>
                <w:ins w:id="3555" w:author="David Recio" w:date="2022-06-24T17:21:00Z"/>
              </w:rPr>
            </w:pPr>
            <w:ins w:id="3556" w:author="David Recio" w:date="2022-06-24T17:21:00Z">
              <w:r>
                <w:t>500-Internal Server Error</w:t>
              </w:r>
            </w:ins>
          </w:p>
        </w:tc>
      </w:tr>
      <w:tr w:rsidR="00B42994" w14:paraId="070E58D5" w14:textId="77777777" w:rsidTr="00FA78EB">
        <w:trPr>
          <w:trHeight w:val="498"/>
          <w:ins w:id="3557" w:author="David Recio" w:date="2022-06-24T17:21:00Z"/>
        </w:trPr>
        <w:tc>
          <w:tcPr>
            <w:tcW w:w="1161" w:type="dxa"/>
            <w:shd w:val="clear" w:color="auto" w:fill="BDD6EE" w:themeFill="accent5" w:themeFillTint="66"/>
          </w:tcPr>
          <w:p w14:paraId="42477CB2" w14:textId="77777777" w:rsidR="00B42994" w:rsidRDefault="00B42994" w:rsidP="00FA78EB">
            <w:pPr>
              <w:rPr>
                <w:ins w:id="3558" w:author="David Recio" w:date="2022-06-24T17:21:00Z"/>
              </w:rPr>
            </w:pPr>
            <w:ins w:id="3559" w:author="David Recio" w:date="2022-06-24T17:21:00Z">
              <w:r>
                <w:t>PUT</w:t>
              </w:r>
            </w:ins>
          </w:p>
        </w:tc>
        <w:tc>
          <w:tcPr>
            <w:tcW w:w="3661" w:type="dxa"/>
          </w:tcPr>
          <w:p w14:paraId="4B87822B" w14:textId="77777777" w:rsidR="00B42994" w:rsidRDefault="00B42994" w:rsidP="00FA78EB">
            <w:pPr>
              <w:rPr>
                <w:ins w:id="3560" w:author="David Recio" w:date="2022-06-24T17:21:00Z"/>
              </w:rPr>
            </w:pPr>
            <w:ins w:id="3561" w:author="David Recio" w:date="2022-06-24T17:21:00Z">
              <w:r w:rsidRPr="0063607A">
                <w:t>/usuarios/:idUsuarios/resultados/</w:t>
              </w:r>
            </w:ins>
          </w:p>
          <w:p w14:paraId="28998CBB" w14:textId="77777777" w:rsidR="00B42994" w:rsidRDefault="00B42994" w:rsidP="00FA78EB">
            <w:pPr>
              <w:rPr>
                <w:ins w:id="3562" w:author="David Recio" w:date="2022-06-24T17:21:00Z"/>
              </w:rPr>
            </w:pPr>
            <w:ins w:id="3563" w:author="David Recio" w:date="2022-06-24T17:21:00Z">
              <w:r w:rsidRPr="0063607A">
                <w:t>:idResultados/notas/:id</w:t>
              </w:r>
            </w:ins>
          </w:p>
        </w:tc>
        <w:tc>
          <w:tcPr>
            <w:tcW w:w="1333" w:type="dxa"/>
          </w:tcPr>
          <w:p w14:paraId="25B8A4FF" w14:textId="77777777" w:rsidR="00B42994" w:rsidRDefault="00B42994" w:rsidP="00FA78EB">
            <w:pPr>
              <w:rPr>
                <w:ins w:id="3564" w:author="David Recio" w:date="2022-06-24T17:21:00Z"/>
              </w:rPr>
            </w:pPr>
            <w:ins w:id="3565" w:author="David Recio" w:date="2022-06-24T17:21:00Z">
              <w:r>
                <w:t>-</w:t>
              </w:r>
            </w:ins>
          </w:p>
        </w:tc>
        <w:tc>
          <w:tcPr>
            <w:tcW w:w="1818" w:type="dxa"/>
          </w:tcPr>
          <w:p w14:paraId="379E93EB" w14:textId="77777777" w:rsidR="00B42994" w:rsidRDefault="00B42994" w:rsidP="00FA78EB">
            <w:pPr>
              <w:rPr>
                <w:ins w:id="3566" w:author="David Recio" w:date="2022-06-24T17:21:00Z"/>
              </w:rPr>
            </w:pPr>
            <w:ins w:id="3567" w:author="David Recio" w:date="2022-06-24T17:21:00Z">
              <w:r>
                <w:t>-</w:t>
              </w:r>
            </w:ins>
          </w:p>
        </w:tc>
        <w:tc>
          <w:tcPr>
            <w:tcW w:w="2733" w:type="dxa"/>
          </w:tcPr>
          <w:p w14:paraId="599D6A92" w14:textId="77777777" w:rsidR="00B42994" w:rsidRDefault="00B42994" w:rsidP="00FA78EB">
            <w:pPr>
              <w:rPr>
                <w:ins w:id="3568" w:author="David Recio" w:date="2022-06-24T17:21:00Z"/>
              </w:rPr>
            </w:pPr>
            <w:ins w:id="3569" w:author="David Recio" w:date="2022-06-24T17:21:00Z">
              <w:r>
                <w:t>404-Not Found</w:t>
              </w:r>
            </w:ins>
          </w:p>
        </w:tc>
      </w:tr>
      <w:tr w:rsidR="00B42994" w14:paraId="2A3B8F2F" w14:textId="77777777" w:rsidTr="00FA78EB">
        <w:trPr>
          <w:trHeight w:val="289"/>
          <w:ins w:id="3570" w:author="David Recio" w:date="2022-06-24T17:21:00Z"/>
        </w:trPr>
        <w:tc>
          <w:tcPr>
            <w:tcW w:w="1161" w:type="dxa"/>
            <w:vMerge w:val="restart"/>
            <w:shd w:val="clear" w:color="auto" w:fill="BDD6EE" w:themeFill="accent5" w:themeFillTint="66"/>
          </w:tcPr>
          <w:p w14:paraId="4C72852C" w14:textId="77777777" w:rsidR="00B42994" w:rsidRDefault="00B42994" w:rsidP="00FA78EB">
            <w:pPr>
              <w:rPr>
                <w:ins w:id="3571" w:author="David Recio" w:date="2022-06-24T17:21:00Z"/>
              </w:rPr>
            </w:pPr>
            <w:ins w:id="3572" w:author="David Recio" w:date="2022-06-24T17:21:00Z">
              <w:r>
                <w:t>DELETE</w:t>
              </w:r>
            </w:ins>
          </w:p>
        </w:tc>
        <w:tc>
          <w:tcPr>
            <w:tcW w:w="3661" w:type="dxa"/>
            <w:vMerge w:val="restart"/>
          </w:tcPr>
          <w:p w14:paraId="606BBFC0" w14:textId="77777777" w:rsidR="00B42994" w:rsidRDefault="00B42994" w:rsidP="00FA78EB">
            <w:pPr>
              <w:rPr>
                <w:ins w:id="3573" w:author="David Recio" w:date="2022-06-24T17:21:00Z"/>
              </w:rPr>
            </w:pPr>
            <w:ins w:id="3574" w:author="David Recio" w:date="2022-06-24T17:21:00Z">
              <w:r w:rsidRPr="0063607A">
                <w:t>/usuarios/:idUsuarios/resultados/</w:t>
              </w:r>
            </w:ins>
          </w:p>
          <w:p w14:paraId="20A80FA1" w14:textId="77777777" w:rsidR="00B42994" w:rsidRDefault="00B42994" w:rsidP="00FA78EB">
            <w:pPr>
              <w:rPr>
                <w:ins w:id="3575" w:author="David Recio" w:date="2022-06-24T17:21:00Z"/>
              </w:rPr>
            </w:pPr>
            <w:ins w:id="3576" w:author="David Recio" w:date="2022-06-24T17:21:00Z">
              <w:r w:rsidRPr="0063607A">
                <w:t>:idResultados/notas/:id</w:t>
              </w:r>
            </w:ins>
          </w:p>
        </w:tc>
        <w:tc>
          <w:tcPr>
            <w:tcW w:w="1333" w:type="dxa"/>
            <w:vMerge w:val="restart"/>
          </w:tcPr>
          <w:p w14:paraId="6A6C5606" w14:textId="77777777" w:rsidR="00B42994" w:rsidRDefault="00B42994" w:rsidP="00FA78EB">
            <w:pPr>
              <w:rPr>
                <w:ins w:id="3577" w:author="David Recio" w:date="2022-06-24T17:21:00Z"/>
              </w:rPr>
            </w:pPr>
            <w:ins w:id="3578" w:author="David Recio" w:date="2022-06-24T17:21:00Z">
              <w:r>
                <w:t>Borra una nota en concreto</w:t>
              </w:r>
            </w:ins>
          </w:p>
        </w:tc>
        <w:tc>
          <w:tcPr>
            <w:tcW w:w="1818" w:type="dxa"/>
            <w:vMerge w:val="restart"/>
          </w:tcPr>
          <w:p w14:paraId="592D0968" w14:textId="77777777" w:rsidR="00B42994" w:rsidRDefault="00B42994" w:rsidP="00FA78EB">
            <w:pPr>
              <w:rPr>
                <w:ins w:id="3579" w:author="David Recio" w:date="2022-06-24T17:21:00Z"/>
              </w:rPr>
            </w:pPr>
            <w:ins w:id="3580" w:author="David Recio" w:date="2022-06-24T17:21:00Z">
              <w:r>
                <w:t>-</w:t>
              </w:r>
            </w:ins>
          </w:p>
        </w:tc>
        <w:tc>
          <w:tcPr>
            <w:tcW w:w="2733" w:type="dxa"/>
          </w:tcPr>
          <w:p w14:paraId="2FCEC3D5" w14:textId="77777777" w:rsidR="00B42994" w:rsidRDefault="00B42994" w:rsidP="00FA78EB">
            <w:pPr>
              <w:rPr>
                <w:ins w:id="3581" w:author="David Recio" w:date="2022-06-24T17:21:00Z"/>
              </w:rPr>
            </w:pPr>
            <w:ins w:id="3582" w:author="David Recio" w:date="2022-06-24T17:21:00Z">
              <w:r>
                <w:t>200-OK</w:t>
              </w:r>
            </w:ins>
          </w:p>
        </w:tc>
      </w:tr>
      <w:tr w:rsidR="00B42994" w14:paraId="5B902ED6" w14:textId="77777777" w:rsidTr="00FA78EB">
        <w:trPr>
          <w:trHeight w:val="447"/>
          <w:ins w:id="3583" w:author="David Recio" w:date="2022-06-24T17:21:00Z"/>
        </w:trPr>
        <w:tc>
          <w:tcPr>
            <w:tcW w:w="1161" w:type="dxa"/>
            <w:vMerge/>
            <w:shd w:val="clear" w:color="auto" w:fill="BDD6EE" w:themeFill="accent5" w:themeFillTint="66"/>
          </w:tcPr>
          <w:p w14:paraId="49F0B885" w14:textId="77777777" w:rsidR="00B42994" w:rsidRDefault="00B42994" w:rsidP="00FA78EB">
            <w:pPr>
              <w:rPr>
                <w:ins w:id="3584" w:author="David Recio" w:date="2022-06-24T17:21:00Z"/>
              </w:rPr>
            </w:pPr>
          </w:p>
        </w:tc>
        <w:tc>
          <w:tcPr>
            <w:tcW w:w="3661" w:type="dxa"/>
            <w:vMerge/>
          </w:tcPr>
          <w:p w14:paraId="32E393DE" w14:textId="77777777" w:rsidR="00B42994" w:rsidRDefault="00B42994" w:rsidP="00FA78EB">
            <w:pPr>
              <w:rPr>
                <w:ins w:id="3585" w:author="David Recio" w:date="2022-06-24T17:21:00Z"/>
              </w:rPr>
            </w:pPr>
          </w:p>
        </w:tc>
        <w:tc>
          <w:tcPr>
            <w:tcW w:w="1333" w:type="dxa"/>
            <w:vMerge/>
          </w:tcPr>
          <w:p w14:paraId="5FAC8569" w14:textId="77777777" w:rsidR="00B42994" w:rsidRDefault="00B42994" w:rsidP="00FA78EB">
            <w:pPr>
              <w:rPr>
                <w:ins w:id="3586" w:author="David Recio" w:date="2022-06-24T17:21:00Z"/>
              </w:rPr>
            </w:pPr>
          </w:p>
        </w:tc>
        <w:tc>
          <w:tcPr>
            <w:tcW w:w="1818" w:type="dxa"/>
            <w:vMerge/>
          </w:tcPr>
          <w:p w14:paraId="7886FE35" w14:textId="77777777" w:rsidR="00B42994" w:rsidRDefault="00B42994" w:rsidP="00FA78EB">
            <w:pPr>
              <w:rPr>
                <w:ins w:id="3587" w:author="David Recio" w:date="2022-06-24T17:21:00Z"/>
              </w:rPr>
            </w:pPr>
          </w:p>
        </w:tc>
        <w:tc>
          <w:tcPr>
            <w:tcW w:w="2733" w:type="dxa"/>
          </w:tcPr>
          <w:p w14:paraId="6DD33B20" w14:textId="77777777" w:rsidR="00B42994" w:rsidRDefault="00B42994" w:rsidP="00FA78EB">
            <w:pPr>
              <w:rPr>
                <w:ins w:id="3588" w:author="David Recio" w:date="2022-06-24T17:21:00Z"/>
              </w:rPr>
            </w:pPr>
            <w:ins w:id="3589" w:author="David Recio" w:date="2022-06-24T17:21:00Z">
              <w:r>
                <w:t>500-Internal Server Error</w:t>
              </w:r>
            </w:ins>
          </w:p>
        </w:tc>
      </w:tr>
      <w:tr w:rsidR="00B42994" w14:paraId="4E37F920" w14:textId="77777777" w:rsidTr="00FA78EB">
        <w:trPr>
          <w:trHeight w:val="169"/>
          <w:ins w:id="3590" w:author="David Recio" w:date="2022-06-24T17:21:00Z"/>
        </w:trPr>
        <w:tc>
          <w:tcPr>
            <w:tcW w:w="1161" w:type="dxa"/>
            <w:vMerge w:val="restart"/>
            <w:shd w:val="clear" w:color="auto" w:fill="BDD6EE" w:themeFill="accent5" w:themeFillTint="66"/>
          </w:tcPr>
          <w:p w14:paraId="4561BD74" w14:textId="77777777" w:rsidR="00B42994" w:rsidRDefault="00B42994" w:rsidP="00FA78EB">
            <w:pPr>
              <w:rPr>
                <w:ins w:id="3591" w:author="David Recio" w:date="2022-06-24T17:21:00Z"/>
              </w:rPr>
            </w:pPr>
            <w:ins w:id="3592" w:author="David Recio" w:date="2022-06-24T17:21:00Z">
              <w:r>
                <w:t>PATCH</w:t>
              </w:r>
            </w:ins>
          </w:p>
        </w:tc>
        <w:tc>
          <w:tcPr>
            <w:tcW w:w="3661" w:type="dxa"/>
            <w:vMerge w:val="restart"/>
          </w:tcPr>
          <w:p w14:paraId="51ADF2B1" w14:textId="77777777" w:rsidR="00B42994" w:rsidRDefault="00B42994" w:rsidP="00FA78EB">
            <w:pPr>
              <w:rPr>
                <w:ins w:id="3593" w:author="David Recio" w:date="2022-06-24T17:21:00Z"/>
              </w:rPr>
            </w:pPr>
            <w:ins w:id="3594" w:author="David Recio" w:date="2022-06-24T17:21:00Z">
              <w:r w:rsidRPr="0063607A">
                <w:t>/usuarios/:idUsuarios/resultados/</w:t>
              </w:r>
            </w:ins>
          </w:p>
          <w:p w14:paraId="19444B31" w14:textId="77777777" w:rsidR="00B42994" w:rsidRDefault="00B42994" w:rsidP="00FA78EB">
            <w:pPr>
              <w:rPr>
                <w:ins w:id="3595" w:author="David Recio" w:date="2022-06-24T17:21:00Z"/>
              </w:rPr>
            </w:pPr>
            <w:ins w:id="3596" w:author="David Recio" w:date="2022-06-24T17:21:00Z">
              <w:r w:rsidRPr="0063607A">
                <w:t>:idResultados/notas/:id</w:t>
              </w:r>
            </w:ins>
          </w:p>
        </w:tc>
        <w:tc>
          <w:tcPr>
            <w:tcW w:w="1333" w:type="dxa"/>
            <w:vMerge w:val="restart"/>
          </w:tcPr>
          <w:p w14:paraId="6C0556F0" w14:textId="77777777" w:rsidR="00B42994" w:rsidRDefault="00B42994" w:rsidP="00FA78EB">
            <w:pPr>
              <w:rPr>
                <w:ins w:id="3597" w:author="David Recio" w:date="2022-06-24T17:21:00Z"/>
              </w:rPr>
            </w:pPr>
            <w:ins w:id="3598" w:author="David Recio" w:date="2022-06-24T17:21:00Z">
              <w:r>
                <w:t>Actualiza el valor de la nota</w:t>
              </w:r>
            </w:ins>
          </w:p>
        </w:tc>
        <w:tc>
          <w:tcPr>
            <w:tcW w:w="1818" w:type="dxa"/>
            <w:vMerge w:val="restart"/>
          </w:tcPr>
          <w:p w14:paraId="23E5219C" w14:textId="77777777" w:rsidR="00B42994" w:rsidRDefault="00B42994" w:rsidP="00FA78EB">
            <w:pPr>
              <w:rPr>
                <w:ins w:id="3599" w:author="David Recio" w:date="2022-06-24T17:21:00Z"/>
              </w:rPr>
            </w:pPr>
            <w:ins w:id="3600" w:author="David Recio" w:date="2022-06-24T17:21:00Z">
              <w:r>
                <w:t>JSON</w:t>
              </w:r>
            </w:ins>
          </w:p>
        </w:tc>
        <w:tc>
          <w:tcPr>
            <w:tcW w:w="2733" w:type="dxa"/>
          </w:tcPr>
          <w:p w14:paraId="28473138" w14:textId="77777777" w:rsidR="00B42994" w:rsidRDefault="00B42994" w:rsidP="00FA78EB">
            <w:pPr>
              <w:rPr>
                <w:ins w:id="3601" w:author="David Recio" w:date="2022-06-24T17:21:00Z"/>
              </w:rPr>
            </w:pPr>
            <w:ins w:id="3602" w:author="David Recio" w:date="2022-06-24T17:21:00Z">
              <w:r>
                <w:t>200-OK</w:t>
              </w:r>
            </w:ins>
          </w:p>
        </w:tc>
      </w:tr>
      <w:tr w:rsidR="00B42994" w14:paraId="3D4A2A5A" w14:textId="77777777" w:rsidTr="00FA78EB">
        <w:trPr>
          <w:trHeight w:val="169"/>
          <w:ins w:id="3603" w:author="David Recio" w:date="2022-06-24T17:21:00Z"/>
        </w:trPr>
        <w:tc>
          <w:tcPr>
            <w:tcW w:w="1161" w:type="dxa"/>
            <w:vMerge/>
            <w:shd w:val="clear" w:color="auto" w:fill="BDD6EE" w:themeFill="accent5" w:themeFillTint="66"/>
          </w:tcPr>
          <w:p w14:paraId="545D1AEA" w14:textId="77777777" w:rsidR="00B42994" w:rsidRDefault="00B42994" w:rsidP="00FA78EB">
            <w:pPr>
              <w:rPr>
                <w:ins w:id="3604" w:author="David Recio" w:date="2022-06-24T17:21:00Z"/>
              </w:rPr>
            </w:pPr>
          </w:p>
        </w:tc>
        <w:tc>
          <w:tcPr>
            <w:tcW w:w="3661" w:type="dxa"/>
            <w:vMerge/>
          </w:tcPr>
          <w:p w14:paraId="12DE5821" w14:textId="77777777" w:rsidR="00B42994" w:rsidRPr="0063607A" w:rsidRDefault="00B42994" w:rsidP="00FA78EB">
            <w:pPr>
              <w:rPr>
                <w:ins w:id="3605" w:author="David Recio" w:date="2022-06-24T17:21:00Z"/>
              </w:rPr>
            </w:pPr>
          </w:p>
        </w:tc>
        <w:tc>
          <w:tcPr>
            <w:tcW w:w="1333" w:type="dxa"/>
            <w:vMerge/>
          </w:tcPr>
          <w:p w14:paraId="76E7AAA6" w14:textId="77777777" w:rsidR="00B42994" w:rsidRDefault="00B42994" w:rsidP="00FA78EB">
            <w:pPr>
              <w:rPr>
                <w:ins w:id="3606" w:author="David Recio" w:date="2022-06-24T17:21:00Z"/>
              </w:rPr>
            </w:pPr>
          </w:p>
        </w:tc>
        <w:tc>
          <w:tcPr>
            <w:tcW w:w="1818" w:type="dxa"/>
            <w:vMerge/>
          </w:tcPr>
          <w:p w14:paraId="308A9924" w14:textId="77777777" w:rsidR="00B42994" w:rsidRDefault="00B42994" w:rsidP="00FA78EB">
            <w:pPr>
              <w:rPr>
                <w:ins w:id="3607" w:author="David Recio" w:date="2022-06-24T17:21:00Z"/>
              </w:rPr>
            </w:pPr>
          </w:p>
        </w:tc>
        <w:tc>
          <w:tcPr>
            <w:tcW w:w="2733" w:type="dxa"/>
          </w:tcPr>
          <w:p w14:paraId="5021D737" w14:textId="77777777" w:rsidR="00B42994" w:rsidRDefault="00B42994" w:rsidP="00FA78EB">
            <w:pPr>
              <w:rPr>
                <w:ins w:id="3608" w:author="David Recio" w:date="2022-06-24T17:21:00Z"/>
              </w:rPr>
            </w:pPr>
            <w:ins w:id="3609" w:author="David Recio" w:date="2022-06-24T17:21:00Z">
              <w:r>
                <w:t>400-Bad Request</w:t>
              </w:r>
            </w:ins>
          </w:p>
        </w:tc>
      </w:tr>
      <w:tr w:rsidR="00B42994" w14:paraId="5C4DCD4C" w14:textId="77777777" w:rsidTr="00FA78EB">
        <w:trPr>
          <w:trHeight w:val="169"/>
          <w:ins w:id="3610" w:author="David Recio" w:date="2022-06-24T17:21:00Z"/>
        </w:trPr>
        <w:tc>
          <w:tcPr>
            <w:tcW w:w="1161" w:type="dxa"/>
            <w:vMerge/>
            <w:shd w:val="clear" w:color="auto" w:fill="BDD6EE" w:themeFill="accent5" w:themeFillTint="66"/>
          </w:tcPr>
          <w:p w14:paraId="6147A293" w14:textId="77777777" w:rsidR="00B42994" w:rsidRDefault="00B42994" w:rsidP="00FA78EB">
            <w:pPr>
              <w:rPr>
                <w:ins w:id="3611" w:author="David Recio" w:date="2022-06-24T17:21:00Z"/>
              </w:rPr>
            </w:pPr>
          </w:p>
        </w:tc>
        <w:tc>
          <w:tcPr>
            <w:tcW w:w="3661" w:type="dxa"/>
            <w:vMerge/>
          </w:tcPr>
          <w:p w14:paraId="1434C01D" w14:textId="77777777" w:rsidR="00B42994" w:rsidRPr="0063607A" w:rsidRDefault="00B42994" w:rsidP="00FA78EB">
            <w:pPr>
              <w:rPr>
                <w:ins w:id="3612" w:author="David Recio" w:date="2022-06-24T17:21:00Z"/>
              </w:rPr>
            </w:pPr>
          </w:p>
        </w:tc>
        <w:tc>
          <w:tcPr>
            <w:tcW w:w="1333" w:type="dxa"/>
            <w:vMerge/>
          </w:tcPr>
          <w:p w14:paraId="46BAE2CA" w14:textId="77777777" w:rsidR="00B42994" w:rsidRDefault="00B42994" w:rsidP="00FA78EB">
            <w:pPr>
              <w:rPr>
                <w:ins w:id="3613" w:author="David Recio" w:date="2022-06-24T17:21:00Z"/>
              </w:rPr>
            </w:pPr>
          </w:p>
        </w:tc>
        <w:tc>
          <w:tcPr>
            <w:tcW w:w="1818" w:type="dxa"/>
            <w:vMerge/>
          </w:tcPr>
          <w:p w14:paraId="0A9B3973" w14:textId="77777777" w:rsidR="00B42994" w:rsidRDefault="00B42994" w:rsidP="00FA78EB">
            <w:pPr>
              <w:rPr>
                <w:ins w:id="3614" w:author="David Recio" w:date="2022-06-24T17:21:00Z"/>
              </w:rPr>
            </w:pPr>
          </w:p>
        </w:tc>
        <w:tc>
          <w:tcPr>
            <w:tcW w:w="2733" w:type="dxa"/>
          </w:tcPr>
          <w:p w14:paraId="7FF7B0FD" w14:textId="77777777" w:rsidR="00B42994" w:rsidRDefault="00B42994" w:rsidP="00FA78EB">
            <w:pPr>
              <w:rPr>
                <w:ins w:id="3615" w:author="David Recio" w:date="2022-06-24T17:21:00Z"/>
              </w:rPr>
            </w:pPr>
            <w:ins w:id="3616" w:author="David Recio" w:date="2022-06-24T17:21:00Z">
              <w:r>
                <w:t>500-Internal Server Error</w:t>
              </w:r>
            </w:ins>
          </w:p>
        </w:tc>
      </w:tr>
    </w:tbl>
    <w:p w14:paraId="2FC9D253" w14:textId="77777777" w:rsidR="00B42994" w:rsidRDefault="00B42994" w:rsidP="00B42994">
      <w:pPr>
        <w:rPr>
          <w:ins w:id="3617" w:author="David Recio" w:date="2022-06-24T17:21:00Z"/>
        </w:rPr>
      </w:pPr>
    </w:p>
    <w:p w14:paraId="6C967B56" w14:textId="77777777" w:rsidR="00B42994" w:rsidRDefault="00B42994" w:rsidP="00B42994">
      <w:pPr>
        <w:rPr>
          <w:ins w:id="3618" w:author="David Recio" w:date="2022-06-24T17:21:00Z"/>
        </w:rPr>
      </w:pPr>
    </w:p>
    <w:p w14:paraId="6406937E" w14:textId="77777777" w:rsidR="00B42994" w:rsidRDefault="00B42994" w:rsidP="00B42994">
      <w:pPr>
        <w:rPr>
          <w:ins w:id="3619" w:author="David Recio" w:date="2022-06-24T17:21:00Z"/>
        </w:rPr>
      </w:pPr>
    </w:p>
    <w:p w14:paraId="6B552F59" w14:textId="77777777" w:rsidR="00B42994" w:rsidRDefault="00B42994" w:rsidP="00B42994">
      <w:pPr>
        <w:ind w:left="708" w:firstLine="708"/>
        <w:rPr>
          <w:ins w:id="3620" w:author="David Recio" w:date="2022-06-24T17:21:00Z"/>
        </w:rPr>
      </w:pPr>
      <w:ins w:id="3621" w:author="David Recio" w:date="2022-06-24T17:21:00Z">
        <w:r>
          <w:lastRenderedPageBreak/>
          <w:t>Recurso /usuarios/idUsuarios/resultados/idResultados/recomendaciones</w:t>
        </w:r>
      </w:ins>
    </w:p>
    <w:tbl>
      <w:tblPr>
        <w:tblStyle w:val="Tablaconcuadrcula"/>
        <w:tblW w:w="10749" w:type="dxa"/>
        <w:tblInd w:w="-997" w:type="dxa"/>
        <w:tblLook w:val="04A0" w:firstRow="1" w:lastRow="0" w:firstColumn="1" w:lastColumn="0" w:noHBand="0" w:noVBand="1"/>
      </w:tblPr>
      <w:tblGrid>
        <w:gridCol w:w="1140"/>
        <w:gridCol w:w="3658"/>
        <w:gridCol w:w="1948"/>
        <w:gridCol w:w="1815"/>
        <w:gridCol w:w="2188"/>
      </w:tblGrid>
      <w:tr w:rsidR="00B42994" w14:paraId="269B93D6" w14:textId="77777777" w:rsidTr="00FA78EB">
        <w:trPr>
          <w:trHeight w:val="268"/>
          <w:ins w:id="3622" w:author="David Recio" w:date="2022-06-24T17:21:00Z"/>
        </w:trPr>
        <w:tc>
          <w:tcPr>
            <w:tcW w:w="1159" w:type="dxa"/>
            <w:shd w:val="clear" w:color="auto" w:fill="D0CECE" w:themeFill="background2" w:themeFillShade="E6"/>
          </w:tcPr>
          <w:p w14:paraId="3E065CB9" w14:textId="77777777" w:rsidR="00B42994" w:rsidRDefault="00B42994" w:rsidP="00FA78EB">
            <w:pPr>
              <w:rPr>
                <w:ins w:id="3623" w:author="David Recio" w:date="2022-06-24T17:21:00Z"/>
              </w:rPr>
            </w:pPr>
            <w:ins w:id="3624" w:author="David Recio" w:date="2022-06-24T17:21:00Z">
              <w:r>
                <w:t>Método</w:t>
              </w:r>
            </w:ins>
          </w:p>
        </w:tc>
        <w:tc>
          <w:tcPr>
            <w:tcW w:w="3676" w:type="dxa"/>
            <w:shd w:val="clear" w:color="auto" w:fill="D0CECE" w:themeFill="background2" w:themeFillShade="E6"/>
          </w:tcPr>
          <w:p w14:paraId="151FF48F" w14:textId="77777777" w:rsidR="00B42994" w:rsidRDefault="00B42994" w:rsidP="00FA78EB">
            <w:pPr>
              <w:rPr>
                <w:ins w:id="3625" w:author="David Recio" w:date="2022-06-24T17:21:00Z"/>
              </w:rPr>
            </w:pPr>
            <w:ins w:id="3626" w:author="David Recio" w:date="2022-06-24T17:21:00Z">
              <w:r>
                <w:t>URI</w:t>
              </w:r>
            </w:ins>
          </w:p>
        </w:tc>
        <w:tc>
          <w:tcPr>
            <w:tcW w:w="1774" w:type="dxa"/>
            <w:shd w:val="clear" w:color="auto" w:fill="D0CECE" w:themeFill="background2" w:themeFillShade="E6"/>
          </w:tcPr>
          <w:p w14:paraId="05F5D324" w14:textId="77777777" w:rsidR="00B42994" w:rsidRDefault="00B42994" w:rsidP="00FA78EB">
            <w:pPr>
              <w:rPr>
                <w:ins w:id="3627" w:author="David Recio" w:date="2022-06-24T17:21:00Z"/>
              </w:rPr>
            </w:pPr>
            <w:ins w:id="3628" w:author="David Recio" w:date="2022-06-24T17:21:00Z">
              <w:r>
                <w:t>Utilidad</w:t>
              </w:r>
            </w:ins>
          </w:p>
        </w:tc>
        <w:tc>
          <w:tcPr>
            <w:tcW w:w="1825" w:type="dxa"/>
            <w:shd w:val="clear" w:color="auto" w:fill="D0CECE" w:themeFill="background2" w:themeFillShade="E6"/>
          </w:tcPr>
          <w:p w14:paraId="42B1C09A" w14:textId="77777777" w:rsidR="00B42994" w:rsidRDefault="00B42994" w:rsidP="00FA78EB">
            <w:pPr>
              <w:rPr>
                <w:ins w:id="3629" w:author="David Recio" w:date="2022-06-24T17:21:00Z"/>
              </w:rPr>
            </w:pPr>
            <w:ins w:id="3630" w:author="David Recio" w:date="2022-06-24T17:21:00Z">
              <w:r>
                <w:t>Representación</w:t>
              </w:r>
            </w:ins>
          </w:p>
        </w:tc>
        <w:tc>
          <w:tcPr>
            <w:tcW w:w="2315" w:type="dxa"/>
            <w:shd w:val="clear" w:color="auto" w:fill="D0CECE" w:themeFill="background2" w:themeFillShade="E6"/>
          </w:tcPr>
          <w:p w14:paraId="3836BA73" w14:textId="77777777" w:rsidR="00B42994" w:rsidRDefault="00B42994" w:rsidP="00FA78EB">
            <w:pPr>
              <w:rPr>
                <w:ins w:id="3631" w:author="David Recio" w:date="2022-06-24T17:21:00Z"/>
              </w:rPr>
            </w:pPr>
            <w:ins w:id="3632" w:author="David Recio" w:date="2022-06-24T17:21:00Z">
              <w:r>
                <w:t>Código Respuesta</w:t>
              </w:r>
            </w:ins>
          </w:p>
        </w:tc>
      </w:tr>
      <w:tr w:rsidR="00B42994" w14:paraId="56EFFC89" w14:textId="77777777" w:rsidTr="00FA78EB">
        <w:trPr>
          <w:trHeight w:val="551"/>
          <w:ins w:id="3633" w:author="David Recio" w:date="2022-06-24T17:21:00Z"/>
        </w:trPr>
        <w:tc>
          <w:tcPr>
            <w:tcW w:w="1159" w:type="dxa"/>
            <w:shd w:val="clear" w:color="auto" w:fill="BDD6EE" w:themeFill="accent5" w:themeFillTint="66"/>
          </w:tcPr>
          <w:p w14:paraId="39834C37" w14:textId="77777777" w:rsidR="00B42994" w:rsidRDefault="00B42994" w:rsidP="00FA78EB">
            <w:pPr>
              <w:rPr>
                <w:ins w:id="3634" w:author="David Recio" w:date="2022-06-24T17:21:00Z"/>
              </w:rPr>
            </w:pPr>
            <w:ins w:id="3635" w:author="David Recio" w:date="2022-06-24T17:21:00Z">
              <w:r>
                <w:t>POST</w:t>
              </w:r>
            </w:ins>
          </w:p>
        </w:tc>
        <w:tc>
          <w:tcPr>
            <w:tcW w:w="3676" w:type="dxa"/>
          </w:tcPr>
          <w:p w14:paraId="7D0F9ACA" w14:textId="77777777" w:rsidR="00B42994" w:rsidRDefault="00B42994" w:rsidP="00FA78EB">
            <w:pPr>
              <w:rPr>
                <w:ins w:id="3636" w:author="David Recio" w:date="2022-06-24T17:21:00Z"/>
              </w:rPr>
            </w:pPr>
            <w:ins w:id="3637" w:author="David Recio" w:date="2022-06-24T17:21:00Z">
              <w:r w:rsidRPr="00907587">
                <w:t>/usuarios/:idUsuarios/resultados/</w:t>
              </w:r>
            </w:ins>
          </w:p>
          <w:p w14:paraId="5AB23C28" w14:textId="77777777" w:rsidR="00B42994" w:rsidRDefault="00B42994" w:rsidP="00FA78EB">
            <w:pPr>
              <w:rPr>
                <w:ins w:id="3638" w:author="David Recio" w:date="2022-06-24T17:21:00Z"/>
              </w:rPr>
            </w:pPr>
            <w:ins w:id="3639" w:author="David Recio" w:date="2022-06-24T17:21:00Z">
              <w:r w:rsidRPr="00907587">
                <w:t>:idResultados/recomendaciones</w:t>
              </w:r>
            </w:ins>
          </w:p>
        </w:tc>
        <w:tc>
          <w:tcPr>
            <w:tcW w:w="1774" w:type="dxa"/>
          </w:tcPr>
          <w:p w14:paraId="02BA9F47" w14:textId="77777777" w:rsidR="00B42994" w:rsidRDefault="00B42994" w:rsidP="00FA78EB">
            <w:pPr>
              <w:rPr>
                <w:ins w:id="3640" w:author="David Recio" w:date="2022-06-24T17:21:00Z"/>
              </w:rPr>
            </w:pPr>
            <w:ins w:id="3641" w:author="David Recio" w:date="2022-06-24T17:21:00Z">
              <w:r>
                <w:t>-</w:t>
              </w:r>
            </w:ins>
          </w:p>
        </w:tc>
        <w:tc>
          <w:tcPr>
            <w:tcW w:w="1825" w:type="dxa"/>
          </w:tcPr>
          <w:p w14:paraId="4C7D2AFA" w14:textId="77777777" w:rsidR="00B42994" w:rsidRDefault="00B42994" w:rsidP="00FA78EB">
            <w:pPr>
              <w:rPr>
                <w:ins w:id="3642" w:author="David Recio" w:date="2022-06-24T17:21:00Z"/>
              </w:rPr>
            </w:pPr>
            <w:ins w:id="3643" w:author="David Recio" w:date="2022-06-24T17:21:00Z">
              <w:r>
                <w:t>-</w:t>
              </w:r>
            </w:ins>
          </w:p>
        </w:tc>
        <w:tc>
          <w:tcPr>
            <w:tcW w:w="2315" w:type="dxa"/>
          </w:tcPr>
          <w:p w14:paraId="78E69DE6" w14:textId="77777777" w:rsidR="00B42994" w:rsidRDefault="00B42994" w:rsidP="00FA78EB">
            <w:pPr>
              <w:rPr>
                <w:ins w:id="3644" w:author="David Recio" w:date="2022-06-24T17:21:00Z"/>
              </w:rPr>
            </w:pPr>
            <w:ins w:id="3645" w:author="David Recio" w:date="2022-06-24T17:21:00Z">
              <w:r>
                <w:t>404-Not Found</w:t>
              </w:r>
            </w:ins>
          </w:p>
          <w:p w14:paraId="424472AC" w14:textId="77777777" w:rsidR="00B42994" w:rsidRDefault="00B42994" w:rsidP="00FA78EB">
            <w:pPr>
              <w:rPr>
                <w:ins w:id="3646" w:author="David Recio" w:date="2022-06-24T17:21:00Z"/>
              </w:rPr>
            </w:pPr>
          </w:p>
        </w:tc>
      </w:tr>
      <w:tr w:rsidR="00B42994" w14:paraId="100C595E" w14:textId="77777777" w:rsidTr="00FA78EB">
        <w:trPr>
          <w:trHeight w:val="302"/>
          <w:ins w:id="3647" w:author="David Recio" w:date="2022-06-24T17:21:00Z"/>
        </w:trPr>
        <w:tc>
          <w:tcPr>
            <w:tcW w:w="1159" w:type="dxa"/>
            <w:vMerge w:val="restart"/>
            <w:shd w:val="clear" w:color="auto" w:fill="BDD6EE" w:themeFill="accent5" w:themeFillTint="66"/>
          </w:tcPr>
          <w:p w14:paraId="4FB7FB9F" w14:textId="77777777" w:rsidR="00B42994" w:rsidRDefault="00B42994" w:rsidP="00FA78EB">
            <w:pPr>
              <w:rPr>
                <w:ins w:id="3648" w:author="David Recio" w:date="2022-06-24T17:21:00Z"/>
              </w:rPr>
            </w:pPr>
            <w:ins w:id="3649" w:author="David Recio" w:date="2022-06-24T17:21:00Z">
              <w:r>
                <w:t>GET</w:t>
              </w:r>
            </w:ins>
          </w:p>
        </w:tc>
        <w:tc>
          <w:tcPr>
            <w:tcW w:w="3676" w:type="dxa"/>
            <w:vMerge w:val="restart"/>
          </w:tcPr>
          <w:p w14:paraId="603CD328" w14:textId="77777777" w:rsidR="00B42994" w:rsidRDefault="00B42994" w:rsidP="00FA78EB">
            <w:pPr>
              <w:rPr>
                <w:ins w:id="3650" w:author="David Recio" w:date="2022-06-24T17:21:00Z"/>
              </w:rPr>
            </w:pPr>
            <w:ins w:id="3651" w:author="David Recio" w:date="2022-06-24T17:21:00Z">
              <w:r w:rsidRPr="00907587">
                <w:t>/usuarios/:idUsuarios/resultados/</w:t>
              </w:r>
            </w:ins>
          </w:p>
          <w:p w14:paraId="187DA1EA" w14:textId="77777777" w:rsidR="00B42994" w:rsidRDefault="00B42994" w:rsidP="00FA78EB">
            <w:pPr>
              <w:rPr>
                <w:ins w:id="3652" w:author="David Recio" w:date="2022-06-24T17:21:00Z"/>
              </w:rPr>
            </w:pPr>
            <w:ins w:id="3653" w:author="David Recio" w:date="2022-06-24T17:21:00Z">
              <w:r w:rsidRPr="00907587">
                <w:t>:idResultados/recomendaciones</w:t>
              </w:r>
            </w:ins>
          </w:p>
        </w:tc>
        <w:tc>
          <w:tcPr>
            <w:tcW w:w="1774" w:type="dxa"/>
            <w:vMerge w:val="restart"/>
          </w:tcPr>
          <w:p w14:paraId="26B95591" w14:textId="77777777" w:rsidR="00B42994" w:rsidRDefault="00B42994" w:rsidP="00FA78EB">
            <w:pPr>
              <w:rPr>
                <w:ins w:id="3654" w:author="David Recio" w:date="2022-06-24T17:21:00Z"/>
              </w:rPr>
            </w:pPr>
            <w:ins w:id="3655" w:author="David Recio" w:date="2022-06-24T17:21:00Z">
              <w:r>
                <w:t>Obtiene todas las recomendaciones de un usuario</w:t>
              </w:r>
            </w:ins>
          </w:p>
        </w:tc>
        <w:tc>
          <w:tcPr>
            <w:tcW w:w="1825" w:type="dxa"/>
            <w:vMerge w:val="restart"/>
          </w:tcPr>
          <w:p w14:paraId="2F146110" w14:textId="77777777" w:rsidR="00B42994" w:rsidRDefault="00B42994" w:rsidP="00FA78EB">
            <w:pPr>
              <w:rPr>
                <w:ins w:id="3656" w:author="David Recio" w:date="2022-06-24T17:21:00Z"/>
              </w:rPr>
            </w:pPr>
            <w:ins w:id="3657" w:author="David Recio" w:date="2022-06-24T17:21:00Z">
              <w:r>
                <w:t>JSON</w:t>
              </w:r>
            </w:ins>
          </w:p>
        </w:tc>
        <w:tc>
          <w:tcPr>
            <w:tcW w:w="2315" w:type="dxa"/>
          </w:tcPr>
          <w:p w14:paraId="3BDC5DEE" w14:textId="77777777" w:rsidR="00B42994" w:rsidRDefault="00B42994" w:rsidP="00FA78EB">
            <w:pPr>
              <w:rPr>
                <w:ins w:id="3658" w:author="David Recio" w:date="2022-06-24T17:21:00Z"/>
              </w:rPr>
            </w:pPr>
            <w:ins w:id="3659" w:author="David Recio" w:date="2022-06-24T17:21:00Z">
              <w:r>
                <w:t>200-OK</w:t>
              </w:r>
            </w:ins>
          </w:p>
        </w:tc>
      </w:tr>
      <w:tr w:rsidR="00B42994" w14:paraId="28E2FDA2" w14:textId="77777777" w:rsidTr="00FA78EB">
        <w:trPr>
          <w:trHeight w:val="402"/>
          <w:ins w:id="3660" w:author="David Recio" w:date="2022-06-24T17:21:00Z"/>
        </w:trPr>
        <w:tc>
          <w:tcPr>
            <w:tcW w:w="1159" w:type="dxa"/>
            <w:vMerge/>
            <w:shd w:val="clear" w:color="auto" w:fill="BDD6EE" w:themeFill="accent5" w:themeFillTint="66"/>
          </w:tcPr>
          <w:p w14:paraId="44CD1FD3" w14:textId="77777777" w:rsidR="00B42994" w:rsidRDefault="00B42994" w:rsidP="00FA78EB">
            <w:pPr>
              <w:rPr>
                <w:ins w:id="3661" w:author="David Recio" w:date="2022-06-24T17:21:00Z"/>
              </w:rPr>
            </w:pPr>
          </w:p>
        </w:tc>
        <w:tc>
          <w:tcPr>
            <w:tcW w:w="3676" w:type="dxa"/>
            <w:vMerge/>
          </w:tcPr>
          <w:p w14:paraId="0C4AAFBB" w14:textId="77777777" w:rsidR="00B42994" w:rsidRDefault="00B42994" w:rsidP="00FA78EB">
            <w:pPr>
              <w:rPr>
                <w:ins w:id="3662" w:author="David Recio" w:date="2022-06-24T17:21:00Z"/>
              </w:rPr>
            </w:pPr>
          </w:p>
        </w:tc>
        <w:tc>
          <w:tcPr>
            <w:tcW w:w="1774" w:type="dxa"/>
            <w:vMerge/>
          </w:tcPr>
          <w:p w14:paraId="284456C0" w14:textId="77777777" w:rsidR="00B42994" w:rsidRDefault="00B42994" w:rsidP="00FA78EB">
            <w:pPr>
              <w:rPr>
                <w:ins w:id="3663" w:author="David Recio" w:date="2022-06-24T17:21:00Z"/>
              </w:rPr>
            </w:pPr>
          </w:p>
        </w:tc>
        <w:tc>
          <w:tcPr>
            <w:tcW w:w="1825" w:type="dxa"/>
            <w:vMerge/>
          </w:tcPr>
          <w:p w14:paraId="60C0D7F8" w14:textId="77777777" w:rsidR="00B42994" w:rsidRDefault="00B42994" w:rsidP="00FA78EB">
            <w:pPr>
              <w:rPr>
                <w:ins w:id="3664" w:author="David Recio" w:date="2022-06-24T17:21:00Z"/>
              </w:rPr>
            </w:pPr>
          </w:p>
        </w:tc>
        <w:tc>
          <w:tcPr>
            <w:tcW w:w="2315" w:type="dxa"/>
          </w:tcPr>
          <w:p w14:paraId="612A253A" w14:textId="77777777" w:rsidR="00B42994" w:rsidRDefault="00B42994" w:rsidP="00FA78EB">
            <w:pPr>
              <w:rPr>
                <w:ins w:id="3665" w:author="David Recio" w:date="2022-06-24T17:21:00Z"/>
              </w:rPr>
            </w:pPr>
            <w:ins w:id="3666" w:author="David Recio" w:date="2022-06-24T17:21:00Z">
              <w:r>
                <w:t>500-Internal Server Error</w:t>
              </w:r>
            </w:ins>
          </w:p>
        </w:tc>
      </w:tr>
      <w:tr w:rsidR="00B42994" w14:paraId="2B5246AE" w14:textId="77777777" w:rsidTr="00FA78EB">
        <w:trPr>
          <w:trHeight w:val="424"/>
          <w:ins w:id="3667" w:author="David Recio" w:date="2022-06-24T17:21:00Z"/>
        </w:trPr>
        <w:tc>
          <w:tcPr>
            <w:tcW w:w="1159" w:type="dxa"/>
            <w:shd w:val="clear" w:color="auto" w:fill="BDD6EE" w:themeFill="accent5" w:themeFillTint="66"/>
          </w:tcPr>
          <w:p w14:paraId="27290858" w14:textId="77777777" w:rsidR="00B42994" w:rsidRDefault="00B42994" w:rsidP="00FA78EB">
            <w:pPr>
              <w:rPr>
                <w:ins w:id="3668" w:author="David Recio" w:date="2022-06-24T17:21:00Z"/>
              </w:rPr>
            </w:pPr>
            <w:ins w:id="3669" w:author="David Recio" w:date="2022-06-24T17:21:00Z">
              <w:r>
                <w:t>PUT</w:t>
              </w:r>
            </w:ins>
          </w:p>
        </w:tc>
        <w:tc>
          <w:tcPr>
            <w:tcW w:w="3676" w:type="dxa"/>
          </w:tcPr>
          <w:p w14:paraId="6C31DF4C" w14:textId="77777777" w:rsidR="00B42994" w:rsidRDefault="00B42994" w:rsidP="00FA78EB">
            <w:pPr>
              <w:rPr>
                <w:ins w:id="3670" w:author="David Recio" w:date="2022-06-24T17:21:00Z"/>
              </w:rPr>
            </w:pPr>
            <w:ins w:id="3671" w:author="David Recio" w:date="2022-06-24T17:21:00Z">
              <w:r w:rsidRPr="00907587">
                <w:t>/usuarios/:idUsuarios/resultados/</w:t>
              </w:r>
            </w:ins>
          </w:p>
          <w:p w14:paraId="505063D0" w14:textId="77777777" w:rsidR="00B42994" w:rsidRDefault="00B42994" w:rsidP="00FA78EB">
            <w:pPr>
              <w:rPr>
                <w:ins w:id="3672" w:author="David Recio" w:date="2022-06-24T17:21:00Z"/>
              </w:rPr>
            </w:pPr>
            <w:ins w:id="3673" w:author="David Recio" w:date="2022-06-24T17:21:00Z">
              <w:r w:rsidRPr="00907587">
                <w:t>:idResultados/recomendaciones</w:t>
              </w:r>
            </w:ins>
          </w:p>
        </w:tc>
        <w:tc>
          <w:tcPr>
            <w:tcW w:w="1774" w:type="dxa"/>
          </w:tcPr>
          <w:p w14:paraId="3712107C" w14:textId="77777777" w:rsidR="00B42994" w:rsidRDefault="00B42994" w:rsidP="00FA78EB">
            <w:pPr>
              <w:rPr>
                <w:ins w:id="3674" w:author="David Recio" w:date="2022-06-24T17:21:00Z"/>
              </w:rPr>
            </w:pPr>
            <w:ins w:id="3675" w:author="David Recio" w:date="2022-06-24T17:21:00Z">
              <w:r>
                <w:t>-</w:t>
              </w:r>
            </w:ins>
          </w:p>
        </w:tc>
        <w:tc>
          <w:tcPr>
            <w:tcW w:w="1825" w:type="dxa"/>
          </w:tcPr>
          <w:p w14:paraId="4B0F2A6E" w14:textId="77777777" w:rsidR="00B42994" w:rsidRDefault="00B42994" w:rsidP="00FA78EB">
            <w:pPr>
              <w:rPr>
                <w:ins w:id="3676" w:author="David Recio" w:date="2022-06-24T17:21:00Z"/>
              </w:rPr>
            </w:pPr>
            <w:ins w:id="3677" w:author="David Recio" w:date="2022-06-24T17:21:00Z">
              <w:r>
                <w:t>-</w:t>
              </w:r>
            </w:ins>
          </w:p>
        </w:tc>
        <w:tc>
          <w:tcPr>
            <w:tcW w:w="2315" w:type="dxa"/>
          </w:tcPr>
          <w:p w14:paraId="1FDB9F72" w14:textId="77777777" w:rsidR="00B42994" w:rsidRDefault="00B42994" w:rsidP="00FA78EB">
            <w:pPr>
              <w:rPr>
                <w:ins w:id="3678" w:author="David Recio" w:date="2022-06-24T17:21:00Z"/>
              </w:rPr>
            </w:pPr>
          </w:p>
          <w:p w14:paraId="478097F4" w14:textId="77777777" w:rsidR="00B42994" w:rsidRDefault="00B42994" w:rsidP="00FA78EB">
            <w:pPr>
              <w:rPr>
                <w:ins w:id="3679" w:author="David Recio" w:date="2022-06-24T17:21:00Z"/>
              </w:rPr>
            </w:pPr>
            <w:ins w:id="3680" w:author="David Recio" w:date="2022-06-24T17:21:00Z">
              <w:r>
                <w:t>404-Not Found</w:t>
              </w:r>
            </w:ins>
          </w:p>
        </w:tc>
      </w:tr>
      <w:tr w:rsidR="00B42994" w14:paraId="6CA16401" w14:textId="77777777" w:rsidTr="00FA78EB">
        <w:trPr>
          <w:trHeight w:val="316"/>
          <w:ins w:id="3681" w:author="David Recio" w:date="2022-06-24T17:21:00Z"/>
        </w:trPr>
        <w:tc>
          <w:tcPr>
            <w:tcW w:w="1159" w:type="dxa"/>
            <w:vMerge w:val="restart"/>
            <w:shd w:val="clear" w:color="auto" w:fill="BDD6EE" w:themeFill="accent5" w:themeFillTint="66"/>
          </w:tcPr>
          <w:p w14:paraId="0E6E4F4A" w14:textId="77777777" w:rsidR="00B42994" w:rsidRDefault="00B42994" w:rsidP="00FA78EB">
            <w:pPr>
              <w:rPr>
                <w:ins w:id="3682" w:author="David Recio" w:date="2022-06-24T17:21:00Z"/>
              </w:rPr>
            </w:pPr>
            <w:ins w:id="3683" w:author="David Recio" w:date="2022-06-24T17:21:00Z">
              <w:r>
                <w:t>DELETE</w:t>
              </w:r>
            </w:ins>
          </w:p>
        </w:tc>
        <w:tc>
          <w:tcPr>
            <w:tcW w:w="3676" w:type="dxa"/>
            <w:vMerge w:val="restart"/>
          </w:tcPr>
          <w:p w14:paraId="38E487B3" w14:textId="77777777" w:rsidR="00B42994" w:rsidRDefault="00B42994" w:rsidP="00FA78EB">
            <w:pPr>
              <w:rPr>
                <w:ins w:id="3684" w:author="David Recio" w:date="2022-06-24T17:21:00Z"/>
              </w:rPr>
            </w:pPr>
            <w:ins w:id="3685" w:author="David Recio" w:date="2022-06-24T17:21:00Z">
              <w:r w:rsidRPr="00907587">
                <w:t>/usuarios/:idUsuarios/resultados/</w:t>
              </w:r>
            </w:ins>
          </w:p>
          <w:p w14:paraId="3236B23F" w14:textId="77777777" w:rsidR="00B42994" w:rsidRDefault="00B42994" w:rsidP="00FA78EB">
            <w:pPr>
              <w:rPr>
                <w:ins w:id="3686" w:author="David Recio" w:date="2022-06-24T17:21:00Z"/>
              </w:rPr>
            </w:pPr>
            <w:ins w:id="3687" w:author="David Recio" w:date="2022-06-24T17:21:00Z">
              <w:r w:rsidRPr="00907587">
                <w:t>:idResultados/recomendaciones</w:t>
              </w:r>
            </w:ins>
          </w:p>
        </w:tc>
        <w:tc>
          <w:tcPr>
            <w:tcW w:w="1774" w:type="dxa"/>
            <w:vMerge w:val="restart"/>
          </w:tcPr>
          <w:p w14:paraId="7760FB04" w14:textId="77777777" w:rsidR="00B42994" w:rsidRDefault="00B42994" w:rsidP="00FA78EB">
            <w:pPr>
              <w:rPr>
                <w:ins w:id="3688" w:author="David Recio" w:date="2022-06-24T17:21:00Z"/>
              </w:rPr>
            </w:pPr>
            <w:ins w:id="3689" w:author="David Recio" w:date="2022-06-24T17:21:00Z">
              <w:r>
                <w:t>Borra todas las recomendaciones de un usuario</w:t>
              </w:r>
            </w:ins>
          </w:p>
        </w:tc>
        <w:tc>
          <w:tcPr>
            <w:tcW w:w="1825" w:type="dxa"/>
            <w:vMerge w:val="restart"/>
          </w:tcPr>
          <w:p w14:paraId="5E8ACA61" w14:textId="77777777" w:rsidR="00B42994" w:rsidRDefault="00B42994" w:rsidP="00FA78EB">
            <w:pPr>
              <w:rPr>
                <w:ins w:id="3690" w:author="David Recio" w:date="2022-06-24T17:21:00Z"/>
              </w:rPr>
            </w:pPr>
            <w:ins w:id="3691" w:author="David Recio" w:date="2022-06-24T17:21:00Z">
              <w:r>
                <w:t>JSON</w:t>
              </w:r>
            </w:ins>
          </w:p>
        </w:tc>
        <w:tc>
          <w:tcPr>
            <w:tcW w:w="2315" w:type="dxa"/>
          </w:tcPr>
          <w:p w14:paraId="0D82C3E2" w14:textId="77777777" w:rsidR="00B42994" w:rsidRDefault="00B42994" w:rsidP="00FA78EB">
            <w:pPr>
              <w:rPr>
                <w:ins w:id="3692" w:author="David Recio" w:date="2022-06-24T17:21:00Z"/>
              </w:rPr>
            </w:pPr>
            <w:ins w:id="3693" w:author="David Recio" w:date="2022-06-24T17:21:00Z">
              <w:r>
                <w:t>200-OK</w:t>
              </w:r>
            </w:ins>
          </w:p>
        </w:tc>
      </w:tr>
      <w:tr w:rsidR="00B42994" w14:paraId="64218CA5" w14:textId="77777777" w:rsidTr="00FA78EB">
        <w:trPr>
          <w:trHeight w:val="474"/>
          <w:ins w:id="3694" w:author="David Recio" w:date="2022-06-24T17:21:00Z"/>
        </w:trPr>
        <w:tc>
          <w:tcPr>
            <w:tcW w:w="1159" w:type="dxa"/>
            <w:vMerge/>
            <w:shd w:val="clear" w:color="auto" w:fill="BDD6EE" w:themeFill="accent5" w:themeFillTint="66"/>
          </w:tcPr>
          <w:p w14:paraId="06866F55" w14:textId="77777777" w:rsidR="00B42994" w:rsidRDefault="00B42994" w:rsidP="00FA78EB">
            <w:pPr>
              <w:rPr>
                <w:ins w:id="3695" w:author="David Recio" w:date="2022-06-24T17:21:00Z"/>
              </w:rPr>
            </w:pPr>
          </w:p>
        </w:tc>
        <w:tc>
          <w:tcPr>
            <w:tcW w:w="3676" w:type="dxa"/>
            <w:vMerge/>
          </w:tcPr>
          <w:p w14:paraId="6E69B1D2" w14:textId="77777777" w:rsidR="00B42994" w:rsidRDefault="00B42994" w:rsidP="00FA78EB">
            <w:pPr>
              <w:rPr>
                <w:ins w:id="3696" w:author="David Recio" w:date="2022-06-24T17:21:00Z"/>
              </w:rPr>
            </w:pPr>
          </w:p>
        </w:tc>
        <w:tc>
          <w:tcPr>
            <w:tcW w:w="1774" w:type="dxa"/>
            <w:vMerge/>
          </w:tcPr>
          <w:p w14:paraId="67D7A9FE" w14:textId="77777777" w:rsidR="00B42994" w:rsidRDefault="00B42994" w:rsidP="00FA78EB">
            <w:pPr>
              <w:rPr>
                <w:ins w:id="3697" w:author="David Recio" w:date="2022-06-24T17:21:00Z"/>
              </w:rPr>
            </w:pPr>
          </w:p>
        </w:tc>
        <w:tc>
          <w:tcPr>
            <w:tcW w:w="1825" w:type="dxa"/>
            <w:vMerge/>
          </w:tcPr>
          <w:p w14:paraId="57A153E8" w14:textId="77777777" w:rsidR="00B42994" w:rsidRDefault="00B42994" w:rsidP="00FA78EB">
            <w:pPr>
              <w:rPr>
                <w:ins w:id="3698" w:author="David Recio" w:date="2022-06-24T17:21:00Z"/>
              </w:rPr>
            </w:pPr>
          </w:p>
        </w:tc>
        <w:tc>
          <w:tcPr>
            <w:tcW w:w="2315" w:type="dxa"/>
          </w:tcPr>
          <w:p w14:paraId="631CD4EE" w14:textId="77777777" w:rsidR="00B42994" w:rsidRDefault="00B42994" w:rsidP="00FA78EB">
            <w:pPr>
              <w:rPr>
                <w:ins w:id="3699" w:author="David Recio" w:date="2022-06-24T17:21:00Z"/>
              </w:rPr>
            </w:pPr>
            <w:ins w:id="3700" w:author="David Recio" w:date="2022-06-24T17:21:00Z">
              <w:r>
                <w:t>500-Internal Server Error</w:t>
              </w:r>
            </w:ins>
          </w:p>
        </w:tc>
      </w:tr>
      <w:tr w:rsidR="00B42994" w14:paraId="6D6E23A1" w14:textId="77777777" w:rsidTr="00FA78EB">
        <w:trPr>
          <w:trHeight w:val="442"/>
          <w:ins w:id="3701" w:author="David Recio" w:date="2022-06-24T17:21:00Z"/>
        </w:trPr>
        <w:tc>
          <w:tcPr>
            <w:tcW w:w="1159" w:type="dxa"/>
            <w:shd w:val="clear" w:color="auto" w:fill="BDD6EE" w:themeFill="accent5" w:themeFillTint="66"/>
          </w:tcPr>
          <w:p w14:paraId="761D7C24" w14:textId="77777777" w:rsidR="00B42994" w:rsidRDefault="00B42994" w:rsidP="00FA78EB">
            <w:pPr>
              <w:rPr>
                <w:ins w:id="3702" w:author="David Recio" w:date="2022-06-24T17:21:00Z"/>
              </w:rPr>
            </w:pPr>
            <w:ins w:id="3703" w:author="David Recio" w:date="2022-06-24T17:21:00Z">
              <w:r>
                <w:t>PATCH</w:t>
              </w:r>
            </w:ins>
          </w:p>
        </w:tc>
        <w:tc>
          <w:tcPr>
            <w:tcW w:w="3676" w:type="dxa"/>
          </w:tcPr>
          <w:p w14:paraId="643067FD" w14:textId="77777777" w:rsidR="00B42994" w:rsidRDefault="00B42994" w:rsidP="00FA78EB">
            <w:pPr>
              <w:rPr>
                <w:ins w:id="3704" w:author="David Recio" w:date="2022-06-24T17:21:00Z"/>
              </w:rPr>
            </w:pPr>
            <w:ins w:id="3705" w:author="David Recio" w:date="2022-06-24T17:21:00Z">
              <w:r w:rsidRPr="00907587">
                <w:t>/usuarios/:idUsuarios/resultados/</w:t>
              </w:r>
            </w:ins>
          </w:p>
          <w:p w14:paraId="301238F1" w14:textId="77777777" w:rsidR="00B42994" w:rsidRDefault="00B42994" w:rsidP="00FA78EB">
            <w:pPr>
              <w:rPr>
                <w:ins w:id="3706" w:author="David Recio" w:date="2022-06-24T17:21:00Z"/>
              </w:rPr>
            </w:pPr>
            <w:ins w:id="3707" w:author="David Recio" w:date="2022-06-24T17:21:00Z">
              <w:r w:rsidRPr="00907587">
                <w:t>:idResultados/recomendaciones</w:t>
              </w:r>
            </w:ins>
          </w:p>
        </w:tc>
        <w:tc>
          <w:tcPr>
            <w:tcW w:w="1774" w:type="dxa"/>
          </w:tcPr>
          <w:p w14:paraId="461F3BD5" w14:textId="77777777" w:rsidR="00B42994" w:rsidRDefault="00B42994" w:rsidP="00FA78EB">
            <w:pPr>
              <w:rPr>
                <w:ins w:id="3708" w:author="David Recio" w:date="2022-06-24T17:21:00Z"/>
              </w:rPr>
            </w:pPr>
            <w:ins w:id="3709" w:author="David Recio" w:date="2022-06-24T17:21:00Z">
              <w:r>
                <w:t>-</w:t>
              </w:r>
            </w:ins>
          </w:p>
        </w:tc>
        <w:tc>
          <w:tcPr>
            <w:tcW w:w="1825" w:type="dxa"/>
          </w:tcPr>
          <w:p w14:paraId="374742C1" w14:textId="77777777" w:rsidR="00B42994" w:rsidRDefault="00B42994" w:rsidP="00FA78EB">
            <w:pPr>
              <w:rPr>
                <w:ins w:id="3710" w:author="David Recio" w:date="2022-06-24T17:21:00Z"/>
              </w:rPr>
            </w:pPr>
            <w:ins w:id="3711" w:author="David Recio" w:date="2022-06-24T17:21:00Z">
              <w:r>
                <w:t>-</w:t>
              </w:r>
            </w:ins>
          </w:p>
        </w:tc>
        <w:tc>
          <w:tcPr>
            <w:tcW w:w="2315" w:type="dxa"/>
          </w:tcPr>
          <w:p w14:paraId="43D8C0ED" w14:textId="77777777" w:rsidR="00B42994" w:rsidRDefault="00B42994" w:rsidP="00FA78EB">
            <w:pPr>
              <w:rPr>
                <w:ins w:id="3712" w:author="David Recio" w:date="2022-06-24T17:21:00Z"/>
              </w:rPr>
            </w:pPr>
            <w:ins w:id="3713" w:author="David Recio" w:date="2022-06-24T17:21:00Z">
              <w:r>
                <w:t>404-Not Found</w:t>
              </w:r>
            </w:ins>
          </w:p>
        </w:tc>
      </w:tr>
    </w:tbl>
    <w:p w14:paraId="3559C808" w14:textId="77777777" w:rsidR="00B42994" w:rsidRDefault="00B42994" w:rsidP="00B42994">
      <w:pPr>
        <w:rPr>
          <w:ins w:id="3714" w:author="David Recio" w:date="2022-06-24T17:21:00Z"/>
        </w:rPr>
      </w:pPr>
    </w:p>
    <w:p w14:paraId="505BAE27" w14:textId="77777777" w:rsidR="00B42994" w:rsidRDefault="00B42994" w:rsidP="00B42994">
      <w:pPr>
        <w:rPr>
          <w:ins w:id="3715" w:author="David Recio" w:date="2022-06-24T17:21:00Z"/>
        </w:rPr>
      </w:pPr>
    </w:p>
    <w:p w14:paraId="6834E070" w14:textId="77777777" w:rsidR="00B42994" w:rsidRDefault="00B42994" w:rsidP="00B42994">
      <w:pPr>
        <w:rPr>
          <w:ins w:id="3716" w:author="David Recio" w:date="2022-06-24T17:21:00Z"/>
        </w:rPr>
      </w:pPr>
    </w:p>
    <w:p w14:paraId="4F931376" w14:textId="77777777" w:rsidR="00B42994" w:rsidRDefault="00B42994" w:rsidP="00B42994">
      <w:pPr>
        <w:rPr>
          <w:ins w:id="3717" w:author="David Recio" w:date="2022-06-24T17:21:00Z"/>
        </w:rPr>
      </w:pPr>
    </w:p>
    <w:p w14:paraId="585E697C" w14:textId="77777777" w:rsidR="00B42994" w:rsidRDefault="00B42994" w:rsidP="00B42994">
      <w:pPr>
        <w:rPr>
          <w:ins w:id="3718" w:author="David Recio" w:date="2022-06-24T17:21:00Z"/>
        </w:rPr>
      </w:pPr>
    </w:p>
    <w:p w14:paraId="3901AF29" w14:textId="77777777" w:rsidR="00B42994" w:rsidRDefault="00B42994" w:rsidP="00B42994">
      <w:pPr>
        <w:ind w:left="2124" w:firstLine="708"/>
        <w:rPr>
          <w:ins w:id="3719" w:author="David Recio" w:date="2022-06-24T17:21:00Z"/>
        </w:rPr>
      </w:pPr>
      <w:ins w:id="3720" w:author="David Recio" w:date="2022-06-24T17:21:00Z">
        <w:r>
          <w:t>Recurso /u</w:t>
        </w:r>
        <w:r w:rsidRPr="000C5D7E">
          <w:t xml:space="preserve">suarios/idUsuarios/formularios  </w:t>
        </w:r>
      </w:ins>
    </w:p>
    <w:tbl>
      <w:tblPr>
        <w:tblStyle w:val="Tablaconcuadrcula"/>
        <w:tblW w:w="10937" w:type="dxa"/>
        <w:tblInd w:w="-1147" w:type="dxa"/>
        <w:tblLook w:val="04A0" w:firstRow="1" w:lastRow="0" w:firstColumn="1" w:lastColumn="0" w:noHBand="0" w:noVBand="1"/>
      </w:tblPr>
      <w:tblGrid>
        <w:gridCol w:w="1103"/>
        <w:gridCol w:w="3539"/>
        <w:gridCol w:w="2005"/>
        <w:gridCol w:w="1747"/>
        <w:gridCol w:w="2543"/>
      </w:tblGrid>
      <w:tr w:rsidR="00B42994" w14:paraId="3F9321C9" w14:textId="77777777" w:rsidTr="00FA78EB">
        <w:trPr>
          <w:trHeight w:val="265"/>
          <w:ins w:id="3721" w:author="David Recio" w:date="2022-06-24T17:21:00Z"/>
        </w:trPr>
        <w:tc>
          <w:tcPr>
            <w:tcW w:w="1116" w:type="dxa"/>
            <w:shd w:val="clear" w:color="auto" w:fill="D0CECE" w:themeFill="background2" w:themeFillShade="E6"/>
          </w:tcPr>
          <w:p w14:paraId="10A98E11" w14:textId="77777777" w:rsidR="00B42994" w:rsidRDefault="00B42994" w:rsidP="00FA78EB">
            <w:pPr>
              <w:rPr>
                <w:ins w:id="3722" w:author="David Recio" w:date="2022-06-24T17:21:00Z"/>
              </w:rPr>
            </w:pPr>
            <w:ins w:id="3723" w:author="David Recio" w:date="2022-06-24T17:21:00Z">
              <w:r>
                <w:t>Método</w:t>
              </w:r>
            </w:ins>
          </w:p>
        </w:tc>
        <w:tc>
          <w:tcPr>
            <w:tcW w:w="3262" w:type="dxa"/>
            <w:shd w:val="clear" w:color="auto" w:fill="D0CECE" w:themeFill="background2" w:themeFillShade="E6"/>
          </w:tcPr>
          <w:p w14:paraId="53BBD14E" w14:textId="77777777" w:rsidR="00B42994" w:rsidRDefault="00B42994" w:rsidP="00FA78EB">
            <w:pPr>
              <w:rPr>
                <w:ins w:id="3724" w:author="David Recio" w:date="2022-06-24T17:21:00Z"/>
              </w:rPr>
            </w:pPr>
            <w:ins w:id="3725" w:author="David Recio" w:date="2022-06-24T17:21:00Z">
              <w:r>
                <w:t>URI</w:t>
              </w:r>
            </w:ins>
          </w:p>
        </w:tc>
        <w:tc>
          <w:tcPr>
            <w:tcW w:w="2100" w:type="dxa"/>
            <w:shd w:val="clear" w:color="auto" w:fill="D0CECE" w:themeFill="background2" w:themeFillShade="E6"/>
          </w:tcPr>
          <w:p w14:paraId="675980D7" w14:textId="77777777" w:rsidR="00B42994" w:rsidRDefault="00B42994" w:rsidP="00FA78EB">
            <w:pPr>
              <w:rPr>
                <w:ins w:id="3726" w:author="David Recio" w:date="2022-06-24T17:21:00Z"/>
              </w:rPr>
            </w:pPr>
            <w:ins w:id="3727" w:author="David Recio" w:date="2022-06-24T17:21:00Z">
              <w:r>
                <w:t>Utilidad</w:t>
              </w:r>
            </w:ins>
          </w:p>
        </w:tc>
        <w:tc>
          <w:tcPr>
            <w:tcW w:w="1748" w:type="dxa"/>
            <w:shd w:val="clear" w:color="auto" w:fill="D0CECE" w:themeFill="background2" w:themeFillShade="E6"/>
          </w:tcPr>
          <w:p w14:paraId="6FB09A55" w14:textId="77777777" w:rsidR="00B42994" w:rsidRDefault="00B42994" w:rsidP="00FA78EB">
            <w:pPr>
              <w:rPr>
                <w:ins w:id="3728" w:author="David Recio" w:date="2022-06-24T17:21:00Z"/>
              </w:rPr>
            </w:pPr>
            <w:ins w:id="3729" w:author="David Recio" w:date="2022-06-24T17:21:00Z">
              <w:r>
                <w:t>Representación</w:t>
              </w:r>
            </w:ins>
          </w:p>
        </w:tc>
        <w:tc>
          <w:tcPr>
            <w:tcW w:w="2711" w:type="dxa"/>
            <w:shd w:val="clear" w:color="auto" w:fill="D0CECE" w:themeFill="background2" w:themeFillShade="E6"/>
          </w:tcPr>
          <w:p w14:paraId="651DB419" w14:textId="77777777" w:rsidR="00B42994" w:rsidRDefault="00B42994" w:rsidP="00FA78EB">
            <w:pPr>
              <w:rPr>
                <w:ins w:id="3730" w:author="David Recio" w:date="2022-06-24T17:21:00Z"/>
              </w:rPr>
            </w:pPr>
            <w:ins w:id="3731" w:author="David Recio" w:date="2022-06-24T17:21:00Z">
              <w:r>
                <w:t>Código Respuesta</w:t>
              </w:r>
            </w:ins>
          </w:p>
        </w:tc>
      </w:tr>
      <w:tr w:rsidR="00B42994" w14:paraId="512AC749" w14:textId="77777777" w:rsidTr="00FA78EB">
        <w:trPr>
          <w:trHeight w:val="315"/>
          <w:ins w:id="3732" w:author="David Recio" w:date="2022-06-24T17:21:00Z"/>
        </w:trPr>
        <w:tc>
          <w:tcPr>
            <w:tcW w:w="1116" w:type="dxa"/>
            <w:vMerge w:val="restart"/>
            <w:shd w:val="clear" w:color="auto" w:fill="BDD6EE" w:themeFill="accent5" w:themeFillTint="66"/>
          </w:tcPr>
          <w:p w14:paraId="0A83FBC8" w14:textId="77777777" w:rsidR="00B42994" w:rsidRDefault="00B42994" w:rsidP="00FA78EB">
            <w:pPr>
              <w:rPr>
                <w:ins w:id="3733" w:author="David Recio" w:date="2022-06-24T17:21:00Z"/>
              </w:rPr>
            </w:pPr>
            <w:ins w:id="3734" w:author="David Recio" w:date="2022-06-24T17:21:00Z">
              <w:r>
                <w:t>POST</w:t>
              </w:r>
            </w:ins>
          </w:p>
        </w:tc>
        <w:tc>
          <w:tcPr>
            <w:tcW w:w="3262" w:type="dxa"/>
            <w:vMerge w:val="restart"/>
          </w:tcPr>
          <w:p w14:paraId="045EE062" w14:textId="77777777" w:rsidR="00B42994" w:rsidRDefault="00B42994" w:rsidP="00FA78EB">
            <w:pPr>
              <w:rPr>
                <w:ins w:id="3735" w:author="David Recio" w:date="2022-06-24T17:21:00Z"/>
              </w:rPr>
            </w:pPr>
            <w:ins w:id="3736" w:author="David Recio" w:date="2022-06-24T17:21:00Z">
              <w:r w:rsidRPr="000C5D7E">
                <w:t xml:space="preserve">/usuarios/:idUsuarios/formularios  </w:t>
              </w:r>
            </w:ins>
          </w:p>
        </w:tc>
        <w:tc>
          <w:tcPr>
            <w:tcW w:w="2100" w:type="dxa"/>
            <w:vMerge w:val="restart"/>
          </w:tcPr>
          <w:p w14:paraId="46D2AFF8" w14:textId="77777777" w:rsidR="00B42994" w:rsidRDefault="00B42994" w:rsidP="00FA78EB">
            <w:pPr>
              <w:rPr>
                <w:ins w:id="3737" w:author="David Recio" w:date="2022-06-24T17:21:00Z"/>
              </w:rPr>
            </w:pPr>
            <w:ins w:id="3738" w:author="David Recio" w:date="2022-06-24T17:21:00Z">
              <w:r>
                <w:t>Crea un nuevo formulario completo</w:t>
              </w:r>
            </w:ins>
          </w:p>
        </w:tc>
        <w:tc>
          <w:tcPr>
            <w:tcW w:w="1748" w:type="dxa"/>
            <w:vMerge w:val="restart"/>
          </w:tcPr>
          <w:p w14:paraId="1BB5A8EB" w14:textId="77777777" w:rsidR="00B42994" w:rsidRDefault="00B42994" w:rsidP="00FA78EB">
            <w:pPr>
              <w:rPr>
                <w:ins w:id="3739" w:author="David Recio" w:date="2022-06-24T17:21:00Z"/>
              </w:rPr>
            </w:pPr>
            <w:ins w:id="3740" w:author="David Recio" w:date="2022-06-24T17:21:00Z">
              <w:r>
                <w:t>JSON</w:t>
              </w:r>
            </w:ins>
          </w:p>
        </w:tc>
        <w:tc>
          <w:tcPr>
            <w:tcW w:w="2711" w:type="dxa"/>
          </w:tcPr>
          <w:p w14:paraId="231E0176" w14:textId="77777777" w:rsidR="00B42994" w:rsidRDefault="00B42994" w:rsidP="00FA78EB">
            <w:pPr>
              <w:rPr>
                <w:ins w:id="3741" w:author="David Recio" w:date="2022-06-24T17:21:00Z"/>
              </w:rPr>
            </w:pPr>
            <w:ins w:id="3742" w:author="David Recio" w:date="2022-06-24T17:21:00Z">
              <w:r>
                <w:t>200-OK</w:t>
              </w:r>
            </w:ins>
          </w:p>
        </w:tc>
      </w:tr>
      <w:tr w:rsidR="00B42994" w14:paraId="5713186A" w14:textId="77777777" w:rsidTr="00FA78EB">
        <w:trPr>
          <w:trHeight w:val="315"/>
          <w:ins w:id="3743" w:author="David Recio" w:date="2022-06-24T17:21:00Z"/>
        </w:trPr>
        <w:tc>
          <w:tcPr>
            <w:tcW w:w="1116" w:type="dxa"/>
            <w:vMerge/>
            <w:shd w:val="clear" w:color="auto" w:fill="BDD6EE" w:themeFill="accent5" w:themeFillTint="66"/>
          </w:tcPr>
          <w:p w14:paraId="712C16EE" w14:textId="77777777" w:rsidR="00B42994" w:rsidRDefault="00B42994" w:rsidP="00FA78EB">
            <w:pPr>
              <w:rPr>
                <w:ins w:id="3744" w:author="David Recio" w:date="2022-06-24T17:21:00Z"/>
              </w:rPr>
            </w:pPr>
          </w:p>
        </w:tc>
        <w:tc>
          <w:tcPr>
            <w:tcW w:w="3262" w:type="dxa"/>
            <w:vMerge/>
          </w:tcPr>
          <w:p w14:paraId="43789961" w14:textId="77777777" w:rsidR="00B42994" w:rsidRPr="000C5D7E" w:rsidRDefault="00B42994" w:rsidP="00FA78EB">
            <w:pPr>
              <w:rPr>
                <w:ins w:id="3745" w:author="David Recio" w:date="2022-06-24T17:21:00Z"/>
              </w:rPr>
            </w:pPr>
          </w:p>
        </w:tc>
        <w:tc>
          <w:tcPr>
            <w:tcW w:w="2100" w:type="dxa"/>
            <w:vMerge/>
          </w:tcPr>
          <w:p w14:paraId="04A0EDE4" w14:textId="77777777" w:rsidR="00B42994" w:rsidRDefault="00B42994" w:rsidP="00FA78EB">
            <w:pPr>
              <w:rPr>
                <w:ins w:id="3746" w:author="David Recio" w:date="2022-06-24T17:21:00Z"/>
              </w:rPr>
            </w:pPr>
          </w:p>
        </w:tc>
        <w:tc>
          <w:tcPr>
            <w:tcW w:w="1748" w:type="dxa"/>
            <w:vMerge/>
          </w:tcPr>
          <w:p w14:paraId="2CD2FA87" w14:textId="77777777" w:rsidR="00B42994" w:rsidRDefault="00B42994" w:rsidP="00FA78EB">
            <w:pPr>
              <w:rPr>
                <w:ins w:id="3747" w:author="David Recio" w:date="2022-06-24T17:21:00Z"/>
              </w:rPr>
            </w:pPr>
          </w:p>
        </w:tc>
        <w:tc>
          <w:tcPr>
            <w:tcW w:w="2711" w:type="dxa"/>
          </w:tcPr>
          <w:p w14:paraId="34E1D773" w14:textId="77777777" w:rsidR="00B42994" w:rsidRDefault="00B42994" w:rsidP="00FA78EB">
            <w:pPr>
              <w:rPr>
                <w:ins w:id="3748" w:author="David Recio" w:date="2022-06-24T17:21:00Z"/>
              </w:rPr>
            </w:pPr>
            <w:ins w:id="3749" w:author="David Recio" w:date="2022-06-24T17:21:00Z">
              <w:r>
                <w:t>400-Bad Request</w:t>
              </w:r>
            </w:ins>
          </w:p>
        </w:tc>
      </w:tr>
      <w:tr w:rsidR="00B42994" w14:paraId="231AB5CA" w14:textId="77777777" w:rsidTr="00FA78EB">
        <w:trPr>
          <w:trHeight w:val="315"/>
          <w:ins w:id="3750" w:author="David Recio" w:date="2022-06-24T17:21:00Z"/>
        </w:trPr>
        <w:tc>
          <w:tcPr>
            <w:tcW w:w="1116" w:type="dxa"/>
            <w:vMerge/>
            <w:shd w:val="clear" w:color="auto" w:fill="BDD6EE" w:themeFill="accent5" w:themeFillTint="66"/>
          </w:tcPr>
          <w:p w14:paraId="129C78D8" w14:textId="77777777" w:rsidR="00B42994" w:rsidRDefault="00B42994" w:rsidP="00FA78EB">
            <w:pPr>
              <w:rPr>
                <w:ins w:id="3751" w:author="David Recio" w:date="2022-06-24T17:21:00Z"/>
              </w:rPr>
            </w:pPr>
          </w:p>
        </w:tc>
        <w:tc>
          <w:tcPr>
            <w:tcW w:w="3262" w:type="dxa"/>
            <w:vMerge/>
          </w:tcPr>
          <w:p w14:paraId="17D4C43F" w14:textId="77777777" w:rsidR="00B42994" w:rsidRPr="000C5D7E" w:rsidRDefault="00B42994" w:rsidP="00FA78EB">
            <w:pPr>
              <w:rPr>
                <w:ins w:id="3752" w:author="David Recio" w:date="2022-06-24T17:21:00Z"/>
              </w:rPr>
            </w:pPr>
          </w:p>
        </w:tc>
        <w:tc>
          <w:tcPr>
            <w:tcW w:w="2100" w:type="dxa"/>
            <w:vMerge/>
          </w:tcPr>
          <w:p w14:paraId="58796D31" w14:textId="77777777" w:rsidR="00B42994" w:rsidRDefault="00B42994" w:rsidP="00FA78EB">
            <w:pPr>
              <w:rPr>
                <w:ins w:id="3753" w:author="David Recio" w:date="2022-06-24T17:21:00Z"/>
              </w:rPr>
            </w:pPr>
          </w:p>
        </w:tc>
        <w:tc>
          <w:tcPr>
            <w:tcW w:w="1748" w:type="dxa"/>
            <w:vMerge/>
          </w:tcPr>
          <w:p w14:paraId="455ED581" w14:textId="77777777" w:rsidR="00B42994" w:rsidRDefault="00B42994" w:rsidP="00FA78EB">
            <w:pPr>
              <w:rPr>
                <w:ins w:id="3754" w:author="David Recio" w:date="2022-06-24T17:21:00Z"/>
              </w:rPr>
            </w:pPr>
          </w:p>
        </w:tc>
        <w:tc>
          <w:tcPr>
            <w:tcW w:w="2711" w:type="dxa"/>
          </w:tcPr>
          <w:p w14:paraId="6231947F" w14:textId="77777777" w:rsidR="00B42994" w:rsidRDefault="00B42994" w:rsidP="00FA78EB">
            <w:pPr>
              <w:rPr>
                <w:ins w:id="3755" w:author="David Recio" w:date="2022-06-24T17:21:00Z"/>
              </w:rPr>
            </w:pPr>
            <w:ins w:id="3756" w:author="David Recio" w:date="2022-06-24T17:21:00Z">
              <w:r>
                <w:t>500-Internal Server Error</w:t>
              </w:r>
            </w:ins>
          </w:p>
        </w:tc>
      </w:tr>
      <w:tr w:rsidR="00B42994" w14:paraId="2544BE41" w14:textId="77777777" w:rsidTr="00FA78EB">
        <w:trPr>
          <w:trHeight w:val="420"/>
          <w:ins w:id="3757" w:author="David Recio" w:date="2022-06-24T17:21:00Z"/>
        </w:trPr>
        <w:tc>
          <w:tcPr>
            <w:tcW w:w="1116" w:type="dxa"/>
            <w:shd w:val="clear" w:color="auto" w:fill="BDD6EE" w:themeFill="accent5" w:themeFillTint="66"/>
          </w:tcPr>
          <w:p w14:paraId="52BCBE34" w14:textId="77777777" w:rsidR="00B42994" w:rsidRDefault="00B42994" w:rsidP="00FA78EB">
            <w:pPr>
              <w:rPr>
                <w:ins w:id="3758" w:author="David Recio" w:date="2022-06-24T17:21:00Z"/>
              </w:rPr>
            </w:pPr>
            <w:ins w:id="3759" w:author="David Recio" w:date="2022-06-24T17:21:00Z">
              <w:r>
                <w:t>GET</w:t>
              </w:r>
            </w:ins>
          </w:p>
        </w:tc>
        <w:tc>
          <w:tcPr>
            <w:tcW w:w="3262" w:type="dxa"/>
          </w:tcPr>
          <w:p w14:paraId="2DD9B718" w14:textId="77777777" w:rsidR="00B42994" w:rsidRDefault="00B42994" w:rsidP="00FA78EB">
            <w:pPr>
              <w:rPr>
                <w:ins w:id="3760" w:author="David Recio" w:date="2022-06-24T17:21:00Z"/>
              </w:rPr>
            </w:pPr>
            <w:ins w:id="3761" w:author="David Recio" w:date="2022-06-24T17:21:00Z">
              <w:r w:rsidRPr="000C5D7E">
                <w:t xml:space="preserve">/usuarios/:idUsuarios/formularios  </w:t>
              </w:r>
            </w:ins>
          </w:p>
        </w:tc>
        <w:tc>
          <w:tcPr>
            <w:tcW w:w="2100" w:type="dxa"/>
          </w:tcPr>
          <w:p w14:paraId="1451E445" w14:textId="77777777" w:rsidR="00B42994" w:rsidRDefault="00B42994" w:rsidP="00FA78EB">
            <w:pPr>
              <w:rPr>
                <w:ins w:id="3762" w:author="David Recio" w:date="2022-06-24T17:21:00Z"/>
              </w:rPr>
            </w:pPr>
            <w:ins w:id="3763" w:author="David Recio" w:date="2022-06-24T17:21:00Z">
              <w:r>
                <w:t>-</w:t>
              </w:r>
            </w:ins>
          </w:p>
        </w:tc>
        <w:tc>
          <w:tcPr>
            <w:tcW w:w="1748" w:type="dxa"/>
          </w:tcPr>
          <w:p w14:paraId="24AEE8A9" w14:textId="77777777" w:rsidR="00B42994" w:rsidRDefault="00B42994" w:rsidP="00FA78EB">
            <w:pPr>
              <w:rPr>
                <w:ins w:id="3764" w:author="David Recio" w:date="2022-06-24T17:21:00Z"/>
              </w:rPr>
            </w:pPr>
            <w:ins w:id="3765" w:author="David Recio" w:date="2022-06-24T17:21:00Z">
              <w:r>
                <w:t>-</w:t>
              </w:r>
            </w:ins>
          </w:p>
        </w:tc>
        <w:tc>
          <w:tcPr>
            <w:tcW w:w="2711" w:type="dxa"/>
          </w:tcPr>
          <w:p w14:paraId="65205AB5" w14:textId="77777777" w:rsidR="00B42994" w:rsidRDefault="00B42994" w:rsidP="00FA78EB">
            <w:pPr>
              <w:rPr>
                <w:ins w:id="3766" w:author="David Recio" w:date="2022-06-24T17:21:00Z"/>
              </w:rPr>
            </w:pPr>
            <w:ins w:id="3767" w:author="David Recio" w:date="2022-06-24T17:21:00Z">
              <w:r>
                <w:t>404-Not Found</w:t>
              </w:r>
            </w:ins>
          </w:p>
        </w:tc>
      </w:tr>
      <w:tr w:rsidR="00B42994" w14:paraId="181A308D" w14:textId="77777777" w:rsidTr="00FA78EB">
        <w:trPr>
          <w:trHeight w:val="326"/>
          <w:ins w:id="3768" w:author="David Recio" w:date="2022-06-24T17:21:00Z"/>
        </w:trPr>
        <w:tc>
          <w:tcPr>
            <w:tcW w:w="1116" w:type="dxa"/>
            <w:shd w:val="clear" w:color="auto" w:fill="BDD6EE" w:themeFill="accent5" w:themeFillTint="66"/>
          </w:tcPr>
          <w:p w14:paraId="594377B0" w14:textId="77777777" w:rsidR="00B42994" w:rsidRDefault="00B42994" w:rsidP="00FA78EB">
            <w:pPr>
              <w:rPr>
                <w:ins w:id="3769" w:author="David Recio" w:date="2022-06-24T17:21:00Z"/>
              </w:rPr>
            </w:pPr>
            <w:ins w:id="3770" w:author="David Recio" w:date="2022-06-24T17:21:00Z">
              <w:r>
                <w:t>PUT</w:t>
              </w:r>
            </w:ins>
          </w:p>
        </w:tc>
        <w:tc>
          <w:tcPr>
            <w:tcW w:w="3262" w:type="dxa"/>
          </w:tcPr>
          <w:p w14:paraId="0C537DFF" w14:textId="77777777" w:rsidR="00B42994" w:rsidRDefault="00B42994" w:rsidP="00FA78EB">
            <w:pPr>
              <w:rPr>
                <w:ins w:id="3771" w:author="David Recio" w:date="2022-06-24T17:21:00Z"/>
              </w:rPr>
            </w:pPr>
            <w:ins w:id="3772" w:author="David Recio" w:date="2022-06-24T17:21:00Z">
              <w:r w:rsidRPr="000C5D7E">
                <w:t xml:space="preserve">/usuarios/:idUsuarios/formularios  </w:t>
              </w:r>
            </w:ins>
          </w:p>
        </w:tc>
        <w:tc>
          <w:tcPr>
            <w:tcW w:w="2100" w:type="dxa"/>
          </w:tcPr>
          <w:p w14:paraId="7A15580E" w14:textId="77777777" w:rsidR="00B42994" w:rsidRDefault="00B42994" w:rsidP="00FA78EB">
            <w:pPr>
              <w:rPr>
                <w:ins w:id="3773" w:author="David Recio" w:date="2022-06-24T17:21:00Z"/>
              </w:rPr>
            </w:pPr>
            <w:ins w:id="3774" w:author="David Recio" w:date="2022-06-24T17:21:00Z">
              <w:r>
                <w:t>-</w:t>
              </w:r>
            </w:ins>
          </w:p>
        </w:tc>
        <w:tc>
          <w:tcPr>
            <w:tcW w:w="1748" w:type="dxa"/>
          </w:tcPr>
          <w:p w14:paraId="1FE008AC" w14:textId="77777777" w:rsidR="00B42994" w:rsidRDefault="00B42994" w:rsidP="00FA78EB">
            <w:pPr>
              <w:rPr>
                <w:ins w:id="3775" w:author="David Recio" w:date="2022-06-24T17:21:00Z"/>
              </w:rPr>
            </w:pPr>
            <w:ins w:id="3776" w:author="David Recio" w:date="2022-06-24T17:21:00Z">
              <w:r>
                <w:t>-</w:t>
              </w:r>
            </w:ins>
          </w:p>
        </w:tc>
        <w:tc>
          <w:tcPr>
            <w:tcW w:w="2711" w:type="dxa"/>
          </w:tcPr>
          <w:p w14:paraId="70B9846D" w14:textId="77777777" w:rsidR="00B42994" w:rsidRDefault="00B42994" w:rsidP="00FA78EB">
            <w:pPr>
              <w:rPr>
                <w:ins w:id="3777" w:author="David Recio" w:date="2022-06-24T17:21:00Z"/>
              </w:rPr>
            </w:pPr>
            <w:ins w:id="3778" w:author="David Recio" w:date="2022-06-24T17:21:00Z">
              <w:r>
                <w:t>404-Not Found</w:t>
              </w:r>
            </w:ins>
          </w:p>
        </w:tc>
      </w:tr>
      <w:tr w:rsidR="00B42994" w14:paraId="20575F07" w14:textId="77777777" w:rsidTr="00FA78EB">
        <w:trPr>
          <w:trHeight w:val="382"/>
          <w:ins w:id="3779" w:author="David Recio" w:date="2022-06-24T17:21:00Z"/>
        </w:trPr>
        <w:tc>
          <w:tcPr>
            <w:tcW w:w="1116" w:type="dxa"/>
            <w:shd w:val="clear" w:color="auto" w:fill="BDD6EE" w:themeFill="accent5" w:themeFillTint="66"/>
          </w:tcPr>
          <w:p w14:paraId="3FC55AE1" w14:textId="77777777" w:rsidR="00B42994" w:rsidRDefault="00B42994" w:rsidP="00FA78EB">
            <w:pPr>
              <w:rPr>
                <w:ins w:id="3780" w:author="David Recio" w:date="2022-06-24T17:21:00Z"/>
              </w:rPr>
            </w:pPr>
            <w:ins w:id="3781" w:author="David Recio" w:date="2022-06-24T17:21:00Z">
              <w:r>
                <w:t>DELETE</w:t>
              </w:r>
            </w:ins>
          </w:p>
        </w:tc>
        <w:tc>
          <w:tcPr>
            <w:tcW w:w="3262" w:type="dxa"/>
          </w:tcPr>
          <w:p w14:paraId="113C326C" w14:textId="77777777" w:rsidR="00B42994" w:rsidRDefault="00B42994" w:rsidP="00FA78EB">
            <w:pPr>
              <w:rPr>
                <w:ins w:id="3782" w:author="David Recio" w:date="2022-06-24T17:21:00Z"/>
              </w:rPr>
            </w:pPr>
            <w:ins w:id="3783" w:author="David Recio" w:date="2022-06-24T17:21:00Z">
              <w:r w:rsidRPr="000C5D7E">
                <w:t xml:space="preserve">/usuarios/:idUsuarios/formularios  </w:t>
              </w:r>
            </w:ins>
          </w:p>
        </w:tc>
        <w:tc>
          <w:tcPr>
            <w:tcW w:w="2100" w:type="dxa"/>
          </w:tcPr>
          <w:p w14:paraId="4D67140D" w14:textId="77777777" w:rsidR="00B42994" w:rsidRDefault="00B42994" w:rsidP="00FA78EB">
            <w:pPr>
              <w:rPr>
                <w:ins w:id="3784" w:author="David Recio" w:date="2022-06-24T17:21:00Z"/>
              </w:rPr>
            </w:pPr>
            <w:ins w:id="3785" w:author="David Recio" w:date="2022-06-24T17:21:00Z">
              <w:r>
                <w:t xml:space="preserve">- </w:t>
              </w:r>
            </w:ins>
          </w:p>
        </w:tc>
        <w:tc>
          <w:tcPr>
            <w:tcW w:w="1748" w:type="dxa"/>
          </w:tcPr>
          <w:p w14:paraId="0679271E" w14:textId="77777777" w:rsidR="00B42994" w:rsidRDefault="00B42994" w:rsidP="00FA78EB">
            <w:pPr>
              <w:rPr>
                <w:ins w:id="3786" w:author="David Recio" w:date="2022-06-24T17:21:00Z"/>
              </w:rPr>
            </w:pPr>
            <w:ins w:id="3787" w:author="David Recio" w:date="2022-06-24T17:21:00Z">
              <w:r>
                <w:t>-</w:t>
              </w:r>
            </w:ins>
          </w:p>
        </w:tc>
        <w:tc>
          <w:tcPr>
            <w:tcW w:w="2711" w:type="dxa"/>
          </w:tcPr>
          <w:p w14:paraId="70DE6F0E" w14:textId="77777777" w:rsidR="00B42994" w:rsidRDefault="00B42994" w:rsidP="00FA78EB">
            <w:pPr>
              <w:rPr>
                <w:ins w:id="3788" w:author="David Recio" w:date="2022-06-24T17:21:00Z"/>
              </w:rPr>
            </w:pPr>
            <w:ins w:id="3789" w:author="David Recio" w:date="2022-06-24T17:21:00Z">
              <w:r>
                <w:t>404-Not Found</w:t>
              </w:r>
            </w:ins>
          </w:p>
        </w:tc>
      </w:tr>
      <w:tr w:rsidR="00B42994" w14:paraId="0E3E65F3" w14:textId="77777777" w:rsidTr="00FA78EB">
        <w:trPr>
          <w:trHeight w:val="251"/>
          <w:ins w:id="3790" w:author="David Recio" w:date="2022-06-24T17:21:00Z"/>
        </w:trPr>
        <w:tc>
          <w:tcPr>
            <w:tcW w:w="1116" w:type="dxa"/>
            <w:shd w:val="clear" w:color="auto" w:fill="BDD6EE" w:themeFill="accent5" w:themeFillTint="66"/>
          </w:tcPr>
          <w:p w14:paraId="52E55B98" w14:textId="77777777" w:rsidR="00B42994" w:rsidRDefault="00B42994" w:rsidP="00FA78EB">
            <w:pPr>
              <w:rPr>
                <w:ins w:id="3791" w:author="David Recio" w:date="2022-06-24T17:21:00Z"/>
              </w:rPr>
            </w:pPr>
            <w:ins w:id="3792" w:author="David Recio" w:date="2022-06-24T17:21:00Z">
              <w:r>
                <w:t>PATCH</w:t>
              </w:r>
            </w:ins>
          </w:p>
        </w:tc>
        <w:tc>
          <w:tcPr>
            <w:tcW w:w="3262" w:type="dxa"/>
          </w:tcPr>
          <w:p w14:paraId="43F7BE12" w14:textId="77777777" w:rsidR="00B42994" w:rsidRDefault="00B42994" w:rsidP="00FA78EB">
            <w:pPr>
              <w:rPr>
                <w:ins w:id="3793" w:author="David Recio" w:date="2022-06-24T17:21:00Z"/>
              </w:rPr>
            </w:pPr>
            <w:ins w:id="3794" w:author="David Recio" w:date="2022-06-24T17:21:00Z">
              <w:r w:rsidRPr="000C5D7E">
                <w:t xml:space="preserve">/usuarios/:idUsuarios/formularios  </w:t>
              </w:r>
            </w:ins>
          </w:p>
        </w:tc>
        <w:tc>
          <w:tcPr>
            <w:tcW w:w="2100" w:type="dxa"/>
          </w:tcPr>
          <w:p w14:paraId="124388F1" w14:textId="77777777" w:rsidR="00B42994" w:rsidRDefault="00B42994" w:rsidP="00FA78EB">
            <w:pPr>
              <w:rPr>
                <w:ins w:id="3795" w:author="David Recio" w:date="2022-06-24T17:21:00Z"/>
              </w:rPr>
            </w:pPr>
            <w:ins w:id="3796" w:author="David Recio" w:date="2022-06-24T17:21:00Z">
              <w:r>
                <w:t>-</w:t>
              </w:r>
            </w:ins>
          </w:p>
        </w:tc>
        <w:tc>
          <w:tcPr>
            <w:tcW w:w="1748" w:type="dxa"/>
          </w:tcPr>
          <w:p w14:paraId="43E93535" w14:textId="77777777" w:rsidR="00B42994" w:rsidRDefault="00B42994" w:rsidP="00FA78EB">
            <w:pPr>
              <w:rPr>
                <w:ins w:id="3797" w:author="David Recio" w:date="2022-06-24T17:21:00Z"/>
              </w:rPr>
            </w:pPr>
            <w:ins w:id="3798" w:author="David Recio" w:date="2022-06-24T17:21:00Z">
              <w:r>
                <w:t>-</w:t>
              </w:r>
            </w:ins>
          </w:p>
        </w:tc>
        <w:tc>
          <w:tcPr>
            <w:tcW w:w="2711" w:type="dxa"/>
          </w:tcPr>
          <w:p w14:paraId="64AAF9CF" w14:textId="77777777" w:rsidR="00B42994" w:rsidRDefault="00B42994" w:rsidP="00FA78EB">
            <w:pPr>
              <w:rPr>
                <w:ins w:id="3799" w:author="David Recio" w:date="2022-06-24T17:21:00Z"/>
              </w:rPr>
            </w:pPr>
            <w:ins w:id="3800" w:author="David Recio" w:date="2022-06-24T17:21:00Z">
              <w:r>
                <w:t>404-Not Found</w:t>
              </w:r>
            </w:ins>
          </w:p>
        </w:tc>
      </w:tr>
    </w:tbl>
    <w:p w14:paraId="0AD9D666" w14:textId="77777777" w:rsidR="00B42994" w:rsidRDefault="00B42994" w:rsidP="00B42994">
      <w:pPr>
        <w:rPr>
          <w:ins w:id="3801" w:author="David Recio" w:date="2022-06-24T17:21:00Z"/>
        </w:rPr>
      </w:pPr>
    </w:p>
    <w:p w14:paraId="6202C698" w14:textId="77777777" w:rsidR="00B42994" w:rsidRDefault="00B42994" w:rsidP="00B42994">
      <w:pPr>
        <w:rPr>
          <w:ins w:id="3802" w:author="David Recio" w:date="2022-06-24T17:21:00Z"/>
        </w:rPr>
      </w:pPr>
    </w:p>
    <w:p w14:paraId="1F899042" w14:textId="77777777" w:rsidR="00B42994" w:rsidRDefault="00B42994" w:rsidP="00B42994">
      <w:pPr>
        <w:rPr>
          <w:ins w:id="3803" w:author="David Recio" w:date="2022-06-24T17:21:00Z"/>
        </w:rPr>
      </w:pPr>
    </w:p>
    <w:p w14:paraId="7B70020C" w14:textId="77777777" w:rsidR="00B42994" w:rsidRDefault="00B42994" w:rsidP="00B42994">
      <w:pPr>
        <w:rPr>
          <w:ins w:id="3804" w:author="David Recio" w:date="2022-06-24T17:21:00Z"/>
        </w:rPr>
      </w:pPr>
    </w:p>
    <w:p w14:paraId="130B90E8" w14:textId="77777777" w:rsidR="00B42994" w:rsidRDefault="00B42994" w:rsidP="00B42994">
      <w:pPr>
        <w:rPr>
          <w:ins w:id="3805" w:author="David Recio" w:date="2022-06-24T17:21:00Z"/>
        </w:rPr>
      </w:pPr>
    </w:p>
    <w:p w14:paraId="3DC2C236" w14:textId="77777777" w:rsidR="00B42994" w:rsidRDefault="00B42994" w:rsidP="00B42994">
      <w:pPr>
        <w:rPr>
          <w:ins w:id="3806" w:author="David Recio" w:date="2022-06-24T17:21:00Z"/>
        </w:rPr>
      </w:pPr>
    </w:p>
    <w:p w14:paraId="73A178B7" w14:textId="77777777" w:rsidR="00B42994" w:rsidRDefault="00B42994" w:rsidP="00B42994">
      <w:pPr>
        <w:rPr>
          <w:ins w:id="3807" w:author="David Recio" w:date="2022-06-24T17:21:00Z"/>
        </w:rPr>
      </w:pPr>
    </w:p>
    <w:p w14:paraId="14A1024A" w14:textId="77777777" w:rsidR="00B42994" w:rsidRDefault="00B42994" w:rsidP="00B42994">
      <w:pPr>
        <w:ind w:left="2124" w:firstLine="708"/>
        <w:rPr>
          <w:ins w:id="3808" w:author="David Recio" w:date="2022-06-24T17:21:00Z"/>
        </w:rPr>
      </w:pPr>
      <w:ins w:id="3809" w:author="David Recio" w:date="2022-06-24T17:21:00Z">
        <w:r>
          <w:t>Recurso /f</w:t>
        </w:r>
        <w:r w:rsidRPr="000C5D7E">
          <w:t xml:space="preserve">ormularios/id  </w:t>
        </w:r>
      </w:ins>
    </w:p>
    <w:tbl>
      <w:tblPr>
        <w:tblStyle w:val="Tablaconcuadrcula"/>
        <w:tblW w:w="10937" w:type="dxa"/>
        <w:tblInd w:w="-1147" w:type="dxa"/>
        <w:tblLook w:val="04A0" w:firstRow="1" w:lastRow="0" w:firstColumn="1" w:lastColumn="0" w:noHBand="0" w:noVBand="1"/>
      </w:tblPr>
      <w:tblGrid>
        <w:gridCol w:w="1116"/>
        <w:gridCol w:w="3262"/>
        <w:gridCol w:w="2100"/>
        <w:gridCol w:w="1748"/>
        <w:gridCol w:w="2711"/>
      </w:tblGrid>
      <w:tr w:rsidR="00B42994" w14:paraId="52AC8BB4" w14:textId="77777777" w:rsidTr="00FA78EB">
        <w:trPr>
          <w:trHeight w:val="265"/>
          <w:ins w:id="3810" w:author="David Recio" w:date="2022-06-24T17:21:00Z"/>
        </w:trPr>
        <w:tc>
          <w:tcPr>
            <w:tcW w:w="1116" w:type="dxa"/>
            <w:shd w:val="clear" w:color="auto" w:fill="D0CECE" w:themeFill="background2" w:themeFillShade="E6"/>
          </w:tcPr>
          <w:p w14:paraId="7FE18375" w14:textId="77777777" w:rsidR="00B42994" w:rsidRDefault="00B42994" w:rsidP="00FA78EB">
            <w:pPr>
              <w:rPr>
                <w:ins w:id="3811" w:author="David Recio" w:date="2022-06-24T17:21:00Z"/>
              </w:rPr>
            </w:pPr>
            <w:ins w:id="3812" w:author="David Recio" w:date="2022-06-24T17:21:00Z">
              <w:r>
                <w:t>Método</w:t>
              </w:r>
            </w:ins>
          </w:p>
        </w:tc>
        <w:tc>
          <w:tcPr>
            <w:tcW w:w="3262" w:type="dxa"/>
            <w:shd w:val="clear" w:color="auto" w:fill="D0CECE" w:themeFill="background2" w:themeFillShade="E6"/>
          </w:tcPr>
          <w:p w14:paraId="097D10A6" w14:textId="77777777" w:rsidR="00B42994" w:rsidRDefault="00B42994" w:rsidP="00FA78EB">
            <w:pPr>
              <w:rPr>
                <w:ins w:id="3813" w:author="David Recio" w:date="2022-06-24T17:21:00Z"/>
              </w:rPr>
            </w:pPr>
            <w:ins w:id="3814" w:author="David Recio" w:date="2022-06-24T17:21:00Z">
              <w:r>
                <w:t>URI</w:t>
              </w:r>
            </w:ins>
          </w:p>
        </w:tc>
        <w:tc>
          <w:tcPr>
            <w:tcW w:w="2100" w:type="dxa"/>
            <w:shd w:val="clear" w:color="auto" w:fill="D0CECE" w:themeFill="background2" w:themeFillShade="E6"/>
          </w:tcPr>
          <w:p w14:paraId="1DF46E93" w14:textId="77777777" w:rsidR="00B42994" w:rsidRDefault="00B42994" w:rsidP="00FA78EB">
            <w:pPr>
              <w:rPr>
                <w:ins w:id="3815" w:author="David Recio" w:date="2022-06-24T17:21:00Z"/>
              </w:rPr>
            </w:pPr>
            <w:ins w:id="3816" w:author="David Recio" w:date="2022-06-24T17:21:00Z">
              <w:r>
                <w:t>Utilidad</w:t>
              </w:r>
            </w:ins>
          </w:p>
        </w:tc>
        <w:tc>
          <w:tcPr>
            <w:tcW w:w="1748" w:type="dxa"/>
            <w:shd w:val="clear" w:color="auto" w:fill="D0CECE" w:themeFill="background2" w:themeFillShade="E6"/>
          </w:tcPr>
          <w:p w14:paraId="4542AEB5" w14:textId="77777777" w:rsidR="00B42994" w:rsidRDefault="00B42994" w:rsidP="00FA78EB">
            <w:pPr>
              <w:rPr>
                <w:ins w:id="3817" w:author="David Recio" w:date="2022-06-24T17:21:00Z"/>
              </w:rPr>
            </w:pPr>
            <w:ins w:id="3818" w:author="David Recio" w:date="2022-06-24T17:21:00Z">
              <w:r>
                <w:t>Representación</w:t>
              </w:r>
            </w:ins>
          </w:p>
        </w:tc>
        <w:tc>
          <w:tcPr>
            <w:tcW w:w="2711" w:type="dxa"/>
            <w:shd w:val="clear" w:color="auto" w:fill="D0CECE" w:themeFill="background2" w:themeFillShade="E6"/>
          </w:tcPr>
          <w:p w14:paraId="2A351D2A" w14:textId="77777777" w:rsidR="00B42994" w:rsidRDefault="00B42994" w:rsidP="00FA78EB">
            <w:pPr>
              <w:rPr>
                <w:ins w:id="3819" w:author="David Recio" w:date="2022-06-24T17:21:00Z"/>
              </w:rPr>
            </w:pPr>
            <w:ins w:id="3820" w:author="David Recio" w:date="2022-06-24T17:21:00Z">
              <w:r>
                <w:t>Código Respuesta</w:t>
              </w:r>
            </w:ins>
          </w:p>
        </w:tc>
      </w:tr>
      <w:tr w:rsidR="00B42994" w14:paraId="3CECD1CB" w14:textId="77777777" w:rsidTr="00FA78EB">
        <w:trPr>
          <w:trHeight w:val="321"/>
          <w:ins w:id="3821" w:author="David Recio" w:date="2022-06-24T17:21:00Z"/>
        </w:trPr>
        <w:tc>
          <w:tcPr>
            <w:tcW w:w="1116" w:type="dxa"/>
            <w:shd w:val="clear" w:color="auto" w:fill="BDD6EE" w:themeFill="accent5" w:themeFillTint="66"/>
          </w:tcPr>
          <w:p w14:paraId="4078621D" w14:textId="77777777" w:rsidR="00B42994" w:rsidRDefault="00B42994" w:rsidP="00FA78EB">
            <w:pPr>
              <w:rPr>
                <w:ins w:id="3822" w:author="David Recio" w:date="2022-06-24T17:21:00Z"/>
              </w:rPr>
            </w:pPr>
            <w:ins w:id="3823" w:author="David Recio" w:date="2022-06-24T17:21:00Z">
              <w:r>
                <w:t>POST</w:t>
              </w:r>
            </w:ins>
          </w:p>
        </w:tc>
        <w:tc>
          <w:tcPr>
            <w:tcW w:w="3262" w:type="dxa"/>
          </w:tcPr>
          <w:p w14:paraId="6558D7B0" w14:textId="77777777" w:rsidR="00B42994" w:rsidRDefault="00B42994" w:rsidP="00FA78EB">
            <w:pPr>
              <w:rPr>
                <w:ins w:id="3824" w:author="David Recio" w:date="2022-06-24T17:21:00Z"/>
              </w:rPr>
            </w:pPr>
            <w:ins w:id="3825" w:author="David Recio" w:date="2022-06-24T17:21:00Z">
              <w:r w:rsidRPr="000C5D7E">
                <w:t xml:space="preserve">/formularios/:id  </w:t>
              </w:r>
            </w:ins>
          </w:p>
        </w:tc>
        <w:tc>
          <w:tcPr>
            <w:tcW w:w="2100" w:type="dxa"/>
          </w:tcPr>
          <w:p w14:paraId="1C575D05" w14:textId="77777777" w:rsidR="00B42994" w:rsidRDefault="00B42994" w:rsidP="00FA78EB">
            <w:pPr>
              <w:rPr>
                <w:ins w:id="3826" w:author="David Recio" w:date="2022-06-24T17:21:00Z"/>
              </w:rPr>
            </w:pPr>
            <w:ins w:id="3827" w:author="David Recio" w:date="2022-06-24T17:21:00Z">
              <w:r>
                <w:t>-</w:t>
              </w:r>
            </w:ins>
          </w:p>
        </w:tc>
        <w:tc>
          <w:tcPr>
            <w:tcW w:w="1748" w:type="dxa"/>
          </w:tcPr>
          <w:p w14:paraId="5E9859BD" w14:textId="77777777" w:rsidR="00B42994" w:rsidRDefault="00B42994" w:rsidP="00FA78EB">
            <w:pPr>
              <w:rPr>
                <w:ins w:id="3828" w:author="David Recio" w:date="2022-06-24T17:21:00Z"/>
              </w:rPr>
            </w:pPr>
            <w:ins w:id="3829" w:author="David Recio" w:date="2022-06-24T17:21:00Z">
              <w:r>
                <w:t>JSON</w:t>
              </w:r>
            </w:ins>
          </w:p>
        </w:tc>
        <w:tc>
          <w:tcPr>
            <w:tcW w:w="2711" w:type="dxa"/>
          </w:tcPr>
          <w:p w14:paraId="15B78819" w14:textId="77777777" w:rsidR="00B42994" w:rsidRDefault="00B42994" w:rsidP="00FA78EB">
            <w:pPr>
              <w:rPr>
                <w:ins w:id="3830" w:author="David Recio" w:date="2022-06-24T17:21:00Z"/>
              </w:rPr>
            </w:pPr>
            <w:ins w:id="3831" w:author="David Recio" w:date="2022-06-24T17:21:00Z">
              <w:r>
                <w:t>404-Not Found</w:t>
              </w:r>
            </w:ins>
          </w:p>
        </w:tc>
      </w:tr>
      <w:tr w:rsidR="00B42994" w14:paraId="3E9E2808" w14:textId="77777777" w:rsidTr="00FA78EB">
        <w:trPr>
          <w:trHeight w:val="730"/>
          <w:ins w:id="3832" w:author="David Recio" w:date="2022-06-24T17:21:00Z"/>
        </w:trPr>
        <w:tc>
          <w:tcPr>
            <w:tcW w:w="1116" w:type="dxa"/>
            <w:vMerge w:val="restart"/>
            <w:shd w:val="clear" w:color="auto" w:fill="BDD6EE" w:themeFill="accent5" w:themeFillTint="66"/>
          </w:tcPr>
          <w:p w14:paraId="643920C0" w14:textId="77777777" w:rsidR="00B42994" w:rsidRDefault="00B42994" w:rsidP="00FA78EB">
            <w:pPr>
              <w:rPr>
                <w:ins w:id="3833" w:author="David Recio" w:date="2022-06-24T17:21:00Z"/>
              </w:rPr>
            </w:pPr>
            <w:ins w:id="3834" w:author="David Recio" w:date="2022-06-24T17:21:00Z">
              <w:r>
                <w:t>GET</w:t>
              </w:r>
            </w:ins>
          </w:p>
        </w:tc>
        <w:tc>
          <w:tcPr>
            <w:tcW w:w="3262" w:type="dxa"/>
            <w:vMerge w:val="restart"/>
          </w:tcPr>
          <w:p w14:paraId="7EAA54F1" w14:textId="77777777" w:rsidR="00B42994" w:rsidRDefault="00B42994" w:rsidP="00FA78EB">
            <w:pPr>
              <w:rPr>
                <w:ins w:id="3835" w:author="David Recio" w:date="2022-06-24T17:21:00Z"/>
              </w:rPr>
            </w:pPr>
            <w:ins w:id="3836" w:author="David Recio" w:date="2022-06-24T17:21:00Z">
              <w:r w:rsidRPr="000C5D7E">
                <w:t xml:space="preserve">/formularios/:id  </w:t>
              </w:r>
            </w:ins>
          </w:p>
        </w:tc>
        <w:tc>
          <w:tcPr>
            <w:tcW w:w="2100" w:type="dxa"/>
            <w:vMerge w:val="restart"/>
          </w:tcPr>
          <w:p w14:paraId="678990AB" w14:textId="77777777" w:rsidR="00B42994" w:rsidRDefault="00B42994" w:rsidP="00FA78EB">
            <w:pPr>
              <w:rPr>
                <w:ins w:id="3837" w:author="David Recio" w:date="2022-06-24T17:21:00Z"/>
              </w:rPr>
            </w:pPr>
            <w:ins w:id="3838" w:author="David Recio" w:date="2022-06-24T17:21:00Z">
              <w:r>
                <w:t>Obtiene las preguntas de un formulario en concreto</w:t>
              </w:r>
            </w:ins>
          </w:p>
        </w:tc>
        <w:tc>
          <w:tcPr>
            <w:tcW w:w="1748" w:type="dxa"/>
            <w:vMerge w:val="restart"/>
          </w:tcPr>
          <w:p w14:paraId="237FD859" w14:textId="77777777" w:rsidR="00B42994" w:rsidRDefault="00B42994" w:rsidP="00FA78EB">
            <w:pPr>
              <w:rPr>
                <w:ins w:id="3839" w:author="David Recio" w:date="2022-06-24T17:21:00Z"/>
              </w:rPr>
            </w:pPr>
            <w:ins w:id="3840" w:author="David Recio" w:date="2022-06-24T17:21:00Z">
              <w:r>
                <w:t>-</w:t>
              </w:r>
            </w:ins>
          </w:p>
        </w:tc>
        <w:tc>
          <w:tcPr>
            <w:tcW w:w="2711" w:type="dxa"/>
          </w:tcPr>
          <w:p w14:paraId="7A9B9B35" w14:textId="77777777" w:rsidR="00B42994" w:rsidRDefault="00B42994" w:rsidP="00FA78EB">
            <w:pPr>
              <w:rPr>
                <w:ins w:id="3841" w:author="David Recio" w:date="2022-06-24T17:21:00Z"/>
              </w:rPr>
            </w:pPr>
            <w:ins w:id="3842" w:author="David Recio" w:date="2022-06-24T17:21:00Z">
              <w:r>
                <w:t>200-OK</w:t>
              </w:r>
            </w:ins>
          </w:p>
        </w:tc>
      </w:tr>
      <w:tr w:rsidR="00B42994" w14:paraId="2268F43A" w14:textId="77777777" w:rsidTr="00FA78EB">
        <w:trPr>
          <w:trHeight w:val="360"/>
          <w:ins w:id="3843" w:author="David Recio" w:date="2022-06-24T17:21:00Z"/>
        </w:trPr>
        <w:tc>
          <w:tcPr>
            <w:tcW w:w="1116" w:type="dxa"/>
            <w:vMerge/>
            <w:shd w:val="clear" w:color="auto" w:fill="BDD6EE" w:themeFill="accent5" w:themeFillTint="66"/>
          </w:tcPr>
          <w:p w14:paraId="54728469" w14:textId="77777777" w:rsidR="00B42994" w:rsidRDefault="00B42994" w:rsidP="00FA78EB">
            <w:pPr>
              <w:rPr>
                <w:ins w:id="3844" w:author="David Recio" w:date="2022-06-24T17:21:00Z"/>
              </w:rPr>
            </w:pPr>
          </w:p>
        </w:tc>
        <w:tc>
          <w:tcPr>
            <w:tcW w:w="3262" w:type="dxa"/>
            <w:vMerge/>
          </w:tcPr>
          <w:p w14:paraId="484E9140" w14:textId="77777777" w:rsidR="00B42994" w:rsidRPr="000C5D7E" w:rsidRDefault="00B42994" w:rsidP="00FA78EB">
            <w:pPr>
              <w:rPr>
                <w:ins w:id="3845" w:author="David Recio" w:date="2022-06-24T17:21:00Z"/>
              </w:rPr>
            </w:pPr>
          </w:p>
        </w:tc>
        <w:tc>
          <w:tcPr>
            <w:tcW w:w="2100" w:type="dxa"/>
            <w:vMerge/>
          </w:tcPr>
          <w:p w14:paraId="09272DAE" w14:textId="77777777" w:rsidR="00B42994" w:rsidRDefault="00B42994" w:rsidP="00FA78EB">
            <w:pPr>
              <w:rPr>
                <w:ins w:id="3846" w:author="David Recio" w:date="2022-06-24T17:21:00Z"/>
              </w:rPr>
            </w:pPr>
          </w:p>
        </w:tc>
        <w:tc>
          <w:tcPr>
            <w:tcW w:w="1748" w:type="dxa"/>
            <w:vMerge/>
          </w:tcPr>
          <w:p w14:paraId="3F100F21" w14:textId="77777777" w:rsidR="00B42994" w:rsidRDefault="00B42994" w:rsidP="00FA78EB">
            <w:pPr>
              <w:rPr>
                <w:ins w:id="3847" w:author="David Recio" w:date="2022-06-24T17:21:00Z"/>
              </w:rPr>
            </w:pPr>
          </w:p>
        </w:tc>
        <w:tc>
          <w:tcPr>
            <w:tcW w:w="2711" w:type="dxa"/>
          </w:tcPr>
          <w:p w14:paraId="66213130" w14:textId="77777777" w:rsidR="00B42994" w:rsidRDefault="00B42994" w:rsidP="00FA78EB">
            <w:pPr>
              <w:rPr>
                <w:ins w:id="3848" w:author="David Recio" w:date="2022-06-24T17:21:00Z"/>
              </w:rPr>
            </w:pPr>
            <w:ins w:id="3849" w:author="David Recio" w:date="2022-06-24T17:21:00Z">
              <w:r>
                <w:t>500-Internal Server Error</w:t>
              </w:r>
            </w:ins>
          </w:p>
        </w:tc>
      </w:tr>
      <w:tr w:rsidR="00B42994" w14:paraId="7DE8D0CA" w14:textId="77777777" w:rsidTr="00FA78EB">
        <w:trPr>
          <w:trHeight w:val="326"/>
          <w:ins w:id="3850" w:author="David Recio" w:date="2022-06-24T17:21:00Z"/>
        </w:trPr>
        <w:tc>
          <w:tcPr>
            <w:tcW w:w="1116" w:type="dxa"/>
            <w:shd w:val="clear" w:color="auto" w:fill="BDD6EE" w:themeFill="accent5" w:themeFillTint="66"/>
          </w:tcPr>
          <w:p w14:paraId="2F6E1D3A" w14:textId="77777777" w:rsidR="00B42994" w:rsidRDefault="00B42994" w:rsidP="00FA78EB">
            <w:pPr>
              <w:rPr>
                <w:ins w:id="3851" w:author="David Recio" w:date="2022-06-24T17:21:00Z"/>
              </w:rPr>
            </w:pPr>
            <w:ins w:id="3852" w:author="David Recio" w:date="2022-06-24T17:21:00Z">
              <w:r>
                <w:t>PUT</w:t>
              </w:r>
            </w:ins>
          </w:p>
        </w:tc>
        <w:tc>
          <w:tcPr>
            <w:tcW w:w="3262" w:type="dxa"/>
          </w:tcPr>
          <w:p w14:paraId="2E6410D7" w14:textId="77777777" w:rsidR="00B42994" w:rsidRDefault="00B42994" w:rsidP="00FA78EB">
            <w:pPr>
              <w:rPr>
                <w:ins w:id="3853" w:author="David Recio" w:date="2022-06-24T17:21:00Z"/>
              </w:rPr>
            </w:pPr>
            <w:ins w:id="3854" w:author="David Recio" w:date="2022-06-24T17:21:00Z">
              <w:r w:rsidRPr="000C5D7E">
                <w:t xml:space="preserve">/formularios/:id  </w:t>
              </w:r>
            </w:ins>
          </w:p>
        </w:tc>
        <w:tc>
          <w:tcPr>
            <w:tcW w:w="2100" w:type="dxa"/>
          </w:tcPr>
          <w:p w14:paraId="4FE6C89E" w14:textId="77777777" w:rsidR="00B42994" w:rsidRDefault="00B42994" w:rsidP="00FA78EB">
            <w:pPr>
              <w:rPr>
                <w:ins w:id="3855" w:author="David Recio" w:date="2022-06-24T17:21:00Z"/>
              </w:rPr>
            </w:pPr>
            <w:ins w:id="3856" w:author="David Recio" w:date="2022-06-24T17:21:00Z">
              <w:r>
                <w:t>-</w:t>
              </w:r>
            </w:ins>
          </w:p>
        </w:tc>
        <w:tc>
          <w:tcPr>
            <w:tcW w:w="1748" w:type="dxa"/>
          </w:tcPr>
          <w:p w14:paraId="63AB3E4C" w14:textId="77777777" w:rsidR="00B42994" w:rsidRDefault="00B42994" w:rsidP="00FA78EB">
            <w:pPr>
              <w:rPr>
                <w:ins w:id="3857" w:author="David Recio" w:date="2022-06-24T17:21:00Z"/>
              </w:rPr>
            </w:pPr>
            <w:ins w:id="3858" w:author="David Recio" w:date="2022-06-24T17:21:00Z">
              <w:r>
                <w:t>-</w:t>
              </w:r>
            </w:ins>
          </w:p>
        </w:tc>
        <w:tc>
          <w:tcPr>
            <w:tcW w:w="2711" w:type="dxa"/>
          </w:tcPr>
          <w:p w14:paraId="3B81CED7" w14:textId="77777777" w:rsidR="00B42994" w:rsidRDefault="00B42994" w:rsidP="00FA78EB">
            <w:pPr>
              <w:rPr>
                <w:ins w:id="3859" w:author="David Recio" w:date="2022-06-24T17:21:00Z"/>
              </w:rPr>
            </w:pPr>
            <w:ins w:id="3860" w:author="David Recio" w:date="2022-06-24T17:21:00Z">
              <w:r>
                <w:t>404-Not Found</w:t>
              </w:r>
            </w:ins>
          </w:p>
        </w:tc>
      </w:tr>
      <w:tr w:rsidR="00B42994" w14:paraId="03553686" w14:textId="77777777" w:rsidTr="00FA78EB">
        <w:trPr>
          <w:trHeight w:val="382"/>
          <w:ins w:id="3861" w:author="David Recio" w:date="2022-06-24T17:21:00Z"/>
        </w:trPr>
        <w:tc>
          <w:tcPr>
            <w:tcW w:w="1116" w:type="dxa"/>
            <w:shd w:val="clear" w:color="auto" w:fill="BDD6EE" w:themeFill="accent5" w:themeFillTint="66"/>
          </w:tcPr>
          <w:p w14:paraId="679EC88C" w14:textId="77777777" w:rsidR="00B42994" w:rsidRDefault="00B42994" w:rsidP="00FA78EB">
            <w:pPr>
              <w:rPr>
                <w:ins w:id="3862" w:author="David Recio" w:date="2022-06-24T17:21:00Z"/>
              </w:rPr>
            </w:pPr>
            <w:ins w:id="3863" w:author="David Recio" w:date="2022-06-24T17:21:00Z">
              <w:r>
                <w:t>DELETE</w:t>
              </w:r>
            </w:ins>
          </w:p>
        </w:tc>
        <w:tc>
          <w:tcPr>
            <w:tcW w:w="3262" w:type="dxa"/>
          </w:tcPr>
          <w:p w14:paraId="518083BE" w14:textId="77777777" w:rsidR="00B42994" w:rsidRDefault="00B42994" w:rsidP="00FA78EB">
            <w:pPr>
              <w:rPr>
                <w:ins w:id="3864" w:author="David Recio" w:date="2022-06-24T17:21:00Z"/>
              </w:rPr>
            </w:pPr>
            <w:ins w:id="3865" w:author="David Recio" w:date="2022-06-24T17:21:00Z">
              <w:r w:rsidRPr="000C5D7E">
                <w:t xml:space="preserve">/formularios/:id  </w:t>
              </w:r>
            </w:ins>
          </w:p>
        </w:tc>
        <w:tc>
          <w:tcPr>
            <w:tcW w:w="2100" w:type="dxa"/>
          </w:tcPr>
          <w:p w14:paraId="4A4AE48B" w14:textId="77777777" w:rsidR="00B42994" w:rsidRDefault="00B42994" w:rsidP="00FA78EB">
            <w:pPr>
              <w:rPr>
                <w:ins w:id="3866" w:author="David Recio" w:date="2022-06-24T17:21:00Z"/>
              </w:rPr>
            </w:pPr>
            <w:ins w:id="3867" w:author="David Recio" w:date="2022-06-24T17:21:00Z">
              <w:r>
                <w:t xml:space="preserve">- </w:t>
              </w:r>
            </w:ins>
          </w:p>
        </w:tc>
        <w:tc>
          <w:tcPr>
            <w:tcW w:w="1748" w:type="dxa"/>
          </w:tcPr>
          <w:p w14:paraId="362E7E24" w14:textId="77777777" w:rsidR="00B42994" w:rsidRDefault="00B42994" w:rsidP="00FA78EB">
            <w:pPr>
              <w:rPr>
                <w:ins w:id="3868" w:author="David Recio" w:date="2022-06-24T17:21:00Z"/>
              </w:rPr>
            </w:pPr>
            <w:ins w:id="3869" w:author="David Recio" w:date="2022-06-24T17:21:00Z">
              <w:r>
                <w:t>-</w:t>
              </w:r>
            </w:ins>
          </w:p>
        </w:tc>
        <w:tc>
          <w:tcPr>
            <w:tcW w:w="2711" w:type="dxa"/>
          </w:tcPr>
          <w:p w14:paraId="30A9F628" w14:textId="77777777" w:rsidR="00B42994" w:rsidRDefault="00B42994" w:rsidP="00FA78EB">
            <w:pPr>
              <w:rPr>
                <w:ins w:id="3870" w:author="David Recio" w:date="2022-06-24T17:21:00Z"/>
              </w:rPr>
            </w:pPr>
            <w:ins w:id="3871" w:author="David Recio" w:date="2022-06-24T17:21:00Z">
              <w:r>
                <w:t>404-Not Found</w:t>
              </w:r>
            </w:ins>
          </w:p>
        </w:tc>
      </w:tr>
      <w:tr w:rsidR="00B42994" w14:paraId="195B3615" w14:textId="77777777" w:rsidTr="00FA78EB">
        <w:trPr>
          <w:trHeight w:val="251"/>
          <w:ins w:id="3872" w:author="David Recio" w:date="2022-06-24T17:21:00Z"/>
        </w:trPr>
        <w:tc>
          <w:tcPr>
            <w:tcW w:w="1116" w:type="dxa"/>
            <w:shd w:val="clear" w:color="auto" w:fill="BDD6EE" w:themeFill="accent5" w:themeFillTint="66"/>
          </w:tcPr>
          <w:p w14:paraId="77196BEC" w14:textId="77777777" w:rsidR="00B42994" w:rsidRDefault="00B42994" w:rsidP="00FA78EB">
            <w:pPr>
              <w:rPr>
                <w:ins w:id="3873" w:author="David Recio" w:date="2022-06-24T17:21:00Z"/>
              </w:rPr>
            </w:pPr>
            <w:ins w:id="3874" w:author="David Recio" w:date="2022-06-24T17:21:00Z">
              <w:r>
                <w:t>PATCH</w:t>
              </w:r>
            </w:ins>
          </w:p>
        </w:tc>
        <w:tc>
          <w:tcPr>
            <w:tcW w:w="3262" w:type="dxa"/>
          </w:tcPr>
          <w:p w14:paraId="254E3440" w14:textId="77777777" w:rsidR="00B42994" w:rsidRDefault="00B42994" w:rsidP="00FA78EB">
            <w:pPr>
              <w:rPr>
                <w:ins w:id="3875" w:author="David Recio" w:date="2022-06-24T17:21:00Z"/>
              </w:rPr>
            </w:pPr>
            <w:ins w:id="3876" w:author="David Recio" w:date="2022-06-24T17:21:00Z">
              <w:r w:rsidRPr="000C5D7E">
                <w:t xml:space="preserve">/formularios/:id  </w:t>
              </w:r>
            </w:ins>
          </w:p>
        </w:tc>
        <w:tc>
          <w:tcPr>
            <w:tcW w:w="2100" w:type="dxa"/>
          </w:tcPr>
          <w:p w14:paraId="44373ADD" w14:textId="77777777" w:rsidR="00B42994" w:rsidRDefault="00B42994" w:rsidP="00FA78EB">
            <w:pPr>
              <w:rPr>
                <w:ins w:id="3877" w:author="David Recio" w:date="2022-06-24T17:21:00Z"/>
              </w:rPr>
            </w:pPr>
            <w:ins w:id="3878" w:author="David Recio" w:date="2022-06-24T17:21:00Z">
              <w:r>
                <w:t>-</w:t>
              </w:r>
            </w:ins>
          </w:p>
        </w:tc>
        <w:tc>
          <w:tcPr>
            <w:tcW w:w="1748" w:type="dxa"/>
          </w:tcPr>
          <w:p w14:paraId="15DA124B" w14:textId="77777777" w:rsidR="00B42994" w:rsidRDefault="00B42994" w:rsidP="00FA78EB">
            <w:pPr>
              <w:rPr>
                <w:ins w:id="3879" w:author="David Recio" w:date="2022-06-24T17:21:00Z"/>
              </w:rPr>
            </w:pPr>
            <w:ins w:id="3880" w:author="David Recio" w:date="2022-06-24T17:21:00Z">
              <w:r>
                <w:t>-</w:t>
              </w:r>
            </w:ins>
          </w:p>
        </w:tc>
        <w:tc>
          <w:tcPr>
            <w:tcW w:w="2711" w:type="dxa"/>
          </w:tcPr>
          <w:p w14:paraId="69FC9133" w14:textId="77777777" w:rsidR="00B42994" w:rsidRDefault="00B42994" w:rsidP="00FA78EB">
            <w:pPr>
              <w:rPr>
                <w:ins w:id="3881" w:author="David Recio" w:date="2022-06-24T17:21:00Z"/>
              </w:rPr>
            </w:pPr>
            <w:ins w:id="3882" w:author="David Recio" w:date="2022-06-24T17:21:00Z">
              <w:r>
                <w:t>404-Not Found</w:t>
              </w:r>
            </w:ins>
          </w:p>
        </w:tc>
      </w:tr>
    </w:tbl>
    <w:p w14:paraId="5B369453" w14:textId="77777777" w:rsidR="00B42994" w:rsidRDefault="00B42994" w:rsidP="00B42994">
      <w:pPr>
        <w:rPr>
          <w:ins w:id="3883" w:author="David Recio" w:date="2022-06-24T17:21:00Z"/>
        </w:rPr>
      </w:pPr>
    </w:p>
    <w:p w14:paraId="57E5260B" w14:textId="77777777" w:rsidR="00B42994" w:rsidRDefault="00B42994" w:rsidP="00B42994">
      <w:pPr>
        <w:rPr>
          <w:ins w:id="3884" w:author="David Recio" w:date="2022-06-24T17:21:00Z"/>
        </w:rPr>
      </w:pPr>
    </w:p>
    <w:p w14:paraId="0CF1516F" w14:textId="77777777" w:rsidR="00B42994" w:rsidRDefault="00B42994" w:rsidP="00B42994">
      <w:pPr>
        <w:rPr>
          <w:ins w:id="3885" w:author="David Recio" w:date="2022-06-24T17:21:00Z"/>
        </w:rPr>
      </w:pPr>
    </w:p>
    <w:p w14:paraId="20CDD635" w14:textId="77777777" w:rsidR="00B42994" w:rsidRDefault="00B42994" w:rsidP="00B42994">
      <w:pPr>
        <w:rPr>
          <w:ins w:id="3886" w:author="David Recio" w:date="2022-06-24T17:21:00Z"/>
        </w:rPr>
      </w:pPr>
    </w:p>
    <w:p w14:paraId="139F82A7" w14:textId="77777777" w:rsidR="00B42994" w:rsidRDefault="00B42994" w:rsidP="00B42994">
      <w:pPr>
        <w:rPr>
          <w:ins w:id="3887" w:author="David Recio" w:date="2022-06-24T17:21:00Z"/>
        </w:rPr>
      </w:pPr>
    </w:p>
    <w:p w14:paraId="6963FA83" w14:textId="77777777" w:rsidR="00B42994" w:rsidRDefault="00B42994" w:rsidP="00B42994">
      <w:pPr>
        <w:rPr>
          <w:ins w:id="3888" w:author="David Recio" w:date="2022-06-24T17:21:00Z"/>
        </w:rPr>
      </w:pPr>
    </w:p>
    <w:p w14:paraId="3B8E561F" w14:textId="77777777" w:rsidR="00B42994" w:rsidRDefault="00B42994" w:rsidP="00B42994">
      <w:pPr>
        <w:rPr>
          <w:ins w:id="3889" w:author="David Recio" w:date="2022-06-24T17:21:00Z"/>
        </w:rPr>
      </w:pPr>
    </w:p>
    <w:p w14:paraId="5E8AB7A1" w14:textId="77777777" w:rsidR="00B42994" w:rsidRPr="00166464" w:rsidRDefault="00B42994" w:rsidP="00B42994">
      <w:pPr>
        <w:rPr>
          <w:ins w:id="3890" w:author="David Recio" w:date="2022-06-24T17:21:00Z"/>
        </w:rPr>
      </w:pPr>
    </w:p>
    <w:p w14:paraId="7EA0F802" w14:textId="77777777" w:rsidR="00B42994" w:rsidRDefault="00B42994" w:rsidP="00F0770A">
      <w:pPr>
        <w:rPr>
          <w:ins w:id="3891" w:author="David Recio" w:date="2022-06-24T17:21:00Z"/>
        </w:rPr>
      </w:pPr>
    </w:p>
    <w:p w14:paraId="1F46E2E4" w14:textId="77777777" w:rsidR="00B42994" w:rsidRDefault="00B42994" w:rsidP="00F0770A">
      <w:pPr>
        <w:rPr>
          <w:ins w:id="3892" w:author="David Recio" w:date="2022-06-24T17:21:00Z"/>
        </w:rPr>
      </w:pPr>
    </w:p>
    <w:p w14:paraId="4BC781F3" w14:textId="3C157C1B"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lastRenderedPageBreak/>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91"/>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lastRenderedPageBreak/>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92"/>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93"/>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lastRenderedPageBreak/>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94"/>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t xml:space="preserve">Ejemplo </w:t>
      </w:r>
      <w:r w:rsidR="00141177">
        <w:t>de diagrama de contexto</w:t>
      </w:r>
    </w:p>
    <w:p w14:paraId="136580BA" w14:textId="66E1F3DB" w:rsidR="00303664" w:rsidRDefault="00141177" w:rsidP="00F0770A">
      <w:r>
        <w:rPr>
          <w:noProof/>
        </w:rPr>
        <w:lastRenderedPageBreak/>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t>Ejemplo de diagrama de actividades</w:t>
      </w:r>
    </w:p>
    <w:p w14:paraId="512C2DC1" w14:textId="1D6F9995" w:rsidR="00EF1449" w:rsidRDefault="00EB1FDF" w:rsidP="00F0770A">
      <w:r>
        <w:rPr>
          <w:noProof/>
        </w:rPr>
        <w:lastRenderedPageBreak/>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t>Ejemplo de diagrama de transición</w:t>
      </w:r>
    </w:p>
    <w:p w14:paraId="2847BC73" w14:textId="3B6D8DE3" w:rsidR="001138BA" w:rsidRDefault="001138BA" w:rsidP="00F0770A">
      <w:r w:rsidRPr="001138BA">
        <w:rPr>
          <w:noProof/>
        </w:rPr>
        <w:lastRenderedPageBreak/>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Ejemplo de diagrama lógico de una vpn</w:t>
      </w:r>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t>Ejemplo de Diagrama E/R</w:t>
      </w:r>
    </w:p>
    <w:p w14:paraId="217C2D6C" w14:textId="29B679F0" w:rsidR="00E03792" w:rsidRDefault="00E03792" w:rsidP="00F0770A">
      <w:r w:rsidRPr="00E03792">
        <w:rPr>
          <w:noProof/>
        </w:rPr>
        <w:lastRenderedPageBreak/>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4E2E8F75" w14:textId="39C51C50" w:rsidR="003002FE"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25541" cy="1893039"/>
                    </a:xfrm>
                    <a:prstGeom prst="rect">
                      <a:avLst/>
                    </a:prstGeom>
                  </pic:spPr>
                </pic:pic>
              </a:graphicData>
            </a:graphic>
          </wp:inline>
        </w:drawing>
      </w:r>
    </w:p>
    <w:p w14:paraId="49CF40D0" w14:textId="77777777" w:rsidR="003002FE" w:rsidRDefault="003002FE" w:rsidP="00F0770A"/>
    <w:p w14:paraId="31BA66A7" w14:textId="6854A6FB" w:rsidR="003002FE" w:rsidRPr="00F0770A" w:rsidRDefault="003002FE" w:rsidP="00F0770A"/>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Sergio Saugar García" w:date="2022-06-16T12:31:00Z" w:initials="SSG">
    <w:p w14:paraId="50CED193" w14:textId="77777777" w:rsidR="00002DF2" w:rsidRDefault="00002DF2">
      <w:pPr>
        <w:pStyle w:val="Textocomentario"/>
      </w:pPr>
      <w:r>
        <w:rPr>
          <w:rStyle w:val="Refdecomentario"/>
        </w:rPr>
        <w:annotationRef/>
      </w:r>
      <w:r>
        <w:t>La arquitectura es de una aplicación, la arquitectura NO ESTÁ BASADA en ninguna respuesta del cliente ni similar. Explica que vas a hacer una aplicación que hace tal y cuál y que la aplicación tendrá una arquitectura X.</w:t>
      </w:r>
    </w:p>
    <w:p w14:paraId="37526120" w14:textId="77777777" w:rsidR="00002DF2" w:rsidRDefault="00002DF2">
      <w:pPr>
        <w:pStyle w:val="Textocomentario"/>
      </w:pPr>
    </w:p>
    <w:p w14:paraId="73D8EDCC" w14:textId="5A0E7A93" w:rsidR="00002DF2" w:rsidRDefault="00002DF2">
      <w:pPr>
        <w:pStyle w:val="Textocomentario"/>
      </w:pPr>
      <w:r>
        <w:t>Y si este resumen TODAVÍA NO ESTÁ hecho. Por favor, o lo borras del documento o pon una nota PARA QUE NO LO TENGA QUE REVISAR.</w:t>
      </w:r>
    </w:p>
  </w:comment>
  <w:comment w:id="186" w:author="Sergio Saugar García" w:date="2022-06-16T13:02:00Z" w:initials="SSG">
    <w:p w14:paraId="75D796EA" w14:textId="54F81815" w:rsidR="00276DFA" w:rsidRDefault="00276DFA">
      <w:pPr>
        <w:pStyle w:val="Textocomentario"/>
      </w:pPr>
      <w:r>
        <w:rPr>
          <w:rStyle w:val="Refdecomentario"/>
        </w:rPr>
        <w:annotationRef/>
      </w:r>
      <w:r>
        <w:t>Estas ilustraciones NO SALEN en la tabla de ilustraciones. Deberías poner también REFERENCIA a la bibliografía donde has sacado esta figura.</w:t>
      </w:r>
    </w:p>
    <w:p w14:paraId="71E5B80E" w14:textId="0859BDEB" w:rsidR="00276DFA" w:rsidRDefault="00276DFA">
      <w:pPr>
        <w:pStyle w:val="Textocomentario"/>
      </w:pPr>
    </w:p>
  </w:comment>
  <w:comment w:id="188" w:author="Sergio Saugar García" w:date="2022-06-16T13:04:00Z" w:initials="SSG">
    <w:p w14:paraId="174B2746" w14:textId="2F91D4DD" w:rsidR="00276DFA" w:rsidRDefault="00276DFA">
      <w:pPr>
        <w:pStyle w:val="Textocomentario"/>
      </w:pPr>
      <w:r>
        <w:rPr>
          <w:rStyle w:val="Refdecomentario"/>
        </w:rPr>
        <w:annotationRef/>
      </w:r>
      <w:r>
        <w:t>No existe en español. Es PLANIFICACIÓN.</w:t>
      </w:r>
    </w:p>
  </w:comment>
  <w:comment w:id="192" w:author="Sergio Saugar García" w:date="2022-06-16T13:04:00Z" w:initials="SSG">
    <w:p w14:paraId="0A30C777" w14:textId="2D9A7489" w:rsidR="00276DFA" w:rsidRDefault="00276DFA">
      <w:pPr>
        <w:pStyle w:val="Textocomentario"/>
      </w:pPr>
      <w:r>
        <w:rPr>
          <w:rStyle w:val="Refdecomentario"/>
        </w:rPr>
        <w:annotationRef/>
      </w:r>
      <w:r>
        <w:t>¿?¿?¿?</w:t>
      </w:r>
    </w:p>
  </w:comment>
  <w:comment w:id="195" w:author="Sergio Saugar García" w:date="2022-06-16T13:06:00Z" w:initials="SSG">
    <w:p w14:paraId="5CF451CA" w14:textId="357A3E68" w:rsidR="00276DFA" w:rsidRDefault="00276DFA">
      <w:pPr>
        <w:pStyle w:val="Textocomentario"/>
      </w:pPr>
      <w:r>
        <w:rPr>
          <w:rStyle w:val="Refdecomentario"/>
        </w:rPr>
        <w:annotationRef/>
      </w:r>
      <w:r>
        <w:t>No entiendo ni la modificación ni por qué se adapta mejor al proyecto. De hecho, no creo que exista esa justificación.</w:t>
      </w:r>
    </w:p>
  </w:comment>
  <w:comment w:id="196" w:author="David Recio" w:date="2022-06-22T19:22:00Z" w:initials="DR">
    <w:p w14:paraId="118DFFC6" w14:textId="77777777" w:rsidR="00597FD8" w:rsidRDefault="00597FD8" w:rsidP="007F453C">
      <w:pPr>
        <w:pStyle w:val="Textocomentario"/>
        <w:jc w:val="left"/>
      </w:pPr>
      <w:r>
        <w:rPr>
          <w:rStyle w:val="Refdecomentario"/>
        </w:rPr>
        <w:annotationRef/>
      </w:r>
      <w:r>
        <w:t>Dado que es una expansion de los puntos originales de la ilustración 2</w:t>
      </w:r>
    </w:p>
  </w:comment>
  <w:comment w:id="217" w:author="Sergio Saugar García" w:date="2022-06-16T13:13:00Z" w:initials="SSG">
    <w:p w14:paraId="5E748C8A" w14:textId="0F9A0807" w:rsidR="00FD4B61" w:rsidRDefault="00FD4B61">
      <w:pPr>
        <w:pStyle w:val="Textocomentario"/>
      </w:pPr>
      <w:r>
        <w:rPr>
          <w:rStyle w:val="Refdecomentario"/>
        </w:rPr>
        <w:annotationRef/>
      </w:r>
      <w:r>
        <w:t>¿?¿?¿?¿?¿</w:t>
      </w:r>
    </w:p>
  </w:comment>
  <w:comment w:id="219" w:author="Sergio Saugar García" w:date="2022-06-16T13:14:00Z" w:initials="SSG">
    <w:p w14:paraId="3801BAB2" w14:textId="1D50E0D8" w:rsidR="00FD4B61" w:rsidRDefault="00FD4B61">
      <w:pPr>
        <w:pStyle w:val="Textocomentario"/>
      </w:pPr>
      <w:r>
        <w:rPr>
          <w:rStyle w:val="Refdecomentario"/>
        </w:rPr>
        <w:annotationRef/>
      </w:r>
      <w:r>
        <w:t>requisitos</w:t>
      </w:r>
    </w:p>
  </w:comment>
  <w:comment w:id="258" w:author="Sergio Saugar García" w:date="2022-06-16T13:14:00Z" w:initials="SSG">
    <w:p w14:paraId="6FD9AFE9" w14:textId="0415DDD8" w:rsidR="00FD4B61" w:rsidRDefault="00FD4B61">
      <w:pPr>
        <w:pStyle w:val="Textocomentario"/>
      </w:pPr>
      <w:r>
        <w:rPr>
          <w:rStyle w:val="Refdecomentario"/>
        </w:rPr>
        <w:annotationRef/>
      </w:r>
      <w:r>
        <w:t>Ya te comenté en la revisión anterior que quites los “ver” y lo pongas todo como una referencia cruzada al número.</w:t>
      </w:r>
    </w:p>
  </w:comment>
  <w:comment w:id="259" w:author="Sergio Saugar García" w:date="2022-06-16T13:15:00Z" w:initials="SSG">
    <w:p w14:paraId="79302446" w14:textId="4A6BF01E" w:rsidR="00FD4B61" w:rsidRDefault="00FD4B61">
      <w:pPr>
        <w:pStyle w:val="Textocomentario"/>
      </w:pPr>
      <w:r>
        <w:rPr>
          <w:rStyle w:val="Refdecomentario"/>
        </w:rPr>
        <w:annotationRef/>
      </w:r>
      <w:r>
        <w:t>¿qué son las bases del proyecto?</w:t>
      </w:r>
    </w:p>
  </w:comment>
  <w:comment w:id="272" w:author="Sergio Saugar García" w:date="2022-06-16T13:15:00Z" w:initials="SSG">
    <w:p w14:paraId="6069F1B7" w14:textId="712E0D42" w:rsidR="00FD4B61" w:rsidRDefault="00FD4B61">
      <w:pPr>
        <w:pStyle w:val="Textocomentario"/>
      </w:pPr>
      <w:r>
        <w:rPr>
          <w:rStyle w:val="Refdecomentario"/>
        </w:rPr>
        <w:annotationRef/>
      </w:r>
      <w:r>
        <w:t>Otra vez bases?</w:t>
      </w:r>
    </w:p>
  </w:comment>
  <w:comment w:id="297" w:author="Sergio Saugar García" w:date="2022-06-16T13:16:00Z" w:initials="SSG">
    <w:p w14:paraId="17A6CFD6" w14:textId="77777777" w:rsidR="00FD4B61" w:rsidRDefault="00FD4B61">
      <w:pPr>
        <w:pStyle w:val="Textocomentario"/>
        <w:rPr>
          <w:lang w:val="en-US"/>
        </w:rPr>
      </w:pPr>
      <w:r>
        <w:rPr>
          <w:rStyle w:val="Refdecomentario"/>
        </w:rPr>
        <w:annotationRef/>
      </w:r>
      <w:r>
        <w:t xml:space="preserve">La referencia 9 es: </w:t>
      </w:r>
      <w:r w:rsidRPr="00056FFC">
        <w:rPr>
          <w:lang w:val="en-US"/>
        </w:rPr>
        <w:t>The psychology of high performance</w:t>
      </w:r>
    </w:p>
    <w:p w14:paraId="21348C45" w14:textId="77777777" w:rsidR="00FD4B61" w:rsidRDefault="00FD4B61">
      <w:pPr>
        <w:pStyle w:val="Textocomentario"/>
        <w:rPr>
          <w:lang w:val="en-US"/>
        </w:rPr>
      </w:pPr>
    </w:p>
    <w:p w14:paraId="4435E450" w14:textId="732C0584" w:rsidR="00FD4B61" w:rsidRDefault="00FD4B61">
      <w:pPr>
        <w:pStyle w:val="Textocomentario"/>
      </w:pPr>
      <w:r>
        <w:rPr>
          <w:lang w:val="en-US"/>
        </w:rPr>
        <w:t>Revisa que las referencias son correctas.</w:t>
      </w:r>
    </w:p>
  </w:comment>
  <w:comment w:id="301" w:author="Sergio Saugar García" w:date="2022-06-16T17:26:00Z" w:initials="SSG">
    <w:p w14:paraId="56894AF6" w14:textId="6C746E1D" w:rsidR="00B62D6A" w:rsidRDefault="00B62D6A">
      <w:pPr>
        <w:pStyle w:val="Textocomentario"/>
      </w:pPr>
      <w:r>
        <w:rPr>
          <w:rStyle w:val="Refdecomentario"/>
        </w:rPr>
        <w:annotationRef/>
      </w:r>
      <w:r>
        <w:t>En mayúsculas Servicio Web. Revisa toda la memoria y ponlo de manera homogénea.</w:t>
      </w:r>
    </w:p>
  </w:comment>
  <w:comment w:id="304" w:author="Sergio Saugar García" w:date="2022-06-16T17:27:00Z" w:initials="SSG">
    <w:p w14:paraId="62F81F3A" w14:textId="47A0DA74" w:rsidR="00B62D6A" w:rsidRDefault="00B62D6A">
      <w:pPr>
        <w:pStyle w:val="Textocomentario"/>
      </w:pPr>
      <w:r>
        <w:rPr>
          <w:rStyle w:val="Refdecomentario"/>
        </w:rPr>
        <w:annotationRef/>
      </w:r>
      <w:r>
        <w:t>No es otra forma, es la forma</w:t>
      </w:r>
    </w:p>
  </w:comment>
  <w:comment w:id="307" w:author="Sergio Saugar García" w:date="2022-06-16T17:28:00Z" w:initials="SSG">
    <w:p w14:paraId="5531B436" w14:textId="21FAA14B" w:rsidR="00B62D6A" w:rsidRDefault="00B62D6A">
      <w:pPr>
        <w:pStyle w:val="Textocomentario"/>
      </w:pPr>
      <w:r>
        <w:rPr>
          <w:rStyle w:val="Refdecomentario"/>
        </w:rPr>
        <w:annotationRef/>
      </w:r>
      <w:r>
        <w:t xml:space="preserve">La referencia 10 es </w:t>
      </w:r>
      <w:r w:rsidRPr="00056FFC">
        <w:rPr>
          <w:lang w:val="en-US"/>
        </w:rPr>
        <w:t>Soft robotic gripper for jellyfish</w:t>
      </w:r>
    </w:p>
  </w:comment>
  <w:comment w:id="326" w:author="Sergio Saugar García" w:date="2022-06-16T17:29:00Z" w:initials="SSG">
    <w:p w14:paraId="60375144" w14:textId="23851709" w:rsidR="00B62D6A" w:rsidRDefault="00B62D6A">
      <w:pPr>
        <w:pStyle w:val="Textocomentario"/>
      </w:pPr>
      <w:r>
        <w:rPr>
          <w:rStyle w:val="Refdecomentario"/>
        </w:rPr>
        <w:annotationRef/>
      </w:r>
      <w:r>
        <w:t>Ya te comenté en la revisión anterior que se pone un título Ilustración. No volveré a revisar más estos aspectos.</w:t>
      </w:r>
    </w:p>
  </w:comment>
  <w:comment w:id="327" w:author="Sergio Saugar García" w:date="2022-06-16T17:29:00Z" w:initials="SSG">
    <w:p w14:paraId="576B7312" w14:textId="4120A05D" w:rsidR="00B62D6A" w:rsidRDefault="00B62D6A">
      <w:pPr>
        <w:pStyle w:val="Textocomentario"/>
      </w:pPr>
      <w:r>
        <w:rPr>
          <w:rStyle w:val="Refdecomentario"/>
        </w:rPr>
        <w:annotationRef/>
      </w:r>
      <w:r>
        <w:t>¿Cómo que has elegido?</w:t>
      </w:r>
    </w:p>
  </w:comment>
  <w:comment w:id="331" w:author="Sergio Saugar García" w:date="2022-06-16T17:30:00Z" w:initials="SSG">
    <w:p w14:paraId="7DF324F4" w14:textId="3B74C3E7" w:rsidR="00B62D6A" w:rsidRDefault="00B62D6A">
      <w:pPr>
        <w:pStyle w:val="Textocomentario"/>
      </w:pPr>
      <w:r>
        <w:rPr>
          <w:rStyle w:val="Refdecomentario"/>
        </w:rPr>
        <w:annotationRef/>
      </w:r>
      <w:r>
        <w:t>Nueva sigla?</w:t>
      </w:r>
    </w:p>
  </w:comment>
  <w:comment w:id="332" w:author="Sergio Saugar García" w:date="2022-06-16T17:30:00Z" w:initials="SSG">
    <w:p w14:paraId="67DA6ED1" w14:textId="444798B2" w:rsidR="00B62D6A" w:rsidRDefault="00B62D6A">
      <w:pPr>
        <w:pStyle w:val="Textocomentario"/>
      </w:pPr>
      <w:r>
        <w:rPr>
          <w:rStyle w:val="Refdecomentario"/>
        </w:rPr>
        <w:annotationRef/>
      </w:r>
      <w:r>
        <w:t>¿?¿?¿?¿?</w:t>
      </w:r>
    </w:p>
  </w:comment>
  <w:comment w:id="333" w:author="Sergio Saugar García" w:date="2022-06-16T17:31:00Z" w:initials="SSG">
    <w:p w14:paraId="0AEB7B31" w14:textId="3B9C6EDA" w:rsidR="00B62D6A" w:rsidRDefault="00B62D6A">
      <w:pPr>
        <w:pStyle w:val="Textocomentario"/>
      </w:pPr>
      <w:r>
        <w:rPr>
          <w:rStyle w:val="Refdecomentario"/>
        </w:rPr>
        <w:annotationRef/>
      </w:r>
      <w:r>
        <w:t>Todo este texto, lo del tómalo o déjalo y estos párrafos los habrás sacado de algún sitio, no? Referencia.</w:t>
      </w:r>
    </w:p>
  </w:comment>
  <w:comment w:id="338" w:author="Sergio Saugar García" w:date="2022-06-16T17:31:00Z" w:initials="SSG">
    <w:p w14:paraId="64E73895" w14:textId="77777777" w:rsidR="00B62D6A" w:rsidRDefault="00B62D6A">
      <w:pPr>
        <w:pStyle w:val="Textocomentario"/>
      </w:pPr>
      <w:r>
        <w:rPr>
          <w:rStyle w:val="Refdecomentario"/>
        </w:rPr>
        <w:annotationRef/>
      </w:r>
      <w:r>
        <w:t>Entre estos dos puntos falta:</w:t>
      </w:r>
    </w:p>
    <w:p w14:paraId="7A89A1F3" w14:textId="77777777" w:rsidR="00B62D6A" w:rsidRDefault="00B62D6A">
      <w:pPr>
        <w:pStyle w:val="Textocomentario"/>
      </w:pPr>
      <w:r>
        <w:t>* Definir el estilo arquitectónico REST</w:t>
      </w:r>
    </w:p>
    <w:p w14:paraId="71A7ED3F" w14:textId="77777777" w:rsidR="00B62D6A" w:rsidRDefault="00B62D6A">
      <w:pPr>
        <w:pStyle w:val="Textocomentario"/>
      </w:pPr>
      <w:r>
        <w:t>* Qué es un servicio web restful</w:t>
      </w:r>
    </w:p>
    <w:p w14:paraId="1EA0C33A" w14:textId="7A8C2500" w:rsidR="00B62D6A" w:rsidRDefault="00B62D6A">
      <w:pPr>
        <w:pStyle w:val="Textocomentario"/>
      </w:pPr>
      <w:r>
        <w:t>* Qué pasos son necesariso para diseñar un servicio web restful.</w:t>
      </w:r>
    </w:p>
  </w:comment>
  <w:comment w:id="391" w:author="Sergio Saugar García" w:date="2022-06-16T17:32:00Z" w:initials="SSG">
    <w:p w14:paraId="60EBB099" w14:textId="6653480A" w:rsidR="00B62D6A" w:rsidRDefault="00B62D6A">
      <w:pPr>
        <w:pStyle w:val="Textocomentario"/>
      </w:pPr>
      <w:r>
        <w:rPr>
          <w:rStyle w:val="Refdecomentario"/>
        </w:rPr>
        <w:annotationRef/>
      </w:r>
      <w:r>
        <w:t>Esto es FALSO.</w:t>
      </w:r>
    </w:p>
  </w:comment>
  <w:comment w:id="395" w:author="Sergio Saugar García" w:date="2022-06-16T17:33:00Z" w:initials="SSG">
    <w:p w14:paraId="338B49C4" w14:textId="77777777" w:rsidR="00B62D6A" w:rsidRDefault="00B62D6A">
      <w:pPr>
        <w:pStyle w:val="Textocomentario"/>
      </w:pPr>
      <w:r>
        <w:rPr>
          <w:rStyle w:val="Refdecomentario"/>
        </w:rPr>
        <w:annotationRef/>
      </w:r>
      <w:r>
        <w:t>Tercera referencia que no corresponde con el texto que hace alusión. NO VOLVERÉ A REVISAR MÁS REFERENCIAS porque se ve que tú mismo no lo has hecho.</w:t>
      </w:r>
    </w:p>
    <w:p w14:paraId="748DEC34" w14:textId="77777777" w:rsidR="00B62D6A" w:rsidRDefault="00B62D6A">
      <w:pPr>
        <w:pStyle w:val="Textocomentario"/>
      </w:pPr>
    </w:p>
    <w:p w14:paraId="6ADF6118" w14:textId="02107084" w:rsidR="00B62D6A" w:rsidRDefault="00B62D6A">
      <w:pPr>
        <w:pStyle w:val="Textocomentario"/>
      </w:pPr>
      <w:r>
        <w:t>Tampoco te volveré a decir lo de ver que ya debería estar corregido de revisiones anteriores.</w:t>
      </w:r>
    </w:p>
  </w:comment>
  <w:comment w:id="447" w:author="Sergio Saugar García" w:date="2022-06-16T17:34:00Z" w:initials="SSG">
    <w:p w14:paraId="5883F621" w14:textId="05C014ED" w:rsidR="00B62D6A" w:rsidRDefault="00B62D6A">
      <w:pPr>
        <w:pStyle w:val="Textocomentario"/>
      </w:pPr>
      <w:r>
        <w:rPr>
          <w:rStyle w:val="Refdecomentario"/>
        </w:rPr>
        <w:annotationRef/>
      </w:r>
      <w:r>
        <w:t>Tampoco volveré a revisar lo de ilustración, etc… que ya debía haber quedado corregido desde hace varias revisiones.</w:t>
      </w:r>
    </w:p>
  </w:comment>
  <w:comment w:id="513" w:author="Sergio Saugar García" w:date="2022-06-16T17:35:00Z" w:initials="SSG">
    <w:p w14:paraId="6349380A" w14:textId="77777777" w:rsidR="00B62D6A" w:rsidRDefault="00B62D6A">
      <w:pPr>
        <w:pStyle w:val="Textocomentario"/>
      </w:pPr>
      <w:r>
        <w:rPr>
          <w:rStyle w:val="Refdecomentario"/>
        </w:rPr>
        <w:annotationRef/>
      </w:r>
      <w:r>
        <w:t>En el resto no se enviaban datos? Esto es falso. Por favor, léete las fuentes, intenta comprenderlo y, después, escríbelo.</w:t>
      </w:r>
    </w:p>
    <w:p w14:paraId="24B5CCF1" w14:textId="77777777" w:rsidR="00B62D6A" w:rsidRDefault="00B62D6A">
      <w:pPr>
        <w:pStyle w:val="Textocomentario"/>
      </w:pPr>
    </w:p>
    <w:p w14:paraId="1C63CE0D" w14:textId="77777777" w:rsidR="00B62D6A" w:rsidRDefault="00B62D6A">
      <w:pPr>
        <w:pStyle w:val="Textocomentario"/>
      </w:pPr>
      <w:r>
        <w:t>Lo tienes en el libro que te recomendé y que veo que no te lees. También aquí:</w:t>
      </w:r>
    </w:p>
    <w:p w14:paraId="074ACDA9" w14:textId="5BEF6B7C" w:rsidR="00B62D6A" w:rsidRDefault="00B62D6A">
      <w:pPr>
        <w:pStyle w:val="Textocomentario"/>
      </w:pPr>
      <w:r w:rsidRPr="00B62D6A">
        <w:t>https://martinfowler.com/articles/richardsonMaturityModel.html</w:t>
      </w:r>
    </w:p>
  </w:comment>
  <w:comment w:id="558" w:author="Sergio Saugar García" w:date="2022-06-16T17:37:00Z" w:initials="SSG">
    <w:p w14:paraId="57450EC8" w14:textId="0CA3712C" w:rsidR="007C17EE" w:rsidRDefault="007C17EE">
      <w:pPr>
        <w:pStyle w:val="Textocomentario"/>
      </w:pPr>
      <w:r>
        <w:rPr>
          <w:rStyle w:val="Refdecomentario"/>
        </w:rPr>
        <w:annotationRef/>
      </w:r>
      <w:r>
        <w:t>¿?¿?¿?¿?¿?</w:t>
      </w:r>
    </w:p>
  </w:comment>
  <w:comment w:id="560" w:author="Sergio Saugar García" w:date="2022-06-16T17:37:00Z" w:initials="SSG">
    <w:p w14:paraId="698597E3" w14:textId="184C5543" w:rsidR="007C17EE" w:rsidRDefault="007C17EE">
      <w:pPr>
        <w:pStyle w:val="Textocomentario"/>
      </w:pPr>
      <w:r>
        <w:rPr>
          <w:rStyle w:val="Refdecomentario"/>
        </w:rPr>
        <w:annotationRef/>
      </w:r>
      <w:r>
        <w:t>El apartado pone nivel 2</w:t>
      </w:r>
    </w:p>
  </w:comment>
  <w:comment w:id="561" w:author="Sergio Saugar García" w:date="2022-06-16T17:38:00Z" w:initials="SSG">
    <w:p w14:paraId="050DCFBE" w14:textId="77777777" w:rsidR="007C17EE" w:rsidRDefault="007C17EE">
      <w:pPr>
        <w:pStyle w:val="Textocomentario"/>
      </w:pPr>
      <w:r>
        <w:rPr>
          <w:rStyle w:val="Refdecomentario"/>
        </w:rPr>
        <w:annotationRef/>
      </w:r>
      <w:r>
        <w:t>REST no ofrece ningún estándar. Es un estilo arquitectónico.</w:t>
      </w:r>
    </w:p>
    <w:p w14:paraId="7D9C7F84" w14:textId="77777777" w:rsidR="007C17EE" w:rsidRDefault="007C17EE">
      <w:pPr>
        <w:pStyle w:val="Textocomentario"/>
      </w:pPr>
    </w:p>
    <w:p w14:paraId="62282069" w14:textId="77777777" w:rsidR="007C17EE" w:rsidRDefault="007C17EE">
      <w:pPr>
        <w:pStyle w:val="Textocomentario"/>
      </w:pPr>
      <w:r>
        <w:t>Esto que pones en esta párrafo no tiene sentido.</w:t>
      </w:r>
    </w:p>
    <w:p w14:paraId="090A6E57" w14:textId="77777777" w:rsidR="007C17EE" w:rsidRDefault="007C17EE">
      <w:pPr>
        <w:pStyle w:val="Textocomentario"/>
      </w:pPr>
    </w:p>
    <w:p w14:paraId="15B9DB97" w14:textId="2ED8F56F" w:rsidR="007C17EE" w:rsidRDefault="007C17EE">
      <w:pPr>
        <w:pStyle w:val="Textocomentario"/>
      </w:pPr>
      <w:r>
        <w:t>Por favor, lee las fuentes de información que te paso DETENIDAMENTE Y CON SERIEDAD Y RIGUROSIDAD, escríbelo.</w:t>
      </w:r>
    </w:p>
  </w:comment>
  <w:comment w:id="658" w:author="Sergio Saugar García" w:date="2022-06-16T17:42:00Z" w:initials="SSG">
    <w:p w14:paraId="29473552" w14:textId="5C79D79A" w:rsidR="009404EE" w:rsidRDefault="009404EE">
      <w:pPr>
        <w:pStyle w:val="Textocomentario"/>
      </w:pPr>
      <w:r>
        <w:rPr>
          <w:rStyle w:val="Refdecomentario"/>
        </w:rPr>
        <w:annotationRef/>
      </w:r>
      <w:r>
        <w:t>Todos los capítulos tienen algo de texto de introducción. No va el título del capítulo 4 y luego después el 4.1. Debes poner texto que explique al lector de dónde viene, de qué vas a hablar en ese capítulo (hilándolo, no simplemente diciendo que tiene X secciones) y luego, ya comienzas con las secciones. Pero esto ya lo hemos hablado.</w:t>
      </w:r>
    </w:p>
  </w:comment>
  <w:comment w:id="691" w:author="Sergio Saugar García" w:date="2022-06-16T17:44:00Z" w:initials="SSG">
    <w:p w14:paraId="70572860" w14:textId="77777777" w:rsidR="009404EE" w:rsidRDefault="009404EE">
      <w:pPr>
        <w:pStyle w:val="Textocomentario"/>
      </w:pPr>
      <w:r>
        <w:rPr>
          <w:rStyle w:val="Refdecomentario"/>
        </w:rPr>
        <w:annotationRef/>
      </w:r>
      <w:r>
        <w:t>Ni siquiera están bien hechas las referencias a las figuras. La ilustración 6 es la de madurez de Richardson.</w:t>
      </w:r>
    </w:p>
    <w:p w14:paraId="30A272DF" w14:textId="77777777" w:rsidR="009404EE" w:rsidRDefault="009404EE">
      <w:pPr>
        <w:pStyle w:val="Textocomentario"/>
      </w:pPr>
    </w:p>
    <w:p w14:paraId="732AF50D" w14:textId="4A870B51" w:rsidR="009404EE" w:rsidRDefault="009404EE">
      <w:pPr>
        <w:pStyle w:val="Textocomentario"/>
      </w:pPr>
      <w:r>
        <w:t>Ves como cuando me entregas las cosas “para cerrarlas” ni siquiera las has leído y revisado tú primero ¿?¿?¿?¿?</w:t>
      </w:r>
    </w:p>
  </w:comment>
  <w:comment w:id="694" w:author="Sergio Saugar García" w:date="2022-06-16T17:45:00Z" w:initials="SSG">
    <w:p w14:paraId="137A5152" w14:textId="0260BE3F" w:rsidR="009404EE" w:rsidRDefault="009404EE">
      <w:pPr>
        <w:pStyle w:val="Textocomentario"/>
      </w:pPr>
      <w:r>
        <w:rPr>
          <w:rStyle w:val="Refdecomentario"/>
        </w:rPr>
        <w:annotationRef/>
      </w:r>
      <w:r>
        <w:t>Fuente donde sale esa tabla?</w:t>
      </w:r>
    </w:p>
  </w:comment>
  <w:comment w:id="695" w:author="Sergio Saugar García" w:date="2022-06-16T17:47:00Z" w:initials="SSG">
    <w:p w14:paraId="11406683" w14:textId="17B31555" w:rsidR="009404EE" w:rsidRDefault="009404EE">
      <w:pPr>
        <w:pStyle w:val="Textocomentario"/>
      </w:pPr>
      <w:r>
        <w:rPr>
          <w:rStyle w:val="Refdecomentario"/>
        </w:rPr>
        <w:annotationRef/>
      </w:r>
      <w:r>
        <w:t>Dónde dice en la tabla 1 que en el curso 2019-2021 (que por cierto, no es un curso, está mal escrito), ha habido un 21.8</w:t>
      </w:r>
      <w:r w:rsidR="00E63A9E">
        <w:t>.</w:t>
      </w:r>
    </w:p>
  </w:comment>
  <w:comment w:id="696" w:author="Sergio Saugar García" w:date="2022-06-16T17:48:00Z" w:initials="SSG">
    <w:p w14:paraId="741BFC0A" w14:textId="30A6C1E6" w:rsidR="00E63A9E" w:rsidRDefault="00E63A9E">
      <w:pPr>
        <w:pStyle w:val="Textocomentario"/>
      </w:pPr>
      <w:r>
        <w:rPr>
          <w:rStyle w:val="Refdecomentario"/>
        </w:rPr>
        <w:annotationRef/>
      </w:r>
      <w:r>
        <w:t>Pero, dónde ves tú esos números en la tabla!!!! En la tabla 2014-2015 tienen 21,5 abandono y 8,2 de cambio de estudio.</w:t>
      </w:r>
    </w:p>
  </w:comment>
  <w:comment w:id="734" w:author="Sergio Saugar García" w:date="2022-06-16T17:48:00Z" w:initials="SSG">
    <w:p w14:paraId="63873978" w14:textId="77777777" w:rsidR="00E63A9E" w:rsidRDefault="00E63A9E">
      <w:pPr>
        <w:pStyle w:val="Textocomentario"/>
      </w:pPr>
      <w:r>
        <w:rPr>
          <w:rStyle w:val="Refdecomentario"/>
        </w:rPr>
        <w:annotationRef/>
      </w:r>
      <w:r>
        <w:t>Son tablas</w:t>
      </w:r>
    </w:p>
    <w:p w14:paraId="44B26511" w14:textId="28DA8E06" w:rsidR="00E63A9E" w:rsidRDefault="00E63A9E">
      <w:pPr>
        <w:pStyle w:val="Textocomentario"/>
      </w:pPr>
    </w:p>
  </w:comment>
  <w:comment w:id="747" w:author="Sergio Saugar García" w:date="2022-06-16T17:50:00Z" w:initials="SSG">
    <w:p w14:paraId="1CA89CA9" w14:textId="792C7D8A" w:rsidR="00E63A9E" w:rsidRDefault="00E63A9E">
      <w:pPr>
        <w:pStyle w:val="Textocomentario"/>
      </w:pPr>
      <w:r>
        <w:rPr>
          <w:rStyle w:val="Refdecomentario"/>
        </w:rPr>
        <w:annotationRef/>
      </w:r>
      <w:r>
        <w:t>causas</w:t>
      </w:r>
    </w:p>
  </w:comment>
  <w:comment w:id="754" w:author="Sergio Saugar García" w:date="2022-06-16T17:49:00Z" w:initials="SSG">
    <w:p w14:paraId="3F036332" w14:textId="5486B661" w:rsidR="00E63A9E" w:rsidRDefault="00E63A9E">
      <w:pPr>
        <w:pStyle w:val="Textocomentario"/>
      </w:pPr>
      <w:r>
        <w:rPr>
          <w:rStyle w:val="Refdecomentario"/>
        </w:rPr>
        <w:annotationRef/>
      </w:r>
      <w:r>
        <w:t>Sé que tienes que meter lo de la concentración, pero habrá muchas otras causas….</w:t>
      </w:r>
    </w:p>
  </w:comment>
  <w:comment w:id="757" w:author="Sergio Saugar García" w:date="2022-06-16T17:49:00Z" w:initials="SSG">
    <w:p w14:paraId="617F7C6A" w14:textId="4D1816DA" w:rsidR="00E63A9E" w:rsidRDefault="00E63A9E">
      <w:pPr>
        <w:pStyle w:val="Textocomentario"/>
      </w:pPr>
      <w:r>
        <w:rPr>
          <w:rStyle w:val="Refdecomentario"/>
        </w:rPr>
        <w:annotationRef/>
      </w:r>
      <w:r>
        <w:t>Se cumplimenta un formulario, no una titulación</w:t>
      </w:r>
    </w:p>
  </w:comment>
  <w:comment w:id="761" w:author="Sergio Saugar García" w:date="2022-06-16T17:50:00Z" w:initials="SSG">
    <w:p w14:paraId="72F06894" w14:textId="1236584C" w:rsidR="00E63A9E" w:rsidRDefault="00E63A9E">
      <w:pPr>
        <w:pStyle w:val="Textocomentario"/>
      </w:pPr>
      <w:r>
        <w:rPr>
          <w:rStyle w:val="Refdecomentario"/>
        </w:rPr>
        <w:annotationRef/>
      </w:r>
      <w:r>
        <w:t>¿para qué? Te refieres a martillos, llaves inglesas???</w:t>
      </w:r>
    </w:p>
  </w:comment>
  <w:comment w:id="765" w:author="Sergio Saugar García" w:date="2022-06-16T18:07:00Z" w:initials="SSG">
    <w:p w14:paraId="633DC618" w14:textId="64536946" w:rsidR="00D76341" w:rsidRDefault="00D76341">
      <w:pPr>
        <w:pStyle w:val="Textocomentario"/>
      </w:pPr>
      <w:r>
        <w:rPr>
          <w:rStyle w:val="Refdecomentario"/>
        </w:rPr>
        <w:annotationRef/>
      </w:r>
      <w:r>
        <w:t>coloquial</w:t>
      </w:r>
    </w:p>
  </w:comment>
  <w:comment w:id="775" w:author="Sergio Saugar García" w:date="2022-06-16T18:09:00Z" w:initials="SSG">
    <w:p w14:paraId="4EE1B1A2" w14:textId="6E0DB226" w:rsidR="00D76341" w:rsidRDefault="00D76341">
      <w:pPr>
        <w:pStyle w:val="Textocomentario"/>
      </w:pPr>
      <w:r>
        <w:rPr>
          <w:rStyle w:val="Refdecomentario"/>
        </w:rPr>
        <w:annotationRef/>
      </w:r>
      <w:r>
        <w:t>Al iniciar este apartado daba la sensación de que ibas a exponer varios instrumentos, pero sólo has analizado dos, uno para cada cuestión, redáctalo mejor para establecerlo desde el principio.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D8EDCC" w15:done="1"/>
  <w15:commentEx w15:paraId="71E5B80E" w15:done="1"/>
  <w15:commentEx w15:paraId="174B2746" w15:done="1"/>
  <w15:commentEx w15:paraId="0A30C777" w15:done="1"/>
  <w15:commentEx w15:paraId="5CF451CA" w15:done="1"/>
  <w15:commentEx w15:paraId="118DFFC6" w15:paraIdParent="5CF451CA" w15:done="1"/>
  <w15:commentEx w15:paraId="5E748C8A" w15:done="1"/>
  <w15:commentEx w15:paraId="3801BAB2" w15:done="1"/>
  <w15:commentEx w15:paraId="6FD9AFE9" w15:done="1"/>
  <w15:commentEx w15:paraId="79302446" w15:done="1"/>
  <w15:commentEx w15:paraId="6069F1B7" w15:done="1"/>
  <w15:commentEx w15:paraId="4435E450" w15:done="1"/>
  <w15:commentEx w15:paraId="56894AF6" w15:done="1"/>
  <w15:commentEx w15:paraId="62F81F3A" w15:done="1"/>
  <w15:commentEx w15:paraId="5531B436" w15:done="1"/>
  <w15:commentEx w15:paraId="60375144" w15:done="1"/>
  <w15:commentEx w15:paraId="576B7312" w15:done="1"/>
  <w15:commentEx w15:paraId="7DF324F4" w15:done="1"/>
  <w15:commentEx w15:paraId="67DA6ED1" w15:done="1"/>
  <w15:commentEx w15:paraId="0AEB7B31" w15:done="1"/>
  <w15:commentEx w15:paraId="1EA0C33A" w15:done="1"/>
  <w15:commentEx w15:paraId="60EBB099" w15:done="1"/>
  <w15:commentEx w15:paraId="6ADF6118" w15:done="1"/>
  <w15:commentEx w15:paraId="5883F621" w15:done="1"/>
  <w15:commentEx w15:paraId="074ACDA9" w15:done="1"/>
  <w15:commentEx w15:paraId="57450EC8" w15:done="1"/>
  <w15:commentEx w15:paraId="698597E3" w15:done="1"/>
  <w15:commentEx w15:paraId="15B9DB97" w15:done="1"/>
  <w15:commentEx w15:paraId="29473552" w15:done="0"/>
  <w15:commentEx w15:paraId="732AF50D" w15:done="1"/>
  <w15:commentEx w15:paraId="137A5152" w15:done="1"/>
  <w15:commentEx w15:paraId="11406683" w15:done="1"/>
  <w15:commentEx w15:paraId="741BFC0A" w15:done="1"/>
  <w15:commentEx w15:paraId="44B26511" w15:done="1"/>
  <w15:commentEx w15:paraId="1CA89CA9" w15:done="1"/>
  <w15:commentEx w15:paraId="3F036332" w15:done="1"/>
  <w15:commentEx w15:paraId="617F7C6A" w15:done="1"/>
  <w15:commentEx w15:paraId="72F06894" w15:done="1"/>
  <w15:commentEx w15:paraId="633DC618" w15:done="1"/>
  <w15:commentEx w15:paraId="4EE1B1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5A10F" w16cex:dateUtc="2022-06-16T10:31:00Z"/>
  <w16cex:commentExtensible w16cex:durableId="2655A84D" w16cex:dateUtc="2022-06-16T11:02:00Z"/>
  <w16cex:commentExtensible w16cex:durableId="2655A8D3" w16cex:dateUtc="2022-06-16T11:04:00Z"/>
  <w16cex:commentExtensible w16cex:durableId="2655A8F8" w16cex:dateUtc="2022-06-16T11:04:00Z"/>
  <w16cex:commentExtensible w16cex:durableId="2655A95A" w16cex:dateUtc="2022-06-16T11:06:00Z"/>
  <w16cex:commentExtensible w16cex:durableId="265DEA84" w16cex:dateUtc="2022-06-22T17:22:00Z"/>
  <w16cex:commentExtensible w16cex:durableId="2655AB0C" w16cex:dateUtc="2022-06-16T11:13:00Z"/>
  <w16cex:commentExtensible w16cex:durableId="2655AB18" w16cex:dateUtc="2022-06-16T11:14:00Z"/>
  <w16cex:commentExtensible w16cex:durableId="2655AB34" w16cex:dateUtc="2022-06-16T11:14:00Z"/>
  <w16cex:commentExtensible w16cex:durableId="2655AB61" w16cex:dateUtc="2022-06-16T11:15:00Z"/>
  <w16cex:commentExtensible w16cex:durableId="2655AB6E" w16cex:dateUtc="2022-06-16T11:15:00Z"/>
  <w16cex:commentExtensible w16cex:durableId="2655ABBF" w16cex:dateUtc="2022-06-16T11:16:00Z"/>
  <w16cex:commentExtensible w16cex:durableId="2655E65D" w16cex:dateUtc="2022-06-16T15:26:00Z"/>
  <w16cex:commentExtensible w16cex:durableId="2655E688" w16cex:dateUtc="2022-06-16T15:27:00Z"/>
  <w16cex:commentExtensible w16cex:durableId="2655E6C8" w16cex:dateUtc="2022-06-16T15:28:00Z"/>
  <w16cex:commentExtensible w16cex:durableId="2655E6E9" w16cex:dateUtc="2022-06-16T15:29:00Z"/>
  <w16cex:commentExtensible w16cex:durableId="2655E70A" w16cex:dateUtc="2022-06-16T15:29:00Z"/>
  <w16cex:commentExtensible w16cex:durableId="2655E72F" w16cex:dateUtc="2022-06-16T15:30:00Z"/>
  <w16cex:commentExtensible w16cex:durableId="2655E74E" w16cex:dateUtc="2022-06-16T15:30:00Z"/>
  <w16cex:commentExtensible w16cex:durableId="2655E764" w16cex:dateUtc="2022-06-16T15:31:00Z"/>
  <w16cex:commentExtensible w16cex:durableId="2655E78D" w16cex:dateUtc="2022-06-16T15:31:00Z"/>
  <w16cex:commentExtensible w16cex:durableId="2655E7C5" w16cex:dateUtc="2022-06-16T15:32:00Z"/>
  <w16cex:commentExtensible w16cex:durableId="2655E7E7" w16cex:dateUtc="2022-06-16T15:33:00Z"/>
  <w16cex:commentExtensible w16cex:durableId="2655E83C" w16cex:dateUtc="2022-06-16T15:34:00Z"/>
  <w16cex:commentExtensible w16cex:durableId="2655E869" w16cex:dateUtc="2022-06-16T15:35:00Z"/>
  <w16cex:commentExtensible w16cex:durableId="2655E8E4" w16cex:dateUtc="2022-06-16T15:37:00Z"/>
  <w16cex:commentExtensible w16cex:durableId="2655E8EF" w16cex:dateUtc="2022-06-16T15:37:00Z"/>
  <w16cex:commentExtensible w16cex:durableId="2655E908" w16cex:dateUtc="2022-06-16T15:38:00Z"/>
  <w16cex:commentExtensible w16cex:durableId="2655EA04" w16cex:dateUtc="2022-06-16T15:42:00Z"/>
  <w16cex:commentExtensible w16cex:durableId="2655EA6D" w16cex:dateUtc="2022-06-16T15:44:00Z"/>
  <w16cex:commentExtensible w16cex:durableId="2655EAD6" w16cex:dateUtc="2022-06-16T15:45:00Z"/>
  <w16cex:commentExtensible w16cex:durableId="2655EB1B" w16cex:dateUtc="2022-06-16T15:47:00Z"/>
  <w16cex:commentExtensible w16cex:durableId="2655EB67" w16cex:dateUtc="2022-06-16T15:48:00Z"/>
  <w16cex:commentExtensible w16cex:durableId="2655EB8B" w16cex:dateUtc="2022-06-16T15:48:00Z"/>
  <w16cex:commentExtensible w16cex:durableId="2655EBD6" w16cex:dateUtc="2022-06-16T15:50:00Z"/>
  <w16cex:commentExtensible w16cex:durableId="2655EBB7" w16cex:dateUtc="2022-06-16T15:49:00Z"/>
  <w16cex:commentExtensible w16cex:durableId="2655EB9B" w16cex:dateUtc="2022-06-16T15:49:00Z"/>
  <w16cex:commentExtensible w16cex:durableId="2655EBEE" w16cex:dateUtc="2022-06-16T15:50:00Z"/>
  <w16cex:commentExtensible w16cex:durableId="2655EFF6" w16cex:dateUtc="2022-06-16T16:07:00Z"/>
  <w16cex:commentExtensible w16cex:durableId="2655F05C" w16cex:dateUtc="2022-06-16T16: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D8EDCC" w16cid:durableId="2655A10F"/>
  <w16cid:commentId w16cid:paraId="71E5B80E" w16cid:durableId="2655A84D"/>
  <w16cid:commentId w16cid:paraId="174B2746" w16cid:durableId="2655A8D3"/>
  <w16cid:commentId w16cid:paraId="0A30C777" w16cid:durableId="2655A8F8"/>
  <w16cid:commentId w16cid:paraId="5CF451CA" w16cid:durableId="2655A95A"/>
  <w16cid:commentId w16cid:paraId="118DFFC6" w16cid:durableId="265DEA84"/>
  <w16cid:commentId w16cid:paraId="5E748C8A" w16cid:durableId="2655AB0C"/>
  <w16cid:commentId w16cid:paraId="3801BAB2" w16cid:durableId="2655AB18"/>
  <w16cid:commentId w16cid:paraId="6FD9AFE9" w16cid:durableId="2655AB34"/>
  <w16cid:commentId w16cid:paraId="79302446" w16cid:durableId="2655AB61"/>
  <w16cid:commentId w16cid:paraId="6069F1B7" w16cid:durableId="2655AB6E"/>
  <w16cid:commentId w16cid:paraId="4435E450" w16cid:durableId="2655ABBF"/>
  <w16cid:commentId w16cid:paraId="56894AF6" w16cid:durableId="2655E65D"/>
  <w16cid:commentId w16cid:paraId="62F81F3A" w16cid:durableId="2655E688"/>
  <w16cid:commentId w16cid:paraId="5531B436" w16cid:durableId="2655E6C8"/>
  <w16cid:commentId w16cid:paraId="60375144" w16cid:durableId="2655E6E9"/>
  <w16cid:commentId w16cid:paraId="576B7312" w16cid:durableId="2655E70A"/>
  <w16cid:commentId w16cid:paraId="7DF324F4" w16cid:durableId="2655E72F"/>
  <w16cid:commentId w16cid:paraId="67DA6ED1" w16cid:durableId="2655E74E"/>
  <w16cid:commentId w16cid:paraId="0AEB7B31" w16cid:durableId="2655E764"/>
  <w16cid:commentId w16cid:paraId="1EA0C33A" w16cid:durableId="2655E78D"/>
  <w16cid:commentId w16cid:paraId="60EBB099" w16cid:durableId="2655E7C5"/>
  <w16cid:commentId w16cid:paraId="6ADF6118" w16cid:durableId="2655E7E7"/>
  <w16cid:commentId w16cid:paraId="5883F621" w16cid:durableId="2655E83C"/>
  <w16cid:commentId w16cid:paraId="074ACDA9" w16cid:durableId="2655E869"/>
  <w16cid:commentId w16cid:paraId="57450EC8" w16cid:durableId="2655E8E4"/>
  <w16cid:commentId w16cid:paraId="698597E3" w16cid:durableId="2655E8EF"/>
  <w16cid:commentId w16cid:paraId="15B9DB97" w16cid:durableId="2655E908"/>
  <w16cid:commentId w16cid:paraId="29473552" w16cid:durableId="2655EA04"/>
  <w16cid:commentId w16cid:paraId="732AF50D" w16cid:durableId="2655EA6D"/>
  <w16cid:commentId w16cid:paraId="137A5152" w16cid:durableId="2655EAD6"/>
  <w16cid:commentId w16cid:paraId="11406683" w16cid:durableId="2655EB1B"/>
  <w16cid:commentId w16cid:paraId="741BFC0A" w16cid:durableId="2655EB67"/>
  <w16cid:commentId w16cid:paraId="44B26511" w16cid:durableId="2655EB8B"/>
  <w16cid:commentId w16cid:paraId="1CA89CA9" w16cid:durableId="2655EBD6"/>
  <w16cid:commentId w16cid:paraId="3F036332" w16cid:durableId="2655EBB7"/>
  <w16cid:commentId w16cid:paraId="617F7C6A" w16cid:durableId="2655EB9B"/>
  <w16cid:commentId w16cid:paraId="72F06894" w16cid:durableId="2655EBEE"/>
  <w16cid:commentId w16cid:paraId="633DC618" w16cid:durableId="2655EFF6"/>
  <w16cid:commentId w16cid:paraId="4EE1B1A2" w16cid:durableId="2655F0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EBFFB" w14:textId="77777777" w:rsidR="001E0F17" w:rsidRDefault="001E0F17" w:rsidP="00A91FB3">
      <w:pPr>
        <w:spacing w:after="0" w:line="240" w:lineRule="auto"/>
      </w:pPr>
      <w:r>
        <w:separator/>
      </w:r>
    </w:p>
  </w:endnote>
  <w:endnote w:type="continuationSeparator" w:id="0">
    <w:p w14:paraId="5B2A04DD" w14:textId="77777777" w:rsidR="001E0F17" w:rsidRDefault="001E0F17"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ras Medium ITC">
    <w:altName w:val="Calibri"/>
    <w:panose1 w:val="020B06020305040208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MT">
    <w:altName w:val="Calibri"/>
    <w:panose1 w:val="00000000000000000000"/>
    <w:charset w:val="00"/>
    <w:family w:val="swiss"/>
    <w:notTrueType/>
    <w:pitch w:val="default"/>
    <w:sig w:usb0="00000003" w:usb1="00000000" w:usb2="00000000" w:usb3="00000000" w:csb0="00000001" w:csb1="00000000"/>
  </w:font>
  <w:font w:name="Calibri-Light">
    <w:altName w:val="Calibri"/>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42C25" w14:textId="77777777" w:rsidR="002A30C1" w:rsidRDefault="002A30C1">
    <w:pPr>
      <w:pStyle w:val="Piedepgina"/>
      <w:jc w:val="center"/>
      <w:rPr>
        <w:ins w:id="0" w:author="David Recio" w:date="2022-06-24T19:53:00Z"/>
        <w:caps/>
        <w:color w:val="4472C4" w:themeColor="accent1"/>
      </w:rPr>
    </w:pPr>
  </w:p>
  <w:p w14:paraId="07C828D8" w14:textId="4AC9EE9F" w:rsidR="002A30C1" w:rsidRDefault="002A30C1">
    <w:pPr>
      <w:pStyle w:val="Piedepgina"/>
      <w:jc w:val="center"/>
      <w:rPr>
        <w:ins w:id="1" w:author="David Recio" w:date="2022-06-24T19:53:00Z"/>
        <w:caps/>
        <w:color w:val="4472C4" w:themeColor="accent1"/>
      </w:rPr>
    </w:pPr>
    <w:ins w:id="2" w:author="David Recio" w:date="2022-06-24T19:53:00Z">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ins>
  </w:p>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End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1E0F17" w:rsidP="006351D8">
    <w:pPr>
      <w:pStyle w:val="Piedepgina"/>
      <w:jc w:val="center"/>
    </w:pPr>
    <w:sdt>
      <w:sdtPr>
        <w:id w:val="-971443099"/>
        <w:docPartObj>
          <w:docPartGallery w:val="Page Numbers (Bottom of Page)"/>
          <w:docPartUnique/>
        </w:docPartObj>
      </w:sdtPr>
      <w:sdtEnd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D8251" w14:textId="77777777" w:rsidR="001E0F17" w:rsidRDefault="001E0F17" w:rsidP="00A91FB3">
      <w:pPr>
        <w:spacing w:after="0" w:line="240" w:lineRule="auto"/>
      </w:pPr>
      <w:r>
        <w:separator/>
      </w:r>
    </w:p>
  </w:footnote>
  <w:footnote w:type="continuationSeparator" w:id="0">
    <w:p w14:paraId="22C82EFB" w14:textId="77777777" w:rsidR="001E0F17" w:rsidRDefault="001E0F17"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End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99D66" w14:textId="3233191B" w:rsidR="00385D27" w:rsidRPr="00EF1449"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6368" behindDoc="0" locked="0" layoutInCell="1" allowOverlap="1" wp14:anchorId="1603B570" wp14:editId="2754422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63" name="Imagen 6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D844A9">
      <w:rPr>
        <w:rFonts w:asciiTheme="majorHAnsi" w:hAnsiTheme="majorHAnsi" w:cstheme="majorHAnsi"/>
        <w:i/>
        <w:sz w:val="20"/>
      </w:rPr>
      <w:fldChar w:fldCharType="separate"/>
    </w:r>
    <w:r w:rsidR="001F0DCD">
      <w:rPr>
        <w:rFonts w:asciiTheme="majorHAnsi" w:hAnsiTheme="majorHAnsi" w:cstheme="majorHAnsi"/>
        <w:i/>
        <w:noProof/>
        <w:sz w:val="20"/>
      </w:rPr>
      <w:br/>
      <w:t>Implementación</w:t>
    </w:r>
    <w:r>
      <w:rPr>
        <w:rFonts w:asciiTheme="majorHAnsi" w:hAnsiTheme="majorHAnsi" w:cstheme="majorHAnsi"/>
        <w:i/>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A6DA" w14:textId="7E460EBF" w:rsidR="00385D27" w:rsidRPr="00630A81" w:rsidRDefault="00385D27" w:rsidP="004D136D">
    <w:pPr>
      <w:pStyle w:val="Encabezado"/>
      <w:tabs>
        <w:tab w:val="clear" w:pos="8504"/>
        <w:tab w:val="right" w:pos="7931"/>
      </w:tabs>
      <w:spacing w:before="180"/>
      <w:jc w:val="right"/>
      <w:rPr>
        <w:i/>
      </w:rPr>
    </w:pPr>
    <w:r>
      <w:rPr>
        <w:noProof/>
      </w:rPr>
      <w:drawing>
        <wp:anchor distT="0" distB="0" distL="114300" distR="114300" simplePos="0" relativeHeight="251704320" behindDoc="0" locked="0" layoutInCell="1" allowOverlap="1" wp14:anchorId="667BDD43" wp14:editId="38E44B8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92" name="Imagen 192"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1F0DCD">
      <w:rPr>
        <w:rFonts w:asciiTheme="majorHAnsi" w:hAnsiTheme="majorHAnsi" w:cstheme="majorHAnsi"/>
        <w:i/>
        <w:sz w:val="20"/>
      </w:rPr>
      <w:fldChar w:fldCharType="separate"/>
    </w:r>
    <w:r w:rsidR="001F0DCD">
      <w:rPr>
        <w:rFonts w:asciiTheme="majorHAnsi" w:hAnsiTheme="majorHAnsi" w:cstheme="majorHAnsi"/>
        <w:i/>
        <w:noProof/>
        <w:sz w:val="20"/>
      </w:rPr>
      <w:br/>
      <w:t>Implementación</w:t>
    </w:r>
    <w:r>
      <w:rPr>
        <w:rFonts w:asciiTheme="majorHAnsi" w:hAnsiTheme="majorHAnsi" w:cstheme="majorHAnsi"/>
        <w:i/>
        <w:sz w:val="20"/>
      </w:rPr>
      <w:fldChar w:fldCharType="end"/>
    </w:r>
    <w:r>
      <w:tab/>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E6515" w14:textId="2237E643" w:rsidR="00385D27" w:rsidRPr="00630A81" w:rsidRDefault="00385D27" w:rsidP="00EF1449">
    <w:pPr>
      <w:pStyle w:val="Encabezado"/>
      <w:tabs>
        <w:tab w:val="clear" w:pos="8504"/>
        <w:tab w:val="right" w:pos="7931"/>
      </w:tabs>
      <w:spacing w:before="180"/>
      <w:jc w:val="right"/>
      <w:rPr>
        <w:i/>
      </w:rPr>
    </w:pPr>
    <w:r>
      <w:rPr>
        <w:noProof/>
      </w:rPr>
      <w:drawing>
        <wp:anchor distT="0" distB="0" distL="114300" distR="114300" simplePos="0" relativeHeight="251705344" behindDoc="0" locked="0" layoutInCell="1" allowOverlap="1" wp14:anchorId="29323B02" wp14:editId="070E81B7">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93" name="Imagen 19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2D7D77">
      <w:rPr>
        <w:rFonts w:asciiTheme="majorHAnsi" w:hAnsiTheme="majorHAnsi" w:cstheme="majorHAnsi"/>
        <w:i/>
        <w:sz w:val="20"/>
      </w:rPr>
      <w:fldChar w:fldCharType="separate"/>
    </w:r>
    <w:r w:rsidR="001F0DCD">
      <w:rPr>
        <w:rFonts w:asciiTheme="majorHAnsi" w:hAnsiTheme="majorHAnsi" w:cstheme="majorHAnsi"/>
        <w:i/>
        <w:noProof/>
        <w:sz w:val="20"/>
      </w:rPr>
      <w:br/>
      <w:t>Conclusiones y líneas futuras</w:t>
    </w:r>
    <w:r>
      <w:rPr>
        <w:rFonts w:asciiTheme="majorHAnsi" w:hAnsiTheme="majorHAnsi" w:cstheme="majorHAnsi"/>
        <w:i/>
        <w:sz w:val="20"/>
      </w:rPr>
      <w:fldChar w:fldCharType="end"/>
    </w:r>
  </w:p>
  <w:p w14:paraId="3D88AC1F" w14:textId="77777777" w:rsidR="00385D27" w:rsidRPr="00EF1449" w:rsidRDefault="00385D27"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667CA13B"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7" name="Imagen 4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D844A9">
      <w:rPr>
        <w:rFonts w:asciiTheme="majorHAnsi" w:hAnsiTheme="majorHAnsi" w:cstheme="majorHAnsi"/>
        <w:i/>
        <w:noProof/>
        <w:sz w:val="20"/>
      </w:rPr>
      <w:br/>
      <w:t>Gestión del proyecto</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456079A0"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8" name="Imagen 4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D844A9">
      <w:rPr>
        <w:rFonts w:asciiTheme="majorHAnsi" w:hAnsiTheme="majorHAnsi" w:cstheme="majorHAnsi"/>
        <w:i/>
        <w:noProof/>
        <w:sz w:val="20"/>
      </w:rPr>
      <w:br/>
      <w:t>Estado del arte</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50E0ABEA"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49" name="Imagen 4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D844A9">
      <w:rPr>
        <w:rFonts w:asciiTheme="majorHAnsi" w:hAnsiTheme="majorHAnsi" w:cstheme="majorHAnsi"/>
        <w:i/>
        <w:noProof/>
        <w:sz w:val="20"/>
      </w:rPr>
      <w:br/>
      <w:t>Gestión del proyecto</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40C8"/>
    <w:multiLevelType w:val="hybridMultilevel"/>
    <w:tmpl w:val="15FE09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347DAB"/>
    <w:multiLevelType w:val="hybridMultilevel"/>
    <w:tmpl w:val="3C145914"/>
    <w:lvl w:ilvl="0" w:tplc="5D0887AC">
      <w:start w:val="2"/>
      <w:numFmt w:val="decimal"/>
      <w:lvlText w:val="%1."/>
      <w:lvlJc w:val="left"/>
      <w:pPr>
        <w:ind w:left="720" w:hanging="360"/>
      </w:pPr>
      <w:rPr>
        <w:rFonts w:hint="default"/>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BD5A83"/>
    <w:multiLevelType w:val="hybridMultilevel"/>
    <w:tmpl w:val="7494C4AA"/>
    <w:lvl w:ilvl="0" w:tplc="FFFFFFF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 w15:restartNumberingAfterBreak="0">
    <w:nsid w:val="0CB4061D"/>
    <w:multiLevelType w:val="hybridMultilevel"/>
    <w:tmpl w:val="7494C4AA"/>
    <w:lvl w:ilvl="0" w:tplc="0C0A000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0CFC49B2"/>
    <w:multiLevelType w:val="hybridMultilevel"/>
    <w:tmpl w:val="2F88EE20"/>
    <w:lvl w:ilvl="0" w:tplc="0C0A0001">
      <w:start w:val="1"/>
      <w:numFmt w:val="bullet"/>
      <w:lvlText w:val=""/>
      <w:lvlJc w:val="left"/>
      <w:pPr>
        <w:ind w:left="1902" w:hanging="360"/>
      </w:pPr>
      <w:rPr>
        <w:rFonts w:ascii="Symbol" w:hAnsi="Symbol" w:hint="default"/>
      </w:rPr>
    </w:lvl>
    <w:lvl w:ilvl="1" w:tplc="0C0A0003" w:tentative="1">
      <w:start w:val="1"/>
      <w:numFmt w:val="bullet"/>
      <w:lvlText w:val="o"/>
      <w:lvlJc w:val="left"/>
      <w:pPr>
        <w:ind w:left="2622" w:hanging="360"/>
      </w:pPr>
      <w:rPr>
        <w:rFonts w:ascii="Courier New" w:hAnsi="Courier New" w:cs="Courier New" w:hint="default"/>
      </w:rPr>
    </w:lvl>
    <w:lvl w:ilvl="2" w:tplc="0C0A0005" w:tentative="1">
      <w:start w:val="1"/>
      <w:numFmt w:val="bullet"/>
      <w:lvlText w:val=""/>
      <w:lvlJc w:val="left"/>
      <w:pPr>
        <w:ind w:left="3342" w:hanging="360"/>
      </w:pPr>
      <w:rPr>
        <w:rFonts w:ascii="Wingdings" w:hAnsi="Wingdings" w:hint="default"/>
      </w:rPr>
    </w:lvl>
    <w:lvl w:ilvl="3" w:tplc="0C0A0001" w:tentative="1">
      <w:start w:val="1"/>
      <w:numFmt w:val="bullet"/>
      <w:lvlText w:val=""/>
      <w:lvlJc w:val="left"/>
      <w:pPr>
        <w:ind w:left="4062" w:hanging="360"/>
      </w:pPr>
      <w:rPr>
        <w:rFonts w:ascii="Symbol" w:hAnsi="Symbol" w:hint="default"/>
      </w:rPr>
    </w:lvl>
    <w:lvl w:ilvl="4" w:tplc="0C0A0003" w:tentative="1">
      <w:start w:val="1"/>
      <w:numFmt w:val="bullet"/>
      <w:lvlText w:val="o"/>
      <w:lvlJc w:val="left"/>
      <w:pPr>
        <w:ind w:left="4782" w:hanging="360"/>
      </w:pPr>
      <w:rPr>
        <w:rFonts w:ascii="Courier New" w:hAnsi="Courier New" w:cs="Courier New" w:hint="default"/>
      </w:rPr>
    </w:lvl>
    <w:lvl w:ilvl="5" w:tplc="0C0A0005" w:tentative="1">
      <w:start w:val="1"/>
      <w:numFmt w:val="bullet"/>
      <w:lvlText w:val=""/>
      <w:lvlJc w:val="left"/>
      <w:pPr>
        <w:ind w:left="5502" w:hanging="360"/>
      </w:pPr>
      <w:rPr>
        <w:rFonts w:ascii="Wingdings" w:hAnsi="Wingdings" w:hint="default"/>
      </w:rPr>
    </w:lvl>
    <w:lvl w:ilvl="6" w:tplc="0C0A0001" w:tentative="1">
      <w:start w:val="1"/>
      <w:numFmt w:val="bullet"/>
      <w:lvlText w:val=""/>
      <w:lvlJc w:val="left"/>
      <w:pPr>
        <w:ind w:left="6222" w:hanging="360"/>
      </w:pPr>
      <w:rPr>
        <w:rFonts w:ascii="Symbol" w:hAnsi="Symbol" w:hint="default"/>
      </w:rPr>
    </w:lvl>
    <w:lvl w:ilvl="7" w:tplc="0C0A0003" w:tentative="1">
      <w:start w:val="1"/>
      <w:numFmt w:val="bullet"/>
      <w:lvlText w:val="o"/>
      <w:lvlJc w:val="left"/>
      <w:pPr>
        <w:ind w:left="6942" w:hanging="360"/>
      </w:pPr>
      <w:rPr>
        <w:rFonts w:ascii="Courier New" w:hAnsi="Courier New" w:cs="Courier New" w:hint="default"/>
      </w:rPr>
    </w:lvl>
    <w:lvl w:ilvl="8" w:tplc="0C0A0005" w:tentative="1">
      <w:start w:val="1"/>
      <w:numFmt w:val="bullet"/>
      <w:lvlText w:val=""/>
      <w:lvlJc w:val="left"/>
      <w:pPr>
        <w:ind w:left="7662" w:hanging="360"/>
      </w:pPr>
      <w:rPr>
        <w:rFonts w:ascii="Wingdings" w:hAnsi="Wingdings" w:hint="default"/>
      </w:rPr>
    </w:lvl>
  </w:abstractNum>
  <w:abstractNum w:abstractNumId="5" w15:restartNumberingAfterBreak="0">
    <w:nsid w:val="1205728B"/>
    <w:multiLevelType w:val="hybridMultilevel"/>
    <w:tmpl w:val="07C68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0D13D6"/>
    <w:multiLevelType w:val="hybridMultilevel"/>
    <w:tmpl w:val="8584BC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B143A6"/>
    <w:multiLevelType w:val="hybridMultilevel"/>
    <w:tmpl w:val="DCD43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3D03DC"/>
    <w:multiLevelType w:val="hybridMultilevel"/>
    <w:tmpl w:val="88767F7E"/>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 w15:restartNumberingAfterBreak="0">
    <w:nsid w:val="1B943626"/>
    <w:multiLevelType w:val="multilevel"/>
    <w:tmpl w:val="8290349C"/>
    <w:lvl w:ilvl="0">
      <w:start w:val="1"/>
      <w:numFmt w:val="decimal"/>
      <w:suff w:val="nothing"/>
      <w:lvlText w:val="Capítulo %1"/>
      <w:lvlJc w:val="left"/>
      <w:pPr>
        <w:ind w:left="0" w:firstLine="0"/>
      </w:pPr>
      <w:rPr>
        <w:rFonts w:hint="default"/>
        <w:b/>
        <w:i w:val="0"/>
        <w:sz w:val="40"/>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E3B0034"/>
    <w:multiLevelType w:val="hybridMultilevel"/>
    <w:tmpl w:val="0EAC4BB8"/>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EA272E0"/>
    <w:multiLevelType w:val="hybridMultilevel"/>
    <w:tmpl w:val="C414C1CE"/>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 w15:restartNumberingAfterBreak="0">
    <w:nsid w:val="1F2E70FF"/>
    <w:multiLevelType w:val="hybridMultilevel"/>
    <w:tmpl w:val="0532A9D6"/>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3" w15:restartNumberingAfterBreak="0">
    <w:nsid w:val="1F595922"/>
    <w:multiLevelType w:val="hybridMultilevel"/>
    <w:tmpl w:val="4B3E16A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24AE5107"/>
    <w:multiLevelType w:val="hybridMultilevel"/>
    <w:tmpl w:val="08F4BF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51C588A"/>
    <w:multiLevelType w:val="hybridMultilevel"/>
    <w:tmpl w:val="E95E6F1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728551A"/>
    <w:multiLevelType w:val="hybridMultilevel"/>
    <w:tmpl w:val="349803B2"/>
    <w:lvl w:ilvl="0" w:tplc="0C0A0001">
      <w:start w:val="1"/>
      <w:numFmt w:val="bullet"/>
      <w:lvlText w:val=""/>
      <w:lvlJc w:val="left"/>
      <w:pPr>
        <w:ind w:left="1728" w:hanging="360"/>
      </w:pPr>
      <w:rPr>
        <w:rFonts w:ascii="Symbol" w:hAnsi="Symbol"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17" w15:restartNumberingAfterBreak="0">
    <w:nsid w:val="27CE4603"/>
    <w:multiLevelType w:val="hybridMultilevel"/>
    <w:tmpl w:val="53FC43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C533676"/>
    <w:multiLevelType w:val="hybridMultilevel"/>
    <w:tmpl w:val="68E8F74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DF377D1"/>
    <w:multiLevelType w:val="hybridMultilevel"/>
    <w:tmpl w:val="E28CD6A0"/>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20229C9"/>
    <w:multiLevelType w:val="hybridMultilevel"/>
    <w:tmpl w:val="B0948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61042BC"/>
    <w:multiLevelType w:val="hybridMultilevel"/>
    <w:tmpl w:val="C1DA4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63C6D74"/>
    <w:multiLevelType w:val="hybridMultilevel"/>
    <w:tmpl w:val="C3FC4808"/>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39430E17"/>
    <w:multiLevelType w:val="hybridMultilevel"/>
    <w:tmpl w:val="807ED3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A906334"/>
    <w:multiLevelType w:val="hybridMultilevel"/>
    <w:tmpl w:val="1DBE5A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C4D1149"/>
    <w:multiLevelType w:val="hybridMultilevel"/>
    <w:tmpl w:val="849235C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45DE0F84"/>
    <w:multiLevelType w:val="hybridMultilevel"/>
    <w:tmpl w:val="B720E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9516E20"/>
    <w:multiLevelType w:val="hybridMultilevel"/>
    <w:tmpl w:val="FF0C22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15:restartNumberingAfterBreak="0">
    <w:nsid w:val="51976398"/>
    <w:multiLevelType w:val="hybridMultilevel"/>
    <w:tmpl w:val="37A8838A"/>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52B419B8"/>
    <w:multiLevelType w:val="hybridMultilevel"/>
    <w:tmpl w:val="8EDE5A50"/>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54F61F2A"/>
    <w:multiLevelType w:val="hybridMultilevel"/>
    <w:tmpl w:val="F1200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6AE0758"/>
    <w:multiLevelType w:val="hybridMultilevel"/>
    <w:tmpl w:val="EB1E99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F866F45"/>
    <w:multiLevelType w:val="hybridMultilevel"/>
    <w:tmpl w:val="3864E710"/>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6" w15:restartNumberingAfterBreak="0">
    <w:nsid w:val="653E3A2E"/>
    <w:multiLevelType w:val="multilevel"/>
    <w:tmpl w:val="CA36F338"/>
    <w:lvl w:ilvl="0">
      <w:start w:val="1"/>
      <w:numFmt w:val="decimal"/>
      <w:pStyle w:val="Ttulo1"/>
      <w:suff w:val="nothing"/>
      <w:lvlText w:val="Capítulo %1"/>
      <w:lvlJc w:val="left"/>
      <w:pPr>
        <w:ind w:left="0" w:firstLine="0"/>
      </w:pPr>
      <w:rPr>
        <w:rFonts w:hint="default"/>
        <w:b/>
        <w:i w:val="0"/>
        <w:sz w:val="40"/>
      </w:rPr>
    </w:lvl>
    <w:lvl w:ilvl="1">
      <w:start w:val="2"/>
      <w:numFmt w:val="decimal"/>
      <w:lvlText w:val="%2."/>
      <w:lvlJc w:val="left"/>
      <w:pPr>
        <w:ind w:left="360" w:hanging="360"/>
      </w:pPr>
      <w:rPr>
        <w:rFonts w:hint="default"/>
        <w:u w:val="singl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A017AAE"/>
    <w:multiLevelType w:val="hybridMultilevel"/>
    <w:tmpl w:val="6C546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7B36811"/>
    <w:multiLevelType w:val="hybridMultilevel"/>
    <w:tmpl w:val="123AA60E"/>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794D5D49"/>
    <w:multiLevelType w:val="hybridMultilevel"/>
    <w:tmpl w:val="8F5E6A7C"/>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7A056A0B"/>
    <w:multiLevelType w:val="hybridMultilevel"/>
    <w:tmpl w:val="1E3E73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88187100">
    <w:abstractNumId w:val="30"/>
  </w:num>
  <w:num w:numId="2" w16cid:durableId="1170363353">
    <w:abstractNumId w:val="36"/>
  </w:num>
  <w:num w:numId="3" w16cid:durableId="852230150">
    <w:abstractNumId w:val="21"/>
  </w:num>
  <w:num w:numId="4" w16cid:durableId="704645451">
    <w:abstractNumId w:val="18"/>
  </w:num>
  <w:num w:numId="5" w16cid:durableId="2074161864">
    <w:abstractNumId w:val="14"/>
  </w:num>
  <w:num w:numId="6" w16cid:durableId="1566449554">
    <w:abstractNumId w:val="15"/>
  </w:num>
  <w:num w:numId="7" w16cid:durableId="171068812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12369982">
    <w:abstractNumId w:val="23"/>
  </w:num>
  <w:num w:numId="9" w16cid:durableId="991830109">
    <w:abstractNumId w:val="34"/>
  </w:num>
  <w:num w:numId="10" w16cid:durableId="202595515">
    <w:abstractNumId w:val="22"/>
  </w:num>
  <w:num w:numId="11" w16cid:durableId="459492547">
    <w:abstractNumId w:val="40"/>
  </w:num>
  <w:num w:numId="12" w16cid:durableId="1390691936">
    <w:abstractNumId w:val="27"/>
  </w:num>
  <w:num w:numId="13" w16cid:durableId="2129426179">
    <w:abstractNumId w:val="11"/>
  </w:num>
  <w:num w:numId="14" w16cid:durableId="1428504293">
    <w:abstractNumId w:val="12"/>
  </w:num>
  <w:num w:numId="15" w16cid:durableId="218980424">
    <w:abstractNumId w:val="35"/>
  </w:num>
  <w:num w:numId="16" w16cid:durableId="1300182294">
    <w:abstractNumId w:val="26"/>
  </w:num>
  <w:num w:numId="17" w16cid:durableId="664208816">
    <w:abstractNumId w:val="33"/>
  </w:num>
  <w:num w:numId="18" w16cid:durableId="660502633">
    <w:abstractNumId w:val="31"/>
  </w:num>
  <w:num w:numId="19" w16cid:durableId="173885627">
    <w:abstractNumId w:val="38"/>
  </w:num>
  <w:num w:numId="20" w16cid:durableId="227883565">
    <w:abstractNumId w:val="24"/>
  </w:num>
  <w:num w:numId="21" w16cid:durableId="1345667693">
    <w:abstractNumId w:val="19"/>
  </w:num>
  <w:num w:numId="22" w16cid:durableId="141972935">
    <w:abstractNumId w:val="32"/>
  </w:num>
  <w:num w:numId="23" w16cid:durableId="150099732">
    <w:abstractNumId w:val="39"/>
  </w:num>
  <w:num w:numId="24" w16cid:durableId="1662734397">
    <w:abstractNumId w:val="4"/>
  </w:num>
  <w:num w:numId="25" w16cid:durableId="1765957204">
    <w:abstractNumId w:val="0"/>
  </w:num>
  <w:num w:numId="26" w16cid:durableId="1985042114">
    <w:abstractNumId w:val="7"/>
  </w:num>
  <w:num w:numId="27" w16cid:durableId="162345839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08174985">
    <w:abstractNumId w:val="13"/>
  </w:num>
  <w:num w:numId="29" w16cid:durableId="1162501424">
    <w:abstractNumId w:val="3"/>
  </w:num>
  <w:num w:numId="30" w16cid:durableId="1967346000">
    <w:abstractNumId w:val="20"/>
  </w:num>
  <w:num w:numId="31" w16cid:durableId="484395181">
    <w:abstractNumId w:val="6"/>
  </w:num>
  <w:num w:numId="32" w16cid:durableId="680812813">
    <w:abstractNumId w:val="17"/>
  </w:num>
  <w:num w:numId="33" w16cid:durableId="1752385508">
    <w:abstractNumId w:val="1"/>
  </w:num>
  <w:num w:numId="34" w16cid:durableId="1197308327">
    <w:abstractNumId w:val="36"/>
  </w:num>
  <w:num w:numId="35" w16cid:durableId="268395262">
    <w:abstractNumId w:val="37"/>
  </w:num>
  <w:num w:numId="36" w16cid:durableId="1015158239">
    <w:abstractNumId w:val="25"/>
  </w:num>
  <w:num w:numId="37" w16cid:durableId="217134394">
    <w:abstractNumId w:val="9"/>
  </w:num>
  <w:num w:numId="38" w16cid:durableId="995036759">
    <w:abstractNumId w:val="29"/>
  </w:num>
  <w:num w:numId="39" w16cid:durableId="1823161869">
    <w:abstractNumId w:val="16"/>
  </w:num>
  <w:num w:numId="40" w16cid:durableId="1513646478">
    <w:abstractNumId w:val="28"/>
  </w:num>
  <w:num w:numId="41" w16cid:durableId="540047774">
    <w:abstractNumId w:val="2"/>
  </w:num>
  <w:num w:numId="42" w16cid:durableId="2131124280">
    <w:abstractNumId w:val="10"/>
  </w:num>
  <w:num w:numId="43" w16cid:durableId="1229803709">
    <w:abstractNumId w:val="8"/>
  </w:num>
  <w:num w:numId="44" w16cid:durableId="1913615614">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Recio">
    <w15:presenceInfo w15:providerId="Windows Live" w15:userId="9fc36919b4d9fbb1"/>
  </w15:person>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05F4"/>
    <w:rsid w:val="00002DF2"/>
    <w:rsid w:val="000058FB"/>
    <w:rsid w:val="00005A63"/>
    <w:rsid w:val="00005A98"/>
    <w:rsid w:val="0000642B"/>
    <w:rsid w:val="00006946"/>
    <w:rsid w:val="00011540"/>
    <w:rsid w:val="000117BF"/>
    <w:rsid w:val="00016917"/>
    <w:rsid w:val="00021139"/>
    <w:rsid w:val="000251C7"/>
    <w:rsid w:val="000270CE"/>
    <w:rsid w:val="000308E9"/>
    <w:rsid w:val="000345AB"/>
    <w:rsid w:val="00035F06"/>
    <w:rsid w:val="00043DFD"/>
    <w:rsid w:val="00051FEC"/>
    <w:rsid w:val="00052170"/>
    <w:rsid w:val="00053BC7"/>
    <w:rsid w:val="0005508F"/>
    <w:rsid w:val="00056042"/>
    <w:rsid w:val="00056FFC"/>
    <w:rsid w:val="00060147"/>
    <w:rsid w:val="00060AFB"/>
    <w:rsid w:val="00062152"/>
    <w:rsid w:val="0006288C"/>
    <w:rsid w:val="000701C6"/>
    <w:rsid w:val="00071FB5"/>
    <w:rsid w:val="00076164"/>
    <w:rsid w:val="00076628"/>
    <w:rsid w:val="00077216"/>
    <w:rsid w:val="00081FB0"/>
    <w:rsid w:val="00087D3E"/>
    <w:rsid w:val="00087E7A"/>
    <w:rsid w:val="000B33D2"/>
    <w:rsid w:val="000B4201"/>
    <w:rsid w:val="000B5324"/>
    <w:rsid w:val="000B771C"/>
    <w:rsid w:val="000C32C3"/>
    <w:rsid w:val="000C3639"/>
    <w:rsid w:val="000D2CD0"/>
    <w:rsid w:val="000D4069"/>
    <w:rsid w:val="000D52E8"/>
    <w:rsid w:val="000E07E3"/>
    <w:rsid w:val="000E29E5"/>
    <w:rsid w:val="000E380C"/>
    <w:rsid w:val="000E40DB"/>
    <w:rsid w:val="000E41DB"/>
    <w:rsid w:val="000E4758"/>
    <w:rsid w:val="000E4AFA"/>
    <w:rsid w:val="000E57D8"/>
    <w:rsid w:val="000E5BB9"/>
    <w:rsid w:val="000E6BED"/>
    <w:rsid w:val="000F3B3F"/>
    <w:rsid w:val="000F4B0E"/>
    <w:rsid w:val="000F6D15"/>
    <w:rsid w:val="000F755F"/>
    <w:rsid w:val="000F7891"/>
    <w:rsid w:val="00100F01"/>
    <w:rsid w:val="00101642"/>
    <w:rsid w:val="00103F22"/>
    <w:rsid w:val="00105345"/>
    <w:rsid w:val="001056A0"/>
    <w:rsid w:val="00106F4D"/>
    <w:rsid w:val="00112DDD"/>
    <w:rsid w:val="001132CA"/>
    <w:rsid w:val="001138BA"/>
    <w:rsid w:val="00113E2F"/>
    <w:rsid w:val="001165CB"/>
    <w:rsid w:val="00116941"/>
    <w:rsid w:val="00117144"/>
    <w:rsid w:val="0012131C"/>
    <w:rsid w:val="001352F3"/>
    <w:rsid w:val="00136227"/>
    <w:rsid w:val="00141177"/>
    <w:rsid w:val="00141ADF"/>
    <w:rsid w:val="00143509"/>
    <w:rsid w:val="00144295"/>
    <w:rsid w:val="001449EF"/>
    <w:rsid w:val="001477CB"/>
    <w:rsid w:val="0015284E"/>
    <w:rsid w:val="001546A7"/>
    <w:rsid w:val="00162D80"/>
    <w:rsid w:val="00165578"/>
    <w:rsid w:val="00166464"/>
    <w:rsid w:val="001668F5"/>
    <w:rsid w:val="00167BC4"/>
    <w:rsid w:val="00170E82"/>
    <w:rsid w:val="001740DA"/>
    <w:rsid w:val="0017423F"/>
    <w:rsid w:val="00175949"/>
    <w:rsid w:val="00176DBD"/>
    <w:rsid w:val="00181F98"/>
    <w:rsid w:val="0018370D"/>
    <w:rsid w:val="00190B56"/>
    <w:rsid w:val="001920B7"/>
    <w:rsid w:val="001936CC"/>
    <w:rsid w:val="001A0AB8"/>
    <w:rsid w:val="001B323D"/>
    <w:rsid w:val="001B5A5F"/>
    <w:rsid w:val="001C20DF"/>
    <w:rsid w:val="001C424B"/>
    <w:rsid w:val="001C5A56"/>
    <w:rsid w:val="001D0413"/>
    <w:rsid w:val="001D1B6E"/>
    <w:rsid w:val="001D4505"/>
    <w:rsid w:val="001E0B35"/>
    <w:rsid w:val="001E0F17"/>
    <w:rsid w:val="001E512E"/>
    <w:rsid w:val="001E54BF"/>
    <w:rsid w:val="001F0DCD"/>
    <w:rsid w:val="001F47C6"/>
    <w:rsid w:val="001F576B"/>
    <w:rsid w:val="001F5961"/>
    <w:rsid w:val="001F6A63"/>
    <w:rsid w:val="001F7851"/>
    <w:rsid w:val="00204A02"/>
    <w:rsid w:val="00205AA0"/>
    <w:rsid w:val="00210C69"/>
    <w:rsid w:val="00214F83"/>
    <w:rsid w:val="002154A7"/>
    <w:rsid w:val="00216058"/>
    <w:rsid w:val="00220497"/>
    <w:rsid w:val="002230B3"/>
    <w:rsid w:val="00223142"/>
    <w:rsid w:val="00223333"/>
    <w:rsid w:val="00223775"/>
    <w:rsid w:val="00231A55"/>
    <w:rsid w:val="00231D09"/>
    <w:rsid w:val="00235A51"/>
    <w:rsid w:val="00236559"/>
    <w:rsid w:val="002377B7"/>
    <w:rsid w:val="00243ADC"/>
    <w:rsid w:val="00244605"/>
    <w:rsid w:val="00246903"/>
    <w:rsid w:val="002502FD"/>
    <w:rsid w:val="0025493B"/>
    <w:rsid w:val="002578A2"/>
    <w:rsid w:val="00265C41"/>
    <w:rsid w:val="00271A4B"/>
    <w:rsid w:val="00276DFA"/>
    <w:rsid w:val="00282515"/>
    <w:rsid w:val="0028274B"/>
    <w:rsid w:val="00284D2A"/>
    <w:rsid w:val="00286B01"/>
    <w:rsid w:val="0029413B"/>
    <w:rsid w:val="0029505F"/>
    <w:rsid w:val="002A2D6B"/>
    <w:rsid w:val="002A30C1"/>
    <w:rsid w:val="002A344D"/>
    <w:rsid w:val="002A683F"/>
    <w:rsid w:val="002A7B7A"/>
    <w:rsid w:val="002A7DC4"/>
    <w:rsid w:val="002B5991"/>
    <w:rsid w:val="002C02C6"/>
    <w:rsid w:val="002C0855"/>
    <w:rsid w:val="002C0DA2"/>
    <w:rsid w:val="002C1410"/>
    <w:rsid w:val="002C6702"/>
    <w:rsid w:val="002D0932"/>
    <w:rsid w:val="002D0947"/>
    <w:rsid w:val="002D4D4D"/>
    <w:rsid w:val="002D7D77"/>
    <w:rsid w:val="002E34F8"/>
    <w:rsid w:val="002F186F"/>
    <w:rsid w:val="002F3211"/>
    <w:rsid w:val="002F481B"/>
    <w:rsid w:val="002F4A72"/>
    <w:rsid w:val="002F67A8"/>
    <w:rsid w:val="002F719A"/>
    <w:rsid w:val="003002FE"/>
    <w:rsid w:val="003007E6"/>
    <w:rsid w:val="003012D8"/>
    <w:rsid w:val="00303664"/>
    <w:rsid w:val="003043C8"/>
    <w:rsid w:val="003062F9"/>
    <w:rsid w:val="00306DF5"/>
    <w:rsid w:val="00307626"/>
    <w:rsid w:val="0031416F"/>
    <w:rsid w:val="00315ECE"/>
    <w:rsid w:val="00316FD4"/>
    <w:rsid w:val="00321FA6"/>
    <w:rsid w:val="00324395"/>
    <w:rsid w:val="003276D3"/>
    <w:rsid w:val="00330B30"/>
    <w:rsid w:val="003314F9"/>
    <w:rsid w:val="003365D9"/>
    <w:rsid w:val="00337A8F"/>
    <w:rsid w:val="00337BA8"/>
    <w:rsid w:val="00337FBF"/>
    <w:rsid w:val="00342F78"/>
    <w:rsid w:val="00351385"/>
    <w:rsid w:val="0035608A"/>
    <w:rsid w:val="0035635F"/>
    <w:rsid w:val="00365F4D"/>
    <w:rsid w:val="0036661F"/>
    <w:rsid w:val="0036665D"/>
    <w:rsid w:val="00371D61"/>
    <w:rsid w:val="003725E0"/>
    <w:rsid w:val="00372FCD"/>
    <w:rsid w:val="00376DE0"/>
    <w:rsid w:val="0037B0AC"/>
    <w:rsid w:val="00380605"/>
    <w:rsid w:val="00382096"/>
    <w:rsid w:val="00382B6D"/>
    <w:rsid w:val="00382D02"/>
    <w:rsid w:val="00382FEC"/>
    <w:rsid w:val="00385D27"/>
    <w:rsid w:val="00391868"/>
    <w:rsid w:val="003922EA"/>
    <w:rsid w:val="003A3663"/>
    <w:rsid w:val="003A3F39"/>
    <w:rsid w:val="003A4BE6"/>
    <w:rsid w:val="003A7053"/>
    <w:rsid w:val="003C02AD"/>
    <w:rsid w:val="003C1125"/>
    <w:rsid w:val="003C3F39"/>
    <w:rsid w:val="003C5022"/>
    <w:rsid w:val="003D057C"/>
    <w:rsid w:val="003D293B"/>
    <w:rsid w:val="003D4017"/>
    <w:rsid w:val="003D41EF"/>
    <w:rsid w:val="003E10B6"/>
    <w:rsid w:val="003E2E16"/>
    <w:rsid w:val="003E582A"/>
    <w:rsid w:val="003E6156"/>
    <w:rsid w:val="003E729C"/>
    <w:rsid w:val="003F3E02"/>
    <w:rsid w:val="00404FB1"/>
    <w:rsid w:val="004141C5"/>
    <w:rsid w:val="004156C2"/>
    <w:rsid w:val="00417FAD"/>
    <w:rsid w:val="00422147"/>
    <w:rsid w:val="00425508"/>
    <w:rsid w:val="004263FF"/>
    <w:rsid w:val="004334C0"/>
    <w:rsid w:val="00435AB7"/>
    <w:rsid w:val="00435F3F"/>
    <w:rsid w:val="004439FF"/>
    <w:rsid w:val="00450E52"/>
    <w:rsid w:val="00451529"/>
    <w:rsid w:val="00451924"/>
    <w:rsid w:val="00455D76"/>
    <w:rsid w:val="00457AF5"/>
    <w:rsid w:val="004603DD"/>
    <w:rsid w:val="0046275C"/>
    <w:rsid w:val="00465125"/>
    <w:rsid w:val="00470B9E"/>
    <w:rsid w:val="00471949"/>
    <w:rsid w:val="00475C1E"/>
    <w:rsid w:val="004777F8"/>
    <w:rsid w:val="00477B16"/>
    <w:rsid w:val="00481C47"/>
    <w:rsid w:val="00497574"/>
    <w:rsid w:val="00497637"/>
    <w:rsid w:val="00497EAB"/>
    <w:rsid w:val="004A1824"/>
    <w:rsid w:val="004A1850"/>
    <w:rsid w:val="004A1E6E"/>
    <w:rsid w:val="004B1E6E"/>
    <w:rsid w:val="004B799F"/>
    <w:rsid w:val="004C28F9"/>
    <w:rsid w:val="004C46AF"/>
    <w:rsid w:val="004C6FA2"/>
    <w:rsid w:val="004D136D"/>
    <w:rsid w:val="004D19C6"/>
    <w:rsid w:val="004D4845"/>
    <w:rsid w:val="004D5658"/>
    <w:rsid w:val="004D7FD8"/>
    <w:rsid w:val="004E1FE6"/>
    <w:rsid w:val="004E20D2"/>
    <w:rsid w:val="004F0C0C"/>
    <w:rsid w:val="004F6119"/>
    <w:rsid w:val="005126A4"/>
    <w:rsid w:val="005158BF"/>
    <w:rsid w:val="005170CF"/>
    <w:rsid w:val="005253FD"/>
    <w:rsid w:val="00525AD5"/>
    <w:rsid w:val="00525FC3"/>
    <w:rsid w:val="0053166C"/>
    <w:rsid w:val="00533D40"/>
    <w:rsid w:val="00533F7F"/>
    <w:rsid w:val="00537819"/>
    <w:rsid w:val="00541F76"/>
    <w:rsid w:val="00542505"/>
    <w:rsid w:val="00547908"/>
    <w:rsid w:val="00551A71"/>
    <w:rsid w:val="00555BF3"/>
    <w:rsid w:val="0055637B"/>
    <w:rsid w:val="00560F0E"/>
    <w:rsid w:val="005623B0"/>
    <w:rsid w:val="005644D9"/>
    <w:rsid w:val="0056794C"/>
    <w:rsid w:val="005723B9"/>
    <w:rsid w:val="00572AAC"/>
    <w:rsid w:val="005764D8"/>
    <w:rsid w:val="00577887"/>
    <w:rsid w:val="00577939"/>
    <w:rsid w:val="005854CF"/>
    <w:rsid w:val="0058613D"/>
    <w:rsid w:val="00590C34"/>
    <w:rsid w:val="005952E8"/>
    <w:rsid w:val="00595C06"/>
    <w:rsid w:val="00595F87"/>
    <w:rsid w:val="00597FD8"/>
    <w:rsid w:val="005A1B34"/>
    <w:rsid w:val="005B1355"/>
    <w:rsid w:val="005B21D2"/>
    <w:rsid w:val="005C083C"/>
    <w:rsid w:val="005C42DE"/>
    <w:rsid w:val="005D03ED"/>
    <w:rsid w:val="005D2347"/>
    <w:rsid w:val="005D6840"/>
    <w:rsid w:val="005D7D91"/>
    <w:rsid w:val="005E0386"/>
    <w:rsid w:val="005E0C84"/>
    <w:rsid w:val="005E2ECF"/>
    <w:rsid w:val="005E3205"/>
    <w:rsid w:val="005E4D50"/>
    <w:rsid w:val="005E6132"/>
    <w:rsid w:val="005F3172"/>
    <w:rsid w:val="005F3769"/>
    <w:rsid w:val="005F4768"/>
    <w:rsid w:val="00601516"/>
    <w:rsid w:val="00602ED4"/>
    <w:rsid w:val="006044FC"/>
    <w:rsid w:val="0061007F"/>
    <w:rsid w:val="006116C9"/>
    <w:rsid w:val="006124A8"/>
    <w:rsid w:val="00617B32"/>
    <w:rsid w:val="006278BB"/>
    <w:rsid w:val="00627CF2"/>
    <w:rsid w:val="00630A81"/>
    <w:rsid w:val="00632F12"/>
    <w:rsid w:val="00635121"/>
    <w:rsid w:val="006351D8"/>
    <w:rsid w:val="00636643"/>
    <w:rsid w:val="00637CED"/>
    <w:rsid w:val="00637F92"/>
    <w:rsid w:val="0064394B"/>
    <w:rsid w:val="006531E0"/>
    <w:rsid w:val="0066741D"/>
    <w:rsid w:val="00667950"/>
    <w:rsid w:val="006727F2"/>
    <w:rsid w:val="00674A74"/>
    <w:rsid w:val="00675939"/>
    <w:rsid w:val="00676B64"/>
    <w:rsid w:val="006831F1"/>
    <w:rsid w:val="00685C11"/>
    <w:rsid w:val="00686F33"/>
    <w:rsid w:val="0068766B"/>
    <w:rsid w:val="006914A6"/>
    <w:rsid w:val="00691A9F"/>
    <w:rsid w:val="00691AE5"/>
    <w:rsid w:val="00691F54"/>
    <w:rsid w:val="0069382F"/>
    <w:rsid w:val="00695535"/>
    <w:rsid w:val="006A1F3A"/>
    <w:rsid w:val="006A2001"/>
    <w:rsid w:val="006A28C2"/>
    <w:rsid w:val="006B0898"/>
    <w:rsid w:val="006B6108"/>
    <w:rsid w:val="006B764F"/>
    <w:rsid w:val="006C519C"/>
    <w:rsid w:val="006D50F3"/>
    <w:rsid w:val="006E08FE"/>
    <w:rsid w:val="006E17D1"/>
    <w:rsid w:val="006E4FD3"/>
    <w:rsid w:val="006E6B85"/>
    <w:rsid w:val="006F4402"/>
    <w:rsid w:val="006F4A1A"/>
    <w:rsid w:val="007022B9"/>
    <w:rsid w:val="007044DC"/>
    <w:rsid w:val="007051B2"/>
    <w:rsid w:val="00705FCD"/>
    <w:rsid w:val="0071388E"/>
    <w:rsid w:val="0071390B"/>
    <w:rsid w:val="00714D92"/>
    <w:rsid w:val="007209A0"/>
    <w:rsid w:val="00721DB4"/>
    <w:rsid w:val="0072231D"/>
    <w:rsid w:val="0072240D"/>
    <w:rsid w:val="00723A16"/>
    <w:rsid w:val="00725D64"/>
    <w:rsid w:val="007320B1"/>
    <w:rsid w:val="00736689"/>
    <w:rsid w:val="0073726B"/>
    <w:rsid w:val="00746CBE"/>
    <w:rsid w:val="007470E9"/>
    <w:rsid w:val="00747FD4"/>
    <w:rsid w:val="007513A8"/>
    <w:rsid w:val="00753ADA"/>
    <w:rsid w:val="00754123"/>
    <w:rsid w:val="007543BB"/>
    <w:rsid w:val="00762A81"/>
    <w:rsid w:val="00762F2D"/>
    <w:rsid w:val="00766464"/>
    <w:rsid w:val="00767299"/>
    <w:rsid w:val="00767F00"/>
    <w:rsid w:val="00774FBD"/>
    <w:rsid w:val="00782957"/>
    <w:rsid w:val="00782B86"/>
    <w:rsid w:val="00783F2D"/>
    <w:rsid w:val="00784C1C"/>
    <w:rsid w:val="00791808"/>
    <w:rsid w:val="007925DC"/>
    <w:rsid w:val="00793A79"/>
    <w:rsid w:val="00793BB6"/>
    <w:rsid w:val="00795B8D"/>
    <w:rsid w:val="00796D74"/>
    <w:rsid w:val="007A0581"/>
    <w:rsid w:val="007A1DB0"/>
    <w:rsid w:val="007A36AB"/>
    <w:rsid w:val="007A3AA0"/>
    <w:rsid w:val="007A47E2"/>
    <w:rsid w:val="007A5C28"/>
    <w:rsid w:val="007B11A2"/>
    <w:rsid w:val="007B1733"/>
    <w:rsid w:val="007B4949"/>
    <w:rsid w:val="007B5976"/>
    <w:rsid w:val="007C17EE"/>
    <w:rsid w:val="007C224A"/>
    <w:rsid w:val="007C71B5"/>
    <w:rsid w:val="007C7A1A"/>
    <w:rsid w:val="007D2CB6"/>
    <w:rsid w:val="007D305D"/>
    <w:rsid w:val="007D441C"/>
    <w:rsid w:val="007D71E7"/>
    <w:rsid w:val="007E1C89"/>
    <w:rsid w:val="007F0F1C"/>
    <w:rsid w:val="007F1490"/>
    <w:rsid w:val="008016A1"/>
    <w:rsid w:val="00802E65"/>
    <w:rsid w:val="00802E92"/>
    <w:rsid w:val="00804479"/>
    <w:rsid w:val="00807CAA"/>
    <w:rsid w:val="008109AF"/>
    <w:rsid w:val="00810C08"/>
    <w:rsid w:val="00816B0F"/>
    <w:rsid w:val="008211EE"/>
    <w:rsid w:val="0082214D"/>
    <w:rsid w:val="00823029"/>
    <w:rsid w:val="00823668"/>
    <w:rsid w:val="00824D85"/>
    <w:rsid w:val="0083034F"/>
    <w:rsid w:val="00831781"/>
    <w:rsid w:val="00832652"/>
    <w:rsid w:val="00835622"/>
    <w:rsid w:val="00835E76"/>
    <w:rsid w:val="008377D0"/>
    <w:rsid w:val="008407FA"/>
    <w:rsid w:val="00844985"/>
    <w:rsid w:val="00845CFF"/>
    <w:rsid w:val="00847E06"/>
    <w:rsid w:val="00851417"/>
    <w:rsid w:val="008523B0"/>
    <w:rsid w:val="00852491"/>
    <w:rsid w:val="00852619"/>
    <w:rsid w:val="00854A5D"/>
    <w:rsid w:val="00854F04"/>
    <w:rsid w:val="008564A2"/>
    <w:rsid w:val="00856984"/>
    <w:rsid w:val="0086246B"/>
    <w:rsid w:val="0086471E"/>
    <w:rsid w:val="00866659"/>
    <w:rsid w:val="00872D91"/>
    <w:rsid w:val="00872FF6"/>
    <w:rsid w:val="0087541B"/>
    <w:rsid w:val="008754BC"/>
    <w:rsid w:val="00876588"/>
    <w:rsid w:val="0088103C"/>
    <w:rsid w:val="00881A68"/>
    <w:rsid w:val="00882F9E"/>
    <w:rsid w:val="00886455"/>
    <w:rsid w:val="008904FB"/>
    <w:rsid w:val="00890EA0"/>
    <w:rsid w:val="00891FEF"/>
    <w:rsid w:val="00893060"/>
    <w:rsid w:val="00897A42"/>
    <w:rsid w:val="008A0517"/>
    <w:rsid w:val="008A265F"/>
    <w:rsid w:val="008A4CEA"/>
    <w:rsid w:val="008A54D5"/>
    <w:rsid w:val="008A7CCB"/>
    <w:rsid w:val="008B06AB"/>
    <w:rsid w:val="008B06B7"/>
    <w:rsid w:val="008B24D4"/>
    <w:rsid w:val="008B3087"/>
    <w:rsid w:val="008B648C"/>
    <w:rsid w:val="008B7730"/>
    <w:rsid w:val="008B7EED"/>
    <w:rsid w:val="008C0A42"/>
    <w:rsid w:val="008C3AB5"/>
    <w:rsid w:val="008D1AC9"/>
    <w:rsid w:val="008D508C"/>
    <w:rsid w:val="008D7658"/>
    <w:rsid w:val="008D7F41"/>
    <w:rsid w:val="008E793B"/>
    <w:rsid w:val="008F1AD3"/>
    <w:rsid w:val="008F2CD5"/>
    <w:rsid w:val="008F336E"/>
    <w:rsid w:val="008F3651"/>
    <w:rsid w:val="008F64E9"/>
    <w:rsid w:val="009048BF"/>
    <w:rsid w:val="00910F8A"/>
    <w:rsid w:val="00910FA1"/>
    <w:rsid w:val="00913443"/>
    <w:rsid w:val="00917D07"/>
    <w:rsid w:val="00922079"/>
    <w:rsid w:val="009233FF"/>
    <w:rsid w:val="00932615"/>
    <w:rsid w:val="0093702A"/>
    <w:rsid w:val="00937CF8"/>
    <w:rsid w:val="009404EE"/>
    <w:rsid w:val="00941A4D"/>
    <w:rsid w:val="0094388C"/>
    <w:rsid w:val="0094563E"/>
    <w:rsid w:val="009471AB"/>
    <w:rsid w:val="009514DA"/>
    <w:rsid w:val="0095370E"/>
    <w:rsid w:val="00957BEE"/>
    <w:rsid w:val="00957F12"/>
    <w:rsid w:val="0096152C"/>
    <w:rsid w:val="00965B55"/>
    <w:rsid w:val="0096661D"/>
    <w:rsid w:val="00967E00"/>
    <w:rsid w:val="009726A9"/>
    <w:rsid w:val="00973E95"/>
    <w:rsid w:val="00977F01"/>
    <w:rsid w:val="009855A5"/>
    <w:rsid w:val="00991959"/>
    <w:rsid w:val="00993A78"/>
    <w:rsid w:val="00995C6C"/>
    <w:rsid w:val="009A1928"/>
    <w:rsid w:val="009B1006"/>
    <w:rsid w:val="009B30B3"/>
    <w:rsid w:val="009B31B7"/>
    <w:rsid w:val="009B3341"/>
    <w:rsid w:val="009B3362"/>
    <w:rsid w:val="009B441F"/>
    <w:rsid w:val="009B591C"/>
    <w:rsid w:val="009B79C2"/>
    <w:rsid w:val="009B7E67"/>
    <w:rsid w:val="009D38A6"/>
    <w:rsid w:val="009D5194"/>
    <w:rsid w:val="009D6457"/>
    <w:rsid w:val="009D7C64"/>
    <w:rsid w:val="009E26DE"/>
    <w:rsid w:val="009E3DE1"/>
    <w:rsid w:val="009E4835"/>
    <w:rsid w:val="009E51DE"/>
    <w:rsid w:val="009E6D7C"/>
    <w:rsid w:val="009E7712"/>
    <w:rsid w:val="009F45B3"/>
    <w:rsid w:val="009F4A63"/>
    <w:rsid w:val="009F4D39"/>
    <w:rsid w:val="009F5491"/>
    <w:rsid w:val="009F6255"/>
    <w:rsid w:val="00A00C1F"/>
    <w:rsid w:val="00A0132C"/>
    <w:rsid w:val="00A01B6C"/>
    <w:rsid w:val="00A02347"/>
    <w:rsid w:val="00A03368"/>
    <w:rsid w:val="00A04806"/>
    <w:rsid w:val="00A0641F"/>
    <w:rsid w:val="00A10A93"/>
    <w:rsid w:val="00A127F4"/>
    <w:rsid w:val="00A172D2"/>
    <w:rsid w:val="00A17B10"/>
    <w:rsid w:val="00A212F1"/>
    <w:rsid w:val="00A23B61"/>
    <w:rsid w:val="00A24654"/>
    <w:rsid w:val="00A24F5F"/>
    <w:rsid w:val="00A251AF"/>
    <w:rsid w:val="00A25829"/>
    <w:rsid w:val="00A261B4"/>
    <w:rsid w:val="00A32347"/>
    <w:rsid w:val="00A4198C"/>
    <w:rsid w:val="00A43872"/>
    <w:rsid w:val="00A460B5"/>
    <w:rsid w:val="00A4793B"/>
    <w:rsid w:val="00A508FB"/>
    <w:rsid w:val="00A5100F"/>
    <w:rsid w:val="00A51910"/>
    <w:rsid w:val="00A60AD3"/>
    <w:rsid w:val="00A635A9"/>
    <w:rsid w:val="00A655F6"/>
    <w:rsid w:val="00A7154A"/>
    <w:rsid w:val="00A735F4"/>
    <w:rsid w:val="00A740A0"/>
    <w:rsid w:val="00A74148"/>
    <w:rsid w:val="00A74910"/>
    <w:rsid w:val="00A74A6A"/>
    <w:rsid w:val="00A74C8E"/>
    <w:rsid w:val="00A8054D"/>
    <w:rsid w:val="00A83B0B"/>
    <w:rsid w:val="00A84194"/>
    <w:rsid w:val="00A84E06"/>
    <w:rsid w:val="00A85A39"/>
    <w:rsid w:val="00A91FB3"/>
    <w:rsid w:val="00A97EC5"/>
    <w:rsid w:val="00AA2624"/>
    <w:rsid w:val="00AA366C"/>
    <w:rsid w:val="00AA36EA"/>
    <w:rsid w:val="00AA3CFF"/>
    <w:rsid w:val="00AA42AE"/>
    <w:rsid w:val="00AA4595"/>
    <w:rsid w:val="00AB03F6"/>
    <w:rsid w:val="00AB141F"/>
    <w:rsid w:val="00AC124F"/>
    <w:rsid w:val="00AC5420"/>
    <w:rsid w:val="00AD0304"/>
    <w:rsid w:val="00AD1138"/>
    <w:rsid w:val="00AD1E56"/>
    <w:rsid w:val="00AD1EB4"/>
    <w:rsid w:val="00AD2B34"/>
    <w:rsid w:val="00AD3D61"/>
    <w:rsid w:val="00AD4250"/>
    <w:rsid w:val="00AD4AB1"/>
    <w:rsid w:val="00AD4C94"/>
    <w:rsid w:val="00AD59C6"/>
    <w:rsid w:val="00AD5C00"/>
    <w:rsid w:val="00AD6CFA"/>
    <w:rsid w:val="00AE1B12"/>
    <w:rsid w:val="00AE3161"/>
    <w:rsid w:val="00AE46C5"/>
    <w:rsid w:val="00AE4720"/>
    <w:rsid w:val="00AE5D5C"/>
    <w:rsid w:val="00AF10B8"/>
    <w:rsid w:val="00AF1FF7"/>
    <w:rsid w:val="00AF6129"/>
    <w:rsid w:val="00AF67F3"/>
    <w:rsid w:val="00B03B28"/>
    <w:rsid w:val="00B04C75"/>
    <w:rsid w:val="00B05F9E"/>
    <w:rsid w:val="00B064E3"/>
    <w:rsid w:val="00B0736B"/>
    <w:rsid w:val="00B11C7C"/>
    <w:rsid w:val="00B15164"/>
    <w:rsid w:val="00B17487"/>
    <w:rsid w:val="00B24F24"/>
    <w:rsid w:val="00B27170"/>
    <w:rsid w:val="00B342D5"/>
    <w:rsid w:val="00B37E0A"/>
    <w:rsid w:val="00B4044B"/>
    <w:rsid w:val="00B4090F"/>
    <w:rsid w:val="00B4179E"/>
    <w:rsid w:val="00B42994"/>
    <w:rsid w:val="00B43B2A"/>
    <w:rsid w:val="00B525F4"/>
    <w:rsid w:val="00B5616B"/>
    <w:rsid w:val="00B56868"/>
    <w:rsid w:val="00B571F9"/>
    <w:rsid w:val="00B62D6A"/>
    <w:rsid w:val="00B65D34"/>
    <w:rsid w:val="00B77D88"/>
    <w:rsid w:val="00B7F62F"/>
    <w:rsid w:val="00B80674"/>
    <w:rsid w:val="00B827FA"/>
    <w:rsid w:val="00B86E46"/>
    <w:rsid w:val="00B96A15"/>
    <w:rsid w:val="00BA6787"/>
    <w:rsid w:val="00BA67FA"/>
    <w:rsid w:val="00BA6BAC"/>
    <w:rsid w:val="00BB6800"/>
    <w:rsid w:val="00BC13A5"/>
    <w:rsid w:val="00BC2B2F"/>
    <w:rsid w:val="00BC33B9"/>
    <w:rsid w:val="00BC5245"/>
    <w:rsid w:val="00BC7500"/>
    <w:rsid w:val="00BD3B4F"/>
    <w:rsid w:val="00BD4523"/>
    <w:rsid w:val="00BD6A93"/>
    <w:rsid w:val="00BD6AA3"/>
    <w:rsid w:val="00BD7BD7"/>
    <w:rsid w:val="00BE0DD7"/>
    <w:rsid w:val="00BE6C3C"/>
    <w:rsid w:val="00BE6DFF"/>
    <w:rsid w:val="00BF0BC4"/>
    <w:rsid w:val="00BF461F"/>
    <w:rsid w:val="00BF7E75"/>
    <w:rsid w:val="00C04324"/>
    <w:rsid w:val="00C05AEA"/>
    <w:rsid w:val="00C13E43"/>
    <w:rsid w:val="00C13E58"/>
    <w:rsid w:val="00C13EAE"/>
    <w:rsid w:val="00C227D5"/>
    <w:rsid w:val="00C22E5A"/>
    <w:rsid w:val="00C31136"/>
    <w:rsid w:val="00C31423"/>
    <w:rsid w:val="00C3382E"/>
    <w:rsid w:val="00C35C62"/>
    <w:rsid w:val="00C366C7"/>
    <w:rsid w:val="00C36CD4"/>
    <w:rsid w:val="00C4012C"/>
    <w:rsid w:val="00C41332"/>
    <w:rsid w:val="00C414E3"/>
    <w:rsid w:val="00C421C8"/>
    <w:rsid w:val="00C43959"/>
    <w:rsid w:val="00C44F57"/>
    <w:rsid w:val="00C46A5D"/>
    <w:rsid w:val="00C4784B"/>
    <w:rsid w:val="00C56916"/>
    <w:rsid w:val="00C57707"/>
    <w:rsid w:val="00C61D64"/>
    <w:rsid w:val="00C627D7"/>
    <w:rsid w:val="00C67360"/>
    <w:rsid w:val="00C70784"/>
    <w:rsid w:val="00C73DFD"/>
    <w:rsid w:val="00C751BA"/>
    <w:rsid w:val="00C751E3"/>
    <w:rsid w:val="00C804D3"/>
    <w:rsid w:val="00C8296D"/>
    <w:rsid w:val="00C82CCE"/>
    <w:rsid w:val="00C8349C"/>
    <w:rsid w:val="00C854BA"/>
    <w:rsid w:val="00C901E0"/>
    <w:rsid w:val="00C94047"/>
    <w:rsid w:val="00C94C08"/>
    <w:rsid w:val="00CA701B"/>
    <w:rsid w:val="00CA740D"/>
    <w:rsid w:val="00CA768D"/>
    <w:rsid w:val="00CB15B7"/>
    <w:rsid w:val="00CB5766"/>
    <w:rsid w:val="00CB6E28"/>
    <w:rsid w:val="00CB74AE"/>
    <w:rsid w:val="00CC1A77"/>
    <w:rsid w:val="00CC3BA8"/>
    <w:rsid w:val="00CD40CB"/>
    <w:rsid w:val="00CD7FE3"/>
    <w:rsid w:val="00CE0AF0"/>
    <w:rsid w:val="00CE5B4C"/>
    <w:rsid w:val="00CE6CFB"/>
    <w:rsid w:val="00CF2B92"/>
    <w:rsid w:val="00CF3AF7"/>
    <w:rsid w:val="00CF565C"/>
    <w:rsid w:val="00CF5D4E"/>
    <w:rsid w:val="00CF6074"/>
    <w:rsid w:val="00CF7F23"/>
    <w:rsid w:val="00D05AF8"/>
    <w:rsid w:val="00D1141F"/>
    <w:rsid w:val="00D13854"/>
    <w:rsid w:val="00D17605"/>
    <w:rsid w:val="00D20492"/>
    <w:rsid w:val="00D2318A"/>
    <w:rsid w:val="00D35E52"/>
    <w:rsid w:val="00D371D2"/>
    <w:rsid w:val="00D375CD"/>
    <w:rsid w:val="00D408D4"/>
    <w:rsid w:val="00D40DC9"/>
    <w:rsid w:val="00D44330"/>
    <w:rsid w:val="00D5671F"/>
    <w:rsid w:val="00D601E7"/>
    <w:rsid w:val="00D61538"/>
    <w:rsid w:val="00D63D8C"/>
    <w:rsid w:val="00D65CF1"/>
    <w:rsid w:val="00D66ED2"/>
    <w:rsid w:val="00D73855"/>
    <w:rsid w:val="00D7393F"/>
    <w:rsid w:val="00D74E90"/>
    <w:rsid w:val="00D75348"/>
    <w:rsid w:val="00D76341"/>
    <w:rsid w:val="00D83AB5"/>
    <w:rsid w:val="00D844A9"/>
    <w:rsid w:val="00D8720C"/>
    <w:rsid w:val="00D97373"/>
    <w:rsid w:val="00DA3DCB"/>
    <w:rsid w:val="00DA42E9"/>
    <w:rsid w:val="00DA772D"/>
    <w:rsid w:val="00DA7953"/>
    <w:rsid w:val="00DB2365"/>
    <w:rsid w:val="00DB2964"/>
    <w:rsid w:val="00DB4785"/>
    <w:rsid w:val="00DC0DD4"/>
    <w:rsid w:val="00DC486D"/>
    <w:rsid w:val="00DC7F60"/>
    <w:rsid w:val="00DD0975"/>
    <w:rsid w:val="00DD1B9E"/>
    <w:rsid w:val="00DD359C"/>
    <w:rsid w:val="00DD3BB7"/>
    <w:rsid w:val="00DD7440"/>
    <w:rsid w:val="00DE1B4F"/>
    <w:rsid w:val="00DE3D70"/>
    <w:rsid w:val="00DE5E1D"/>
    <w:rsid w:val="00DF0827"/>
    <w:rsid w:val="00DF2FEA"/>
    <w:rsid w:val="00DF3AC9"/>
    <w:rsid w:val="00DF4A5D"/>
    <w:rsid w:val="00DF6E67"/>
    <w:rsid w:val="00E0052F"/>
    <w:rsid w:val="00E005FC"/>
    <w:rsid w:val="00E03792"/>
    <w:rsid w:val="00E06CE0"/>
    <w:rsid w:val="00E07190"/>
    <w:rsid w:val="00E204A4"/>
    <w:rsid w:val="00E2371B"/>
    <w:rsid w:val="00E23A46"/>
    <w:rsid w:val="00E25389"/>
    <w:rsid w:val="00E30921"/>
    <w:rsid w:val="00E35C79"/>
    <w:rsid w:val="00E4054B"/>
    <w:rsid w:val="00E41EDE"/>
    <w:rsid w:val="00E43747"/>
    <w:rsid w:val="00E468EE"/>
    <w:rsid w:val="00E46BBC"/>
    <w:rsid w:val="00E53ADB"/>
    <w:rsid w:val="00E5440C"/>
    <w:rsid w:val="00E54EE7"/>
    <w:rsid w:val="00E63A9E"/>
    <w:rsid w:val="00E64C0D"/>
    <w:rsid w:val="00E71E90"/>
    <w:rsid w:val="00E72831"/>
    <w:rsid w:val="00E733D2"/>
    <w:rsid w:val="00E8370C"/>
    <w:rsid w:val="00E869B1"/>
    <w:rsid w:val="00E95018"/>
    <w:rsid w:val="00E97EF4"/>
    <w:rsid w:val="00EA1484"/>
    <w:rsid w:val="00EA28B4"/>
    <w:rsid w:val="00EA3175"/>
    <w:rsid w:val="00EA557C"/>
    <w:rsid w:val="00EA7842"/>
    <w:rsid w:val="00EB1FDF"/>
    <w:rsid w:val="00EB2885"/>
    <w:rsid w:val="00EC33BB"/>
    <w:rsid w:val="00EC3520"/>
    <w:rsid w:val="00EC3B4C"/>
    <w:rsid w:val="00EC73FD"/>
    <w:rsid w:val="00ED4147"/>
    <w:rsid w:val="00ED4B4F"/>
    <w:rsid w:val="00ED681F"/>
    <w:rsid w:val="00EE092C"/>
    <w:rsid w:val="00EE211A"/>
    <w:rsid w:val="00EE5D1F"/>
    <w:rsid w:val="00EE6B5E"/>
    <w:rsid w:val="00EF1449"/>
    <w:rsid w:val="00EF3652"/>
    <w:rsid w:val="00EF7B81"/>
    <w:rsid w:val="00F01C97"/>
    <w:rsid w:val="00F02198"/>
    <w:rsid w:val="00F045A7"/>
    <w:rsid w:val="00F04914"/>
    <w:rsid w:val="00F0770A"/>
    <w:rsid w:val="00F10862"/>
    <w:rsid w:val="00F16509"/>
    <w:rsid w:val="00F22D37"/>
    <w:rsid w:val="00F27DCD"/>
    <w:rsid w:val="00F329CD"/>
    <w:rsid w:val="00F37BAA"/>
    <w:rsid w:val="00F40018"/>
    <w:rsid w:val="00F405F9"/>
    <w:rsid w:val="00F40E0B"/>
    <w:rsid w:val="00F411A8"/>
    <w:rsid w:val="00F4624F"/>
    <w:rsid w:val="00F542AA"/>
    <w:rsid w:val="00F60FA8"/>
    <w:rsid w:val="00F61BCE"/>
    <w:rsid w:val="00F61C07"/>
    <w:rsid w:val="00F655D0"/>
    <w:rsid w:val="00F67120"/>
    <w:rsid w:val="00F7178F"/>
    <w:rsid w:val="00F71DA7"/>
    <w:rsid w:val="00F81814"/>
    <w:rsid w:val="00F81D03"/>
    <w:rsid w:val="00F85496"/>
    <w:rsid w:val="00F86FB6"/>
    <w:rsid w:val="00F9348A"/>
    <w:rsid w:val="00F93BEE"/>
    <w:rsid w:val="00F96D59"/>
    <w:rsid w:val="00FA1C0B"/>
    <w:rsid w:val="00FA22F7"/>
    <w:rsid w:val="00FA29E4"/>
    <w:rsid w:val="00FB31F6"/>
    <w:rsid w:val="00FC2DE8"/>
    <w:rsid w:val="00FC730D"/>
    <w:rsid w:val="00FC757D"/>
    <w:rsid w:val="00FD2D20"/>
    <w:rsid w:val="00FD3AE5"/>
    <w:rsid w:val="00FD4B61"/>
    <w:rsid w:val="00FD61F0"/>
    <w:rsid w:val="00FE2B40"/>
    <w:rsid w:val="00FE3CE6"/>
    <w:rsid w:val="00FE64B6"/>
    <w:rsid w:val="00FF4AFD"/>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245"/>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semiHidden/>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link w:val="SinespaciadoCar"/>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semiHidden/>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character" w:customStyle="1" w:styleId="SinespaciadoCar">
    <w:name w:val="Sin espaciado Car"/>
    <w:basedOn w:val="Fuentedeprrafopredeter"/>
    <w:link w:val="Sinespaciado"/>
    <w:uiPriority w:val="1"/>
    <w:rsid w:val="00435AB7"/>
    <w:rPr>
      <w:sz w:val="22"/>
      <w:szCs w:val="22"/>
    </w:rPr>
  </w:style>
  <w:style w:type="character" w:styleId="Ttulodellibro">
    <w:name w:val="Book Title"/>
    <w:basedOn w:val="Fuentedeprrafopredeter"/>
    <w:uiPriority w:val="33"/>
    <w:qFormat/>
    <w:rsid w:val="00435AB7"/>
    <w:rPr>
      <w:b/>
      <w:bCs/>
      <w:i/>
      <w:iCs/>
      <w:spacing w:val="5"/>
    </w:rPr>
  </w:style>
  <w:style w:type="character" w:styleId="Textoennegrita">
    <w:name w:val="Strong"/>
    <w:basedOn w:val="Fuentedeprrafopredeter"/>
    <w:uiPriority w:val="22"/>
    <w:qFormat/>
    <w:rsid w:val="00A508FB"/>
    <w:rPr>
      <w:b/>
      <w:bCs/>
    </w:rPr>
  </w:style>
  <w:style w:type="character" w:styleId="Hipervnculovisitado">
    <w:name w:val="FollowedHyperlink"/>
    <w:basedOn w:val="Fuentedeprrafopredeter"/>
    <w:uiPriority w:val="99"/>
    <w:semiHidden/>
    <w:unhideWhenUsed/>
    <w:rsid w:val="00957F12"/>
    <w:rPr>
      <w:color w:val="954F72" w:themeColor="followedHyperlink"/>
      <w:u w:val="single"/>
    </w:rPr>
  </w:style>
  <w:style w:type="character" w:styleId="nfasis">
    <w:name w:val="Emphasis"/>
    <w:basedOn w:val="Fuentedeprrafopredeter"/>
    <w:uiPriority w:val="20"/>
    <w:qFormat/>
    <w:rsid w:val="00691F54"/>
    <w:rPr>
      <w:i/>
      <w:iCs/>
    </w:rPr>
  </w:style>
  <w:style w:type="paragraph" w:styleId="HTMLconformatoprevio">
    <w:name w:val="HTML Preformatted"/>
    <w:basedOn w:val="Normal"/>
    <w:link w:val="HTMLconformatoprevioCar"/>
    <w:uiPriority w:val="99"/>
    <w:semiHidden/>
    <w:unhideWhenUsed/>
    <w:rsid w:val="00A7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74C8E"/>
    <w:rPr>
      <w:rFonts w:ascii="Courier New" w:eastAsia="Times New Roman" w:hAnsi="Courier New" w:cs="Courier New"/>
      <w:sz w:val="20"/>
      <w:szCs w:val="20"/>
      <w:lang w:eastAsia="es-ES"/>
    </w:rPr>
  </w:style>
  <w:style w:type="character" w:customStyle="1" w:styleId="y2iqfc">
    <w:name w:val="y2iqfc"/>
    <w:basedOn w:val="Fuentedeprrafopredeter"/>
    <w:rsid w:val="00A74C8E"/>
  </w:style>
  <w:style w:type="table" w:styleId="Tablaconcuadrcula">
    <w:name w:val="Table Grid"/>
    <w:basedOn w:val="Tablanormal"/>
    <w:uiPriority w:val="39"/>
    <w:rsid w:val="00D114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Fuentedeprrafopredeter"/>
    <w:rsid w:val="001352F3"/>
  </w:style>
  <w:style w:type="paragraph" w:styleId="Revisin">
    <w:name w:val="Revision"/>
    <w:hidden/>
    <w:uiPriority w:val="99"/>
    <w:semiHidden/>
    <w:rsid w:val="006E08FE"/>
    <w:rPr>
      <w:szCs w:val="22"/>
    </w:rPr>
  </w:style>
  <w:style w:type="character" w:customStyle="1" w:styleId="cf01">
    <w:name w:val="cf01"/>
    <w:basedOn w:val="Fuentedeprrafopredeter"/>
    <w:rsid w:val="00E97EF4"/>
    <w:rPr>
      <w:rFonts w:ascii="Segoe UI" w:hAnsi="Segoe UI" w:cs="Segoe UI" w:hint="default"/>
      <w:sz w:val="18"/>
      <w:szCs w:val="18"/>
    </w:rPr>
  </w:style>
  <w:style w:type="paragraph" w:customStyle="1" w:styleId="pf0">
    <w:name w:val="pf0"/>
    <w:basedOn w:val="Normal"/>
    <w:rsid w:val="00162D80"/>
    <w:pPr>
      <w:spacing w:before="100" w:beforeAutospacing="1" w:after="100" w:afterAutospacing="1" w:line="240" w:lineRule="auto"/>
      <w:jc w:val="left"/>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4670">
      <w:bodyDiv w:val="1"/>
      <w:marLeft w:val="0"/>
      <w:marRight w:val="0"/>
      <w:marTop w:val="0"/>
      <w:marBottom w:val="0"/>
      <w:divBdr>
        <w:top w:val="none" w:sz="0" w:space="0" w:color="auto"/>
        <w:left w:val="none" w:sz="0" w:space="0" w:color="auto"/>
        <w:bottom w:val="none" w:sz="0" w:space="0" w:color="auto"/>
        <w:right w:val="none" w:sz="0" w:space="0" w:color="auto"/>
      </w:divBdr>
    </w:div>
    <w:div w:id="57939964">
      <w:bodyDiv w:val="1"/>
      <w:marLeft w:val="0"/>
      <w:marRight w:val="0"/>
      <w:marTop w:val="0"/>
      <w:marBottom w:val="0"/>
      <w:divBdr>
        <w:top w:val="none" w:sz="0" w:space="0" w:color="auto"/>
        <w:left w:val="none" w:sz="0" w:space="0" w:color="auto"/>
        <w:bottom w:val="none" w:sz="0" w:space="0" w:color="auto"/>
        <w:right w:val="none" w:sz="0" w:space="0" w:color="auto"/>
      </w:divBdr>
    </w:div>
    <w:div w:id="96171449">
      <w:bodyDiv w:val="1"/>
      <w:marLeft w:val="0"/>
      <w:marRight w:val="0"/>
      <w:marTop w:val="0"/>
      <w:marBottom w:val="0"/>
      <w:divBdr>
        <w:top w:val="none" w:sz="0" w:space="0" w:color="auto"/>
        <w:left w:val="none" w:sz="0" w:space="0" w:color="auto"/>
        <w:bottom w:val="none" w:sz="0" w:space="0" w:color="auto"/>
        <w:right w:val="none" w:sz="0" w:space="0" w:color="auto"/>
      </w:divBdr>
      <w:divsChild>
        <w:div w:id="1563180113">
          <w:marLeft w:val="0"/>
          <w:marRight w:val="0"/>
          <w:marTop w:val="0"/>
          <w:marBottom w:val="0"/>
          <w:divBdr>
            <w:top w:val="none" w:sz="0" w:space="0" w:color="auto"/>
            <w:left w:val="none" w:sz="0" w:space="0" w:color="auto"/>
            <w:bottom w:val="none" w:sz="0" w:space="0" w:color="auto"/>
            <w:right w:val="none" w:sz="0" w:space="0" w:color="auto"/>
          </w:divBdr>
        </w:div>
      </w:divsChild>
    </w:div>
    <w:div w:id="114105671">
      <w:bodyDiv w:val="1"/>
      <w:marLeft w:val="0"/>
      <w:marRight w:val="0"/>
      <w:marTop w:val="0"/>
      <w:marBottom w:val="0"/>
      <w:divBdr>
        <w:top w:val="none" w:sz="0" w:space="0" w:color="auto"/>
        <w:left w:val="none" w:sz="0" w:space="0" w:color="auto"/>
        <w:bottom w:val="none" w:sz="0" w:space="0" w:color="auto"/>
        <w:right w:val="none" w:sz="0" w:space="0" w:color="auto"/>
      </w:divBdr>
    </w:div>
    <w:div w:id="122313184">
      <w:bodyDiv w:val="1"/>
      <w:marLeft w:val="0"/>
      <w:marRight w:val="0"/>
      <w:marTop w:val="0"/>
      <w:marBottom w:val="0"/>
      <w:divBdr>
        <w:top w:val="none" w:sz="0" w:space="0" w:color="auto"/>
        <w:left w:val="none" w:sz="0" w:space="0" w:color="auto"/>
        <w:bottom w:val="none" w:sz="0" w:space="0" w:color="auto"/>
        <w:right w:val="none" w:sz="0" w:space="0" w:color="auto"/>
      </w:divBdr>
    </w:div>
    <w:div w:id="125439699">
      <w:bodyDiv w:val="1"/>
      <w:marLeft w:val="0"/>
      <w:marRight w:val="0"/>
      <w:marTop w:val="0"/>
      <w:marBottom w:val="0"/>
      <w:divBdr>
        <w:top w:val="none" w:sz="0" w:space="0" w:color="auto"/>
        <w:left w:val="none" w:sz="0" w:space="0" w:color="auto"/>
        <w:bottom w:val="none" w:sz="0" w:space="0" w:color="auto"/>
        <w:right w:val="none" w:sz="0" w:space="0" w:color="auto"/>
      </w:divBdr>
    </w:div>
    <w:div w:id="140078375">
      <w:bodyDiv w:val="1"/>
      <w:marLeft w:val="0"/>
      <w:marRight w:val="0"/>
      <w:marTop w:val="0"/>
      <w:marBottom w:val="0"/>
      <w:divBdr>
        <w:top w:val="none" w:sz="0" w:space="0" w:color="auto"/>
        <w:left w:val="none" w:sz="0" w:space="0" w:color="auto"/>
        <w:bottom w:val="none" w:sz="0" w:space="0" w:color="auto"/>
        <w:right w:val="none" w:sz="0" w:space="0" w:color="auto"/>
      </w:divBdr>
    </w:div>
    <w:div w:id="357005032">
      <w:bodyDiv w:val="1"/>
      <w:marLeft w:val="0"/>
      <w:marRight w:val="0"/>
      <w:marTop w:val="0"/>
      <w:marBottom w:val="0"/>
      <w:divBdr>
        <w:top w:val="none" w:sz="0" w:space="0" w:color="auto"/>
        <w:left w:val="none" w:sz="0" w:space="0" w:color="auto"/>
        <w:bottom w:val="none" w:sz="0" w:space="0" w:color="auto"/>
        <w:right w:val="none" w:sz="0" w:space="0" w:color="auto"/>
      </w:divBdr>
    </w:div>
    <w:div w:id="361712465">
      <w:bodyDiv w:val="1"/>
      <w:marLeft w:val="0"/>
      <w:marRight w:val="0"/>
      <w:marTop w:val="0"/>
      <w:marBottom w:val="0"/>
      <w:divBdr>
        <w:top w:val="none" w:sz="0" w:space="0" w:color="auto"/>
        <w:left w:val="none" w:sz="0" w:space="0" w:color="auto"/>
        <w:bottom w:val="none" w:sz="0" w:space="0" w:color="auto"/>
        <w:right w:val="none" w:sz="0" w:space="0" w:color="auto"/>
      </w:divBdr>
    </w:div>
    <w:div w:id="421025902">
      <w:bodyDiv w:val="1"/>
      <w:marLeft w:val="0"/>
      <w:marRight w:val="0"/>
      <w:marTop w:val="0"/>
      <w:marBottom w:val="0"/>
      <w:divBdr>
        <w:top w:val="none" w:sz="0" w:space="0" w:color="auto"/>
        <w:left w:val="none" w:sz="0" w:space="0" w:color="auto"/>
        <w:bottom w:val="none" w:sz="0" w:space="0" w:color="auto"/>
        <w:right w:val="none" w:sz="0" w:space="0" w:color="auto"/>
      </w:divBdr>
    </w:div>
    <w:div w:id="421680261">
      <w:bodyDiv w:val="1"/>
      <w:marLeft w:val="0"/>
      <w:marRight w:val="0"/>
      <w:marTop w:val="0"/>
      <w:marBottom w:val="0"/>
      <w:divBdr>
        <w:top w:val="none" w:sz="0" w:space="0" w:color="auto"/>
        <w:left w:val="none" w:sz="0" w:space="0" w:color="auto"/>
        <w:bottom w:val="none" w:sz="0" w:space="0" w:color="auto"/>
        <w:right w:val="none" w:sz="0" w:space="0" w:color="auto"/>
      </w:divBdr>
    </w:div>
    <w:div w:id="425347695">
      <w:bodyDiv w:val="1"/>
      <w:marLeft w:val="0"/>
      <w:marRight w:val="0"/>
      <w:marTop w:val="0"/>
      <w:marBottom w:val="0"/>
      <w:divBdr>
        <w:top w:val="none" w:sz="0" w:space="0" w:color="auto"/>
        <w:left w:val="none" w:sz="0" w:space="0" w:color="auto"/>
        <w:bottom w:val="none" w:sz="0" w:space="0" w:color="auto"/>
        <w:right w:val="none" w:sz="0" w:space="0" w:color="auto"/>
      </w:divBdr>
    </w:div>
    <w:div w:id="445656914">
      <w:bodyDiv w:val="1"/>
      <w:marLeft w:val="0"/>
      <w:marRight w:val="0"/>
      <w:marTop w:val="0"/>
      <w:marBottom w:val="0"/>
      <w:divBdr>
        <w:top w:val="none" w:sz="0" w:space="0" w:color="auto"/>
        <w:left w:val="none" w:sz="0" w:space="0" w:color="auto"/>
        <w:bottom w:val="none" w:sz="0" w:space="0" w:color="auto"/>
        <w:right w:val="none" w:sz="0" w:space="0" w:color="auto"/>
      </w:divBdr>
    </w:div>
    <w:div w:id="473331738">
      <w:bodyDiv w:val="1"/>
      <w:marLeft w:val="0"/>
      <w:marRight w:val="0"/>
      <w:marTop w:val="0"/>
      <w:marBottom w:val="0"/>
      <w:divBdr>
        <w:top w:val="none" w:sz="0" w:space="0" w:color="auto"/>
        <w:left w:val="none" w:sz="0" w:space="0" w:color="auto"/>
        <w:bottom w:val="none" w:sz="0" w:space="0" w:color="auto"/>
        <w:right w:val="none" w:sz="0" w:space="0" w:color="auto"/>
      </w:divBdr>
    </w:div>
    <w:div w:id="474377041">
      <w:bodyDiv w:val="1"/>
      <w:marLeft w:val="0"/>
      <w:marRight w:val="0"/>
      <w:marTop w:val="0"/>
      <w:marBottom w:val="0"/>
      <w:divBdr>
        <w:top w:val="none" w:sz="0" w:space="0" w:color="auto"/>
        <w:left w:val="none" w:sz="0" w:space="0" w:color="auto"/>
        <w:bottom w:val="none" w:sz="0" w:space="0" w:color="auto"/>
        <w:right w:val="none" w:sz="0" w:space="0" w:color="auto"/>
      </w:divBdr>
      <w:divsChild>
        <w:div w:id="1489832544">
          <w:marLeft w:val="0"/>
          <w:marRight w:val="0"/>
          <w:marTop w:val="0"/>
          <w:marBottom w:val="0"/>
          <w:divBdr>
            <w:top w:val="none" w:sz="0" w:space="0" w:color="auto"/>
            <w:left w:val="none" w:sz="0" w:space="0" w:color="auto"/>
            <w:bottom w:val="none" w:sz="0" w:space="0" w:color="auto"/>
            <w:right w:val="none" w:sz="0" w:space="0" w:color="auto"/>
          </w:divBdr>
        </w:div>
      </w:divsChild>
    </w:div>
    <w:div w:id="517700937">
      <w:bodyDiv w:val="1"/>
      <w:marLeft w:val="0"/>
      <w:marRight w:val="0"/>
      <w:marTop w:val="0"/>
      <w:marBottom w:val="0"/>
      <w:divBdr>
        <w:top w:val="none" w:sz="0" w:space="0" w:color="auto"/>
        <w:left w:val="none" w:sz="0" w:space="0" w:color="auto"/>
        <w:bottom w:val="none" w:sz="0" w:space="0" w:color="auto"/>
        <w:right w:val="none" w:sz="0" w:space="0" w:color="auto"/>
      </w:divBdr>
    </w:div>
    <w:div w:id="525288314">
      <w:bodyDiv w:val="1"/>
      <w:marLeft w:val="0"/>
      <w:marRight w:val="0"/>
      <w:marTop w:val="0"/>
      <w:marBottom w:val="0"/>
      <w:divBdr>
        <w:top w:val="none" w:sz="0" w:space="0" w:color="auto"/>
        <w:left w:val="none" w:sz="0" w:space="0" w:color="auto"/>
        <w:bottom w:val="none" w:sz="0" w:space="0" w:color="auto"/>
        <w:right w:val="none" w:sz="0" w:space="0" w:color="auto"/>
      </w:divBdr>
    </w:div>
    <w:div w:id="597980010">
      <w:bodyDiv w:val="1"/>
      <w:marLeft w:val="0"/>
      <w:marRight w:val="0"/>
      <w:marTop w:val="0"/>
      <w:marBottom w:val="0"/>
      <w:divBdr>
        <w:top w:val="none" w:sz="0" w:space="0" w:color="auto"/>
        <w:left w:val="none" w:sz="0" w:space="0" w:color="auto"/>
        <w:bottom w:val="none" w:sz="0" w:space="0" w:color="auto"/>
        <w:right w:val="none" w:sz="0" w:space="0" w:color="auto"/>
      </w:divBdr>
    </w:div>
    <w:div w:id="803620012">
      <w:bodyDiv w:val="1"/>
      <w:marLeft w:val="0"/>
      <w:marRight w:val="0"/>
      <w:marTop w:val="0"/>
      <w:marBottom w:val="0"/>
      <w:divBdr>
        <w:top w:val="none" w:sz="0" w:space="0" w:color="auto"/>
        <w:left w:val="none" w:sz="0" w:space="0" w:color="auto"/>
        <w:bottom w:val="none" w:sz="0" w:space="0" w:color="auto"/>
        <w:right w:val="none" w:sz="0" w:space="0" w:color="auto"/>
      </w:divBdr>
    </w:div>
    <w:div w:id="816414542">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08659561">
      <w:bodyDiv w:val="1"/>
      <w:marLeft w:val="0"/>
      <w:marRight w:val="0"/>
      <w:marTop w:val="0"/>
      <w:marBottom w:val="0"/>
      <w:divBdr>
        <w:top w:val="none" w:sz="0" w:space="0" w:color="auto"/>
        <w:left w:val="none" w:sz="0" w:space="0" w:color="auto"/>
        <w:bottom w:val="none" w:sz="0" w:space="0" w:color="auto"/>
        <w:right w:val="none" w:sz="0" w:space="0" w:color="auto"/>
      </w:divBdr>
    </w:div>
    <w:div w:id="939532330">
      <w:bodyDiv w:val="1"/>
      <w:marLeft w:val="0"/>
      <w:marRight w:val="0"/>
      <w:marTop w:val="0"/>
      <w:marBottom w:val="0"/>
      <w:divBdr>
        <w:top w:val="none" w:sz="0" w:space="0" w:color="auto"/>
        <w:left w:val="none" w:sz="0" w:space="0" w:color="auto"/>
        <w:bottom w:val="none" w:sz="0" w:space="0" w:color="auto"/>
        <w:right w:val="none" w:sz="0" w:space="0" w:color="auto"/>
      </w:divBdr>
    </w:div>
    <w:div w:id="960647497">
      <w:bodyDiv w:val="1"/>
      <w:marLeft w:val="0"/>
      <w:marRight w:val="0"/>
      <w:marTop w:val="0"/>
      <w:marBottom w:val="0"/>
      <w:divBdr>
        <w:top w:val="none" w:sz="0" w:space="0" w:color="auto"/>
        <w:left w:val="none" w:sz="0" w:space="0" w:color="auto"/>
        <w:bottom w:val="none" w:sz="0" w:space="0" w:color="auto"/>
        <w:right w:val="none" w:sz="0" w:space="0" w:color="auto"/>
      </w:divBdr>
    </w:div>
    <w:div w:id="1000154294">
      <w:bodyDiv w:val="1"/>
      <w:marLeft w:val="0"/>
      <w:marRight w:val="0"/>
      <w:marTop w:val="0"/>
      <w:marBottom w:val="0"/>
      <w:divBdr>
        <w:top w:val="none" w:sz="0" w:space="0" w:color="auto"/>
        <w:left w:val="none" w:sz="0" w:space="0" w:color="auto"/>
        <w:bottom w:val="none" w:sz="0" w:space="0" w:color="auto"/>
        <w:right w:val="none" w:sz="0" w:space="0" w:color="auto"/>
      </w:divBdr>
    </w:div>
    <w:div w:id="1000233014">
      <w:bodyDiv w:val="1"/>
      <w:marLeft w:val="0"/>
      <w:marRight w:val="0"/>
      <w:marTop w:val="0"/>
      <w:marBottom w:val="0"/>
      <w:divBdr>
        <w:top w:val="none" w:sz="0" w:space="0" w:color="auto"/>
        <w:left w:val="none" w:sz="0" w:space="0" w:color="auto"/>
        <w:bottom w:val="none" w:sz="0" w:space="0" w:color="auto"/>
        <w:right w:val="none" w:sz="0" w:space="0" w:color="auto"/>
      </w:divBdr>
      <w:divsChild>
        <w:div w:id="864362610">
          <w:marLeft w:val="0"/>
          <w:marRight w:val="0"/>
          <w:marTop w:val="0"/>
          <w:marBottom w:val="0"/>
          <w:divBdr>
            <w:top w:val="none" w:sz="0" w:space="0" w:color="auto"/>
            <w:left w:val="none" w:sz="0" w:space="0" w:color="auto"/>
            <w:bottom w:val="none" w:sz="0" w:space="0" w:color="auto"/>
            <w:right w:val="none" w:sz="0" w:space="0" w:color="auto"/>
          </w:divBdr>
        </w:div>
      </w:divsChild>
    </w:div>
    <w:div w:id="1021934847">
      <w:bodyDiv w:val="1"/>
      <w:marLeft w:val="0"/>
      <w:marRight w:val="0"/>
      <w:marTop w:val="0"/>
      <w:marBottom w:val="0"/>
      <w:divBdr>
        <w:top w:val="none" w:sz="0" w:space="0" w:color="auto"/>
        <w:left w:val="none" w:sz="0" w:space="0" w:color="auto"/>
        <w:bottom w:val="none" w:sz="0" w:space="0" w:color="auto"/>
        <w:right w:val="none" w:sz="0" w:space="0" w:color="auto"/>
      </w:divBdr>
    </w:div>
    <w:div w:id="1042245845">
      <w:bodyDiv w:val="1"/>
      <w:marLeft w:val="0"/>
      <w:marRight w:val="0"/>
      <w:marTop w:val="0"/>
      <w:marBottom w:val="0"/>
      <w:divBdr>
        <w:top w:val="none" w:sz="0" w:space="0" w:color="auto"/>
        <w:left w:val="none" w:sz="0" w:space="0" w:color="auto"/>
        <w:bottom w:val="none" w:sz="0" w:space="0" w:color="auto"/>
        <w:right w:val="none" w:sz="0" w:space="0" w:color="auto"/>
      </w:divBdr>
    </w:div>
    <w:div w:id="1112745409">
      <w:bodyDiv w:val="1"/>
      <w:marLeft w:val="0"/>
      <w:marRight w:val="0"/>
      <w:marTop w:val="0"/>
      <w:marBottom w:val="0"/>
      <w:divBdr>
        <w:top w:val="none" w:sz="0" w:space="0" w:color="auto"/>
        <w:left w:val="none" w:sz="0" w:space="0" w:color="auto"/>
        <w:bottom w:val="none" w:sz="0" w:space="0" w:color="auto"/>
        <w:right w:val="none" w:sz="0" w:space="0" w:color="auto"/>
      </w:divBdr>
    </w:div>
    <w:div w:id="1154417939">
      <w:bodyDiv w:val="1"/>
      <w:marLeft w:val="0"/>
      <w:marRight w:val="0"/>
      <w:marTop w:val="0"/>
      <w:marBottom w:val="0"/>
      <w:divBdr>
        <w:top w:val="none" w:sz="0" w:space="0" w:color="auto"/>
        <w:left w:val="none" w:sz="0" w:space="0" w:color="auto"/>
        <w:bottom w:val="none" w:sz="0" w:space="0" w:color="auto"/>
        <w:right w:val="none" w:sz="0" w:space="0" w:color="auto"/>
      </w:divBdr>
    </w:div>
    <w:div w:id="1165165099">
      <w:bodyDiv w:val="1"/>
      <w:marLeft w:val="0"/>
      <w:marRight w:val="0"/>
      <w:marTop w:val="0"/>
      <w:marBottom w:val="0"/>
      <w:divBdr>
        <w:top w:val="none" w:sz="0" w:space="0" w:color="auto"/>
        <w:left w:val="none" w:sz="0" w:space="0" w:color="auto"/>
        <w:bottom w:val="none" w:sz="0" w:space="0" w:color="auto"/>
        <w:right w:val="none" w:sz="0" w:space="0" w:color="auto"/>
      </w:divBdr>
    </w:div>
    <w:div w:id="1170176603">
      <w:bodyDiv w:val="1"/>
      <w:marLeft w:val="0"/>
      <w:marRight w:val="0"/>
      <w:marTop w:val="0"/>
      <w:marBottom w:val="0"/>
      <w:divBdr>
        <w:top w:val="none" w:sz="0" w:space="0" w:color="auto"/>
        <w:left w:val="none" w:sz="0" w:space="0" w:color="auto"/>
        <w:bottom w:val="none" w:sz="0" w:space="0" w:color="auto"/>
        <w:right w:val="none" w:sz="0" w:space="0" w:color="auto"/>
      </w:divBdr>
    </w:div>
    <w:div w:id="1192954602">
      <w:bodyDiv w:val="1"/>
      <w:marLeft w:val="0"/>
      <w:marRight w:val="0"/>
      <w:marTop w:val="0"/>
      <w:marBottom w:val="0"/>
      <w:divBdr>
        <w:top w:val="none" w:sz="0" w:space="0" w:color="auto"/>
        <w:left w:val="none" w:sz="0" w:space="0" w:color="auto"/>
        <w:bottom w:val="none" w:sz="0" w:space="0" w:color="auto"/>
        <w:right w:val="none" w:sz="0" w:space="0" w:color="auto"/>
      </w:divBdr>
    </w:div>
    <w:div w:id="1199969061">
      <w:bodyDiv w:val="1"/>
      <w:marLeft w:val="0"/>
      <w:marRight w:val="0"/>
      <w:marTop w:val="0"/>
      <w:marBottom w:val="0"/>
      <w:divBdr>
        <w:top w:val="none" w:sz="0" w:space="0" w:color="auto"/>
        <w:left w:val="none" w:sz="0" w:space="0" w:color="auto"/>
        <w:bottom w:val="none" w:sz="0" w:space="0" w:color="auto"/>
        <w:right w:val="none" w:sz="0" w:space="0" w:color="auto"/>
      </w:divBdr>
    </w:div>
    <w:div w:id="1253472497">
      <w:bodyDiv w:val="1"/>
      <w:marLeft w:val="0"/>
      <w:marRight w:val="0"/>
      <w:marTop w:val="0"/>
      <w:marBottom w:val="0"/>
      <w:divBdr>
        <w:top w:val="none" w:sz="0" w:space="0" w:color="auto"/>
        <w:left w:val="none" w:sz="0" w:space="0" w:color="auto"/>
        <w:bottom w:val="none" w:sz="0" w:space="0" w:color="auto"/>
        <w:right w:val="none" w:sz="0" w:space="0" w:color="auto"/>
      </w:divBdr>
    </w:div>
    <w:div w:id="1260019239">
      <w:bodyDiv w:val="1"/>
      <w:marLeft w:val="0"/>
      <w:marRight w:val="0"/>
      <w:marTop w:val="0"/>
      <w:marBottom w:val="0"/>
      <w:divBdr>
        <w:top w:val="none" w:sz="0" w:space="0" w:color="auto"/>
        <w:left w:val="none" w:sz="0" w:space="0" w:color="auto"/>
        <w:bottom w:val="none" w:sz="0" w:space="0" w:color="auto"/>
        <w:right w:val="none" w:sz="0" w:space="0" w:color="auto"/>
      </w:divBdr>
    </w:div>
    <w:div w:id="1301110133">
      <w:bodyDiv w:val="1"/>
      <w:marLeft w:val="0"/>
      <w:marRight w:val="0"/>
      <w:marTop w:val="0"/>
      <w:marBottom w:val="0"/>
      <w:divBdr>
        <w:top w:val="none" w:sz="0" w:space="0" w:color="auto"/>
        <w:left w:val="none" w:sz="0" w:space="0" w:color="auto"/>
        <w:bottom w:val="none" w:sz="0" w:space="0" w:color="auto"/>
        <w:right w:val="none" w:sz="0" w:space="0" w:color="auto"/>
      </w:divBdr>
    </w:div>
    <w:div w:id="1305043624">
      <w:bodyDiv w:val="1"/>
      <w:marLeft w:val="0"/>
      <w:marRight w:val="0"/>
      <w:marTop w:val="0"/>
      <w:marBottom w:val="0"/>
      <w:divBdr>
        <w:top w:val="none" w:sz="0" w:space="0" w:color="auto"/>
        <w:left w:val="none" w:sz="0" w:space="0" w:color="auto"/>
        <w:bottom w:val="none" w:sz="0" w:space="0" w:color="auto"/>
        <w:right w:val="none" w:sz="0" w:space="0" w:color="auto"/>
      </w:divBdr>
    </w:div>
    <w:div w:id="1362437957">
      <w:bodyDiv w:val="1"/>
      <w:marLeft w:val="0"/>
      <w:marRight w:val="0"/>
      <w:marTop w:val="0"/>
      <w:marBottom w:val="0"/>
      <w:divBdr>
        <w:top w:val="none" w:sz="0" w:space="0" w:color="auto"/>
        <w:left w:val="none" w:sz="0" w:space="0" w:color="auto"/>
        <w:bottom w:val="none" w:sz="0" w:space="0" w:color="auto"/>
        <w:right w:val="none" w:sz="0" w:space="0" w:color="auto"/>
      </w:divBdr>
    </w:div>
    <w:div w:id="1386416938">
      <w:bodyDiv w:val="1"/>
      <w:marLeft w:val="0"/>
      <w:marRight w:val="0"/>
      <w:marTop w:val="0"/>
      <w:marBottom w:val="0"/>
      <w:divBdr>
        <w:top w:val="none" w:sz="0" w:space="0" w:color="auto"/>
        <w:left w:val="none" w:sz="0" w:space="0" w:color="auto"/>
        <w:bottom w:val="none" w:sz="0" w:space="0" w:color="auto"/>
        <w:right w:val="none" w:sz="0" w:space="0" w:color="auto"/>
      </w:divBdr>
    </w:div>
    <w:div w:id="1386489148">
      <w:bodyDiv w:val="1"/>
      <w:marLeft w:val="0"/>
      <w:marRight w:val="0"/>
      <w:marTop w:val="0"/>
      <w:marBottom w:val="0"/>
      <w:divBdr>
        <w:top w:val="none" w:sz="0" w:space="0" w:color="auto"/>
        <w:left w:val="none" w:sz="0" w:space="0" w:color="auto"/>
        <w:bottom w:val="none" w:sz="0" w:space="0" w:color="auto"/>
        <w:right w:val="none" w:sz="0" w:space="0" w:color="auto"/>
      </w:divBdr>
      <w:divsChild>
        <w:div w:id="482965348">
          <w:marLeft w:val="0"/>
          <w:marRight w:val="0"/>
          <w:marTop w:val="0"/>
          <w:marBottom w:val="0"/>
          <w:divBdr>
            <w:top w:val="none" w:sz="0" w:space="0" w:color="auto"/>
            <w:left w:val="none" w:sz="0" w:space="0" w:color="auto"/>
            <w:bottom w:val="none" w:sz="0" w:space="0" w:color="auto"/>
            <w:right w:val="none" w:sz="0" w:space="0" w:color="auto"/>
          </w:divBdr>
        </w:div>
      </w:divsChild>
    </w:div>
    <w:div w:id="1397505792">
      <w:bodyDiv w:val="1"/>
      <w:marLeft w:val="0"/>
      <w:marRight w:val="0"/>
      <w:marTop w:val="0"/>
      <w:marBottom w:val="0"/>
      <w:divBdr>
        <w:top w:val="none" w:sz="0" w:space="0" w:color="auto"/>
        <w:left w:val="none" w:sz="0" w:space="0" w:color="auto"/>
        <w:bottom w:val="none" w:sz="0" w:space="0" w:color="auto"/>
        <w:right w:val="none" w:sz="0" w:space="0" w:color="auto"/>
      </w:divBdr>
    </w:div>
    <w:div w:id="1418600771">
      <w:bodyDiv w:val="1"/>
      <w:marLeft w:val="0"/>
      <w:marRight w:val="0"/>
      <w:marTop w:val="0"/>
      <w:marBottom w:val="0"/>
      <w:divBdr>
        <w:top w:val="none" w:sz="0" w:space="0" w:color="auto"/>
        <w:left w:val="none" w:sz="0" w:space="0" w:color="auto"/>
        <w:bottom w:val="none" w:sz="0" w:space="0" w:color="auto"/>
        <w:right w:val="none" w:sz="0" w:space="0" w:color="auto"/>
      </w:divBdr>
    </w:div>
    <w:div w:id="1425147611">
      <w:bodyDiv w:val="1"/>
      <w:marLeft w:val="0"/>
      <w:marRight w:val="0"/>
      <w:marTop w:val="0"/>
      <w:marBottom w:val="0"/>
      <w:divBdr>
        <w:top w:val="none" w:sz="0" w:space="0" w:color="auto"/>
        <w:left w:val="none" w:sz="0" w:space="0" w:color="auto"/>
        <w:bottom w:val="none" w:sz="0" w:space="0" w:color="auto"/>
        <w:right w:val="none" w:sz="0" w:space="0" w:color="auto"/>
      </w:divBdr>
    </w:div>
    <w:div w:id="1489516232">
      <w:bodyDiv w:val="1"/>
      <w:marLeft w:val="0"/>
      <w:marRight w:val="0"/>
      <w:marTop w:val="0"/>
      <w:marBottom w:val="0"/>
      <w:divBdr>
        <w:top w:val="none" w:sz="0" w:space="0" w:color="auto"/>
        <w:left w:val="none" w:sz="0" w:space="0" w:color="auto"/>
        <w:bottom w:val="none" w:sz="0" w:space="0" w:color="auto"/>
        <w:right w:val="none" w:sz="0" w:space="0" w:color="auto"/>
      </w:divBdr>
    </w:div>
    <w:div w:id="1497720734">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16268920">
      <w:bodyDiv w:val="1"/>
      <w:marLeft w:val="0"/>
      <w:marRight w:val="0"/>
      <w:marTop w:val="0"/>
      <w:marBottom w:val="0"/>
      <w:divBdr>
        <w:top w:val="none" w:sz="0" w:space="0" w:color="auto"/>
        <w:left w:val="none" w:sz="0" w:space="0" w:color="auto"/>
        <w:bottom w:val="none" w:sz="0" w:space="0" w:color="auto"/>
        <w:right w:val="none" w:sz="0" w:space="0" w:color="auto"/>
      </w:divBdr>
    </w:div>
    <w:div w:id="1519268746">
      <w:bodyDiv w:val="1"/>
      <w:marLeft w:val="0"/>
      <w:marRight w:val="0"/>
      <w:marTop w:val="0"/>
      <w:marBottom w:val="0"/>
      <w:divBdr>
        <w:top w:val="none" w:sz="0" w:space="0" w:color="auto"/>
        <w:left w:val="none" w:sz="0" w:space="0" w:color="auto"/>
        <w:bottom w:val="none" w:sz="0" w:space="0" w:color="auto"/>
        <w:right w:val="none" w:sz="0" w:space="0" w:color="auto"/>
      </w:divBdr>
    </w:div>
    <w:div w:id="1588541485">
      <w:bodyDiv w:val="1"/>
      <w:marLeft w:val="0"/>
      <w:marRight w:val="0"/>
      <w:marTop w:val="0"/>
      <w:marBottom w:val="0"/>
      <w:divBdr>
        <w:top w:val="none" w:sz="0" w:space="0" w:color="auto"/>
        <w:left w:val="none" w:sz="0" w:space="0" w:color="auto"/>
        <w:bottom w:val="none" w:sz="0" w:space="0" w:color="auto"/>
        <w:right w:val="none" w:sz="0" w:space="0" w:color="auto"/>
      </w:divBdr>
    </w:div>
    <w:div w:id="1589581696">
      <w:bodyDiv w:val="1"/>
      <w:marLeft w:val="0"/>
      <w:marRight w:val="0"/>
      <w:marTop w:val="0"/>
      <w:marBottom w:val="0"/>
      <w:divBdr>
        <w:top w:val="none" w:sz="0" w:space="0" w:color="auto"/>
        <w:left w:val="none" w:sz="0" w:space="0" w:color="auto"/>
        <w:bottom w:val="none" w:sz="0" w:space="0" w:color="auto"/>
        <w:right w:val="none" w:sz="0" w:space="0" w:color="auto"/>
      </w:divBdr>
    </w:div>
    <w:div w:id="1630821652">
      <w:bodyDiv w:val="1"/>
      <w:marLeft w:val="0"/>
      <w:marRight w:val="0"/>
      <w:marTop w:val="0"/>
      <w:marBottom w:val="0"/>
      <w:divBdr>
        <w:top w:val="none" w:sz="0" w:space="0" w:color="auto"/>
        <w:left w:val="none" w:sz="0" w:space="0" w:color="auto"/>
        <w:bottom w:val="none" w:sz="0" w:space="0" w:color="auto"/>
        <w:right w:val="none" w:sz="0" w:space="0" w:color="auto"/>
      </w:divBdr>
    </w:div>
    <w:div w:id="1631592014">
      <w:bodyDiv w:val="1"/>
      <w:marLeft w:val="0"/>
      <w:marRight w:val="0"/>
      <w:marTop w:val="0"/>
      <w:marBottom w:val="0"/>
      <w:divBdr>
        <w:top w:val="none" w:sz="0" w:space="0" w:color="auto"/>
        <w:left w:val="none" w:sz="0" w:space="0" w:color="auto"/>
        <w:bottom w:val="none" w:sz="0" w:space="0" w:color="auto"/>
        <w:right w:val="none" w:sz="0" w:space="0" w:color="auto"/>
      </w:divBdr>
    </w:div>
    <w:div w:id="1668750122">
      <w:bodyDiv w:val="1"/>
      <w:marLeft w:val="0"/>
      <w:marRight w:val="0"/>
      <w:marTop w:val="0"/>
      <w:marBottom w:val="0"/>
      <w:divBdr>
        <w:top w:val="none" w:sz="0" w:space="0" w:color="auto"/>
        <w:left w:val="none" w:sz="0" w:space="0" w:color="auto"/>
        <w:bottom w:val="none" w:sz="0" w:space="0" w:color="auto"/>
        <w:right w:val="none" w:sz="0" w:space="0" w:color="auto"/>
      </w:divBdr>
    </w:div>
    <w:div w:id="1693677791">
      <w:bodyDiv w:val="1"/>
      <w:marLeft w:val="0"/>
      <w:marRight w:val="0"/>
      <w:marTop w:val="0"/>
      <w:marBottom w:val="0"/>
      <w:divBdr>
        <w:top w:val="none" w:sz="0" w:space="0" w:color="auto"/>
        <w:left w:val="none" w:sz="0" w:space="0" w:color="auto"/>
        <w:bottom w:val="none" w:sz="0" w:space="0" w:color="auto"/>
        <w:right w:val="none" w:sz="0" w:space="0" w:color="auto"/>
      </w:divBdr>
    </w:div>
    <w:div w:id="1767768836">
      <w:bodyDiv w:val="1"/>
      <w:marLeft w:val="0"/>
      <w:marRight w:val="0"/>
      <w:marTop w:val="0"/>
      <w:marBottom w:val="0"/>
      <w:divBdr>
        <w:top w:val="none" w:sz="0" w:space="0" w:color="auto"/>
        <w:left w:val="none" w:sz="0" w:space="0" w:color="auto"/>
        <w:bottom w:val="none" w:sz="0" w:space="0" w:color="auto"/>
        <w:right w:val="none" w:sz="0" w:space="0" w:color="auto"/>
      </w:divBdr>
    </w:div>
    <w:div w:id="1774591232">
      <w:bodyDiv w:val="1"/>
      <w:marLeft w:val="0"/>
      <w:marRight w:val="0"/>
      <w:marTop w:val="0"/>
      <w:marBottom w:val="0"/>
      <w:divBdr>
        <w:top w:val="none" w:sz="0" w:space="0" w:color="auto"/>
        <w:left w:val="none" w:sz="0" w:space="0" w:color="auto"/>
        <w:bottom w:val="none" w:sz="0" w:space="0" w:color="auto"/>
        <w:right w:val="none" w:sz="0" w:space="0" w:color="auto"/>
      </w:divBdr>
    </w:div>
    <w:div w:id="1840149142">
      <w:bodyDiv w:val="1"/>
      <w:marLeft w:val="0"/>
      <w:marRight w:val="0"/>
      <w:marTop w:val="0"/>
      <w:marBottom w:val="0"/>
      <w:divBdr>
        <w:top w:val="none" w:sz="0" w:space="0" w:color="auto"/>
        <w:left w:val="none" w:sz="0" w:space="0" w:color="auto"/>
        <w:bottom w:val="none" w:sz="0" w:space="0" w:color="auto"/>
        <w:right w:val="none" w:sz="0" w:space="0" w:color="auto"/>
      </w:divBdr>
    </w:div>
    <w:div w:id="193963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microsoft.com/office/2016/09/relationships/commentsIds" Target="commentsId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www.praxisframework.org/files/royce1970.pdf" TargetMode="External"/><Relationship Id="rId89" Type="http://schemas.openxmlformats.org/officeDocument/2006/relationships/image" Target="media/image55.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microsoft.com/office/2018/08/relationships/commentsExtensible" Target="commentsExtensible.xml"/><Relationship Id="rId27" Type="http://schemas.openxmlformats.org/officeDocument/2006/relationships/header" Target="header7.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hyperlink" Target="https://www.w3.org/TR/ws-arch/" TargetMode="Externa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9.emf"/><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9.png"/><Relationship Id="rId20" Type="http://schemas.microsoft.com/office/2011/relationships/commentsExtended" Target="commentsExtended.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eader" Target="header12.xm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s://web.teaediciones.com/Ejemplos/Extracto_libro_TP-R.pdf" TargetMode="External"/><Relationship Id="rId88" Type="http://schemas.openxmlformats.org/officeDocument/2006/relationships/hyperlink" Target="https://administracionelectronica.gob.es/pae_Home/pae_Documentacion/pae_Metodolog/pae_Metrica_v3.html" TargetMode="External"/><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10.xml"/><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www.ccn-cert.cni.es/series-ccn-stic/800-guia-esquema-nacional-de-seguridad/682-ccn-stic-803-valoracion-de-sistemas-en-el-ens-1/file.html"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hyperlink" Target="http://cotana.informatica.edu.bo/downloads/ld-Ingenieria.de.software.enfoque.practico.7ed.Pressman.PDF" TargetMode="External"/><Relationship Id="rId61" Type="http://schemas.openxmlformats.org/officeDocument/2006/relationships/header" Target="header11.xml"/><Relationship Id="rId82" Type="http://schemas.openxmlformats.org/officeDocument/2006/relationships/hyperlink" Target="https://www.academia.edu/10367175/Test_De_Orientaci%C3%B3n_Vocacional_Chaside" TargetMode="External"/><Relationship Id="rId19" Type="http://schemas.openxmlformats.org/officeDocument/2006/relationships/comments" Target="comments.xml"/><Relationship Id="rId14" Type="http://schemas.openxmlformats.org/officeDocument/2006/relationships/footer" Target="foot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66.png"/><Relationship Id="rId105"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2.png"/><Relationship Id="rId67" Type="http://schemas.openxmlformats.org/officeDocument/2006/relationships/image" Target="media/image40.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109</Pages>
  <Words>14524</Words>
  <Characters>79887</Characters>
  <Application>Microsoft Office Word</Application>
  <DocSecurity>0</DocSecurity>
  <Lines>665</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 Recio Arnes</dc:creator>
  <cp:keywords/>
  <dc:description/>
  <cp:lastModifiedBy>David Recio</cp:lastModifiedBy>
  <cp:revision>67</cp:revision>
  <cp:lastPrinted>2021-08-28T17:06:00Z</cp:lastPrinted>
  <dcterms:created xsi:type="dcterms:W3CDTF">2022-06-22T18:36:00Z</dcterms:created>
  <dcterms:modified xsi:type="dcterms:W3CDTF">2022-06-25T18:41:00Z</dcterms:modified>
</cp:coreProperties>
</file>