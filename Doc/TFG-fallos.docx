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71D6" w14:textId="6DB4D253" w:rsidR="00BD6AA3" w:rsidRDefault="00744724"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 xml:space="preserve"> </w:t>
      </w: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3DDAEB7C" w14:textId="77777777" w:rsidR="00493DE3" w:rsidRPr="00493DE3" w:rsidRDefault="00493DE3" w:rsidP="00493DE3">
      <w:pPr>
        <w:pStyle w:val="CdigoFuente"/>
        <w:jc w:val="center"/>
        <w:rPr>
          <w:rFonts w:ascii="Eras Medium ITC" w:hAnsi="Eras Medium ITC"/>
          <w:spacing w:val="20"/>
          <w:sz w:val="36"/>
        </w:rPr>
      </w:pPr>
      <w:r w:rsidRPr="00493DE3">
        <w:rPr>
          <w:rFonts w:ascii="Eras Medium ITC" w:hAnsi="Eras Medium ITC"/>
          <w:spacing w:val="20"/>
          <w:sz w:val="36"/>
        </w:rPr>
        <w:t>Diseño e Implementación de una</w:t>
      </w:r>
    </w:p>
    <w:p w14:paraId="15F48573" w14:textId="48F994FC" w:rsidR="00A91FB3" w:rsidRDefault="00493DE3" w:rsidP="00493DE3">
      <w:pPr>
        <w:pStyle w:val="CdigoFuente"/>
        <w:jc w:val="center"/>
        <w:rPr>
          <w:rFonts w:ascii="Eras Medium ITC" w:hAnsi="Eras Medium ITC"/>
          <w:spacing w:val="20"/>
          <w:sz w:val="36"/>
        </w:rPr>
      </w:pPr>
      <w:r w:rsidRPr="00493DE3">
        <w:rPr>
          <w:rFonts w:ascii="Eras Medium ITC" w:hAnsi="Eras Medium ITC"/>
          <w:spacing w:val="20"/>
          <w:sz w:val="36"/>
        </w:rPr>
        <w:t>arquitectura RESTful para</w:t>
      </w:r>
      <w:r>
        <w:rPr>
          <w:rFonts w:ascii="Eras Medium ITC" w:hAnsi="Eras Medium ITC"/>
          <w:spacing w:val="20"/>
          <w:sz w:val="36"/>
        </w:rPr>
        <w:t xml:space="preserve"> gestión el dia a dia de un estudiante de otro lugar</w:t>
      </w:r>
    </w:p>
    <w:p w14:paraId="65C5E1F6" w14:textId="77777777" w:rsidR="00A91FB3" w:rsidRDefault="00A91FB3" w:rsidP="00493DE3">
      <w:pPr>
        <w:pStyle w:val="CdigoFuente"/>
        <w:rPr>
          <w:rFonts w:ascii="Eras Medium ITC" w:hAnsi="Eras Medium ITC"/>
          <w:spacing w:val="-20"/>
          <w:sz w:val="44"/>
        </w:rPr>
      </w:pPr>
    </w:p>
    <w:p w14:paraId="4B089ACD" w14:textId="77777777" w:rsidR="00493DE3" w:rsidRPr="0075425C" w:rsidRDefault="00493DE3" w:rsidP="00493DE3">
      <w:pPr>
        <w:pStyle w:val="CdigoFuente"/>
        <w:jc w:val="center"/>
        <w:rPr>
          <w:rFonts w:ascii="Eras Medium ITC" w:hAnsi="Eras Medium ITC"/>
          <w:spacing w:val="-20"/>
          <w:sz w:val="44"/>
          <w:lang w:val="en-US"/>
        </w:rPr>
      </w:pPr>
      <w:r w:rsidRPr="0075425C">
        <w:rPr>
          <w:rFonts w:ascii="Eras Medium ITC" w:hAnsi="Eras Medium ITC"/>
          <w:spacing w:val="-20"/>
          <w:sz w:val="44"/>
          <w:lang w:val="en-US"/>
        </w:rPr>
        <w:t>Design and Implementation of a</w:t>
      </w:r>
    </w:p>
    <w:p w14:paraId="737A97A5" w14:textId="24278A02" w:rsidR="00A91FB3" w:rsidRPr="0075425C" w:rsidRDefault="00493DE3" w:rsidP="00493DE3">
      <w:pPr>
        <w:pStyle w:val="CdigoFuente"/>
        <w:jc w:val="center"/>
        <w:rPr>
          <w:rFonts w:ascii="Eras Medium ITC" w:hAnsi="Eras Medium ITC"/>
          <w:spacing w:val="-20"/>
          <w:sz w:val="44"/>
          <w:lang w:val="en-US"/>
        </w:rPr>
      </w:pPr>
      <w:r w:rsidRPr="0075425C">
        <w:rPr>
          <w:rFonts w:ascii="Eras Medium ITC" w:hAnsi="Eras Medium ITC"/>
          <w:spacing w:val="-20"/>
          <w:sz w:val="44"/>
          <w:lang w:val="en-US"/>
        </w:rPr>
        <w:t>RESTful architecture for day-to-day management of a student from another place</w:t>
      </w:r>
    </w:p>
    <w:p w14:paraId="411889C1" w14:textId="77777777" w:rsidR="00A91FB3" w:rsidRPr="0075425C" w:rsidRDefault="00A91FB3" w:rsidP="00A91FB3">
      <w:pPr>
        <w:pStyle w:val="Sinespaciado"/>
        <w:jc w:val="center"/>
        <w:rPr>
          <w:lang w:val="en-US"/>
        </w:rPr>
      </w:pPr>
    </w:p>
    <w:p w14:paraId="656991D8" w14:textId="6E3020BD" w:rsidR="00A91FB3" w:rsidRDefault="00A91FB3" w:rsidP="00A91FB3">
      <w:pPr>
        <w:pStyle w:val="Sinespaciado"/>
        <w:jc w:val="center"/>
        <w:rPr>
          <w:sz w:val="28"/>
        </w:rPr>
      </w:pPr>
      <w:r w:rsidRPr="00F223C9">
        <w:rPr>
          <w:sz w:val="28"/>
        </w:rPr>
        <w:t xml:space="preserve">Autor: </w:t>
      </w:r>
      <w:r w:rsidR="00493DE3">
        <w:rPr>
          <w:sz w:val="28"/>
        </w:rPr>
        <w:t>David Recio Arnés</w:t>
      </w:r>
    </w:p>
    <w:p w14:paraId="1E0CF86B" w14:textId="7A73837B" w:rsidR="00A91FB3" w:rsidRDefault="00882F9E" w:rsidP="00A91FB3">
      <w:pPr>
        <w:pStyle w:val="Sinespaciado"/>
        <w:jc w:val="center"/>
        <w:rPr>
          <w:spacing w:val="20"/>
          <w:sz w:val="24"/>
        </w:rPr>
      </w:pPr>
      <w:r>
        <w:rPr>
          <w:spacing w:val="20"/>
          <w:sz w:val="28"/>
        </w:rPr>
        <w:t>Tutor</w:t>
      </w:r>
      <w:r w:rsidR="00A91FB3">
        <w:rPr>
          <w:spacing w:val="20"/>
          <w:sz w:val="28"/>
        </w:rPr>
        <w:t xml:space="preserve">: </w:t>
      </w:r>
      <w:r w:rsidR="00493DE3">
        <w:rPr>
          <w:rFonts w:ascii="Calibri" w:hAnsi="Calibri" w:cs="Calibri"/>
          <w:sz w:val="28"/>
          <w:szCs w:val="28"/>
        </w:rPr>
        <w:t>Sergio Saugar García</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5BC53181" w:rsidR="00A91FB3" w:rsidRDefault="00493DE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Septiembre 2021</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5AF4117C" w14:textId="77777777" w:rsidR="00854A5D" w:rsidRDefault="006A2001" w:rsidP="0075425C">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p>
                <w:p w14:paraId="38314A41" w14:textId="5044D89E" w:rsidR="00493DE3" w:rsidRPr="006A2001" w:rsidRDefault="00493DE3" w:rsidP="0075425C">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Pr>
                      <w:rFonts w:ascii="Eras Medium ITC" w:eastAsia="Times New Roman" w:hAnsi="Eras Medium ITC" w:cs="Times New Roman"/>
                      <w:smallCaps/>
                      <w:sz w:val="22"/>
                      <w:lang w:eastAsia="es-ES"/>
                    </w:rPr>
                    <w:t>David Recio Arnés</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32ACCA7C" w:rsidR="006A2001" w:rsidRDefault="006A2001" w:rsidP="0075425C">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Pr>
                      <w:rFonts w:ascii="Eras Medium ITC" w:eastAsia="Times New Roman" w:hAnsi="Eras Medium ITC" w:cs="Times New Roman"/>
                      <w:sz w:val="22"/>
                      <w:szCs w:val="28"/>
                      <w:lang w:eastAsia="es-ES"/>
                    </w:rPr>
                    <w:t xml:space="preserve"> </w:t>
                  </w:r>
                </w:p>
                <w:p w14:paraId="29E0BE15" w14:textId="4963AB8C" w:rsidR="00493DE3" w:rsidRDefault="00493DE3" w:rsidP="0075425C">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sidRPr="00493DE3">
                    <w:rPr>
                      <w:rFonts w:ascii="Eras Medium ITC" w:eastAsia="Times New Roman" w:hAnsi="Eras Medium ITC" w:cs="Times New Roman"/>
                      <w:sz w:val="22"/>
                      <w:szCs w:val="28"/>
                      <w:lang w:eastAsia="es-ES"/>
                    </w:rPr>
                    <w:t>Diseño e Implementación de una</w:t>
                  </w:r>
                  <w:r>
                    <w:rPr>
                      <w:rFonts w:ascii="Eras Medium ITC" w:eastAsia="Times New Roman" w:hAnsi="Eras Medium ITC" w:cs="Times New Roman"/>
                      <w:sz w:val="22"/>
                      <w:szCs w:val="28"/>
                      <w:lang w:eastAsia="es-ES"/>
                    </w:rPr>
                    <w:t xml:space="preserve"> </w:t>
                  </w:r>
                  <w:r w:rsidRPr="00493DE3">
                    <w:rPr>
                      <w:rFonts w:ascii="Eras Medium ITC" w:eastAsia="Times New Roman" w:hAnsi="Eras Medium ITC" w:cs="Times New Roman"/>
                      <w:sz w:val="22"/>
                      <w:szCs w:val="28"/>
                      <w:lang w:eastAsia="es-ES"/>
                    </w:rPr>
                    <w:t xml:space="preserve">arquitectura </w:t>
                  </w:r>
                  <w:proofErr w:type="spellStart"/>
                  <w:r w:rsidRPr="00493DE3">
                    <w:rPr>
                      <w:rFonts w:ascii="Eras Medium ITC" w:eastAsia="Times New Roman" w:hAnsi="Eras Medium ITC" w:cs="Times New Roman"/>
                      <w:sz w:val="22"/>
                      <w:szCs w:val="28"/>
                      <w:lang w:eastAsia="es-ES"/>
                    </w:rPr>
                    <w:t>RESTful</w:t>
                  </w:r>
                  <w:proofErr w:type="spellEnd"/>
                  <w:r w:rsidRPr="00493DE3">
                    <w:rPr>
                      <w:rFonts w:ascii="Eras Medium ITC" w:eastAsia="Times New Roman" w:hAnsi="Eras Medium ITC" w:cs="Times New Roman"/>
                      <w:sz w:val="22"/>
                      <w:szCs w:val="28"/>
                      <w:lang w:eastAsia="es-ES"/>
                    </w:rPr>
                    <w:t xml:space="preserve"> para gestión el </w:t>
                  </w:r>
                  <w:proofErr w:type="spellStart"/>
                  <w:r w:rsidRPr="00493DE3">
                    <w:rPr>
                      <w:rFonts w:ascii="Eras Medium ITC" w:eastAsia="Times New Roman" w:hAnsi="Eras Medium ITC" w:cs="Times New Roman"/>
                      <w:sz w:val="22"/>
                      <w:szCs w:val="28"/>
                      <w:lang w:eastAsia="es-ES"/>
                    </w:rPr>
                    <w:t>dia</w:t>
                  </w:r>
                  <w:proofErr w:type="spellEnd"/>
                  <w:r w:rsidRPr="00493DE3">
                    <w:rPr>
                      <w:rFonts w:ascii="Eras Medium ITC" w:eastAsia="Times New Roman" w:hAnsi="Eras Medium ITC" w:cs="Times New Roman"/>
                      <w:sz w:val="22"/>
                      <w:szCs w:val="28"/>
                      <w:lang w:eastAsia="es-ES"/>
                    </w:rPr>
                    <w:t xml:space="preserve"> a </w:t>
                  </w:r>
                  <w:proofErr w:type="spellStart"/>
                  <w:r w:rsidRPr="00493DE3">
                    <w:rPr>
                      <w:rFonts w:ascii="Eras Medium ITC" w:eastAsia="Times New Roman" w:hAnsi="Eras Medium ITC" w:cs="Times New Roman"/>
                      <w:sz w:val="22"/>
                      <w:szCs w:val="28"/>
                      <w:lang w:eastAsia="es-ES"/>
                    </w:rPr>
                    <w:t>dia</w:t>
                  </w:r>
                  <w:proofErr w:type="spellEnd"/>
                  <w:r w:rsidRPr="00493DE3">
                    <w:rPr>
                      <w:rFonts w:ascii="Eras Medium ITC" w:eastAsia="Times New Roman" w:hAnsi="Eras Medium ITC" w:cs="Times New Roman"/>
                      <w:sz w:val="22"/>
                      <w:szCs w:val="28"/>
                      <w:lang w:eastAsia="es-ES"/>
                    </w:rPr>
                    <w:t xml:space="preserve"> de un estudiante de otro lugar</w:t>
                  </w:r>
                </w:p>
                <w:p w14:paraId="32685964" w14:textId="1BD3F9F2" w:rsidR="006A2001" w:rsidRPr="00882F9E" w:rsidRDefault="006A2001" w:rsidP="0075425C">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75425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75425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75425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75425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75425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75425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3AE76119" w:rsidR="006A2001" w:rsidRPr="0015284E" w:rsidRDefault="0015284E" w:rsidP="0075425C">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w:t>
                  </w:r>
                  <w:r w:rsidR="00493DE3">
                    <w:rPr>
                      <w:rFonts w:ascii="Eras Medium ITC" w:eastAsia="Times New Roman" w:hAnsi="Eras Medium ITC" w:cs="Times New Roman"/>
                      <w:sz w:val="20"/>
                      <w:szCs w:val="20"/>
                      <w:lang w:eastAsia="es-ES"/>
                    </w:rPr>
                    <w:t>2021</w:t>
                  </w:r>
                  <w:r w:rsidRPr="0015284E">
                    <w:rPr>
                      <w:rFonts w:ascii="Eras Medium ITC" w:eastAsia="Times New Roman" w:hAnsi="Eras Medium ITC" w:cs="Times New Roman"/>
                      <w:sz w:val="20"/>
                      <w:szCs w:val="20"/>
                      <w:lang w:eastAsia="es-ES"/>
                    </w:rPr>
                    <w:t>,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758A6661" w14:textId="3B50734E" w:rsidR="00A91FB3" w:rsidRDefault="00767294" w:rsidP="00A91FB3">
      <w:pPr>
        <w:autoSpaceDE w:val="0"/>
        <w:autoSpaceDN w:val="0"/>
        <w:adjustRightInd w:val="0"/>
        <w:spacing w:after="0" w:line="240" w:lineRule="auto"/>
        <w:rPr>
          <w:rFonts w:cs="Arial"/>
          <w:szCs w:val="24"/>
        </w:rPr>
      </w:pPr>
      <w:r>
        <w:rPr>
          <w:rFonts w:cs="Arial"/>
          <w:szCs w:val="24"/>
        </w:rPr>
        <w:t xml:space="preserve">El objetivo de este trabajo de Fin de Grado es la creación de una aplicación portable (Servicios </w:t>
      </w:r>
      <w:proofErr w:type="spellStart"/>
      <w:r>
        <w:rPr>
          <w:rFonts w:cs="Arial"/>
          <w:szCs w:val="24"/>
        </w:rPr>
        <w:t>RESTFull</w:t>
      </w:r>
      <w:proofErr w:type="spellEnd"/>
      <w:r>
        <w:rPr>
          <w:rFonts w:cs="Arial"/>
          <w:szCs w:val="24"/>
        </w:rPr>
        <w:t xml:space="preserve">) que se encargue de cubrir las necesidades de los estudiantes que llegan de otras ciudades a estudiar, elegí dicha temática por el creciente interés de los estudiantes, en estudiar en otros centros fuera de sus ciudades natales. Así, primero se realiza un </w:t>
      </w:r>
      <w:r w:rsidR="00F3013C">
        <w:rPr>
          <w:rFonts w:cs="Arial"/>
          <w:szCs w:val="24"/>
        </w:rPr>
        <w:t>exhaustivo</w:t>
      </w:r>
      <w:r>
        <w:rPr>
          <w:rFonts w:cs="Arial"/>
          <w:szCs w:val="24"/>
        </w:rPr>
        <w:t xml:space="preserve"> análisis de las aplicaciones actuales </w:t>
      </w:r>
      <w:r w:rsidR="00FB49F0">
        <w:rPr>
          <w:rFonts w:cs="Arial"/>
          <w:szCs w:val="24"/>
        </w:rPr>
        <w:t xml:space="preserve">que se encargan de cubrir las necesidades de los estudiantes y observando que es lo que ofrecen y comparándolo con las necesidades reales de un grupo de personas, mediante este análisis se puede llegar a la conclusión que las aplicaciones si cubren ciertos aspectos del </w:t>
      </w:r>
      <w:r w:rsidR="00F3013C">
        <w:rPr>
          <w:rFonts w:cs="Arial"/>
          <w:szCs w:val="24"/>
        </w:rPr>
        <w:t>día</w:t>
      </w:r>
      <w:r w:rsidR="00FB49F0">
        <w:rPr>
          <w:rFonts w:cs="Arial"/>
          <w:szCs w:val="24"/>
        </w:rPr>
        <w:t xml:space="preserve"> a </w:t>
      </w:r>
      <w:r w:rsidR="00F3013C">
        <w:rPr>
          <w:rFonts w:cs="Arial"/>
          <w:szCs w:val="24"/>
        </w:rPr>
        <w:t>día</w:t>
      </w:r>
      <w:r w:rsidR="00FB49F0">
        <w:rPr>
          <w:rFonts w:cs="Arial"/>
          <w:szCs w:val="24"/>
        </w:rPr>
        <w:t xml:space="preserve"> pero no cumplen con todas las necesidades, ya que solo se centran en una dinámica ( estudio, planificación , herramientas) pero dejan de lado las demás necesidades sin lograr establecer un enlace entre estas.</w:t>
      </w:r>
    </w:p>
    <w:p w14:paraId="1C6BD1B6" w14:textId="75FCB15F" w:rsidR="00FB49F0" w:rsidRDefault="00FB49F0" w:rsidP="00FB49F0">
      <w:pPr>
        <w:autoSpaceDE w:val="0"/>
        <w:autoSpaceDN w:val="0"/>
        <w:adjustRightInd w:val="0"/>
        <w:spacing w:after="0" w:line="240" w:lineRule="auto"/>
        <w:rPr>
          <w:rFonts w:cs="Arial"/>
          <w:szCs w:val="24"/>
        </w:rPr>
      </w:pPr>
      <w:r>
        <w:rPr>
          <w:rFonts w:cs="Arial"/>
          <w:szCs w:val="24"/>
        </w:rPr>
        <w:t xml:space="preserve">Otro punto a tener en cuenta es la diversidad de elementos electrónicos que usan los estudiantes, por ello, </w:t>
      </w:r>
      <w:r w:rsidRPr="00FB49F0">
        <w:rPr>
          <w:rFonts w:cs="Arial"/>
          <w:szCs w:val="24"/>
        </w:rPr>
        <w:t xml:space="preserve">la utilización de una arquitectura de Servicios Web </w:t>
      </w:r>
      <w:proofErr w:type="spellStart"/>
      <w:r w:rsidRPr="00FB49F0">
        <w:rPr>
          <w:rFonts w:cs="Arial"/>
          <w:szCs w:val="24"/>
        </w:rPr>
        <w:t>RESTful</w:t>
      </w:r>
      <w:proofErr w:type="spellEnd"/>
      <w:r w:rsidRPr="00FB49F0">
        <w:rPr>
          <w:rFonts w:cs="Arial"/>
          <w:szCs w:val="24"/>
        </w:rPr>
        <w:t xml:space="preserve"> como</w:t>
      </w:r>
      <w:r>
        <w:rPr>
          <w:rFonts w:cs="Arial"/>
          <w:szCs w:val="24"/>
        </w:rPr>
        <w:t xml:space="preserve"> </w:t>
      </w:r>
      <w:r w:rsidRPr="00FB49F0">
        <w:rPr>
          <w:rFonts w:cs="Arial"/>
          <w:szCs w:val="24"/>
        </w:rPr>
        <w:t>base para una aplicación de negocio es idónea puesto que, una de sus ventajas</w:t>
      </w:r>
      <w:r>
        <w:rPr>
          <w:rFonts w:cs="Arial"/>
          <w:szCs w:val="24"/>
        </w:rPr>
        <w:t xml:space="preserve"> </w:t>
      </w:r>
      <w:r w:rsidRPr="00FB49F0">
        <w:rPr>
          <w:rFonts w:cs="Arial"/>
          <w:szCs w:val="24"/>
        </w:rPr>
        <w:t>asociadas es, precisamente,</w:t>
      </w:r>
      <w:r>
        <w:rPr>
          <w:rFonts w:cs="Arial"/>
          <w:szCs w:val="24"/>
        </w:rPr>
        <w:t xml:space="preserve"> la capacidad de ser implementada en cualquier dispositivo con la mínima carga de implementación, ya que la mayor parte están en los servicios</w:t>
      </w:r>
      <w:r w:rsidR="00F3013C">
        <w:rPr>
          <w:rFonts w:cs="Arial"/>
          <w:szCs w:val="24"/>
        </w:rPr>
        <w:t xml:space="preserve"> web (Back-</w:t>
      </w:r>
      <w:proofErr w:type="spellStart"/>
      <w:r w:rsidR="00F3013C">
        <w:rPr>
          <w:rFonts w:cs="Arial"/>
          <w:szCs w:val="24"/>
        </w:rPr>
        <w:t>end</w:t>
      </w:r>
      <w:proofErr w:type="spellEnd"/>
      <w:r w:rsidR="00F3013C">
        <w:rPr>
          <w:rFonts w:cs="Arial"/>
          <w:szCs w:val="24"/>
        </w:rPr>
        <w:t>)</w:t>
      </w:r>
      <w:r>
        <w:rPr>
          <w:rFonts w:cs="Arial"/>
          <w:szCs w:val="24"/>
        </w:rPr>
        <w:t xml:space="preserve"> y solo se debería crear el cliente para consumir estos</w:t>
      </w:r>
      <w:r w:rsidR="00F3013C">
        <w:rPr>
          <w:rFonts w:cs="Arial"/>
          <w:szCs w:val="24"/>
        </w:rPr>
        <w:t>(Front-</w:t>
      </w:r>
      <w:proofErr w:type="spellStart"/>
      <w:r w:rsidR="00F3013C">
        <w:rPr>
          <w:rFonts w:cs="Arial"/>
          <w:szCs w:val="24"/>
        </w:rPr>
        <w:t>end</w:t>
      </w:r>
      <w:proofErr w:type="spellEnd"/>
      <w:r w:rsidR="00F3013C">
        <w:rPr>
          <w:rFonts w:cs="Arial"/>
          <w:szCs w:val="24"/>
        </w:rPr>
        <w:t>)</w:t>
      </w:r>
      <w:r>
        <w:rPr>
          <w:rFonts w:cs="Arial"/>
          <w:szCs w:val="24"/>
        </w:rPr>
        <w:t>, permitiendo la integración desde una aplicación web, una aplicación de escritorio, etc..</w:t>
      </w:r>
    </w:p>
    <w:p w14:paraId="35C075E9" w14:textId="3F9920F2" w:rsidR="00765AF9" w:rsidRDefault="00765AF9" w:rsidP="00FB49F0">
      <w:pPr>
        <w:autoSpaceDE w:val="0"/>
        <w:autoSpaceDN w:val="0"/>
        <w:adjustRightInd w:val="0"/>
        <w:spacing w:after="0" w:line="240" w:lineRule="auto"/>
        <w:rPr>
          <w:rFonts w:cs="Arial"/>
          <w:szCs w:val="24"/>
        </w:rPr>
      </w:pPr>
      <w:r>
        <w:rPr>
          <w:rFonts w:cs="Arial"/>
          <w:szCs w:val="24"/>
        </w:rPr>
        <w:t xml:space="preserve">Aunque principalmente esta aplicación esta centrada en la implementación Android, no se descarta una futura implementación en </w:t>
      </w:r>
      <w:r w:rsidR="00F3013C">
        <w:rPr>
          <w:rFonts w:cs="Arial"/>
          <w:szCs w:val="24"/>
        </w:rPr>
        <w:t>iOS</w:t>
      </w:r>
      <w:r>
        <w:rPr>
          <w:rFonts w:cs="Arial"/>
          <w:szCs w:val="24"/>
        </w:rPr>
        <w:t xml:space="preserve"> y en la creación de una </w:t>
      </w:r>
      <w:r w:rsidR="00F3013C">
        <w:rPr>
          <w:rFonts w:cs="Arial"/>
          <w:szCs w:val="24"/>
        </w:rPr>
        <w:t>aplicación</w:t>
      </w:r>
      <w:r>
        <w:rPr>
          <w:rFonts w:cs="Arial"/>
          <w:szCs w:val="24"/>
        </w:rPr>
        <w:t xml:space="preserve"> web.</w:t>
      </w:r>
    </w:p>
    <w:p w14:paraId="4846D382" w14:textId="3AE23507" w:rsidR="00765AF9" w:rsidRPr="002C6510" w:rsidRDefault="00765AF9" w:rsidP="00FB49F0">
      <w:pPr>
        <w:autoSpaceDE w:val="0"/>
        <w:autoSpaceDN w:val="0"/>
        <w:adjustRightInd w:val="0"/>
        <w:spacing w:after="0" w:line="240" w:lineRule="auto"/>
        <w:rPr>
          <w:rFonts w:cs="Arial"/>
          <w:szCs w:val="24"/>
        </w:rPr>
      </w:pPr>
      <w:r>
        <w:rPr>
          <w:rFonts w:cs="Arial"/>
          <w:szCs w:val="24"/>
        </w:rPr>
        <w:t xml:space="preserve">El objetivo final de este proyecto </w:t>
      </w:r>
      <w:r w:rsidR="00F3013C">
        <w:rPr>
          <w:rFonts w:cs="Arial"/>
          <w:szCs w:val="24"/>
        </w:rPr>
        <w:t>sería</w:t>
      </w:r>
      <w:r>
        <w:rPr>
          <w:rFonts w:cs="Arial"/>
          <w:szCs w:val="24"/>
        </w:rPr>
        <w:t xml:space="preserve"> la creación de un prototipo de una </w:t>
      </w:r>
      <w:r w:rsidR="00F3013C">
        <w:rPr>
          <w:rFonts w:cs="Arial"/>
          <w:szCs w:val="24"/>
        </w:rPr>
        <w:t>aplicación</w:t>
      </w:r>
      <w:r>
        <w:rPr>
          <w:rFonts w:cs="Arial"/>
          <w:szCs w:val="24"/>
        </w:rPr>
        <w:t xml:space="preserve"> que cubre una necesidad real y actual en el mercado, con la finalidad de subirlo a </w:t>
      </w:r>
      <w:proofErr w:type="spellStart"/>
      <w:r>
        <w:rPr>
          <w:rFonts w:cs="Arial"/>
          <w:szCs w:val="24"/>
        </w:rPr>
        <w:t>play</w:t>
      </w:r>
      <w:proofErr w:type="spellEnd"/>
      <w:r>
        <w:rPr>
          <w:rFonts w:cs="Arial"/>
          <w:szCs w:val="24"/>
        </w:rPr>
        <w:t xml:space="preserve"> store y hacer de este un negocio</w:t>
      </w:r>
    </w:p>
    <w:p w14:paraId="59867B31" w14:textId="672E8C9C" w:rsidR="00A91FB3" w:rsidRDefault="00A91FB3" w:rsidP="00A91FB3">
      <w:pPr>
        <w:autoSpaceDE w:val="0"/>
        <w:autoSpaceDN w:val="0"/>
        <w:adjustRightInd w:val="0"/>
        <w:spacing w:after="0" w:line="240" w:lineRule="auto"/>
        <w:rPr>
          <w:rFonts w:cs="Arial"/>
          <w:szCs w:val="24"/>
        </w:rPr>
      </w:pPr>
    </w:p>
    <w:p w14:paraId="4AF2B08F" w14:textId="77777777" w:rsidR="00A91FB3" w:rsidRPr="0075425C" w:rsidRDefault="00A91FB3" w:rsidP="00630A81">
      <w:pPr>
        <w:pStyle w:val="Ttulo"/>
        <w:rPr>
          <w:lang w:val="en-US"/>
        </w:rPr>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75425C">
        <w:rPr>
          <w:lang w:val="en-US"/>
        </w:rPr>
        <w:t>Palabras Clave</w:t>
      </w:r>
      <w:bookmarkEnd w:id="7"/>
      <w:bookmarkEnd w:id="8"/>
      <w:bookmarkEnd w:id="9"/>
      <w:bookmarkEnd w:id="10"/>
      <w:bookmarkEnd w:id="11"/>
      <w:bookmarkEnd w:id="12"/>
      <w:bookmarkEnd w:id="13"/>
    </w:p>
    <w:p w14:paraId="5B6C3025" w14:textId="3CC3FEC2" w:rsidR="00A91FB3" w:rsidRPr="0075425C" w:rsidRDefault="00F3013C" w:rsidP="00A43872">
      <w:pPr>
        <w:spacing w:line="276" w:lineRule="auto"/>
        <w:rPr>
          <w:lang w:val="en-US"/>
        </w:rPr>
      </w:pPr>
      <w:proofErr w:type="spellStart"/>
      <w:r w:rsidRPr="0075425C">
        <w:rPr>
          <w:lang w:val="en-US"/>
        </w:rPr>
        <w:t>Aplicación</w:t>
      </w:r>
      <w:proofErr w:type="spellEnd"/>
      <w:r w:rsidRPr="0075425C">
        <w:rPr>
          <w:lang w:val="en-US"/>
        </w:rPr>
        <w:t xml:space="preserve">, Back-end, Front-end, </w:t>
      </w:r>
      <w:proofErr w:type="spellStart"/>
      <w:r w:rsidRPr="0075425C">
        <w:rPr>
          <w:lang w:val="en-US"/>
        </w:rPr>
        <w:t>Estudiantes</w:t>
      </w:r>
      <w:proofErr w:type="spellEnd"/>
      <w:r w:rsidRPr="0075425C">
        <w:rPr>
          <w:lang w:val="en-US"/>
        </w:rPr>
        <w:t xml:space="preserve">, Android, REST, </w:t>
      </w:r>
      <w:proofErr w:type="spellStart"/>
      <w:r w:rsidRPr="0075425C">
        <w:rPr>
          <w:lang w:val="en-US"/>
        </w:rPr>
        <w:t>servicios</w:t>
      </w:r>
      <w:proofErr w:type="spellEnd"/>
      <w:r w:rsidRPr="0075425C">
        <w:rPr>
          <w:lang w:val="en-US"/>
        </w:rPr>
        <w:t xml:space="preserve"> web.</w:t>
      </w:r>
    </w:p>
    <w:p w14:paraId="030085D9" w14:textId="461B8B1B" w:rsidR="00C73DFD" w:rsidRPr="0075425C" w:rsidRDefault="00C73DFD" w:rsidP="00A43872">
      <w:pPr>
        <w:spacing w:line="276" w:lineRule="auto"/>
        <w:rPr>
          <w:lang w:val="en-US"/>
        </w:rPr>
      </w:pPr>
    </w:p>
    <w:p w14:paraId="607FDF3F" w14:textId="77777777" w:rsidR="00A91FB3" w:rsidRPr="0075425C" w:rsidRDefault="00A91FB3">
      <w:pPr>
        <w:rPr>
          <w:lang w:val="en-US"/>
        </w:rPr>
      </w:pPr>
    </w:p>
    <w:p w14:paraId="24A44BA1" w14:textId="77777777" w:rsidR="00337FBF" w:rsidRPr="0075425C" w:rsidRDefault="00337FBF">
      <w:pPr>
        <w:rPr>
          <w:lang w:val="en-US"/>
        </w:rPr>
      </w:pPr>
    </w:p>
    <w:p w14:paraId="4DF62DDD" w14:textId="77777777" w:rsidR="00337FBF" w:rsidRPr="0075425C" w:rsidRDefault="00337FBF">
      <w:pPr>
        <w:rPr>
          <w:lang w:val="en-US"/>
        </w:rPr>
      </w:pPr>
    </w:p>
    <w:p w14:paraId="1371D87E" w14:textId="77777777" w:rsidR="00BC13A5" w:rsidRPr="0075425C" w:rsidRDefault="00BC13A5">
      <w:pPr>
        <w:rPr>
          <w:lang w:val="en-US"/>
        </w:rPr>
        <w:sectPr w:rsidR="00BC13A5" w:rsidRPr="0075425C"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5425C" w:rsidRDefault="00BC13A5" w:rsidP="00767F00">
      <w:pPr>
        <w:pStyle w:val="Ttulo"/>
        <w:rPr>
          <w:lang w:val="en-US"/>
        </w:rPr>
      </w:pPr>
      <w:r w:rsidRPr="0075425C">
        <w:rPr>
          <w:lang w:val="en-US"/>
        </w:rPr>
        <w:lastRenderedPageBreak/>
        <w:t>Abstract</w:t>
      </w:r>
      <w:r w:rsidRPr="0075425C">
        <w:rPr>
          <w:lang w:val="en-US"/>
        </w:rPr>
        <w:tab/>
      </w:r>
    </w:p>
    <w:p w14:paraId="1BD84D73" w14:textId="77777777" w:rsidR="00F3013C" w:rsidRPr="0075425C" w:rsidRDefault="00F3013C" w:rsidP="00F3013C">
      <w:pPr>
        <w:autoSpaceDE w:val="0"/>
        <w:autoSpaceDN w:val="0"/>
        <w:adjustRightInd w:val="0"/>
        <w:spacing w:after="0" w:line="240" w:lineRule="auto"/>
        <w:rPr>
          <w:rFonts w:cs="Arial"/>
          <w:szCs w:val="24"/>
          <w:lang w:val="en-US"/>
        </w:rPr>
      </w:pPr>
      <w:r w:rsidRPr="0075425C">
        <w:rPr>
          <w:rFonts w:cs="Arial"/>
          <w:szCs w:val="24"/>
          <w:lang w:val="en-US"/>
        </w:rPr>
        <w:t>The objective of this End of Degree project is the creation of a portable application (</w:t>
      </w:r>
      <w:proofErr w:type="spellStart"/>
      <w:r w:rsidRPr="0075425C">
        <w:rPr>
          <w:rFonts w:cs="Arial"/>
          <w:szCs w:val="24"/>
          <w:lang w:val="en-US"/>
        </w:rPr>
        <w:t>RESTFull</w:t>
      </w:r>
      <w:proofErr w:type="spellEnd"/>
      <w:r w:rsidRPr="0075425C">
        <w:rPr>
          <w:rFonts w:cs="Arial"/>
          <w:szCs w:val="24"/>
          <w:lang w:val="en-US"/>
        </w:rPr>
        <w:t xml:space="preserve"> Services) that is in charge of covering the needs of students who come from other cities to study, I chose this subject due to the growing interest of students, in study at other centers outside their home cities. Thus, an exhaustive analysis of the current applications that cover the needs of the students is carried out first, observing what they offer and comparing it with the real needs of a group of people, through this analysis the conclusion can be reached that the applications do cover certain aspects of the day-to-day but do not meet all the needs, since they only focus on one dynamics (study, planning, tools) but leave aside the other needs without establishing a link between them.</w:t>
      </w:r>
    </w:p>
    <w:p w14:paraId="541FFC1C" w14:textId="77777777" w:rsidR="00F3013C" w:rsidRPr="0075425C" w:rsidRDefault="00F3013C" w:rsidP="00F3013C">
      <w:pPr>
        <w:autoSpaceDE w:val="0"/>
        <w:autoSpaceDN w:val="0"/>
        <w:adjustRightInd w:val="0"/>
        <w:spacing w:after="0" w:line="240" w:lineRule="auto"/>
        <w:rPr>
          <w:rFonts w:cs="Arial"/>
          <w:szCs w:val="24"/>
          <w:lang w:val="en-US"/>
        </w:rPr>
      </w:pPr>
      <w:r w:rsidRPr="0075425C">
        <w:rPr>
          <w:rFonts w:cs="Arial"/>
          <w:szCs w:val="24"/>
          <w:lang w:val="en-US"/>
        </w:rPr>
        <w:t>Another point to keep in mind is the diversity of electronic elements used by students, therefore, the use of a RESTful Web Services architecture as the basis for a business application is ideal since one of its associated advantages is, precisely, the ability to be implemented on any device with the minimum implementation load, since most are in web services (Back-end) and only the client should be created to consume these (Front-end), allowing integration from a web application, a desktop application, etc.</w:t>
      </w:r>
    </w:p>
    <w:p w14:paraId="6A179503" w14:textId="77777777" w:rsidR="00F3013C" w:rsidRPr="0075425C" w:rsidRDefault="00F3013C" w:rsidP="00F3013C">
      <w:pPr>
        <w:autoSpaceDE w:val="0"/>
        <w:autoSpaceDN w:val="0"/>
        <w:adjustRightInd w:val="0"/>
        <w:spacing w:after="0" w:line="240" w:lineRule="auto"/>
        <w:rPr>
          <w:rFonts w:cs="Arial"/>
          <w:szCs w:val="24"/>
          <w:lang w:val="en-US"/>
        </w:rPr>
      </w:pPr>
      <w:r w:rsidRPr="0075425C">
        <w:rPr>
          <w:rFonts w:cs="Arial"/>
          <w:szCs w:val="24"/>
          <w:lang w:val="en-US"/>
        </w:rPr>
        <w:t>Although mainly this application is focused on the Android implementation, a future implementation on iOS and the creation of a web application is not ruled out.</w:t>
      </w:r>
    </w:p>
    <w:p w14:paraId="25BC81F0" w14:textId="77777777" w:rsidR="00F3013C" w:rsidRPr="0075425C" w:rsidRDefault="00F3013C" w:rsidP="00F3013C">
      <w:pPr>
        <w:autoSpaceDE w:val="0"/>
        <w:autoSpaceDN w:val="0"/>
        <w:adjustRightInd w:val="0"/>
        <w:spacing w:after="0" w:line="240" w:lineRule="auto"/>
        <w:rPr>
          <w:rFonts w:cs="Arial"/>
          <w:szCs w:val="24"/>
          <w:lang w:val="en-US"/>
        </w:rPr>
      </w:pPr>
      <w:r w:rsidRPr="0075425C">
        <w:rPr>
          <w:rFonts w:cs="Arial"/>
          <w:szCs w:val="24"/>
          <w:lang w:val="en-US"/>
        </w:rPr>
        <w:t>The final objective of this project would be to create a prototype of an application that covers a real and current need in the market, in order to upload it to the play store and make it a business.</w:t>
      </w:r>
    </w:p>
    <w:p w14:paraId="135DDF18" w14:textId="6ED811B3" w:rsidR="00941A4D" w:rsidRPr="0075425C" w:rsidRDefault="00941A4D" w:rsidP="008A0A82">
      <w:pPr>
        <w:tabs>
          <w:tab w:val="left" w:pos="6381"/>
        </w:tabs>
        <w:autoSpaceDE w:val="0"/>
        <w:autoSpaceDN w:val="0"/>
        <w:adjustRightInd w:val="0"/>
        <w:spacing w:after="0" w:line="240" w:lineRule="auto"/>
        <w:rPr>
          <w:rFonts w:cs="Arial"/>
          <w:szCs w:val="24"/>
          <w:lang w:val="en-US"/>
        </w:rPr>
      </w:pPr>
    </w:p>
    <w:p w14:paraId="026474AB" w14:textId="746EA87C" w:rsidR="00BC13A5" w:rsidRPr="0075425C" w:rsidRDefault="00941A4D" w:rsidP="00767F00">
      <w:pPr>
        <w:pStyle w:val="Ttulo"/>
        <w:rPr>
          <w:lang w:val="en-US"/>
        </w:rPr>
      </w:pPr>
      <w:r w:rsidRPr="0075425C">
        <w:rPr>
          <w:lang w:val="en-US"/>
        </w:rPr>
        <w:t>Keywords</w:t>
      </w:r>
    </w:p>
    <w:p w14:paraId="62DC683C" w14:textId="47F86D87" w:rsidR="00BC13A5" w:rsidRPr="0075425C" w:rsidRDefault="008A0A82" w:rsidP="00BC13A5">
      <w:pPr>
        <w:spacing w:line="276" w:lineRule="auto"/>
        <w:rPr>
          <w:lang w:val="en-US"/>
        </w:rPr>
      </w:pPr>
      <w:r w:rsidRPr="0075425C">
        <w:rPr>
          <w:lang w:val="en-US"/>
        </w:rPr>
        <w:t>Application, Back-end, Front-end, Students, Android, REST, web services.</w:t>
      </w:r>
    </w:p>
    <w:p w14:paraId="4DA1D734" w14:textId="77777777" w:rsidR="00223142" w:rsidRPr="0075425C" w:rsidRDefault="00223142" w:rsidP="00BC13A5">
      <w:pPr>
        <w:spacing w:line="276" w:lineRule="auto"/>
        <w:rPr>
          <w:lang w:val="en-US"/>
        </w:rPr>
      </w:pPr>
    </w:p>
    <w:p w14:paraId="45077062" w14:textId="77777777" w:rsidR="00223142" w:rsidRPr="0075425C" w:rsidRDefault="00223142" w:rsidP="00BC13A5">
      <w:pPr>
        <w:spacing w:line="276" w:lineRule="auto"/>
        <w:rPr>
          <w:lang w:val="en-US"/>
        </w:rPr>
      </w:pPr>
    </w:p>
    <w:p w14:paraId="6262BB3C" w14:textId="77777777" w:rsidR="00337FBF" w:rsidRPr="0075425C" w:rsidRDefault="00337FBF">
      <w:pPr>
        <w:rPr>
          <w:lang w:val="en-US"/>
        </w:rPr>
      </w:pPr>
    </w:p>
    <w:p w14:paraId="6572265B" w14:textId="77777777" w:rsidR="00941A4D" w:rsidRPr="0075425C" w:rsidRDefault="00941A4D">
      <w:pPr>
        <w:rPr>
          <w:lang w:val="en-US"/>
        </w:rPr>
        <w:sectPr w:rsidR="00941A4D" w:rsidRPr="0075425C"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rFonts w:asciiTheme="minorHAnsi" w:eastAsiaTheme="minorHAnsi" w:hAnsiTheme="minorHAnsi" w:cstheme="minorBidi"/>
          <w:bCs w:val="0"/>
          <w:color w:val="auto"/>
          <w:sz w:val="24"/>
          <w:szCs w:val="22"/>
          <w:lang w:eastAsia="en-US"/>
        </w:rPr>
        <w:id w:val="1991524474"/>
        <w:docPartObj>
          <w:docPartGallery w:val="Table of Contents"/>
          <w:docPartUnique/>
        </w:docPartObj>
      </w:sdtPr>
      <w:sdtEndPr>
        <w:rPr>
          <w:b/>
        </w:rPr>
      </w:sdtEndPr>
      <w:sdtContent>
        <w:p w14:paraId="68D1349A" w14:textId="16B1BADF" w:rsidR="00E00886" w:rsidRDefault="00E00886">
          <w:pPr>
            <w:pStyle w:val="TtuloTDC"/>
            <w:framePr w:wrap="notBeside"/>
          </w:pPr>
          <w:r>
            <w:t>Contenido</w:t>
          </w:r>
        </w:p>
        <w:p w14:paraId="7BA6D4F8" w14:textId="6D0D4727" w:rsidR="005A17D9" w:rsidRDefault="00E00886">
          <w:pPr>
            <w:pStyle w:val="TDC1"/>
            <w:rPr>
              <w:rFonts w:eastAsiaTheme="minorEastAsia"/>
              <w:bCs w:val="0"/>
              <w:iCs w:val="0"/>
              <w:sz w:val="22"/>
              <w:szCs w:val="22"/>
              <w:lang w:eastAsia="es-ES"/>
            </w:rPr>
          </w:pPr>
          <w:r>
            <w:fldChar w:fldCharType="begin"/>
          </w:r>
          <w:r>
            <w:instrText xml:space="preserve"> TOC \o "1-3" \h \z \u </w:instrText>
          </w:r>
          <w:r>
            <w:fldChar w:fldCharType="separate"/>
          </w:r>
          <w:hyperlink w:anchor="_Toc52311790" w:history="1">
            <w:r w:rsidR="005A17D9" w:rsidRPr="00851631">
              <w:rPr>
                <w:rStyle w:val="Hipervnculo"/>
              </w:rPr>
              <w:t>Capítulo 1 Introducción</w:t>
            </w:r>
            <w:r w:rsidR="005A17D9">
              <w:rPr>
                <w:webHidden/>
              </w:rPr>
              <w:tab/>
            </w:r>
            <w:r w:rsidR="005A17D9">
              <w:rPr>
                <w:webHidden/>
              </w:rPr>
              <w:fldChar w:fldCharType="begin"/>
            </w:r>
            <w:r w:rsidR="005A17D9">
              <w:rPr>
                <w:webHidden/>
              </w:rPr>
              <w:instrText xml:space="preserve"> PAGEREF _Toc52311790 \h </w:instrText>
            </w:r>
            <w:r w:rsidR="005A17D9">
              <w:rPr>
                <w:webHidden/>
              </w:rPr>
            </w:r>
            <w:r w:rsidR="005A17D9">
              <w:rPr>
                <w:webHidden/>
              </w:rPr>
              <w:fldChar w:fldCharType="separate"/>
            </w:r>
            <w:r w:rsidR="005A17D9">
              <w:rPr>
                <w:webHidden/>
              </w:rPr>
              <w:t>1</w:t>
            </w:r>
            <w:r w:rsidR="005A17D9">
              <w:rPr>
                <w:webHidden/>
              </w:rPr>
              <w:fldChar w:fldCharType="end"/>
            </w:r>
          </w:hyperlink>
        </w:p>
        <w:p w14:paraId="4A451C3D" w14:textId="13714BBE" w:rsidR="005A17D9" w:rsidRDefault="0075425C">
          <w:pPr>
            <w:pStyle w:val="TDC2"/>
            <w:rPr>
              <w:rFonts w:eastAsiaTheme="minorEastAsia"/>
              <w:bCs w:val="0"/>
              <w:noProof/>
              <w:lang w:eastAsia="es-ES"/>
            </w:rPr>
          </w:pPr>
          <w:hyperlink w:anchor="_Toc52311791" w:history="1">
            <w:r w:rsidR="005A17D9" w:rsidRPr="00851631">
              <w:rPr>
                <w:rStyle w:val="Hipervnculo"/>
                <w:noProof/>
              </w:rPr>
              <w:t>1.1</w:t>
            </w:r>
            <w:r w:rsidR="005A17D9">
              <w:rPr>
                <w:rFonts w:eastAsiaTheme="minorEastAsia"/>
                <w:bCs w:val="0"/>
                <w:noProof/>
                <w:lang w:eastAsia="es-ES"/>
              </w:rPr>
              <w:tab/>
            </w:r>
            <w:r w:rsidR="005A17D9" w:rsidRPr="00851631">
              <w:rPr>
                <w:rStyle w:val="Hipervnculo"/>
                <w:noProof/>
              </w:rPr>
              <w:t>Problema</w:t>
            </w:r>
            <w:r w:rsidR="005A17D9">
              <w:rPr>
                <w:noProof/>
                <w:webHidden/>
              </w:rPr>
              <w:tab/>
            </w:r>
            <w:r w:rsidR="005A17D9">
              <w:rPr>
                <w:noProof/>
                <w:webHidden/>
              </w:rPr>
              <w:fldChar w:fldCharType="begin"/>
            </w:r>
            <w:r w:rsidR="005A17D9">
              <w:rPr>
                <w:noProof/>
                <w:webHidden/>
              </w:rPr>
              <w:instrText xml:space="preserve"> PAGEREF _Toc52311791 \h </w:instrText>
            </w:r>
            <w:r w:rsidR="005A17D9">
              <w:rPr>
                <w:noProof/>
                <w:webHidden/>
              </w:rPr>
            </w:r>
            <w:r w:rsidR="005A17D9">
              <w:rPr>
                <w:noProof/>
                <w:webHidden/>
              </w:rPr>
              <w:fldChar w:fldCharType="separate"/>
            </w:r>
            <w:r w:rsidR="005A17D9">
              <w:rPr>
                <w:noProof/>
                <w:webHidden/>
              </w:rPr>
              <w:t>3</w:t>
            </w:r>
            <w:r w:rsidR="005A17D9">
              <w:rPr>
                <w:noProof/>
                <w:webHidden/>
              </w:rPr>
              <w:fldChar w:fldCharType="end"/>
            </w:r>
          </w:hyperlink>
        </w:p>
        <w:p w14:paraId="58592A99" w14:textId="552C1D96" w:rsidR="005A17D9" w:rsidRDefault="0075425C">
          <w:pPr>
            <w:pStyle w:val="TDC2"/>
            <w:rPr>
              <w:rFonts w:eastAsiaTheme="minorEastAsia"/>
              <w:bCs w:val="0"/>
              <w:noProof/>
              <w:lang w:eastAsia="es-ES"/>
            </w:rPr>
          </w:pPr>
          <w:hyperlink w:anchor="_Toc52311792" w:history="1">
            <w:r w:rsidR="005A17D9" w:rsidRPr="00851631">
              <w:rPr>
                <w:rStyle w:val="Hipervnculo"/>
                <w:noProof/>
              </w:rPr>
              <w:t>1.2</w:t>
            </w:r>
            <w:r w:rsidR="005A17D9">
              <w:rPr>
                <w:rFonts w:eastAsiaTheme="minorEastAsia"/>
                <w:bCs w:val="0"/>
                <w:noProof/>
                <w:lang w:eastAsia="es-ES"/>
              </w:rPr>
              <w:tab/>
            </w:r>
            <w:r w:rsidR="005A17D9" w:rsidRPr="00851631">
              <w:rPr>
                <w:rStyle w:val="Hipervnculo"/>
                <w:noProof/>
              </w:rPr>
              <w:t>Objetivos</w:t>
            </w:r>
            <w:r w:rsidR="005A17D9">
              <w:rPr>
                <w:noProof/>
                <w:webHidden/>
              </w:rPr>
              <w:tab/>
            </w:r>
            <w:r w:rsidR="005A17D9">
              <w:rPr>
                <w:noProof/>
                <w:webHidden/>
              </w:rPr>
              <w:fldChar w:fldCharType="begin"/>
            </w:r>
            <w:r w:rsidR="005A17D9">
              <w:rPr>
                <w:noProof/>
                <w:webHidden/>
              </w:rPr>
              <w:instrText xml:space="preserve"> PAGEREF _Toc52311792 \h </w:instrText>
            </w:r>
            <w:r w:rsidR="005A17D9">
              <w:rPr>
                <w:noProof/>
                <w:webHidden/>
              </w:rPr>
            </w:r>
            <w:r w:rsidR="005A17D9">
              <w:rPr>
                <w:noProof/>
                <w:webHidden/>
              </w:rPr>
              <w:fldChar w:fldCharType="separate"/>
            </w:r>
            <w:r w:rsidR="005A17D9">
              <w:rPr>
                <w:noProof/>
                <w:webHidden/>
              </w:rPr>
              <w:t>6</w:t>
            </w:r>
            <w:r w:rsidR="005A17D9">
              <w:rPr>
                <w:noProof/>
                <w:webHidden/>
              </w:rPr>
              <w:fldChar w:fldCharType="end"/>
            </w:r>
          </w:hyperlink>
        </w:p>
        <w:p w14:paraId="6FC412A2" w14:textId="77F8EF5D" w:rsidR="005A17D9" w:rsidRDefault="0075425C">
          <w:pPr>
            <w:pStyle w:val="TDC2"/>
            <w:rPr>
              <w:rFonts w:eastAsiaTheme="minorEastAsia"/>
              <w:bCs w:val="0"/>
              <w:noProof/>
              <w:lang w:eastAsia="es-ES"/>
            </w:rPr>
          </w:pPr>
          <w:hyperlink w:anchor="_Toc52311793" w:history="1">
            <w:r w:rsidR="005A17D9" w:rsidRPr="00851631">
              <w:rPr>
                <w:rStyle w:val="Hipervnculo"/>
                <w:noProof/>
              </w:rPr>
              <w:t>1.3</w:t>
            </w:r>
            <w:r w:rsidR="005A17D9">
              <w:rPr>
                <w:rFonts w:eastAsiaTheme="minorEastAsia"/>
                <w:bCs w:val="0"/>
                <w:noProof/>
                <w:lang w:eastAsia="es-ES"/>
              </w:rPr>
              <w:tab/>
            </w:r>
            <w:r w:rsidR="005A17D9" w:rsidRPr="00851631">
              <w:rPr>
                <w:rStyle w:val="Hipervnculo"/>
                <w:noProof/>
              </w:rPr>
              <w:t>Estructura de la memoria</w:t>
            </w:r>
            <w:r w:rsidR="005A17D9">
              <w:rPr>
                <w:noProof/>
                <w:webHidden/>
              </w:rPr>
              <w:tab/>
            </w:r>
            <w:r w:rsidR="005A17D9">
              <w:rPr>
                <w:noProof/>
                <w:webHidden/>
              </w:rPr>
              <w:fldChar w:fldCharType="begin"/>
            </w:r>
            <w:r w:rsidR="005A17D9">
              <w:rPr>
                <w:noProof/>
                <w:webHidden/>
              </w:rPr>
              <w:instrText xml:space="preserve"> PAGEREF _Toc52311793 \h </w:instrText>
            </w:r>
            <w:r w:rsidR="005A17D9">
              <w:rPr>
                <w:noProof/>
                <w:webHidden/>
              </w:rPr>
            </w:r>
            <w:r w:rsidR="005A17D9">
              <w:rPr>
                <w:noProof/>
                <w:webHidden/>
              </w:rPr>
              <w:fldChar w:fldCharType="separate"/>
            </w:r>
            <w:r w:rsidR="005A17D9">
              <w:rPr>
                <w:noProof/>
                <w:webHidden/>
              </w:rPr>
              <w:t>7</w:t>
            </w:r>
            <w:r w:rsidR="005A17D9">
              <w:rPr>
                <w:noProof/>
                <w:webHidden/>
              </w:rPr>
              <w:fldChar w:fldCharType="end"/>
            </w:r>
          </w:hyperlink>
        </w:p>
        <w:p w14:paraId="500BD600" w14:textId="7C6B7851" w:rsidR="005A17D9" w:rsidRDefault="0075425C">
          <w:pPr>
            <w:pStyle w:val="TDC1"/>
            <w:rPr>
              <w:rFonts w:eastAsiaTheme="minorEastAsia"/>
              <w:bCs w:val="0"/>
              <w:iCs w:val="0"/>
              <w:sz w:val="22"/>
              <w:szCs w:val="22"/>
              <w:lang w:eastAsia="es-ES"/>
            </w:rPr>
          </w:pPr>
          <w:hyperlink w:anchor="_Toc52311794" w:history="1">
            <w:r w:rsidR="005A17D9" w:rsidRPr="00851631">
              <w:rPr>
                <w:rStyle w:val="Hipervnculo"/>
              </w:rPr>
              <w:t>Capítulo 2 Gestión del proyecto</w:t>
            </w:r>
            <w:r w:rsidR="005A17D9">
              <w:rPr>
                <w:webHidden/>
              </w:rPr>
              <w:tab/>
            </w:r>
            <w:r w:rsidR="005A17D9">
              <w:rPr>
                <w:webHidden/>
              </w:rPr>
              <w:fldChar w:fldCharType="begin"/>
            </w:r>
            <w:r w:rsidR="005A17D9">
              <w:rPr>
                <w:webHidden/>
              </w:rPr>
              <w:instrText xml:space="preserve"> PAGEREF _Toc52311794 \h </w:instrText>
            </w:r>
            <w:r w:rsidR="005A17D9">
              <w:rPr>
                <w:webHidden/>
              </w:rPr>
            </w:r>
            <w:r w:rsidR="005A17D9">
              <w:rPr>
                <w:webHidden/>
              </w:rPr>
              <w:fldChar w:fldCharType="separate"/>
            </w:r>
            <w:r w:rsidR="005A17D9">
              <w:rPr>
                <w:webHidden/>
              </w:rPr>
              <w:t>9</w:t>
            </w:r>
            <w:r w:rsidR="005A17D9">
              <w:rPr>
                <w:webHidden/>
              </w:rPr>
              <w:fldChar w:fldCharType="end"/>
            </w:r>
          </w:hyperlink>
        </w:p>
        <w:p w14:paraId="711D8F4B" w14:textId="5F3E382C" w:rsidR="005A17D9" w:rsidRDefault="0075425C">
          <w:pPr>
            <w:pStyle w:val="TDC2"/>
            <w:rPr>
              <w:rFonts w:eastAsiaTheme="minorEastAsia"/>
              <w:bCs w:val="0"/>
              <w:noProof/>
              <w:lang w:eastAsia="es-ES"/>
            </w:rPr>
          </w:pPr>
          <w:hyperlink w:anchor="_Toc52311795" w:history="1">
            <w:r w:rsidR="005A17D9" w:rsidRPr="00851631">
              <w:rPr>
                <w:rStyle w:val="Hipervnculo"/>
                <w:noProof/>
              </w:rPr>
              <w:t>2.1</w:t>
            </w:r>
            <w:r w:rsidR="005A17D9">
              <w:rPr>
                <w:rFonts w:eastAsiaTheme="minorEastAsia"/>
                <w:bCs w:val="0"/>
                <w:noProof/>
                <w:lang w:eastAsia="es-ES"/>
              </w:rPr>
              <w:tab/>
            </w:r>
            <w:r w:rsidR="005A17D9" w:rsidRPr="00851631">
              <w:rPr>
                <w:rStyle w:val="Hipervnculo"/>
                <w:noProof/>
              </w:rPr>
              <w:t>Metodología</w:t>
            </w:r>
            <w:r w:rsidR="005A17D9">
              <w:rPr>
                <w:noProof/>
                <w:webHidden/>
              </w:rPr>
              <w:tab/>
            </w:r>
            <w:r w:rsidR="005A17D9">
              <w:rPr>
                <w:noProof/>
                <w:webHidden/>
              </w:rPr>
              <w:fldChar w:fldCharType="begin"/>
            </w:r>
            <w:r w:rsidR="005A17D9">
              <w:rPr>
                <w:noProof/>
                <w:webHidden/>
              </w:rPr>
              <w:instrText xml:space="preserve"> PAGEREF _Toc52311795 \h </w:instrText>
            </w:r>
            <w:r w:rsidR="005A17D9">
              <w:rPr>
                <w:noProof/>
                <w:webHidden/>
              </w:rPr>
            </w:r>
            <w:r w:rsidR="005A17D9">
              <w:rPr>
                <w:noProof/>
                <w:webHidden/>
              </w:rPr>
              <w:fldChar w:fldCharType="separate"/>
            </w:r>
            <w:r w:rsidR="005A17D9">
              <w:rPr>
                <w:noProof/>
                <w:webHidden/>
              </w:rPr>
              <w:t>9</w:t>
            </w:r>
            <w:r w:rsidR="005A17D9">
              <w:rPr>
                <w:noProof/>
                <w:webHidden/>
              </w:rPr>
              <w:fldChar w:fldCharType="end"/>
            </w:r>
          </w:hyperlink>
        </w:p>
        <w:p w14:paraId="160F3386" w14:textId="13B0E52C" w:rsidR="005A17D9" w:rsidRDefault="0075425C">
          <w:pPr>
            <w:pStyle w:val="TDC2"/>
            <w:rPr>
              <w:rFonts w:eastAsiaTheme="minorEastAsia"/>
              <w:bCs w:val="0"/>
              <w:noProof/>
              <w:lang w:eastAsia="es-ES"/>
            </w:rPr>
          </w:pPr>
          <w:hyperlink w:anchor="_Toc52311796" w:history="1">
            <w:r w:rsidR="005A17D9" w:rsidRPr="00851631">
              <w:rPr>
                <w:rStyle w:val="Hipervnculo"/>
                <w:noProof/>
              </w:rPr>
              <w:t>2.2 Tareas realizadas</w:t>
            </w:r>
            <w:r w:rsidR="005A17D9">
              <w:rPr>
                <w:noProof/>
                <w:webHidden/>
              </w:rPr>
              <w:tab/>
            </w:r>
            <w:r w:rsidR="005A17D9">
              <w:rPr>
                <w:noProof/>
                <w:webHidden/>
              </w:rPr>
              <w:fldChar w:fldCharType="begin"/>
            </w:r>
            <w:r w:rsidR="005A17D9">
              <w:rPr>
                <w:noProof/>
                <w:webHidden/>
              </w:rPr>
              <w:instrText xml:space="preserve"> PAGEREF _Toc52311796 \h </w:instrText>
            </w:r>
            <w:r w:rsidR="005A17D9">
              <w:rPr>
                <w:noProof/>
                <w:webHidden/>
              </w:rPr>
            </w:r>
            <w:r w:rsidR="005A17D9">
              <w:rPr>
                <w:noProof/>
                <w:webHidden/>
              </w:rPr>
              <w:fldChar w:fldCharType="separate"/>
            </w:r>
            <w:r w:rsidR="005A17D9">
              <w:rPr>
                <w:noProof/>
                <w:webHidden/>
              </w:rPr>
              <w:t>10</w:t>
            </w:r>
            <w:r w:rsidR="005A17D9">
              <w:rPr>
                <w:noProof/>
                <w:webHidden/>
              </w:rPr>
              <w:fldChar w:fldCharType="end"/>
            </w:r>
          </w:hyperlink>
        </w:p>
        <w:p w14:paraId="60385825" w14:textId="539D1841" w:rsidR="005A17D9" w:rsidRDefault="0075425C">
          <w:pPr>
            <w:pStyle w:val="TDC2"/>
            <w:rPr>
              <w:rFonts w:eastAsiaTheme="minorEastAsia"/>
              <w:bCs w:val="0"/>
              <w:noProof/>
              <w:lang w:eastAsia="es-ES"/>
            </w:rPr>
          </w:pPr>
          <w:hyperlink w:anchor="_Toc52311797" w:history="1">
            <w:r w:rsidR="005A17D9" w:rsidRPr="00851631">
              <w:rPr>
                <w:rStyle w:val="Hipervnculo"/>
                <w:noProof/>
              </w:rPr>
              <w:t>2.3 Planificación</w:t>
            </w:r>
            <w:r w:rsidR="005A17D9">
              <w:rPr>
                <w:noProof/>
                <w:webHidden/>
              </w:rPr>
              <w:tab/>
            </w:r>
            <w:r w:rsidR="005A17D9">
              <w:rPr>
                <w:noProof/>
                <w:webHidden/>
              </w:rPr>
              <w:fldChar w:fldCharType="begin"/>
            </w:r>
            <w:r w:rsidR="005A17D9">
              <w:rPr>
                <w:noProof/>
                <w:webHidden/>
              </w:rPr>
              <w:instrText xml:space="preserve"> PAGEREF _Toc52311797 \h </w:instrText>
            </w:r>
            <w:r w:rsidR="005A17D9">
              <w:rPr>
                <w:noProof/>
                <w:webHidden/>
              </w:rPr>
            </w:r>
            <w:r w:rsidR="005A17D9">
              <w:rPr>
                <w:noProof/>
                <w:webHidden/>
              </w:rPr>
              <w:fldChar w:fldCharType="separate"/>
            </w:r>
            <w:r w:rsidR="005A17D9">
              <w:rPr>
                <w:noProof/>
                <w:webHidden/>
              </w:rPr>
              <w:t>11</w:t>
            </w:r>
            <w:r w:rsidR="005A17D9">
              <w:rPr>
                <w:noProof/>
                <w:webHidden/>
              </w:rPr>
              <w:fldChar w:fldCharType="end"/>
            </w:r>
          </w:hyperlink>
        </w:p>
        <w:p w14:paraId="6C9A73AE" w14:textId="316D3A1D" w:rsidR="005A17D9" w:rsidRDefault="0075425C">
          <w:pPr>
            <w:pStyle w:val="TDC2"/>
            <w:rPr>
              <w:rFonts w:eastAsiaTheme="minorEastAsia"/>
              <w:bCs w:val="0"/>
              <w:noProof/>
              <w:lang w:eastAsia="es-ES"/>
            </w:rPr>
          </w:pPr>
          <w:hyperlink w:anchor="_Toc52311798" w:history="1">
            <w:r w:rsidR="005A17D9" w:rsidRPr="00851631">
              <w:rPr>
                <w:rStyle w:val="Hipervnculo"/>
                <w:noProof/>
              </w:rPr>
              <w:t>2.4 Recursos</w:t>
            </w:r>
            <w:r w:rsidR="005A17D9">
              <w:rPr>
                <w:noProof/>
                <w:webHidden/>
              </w:rPr>
              <w:tab/>
            </w:r>
            <w:r w:rsidR="005A17D9">
              <w:rPr>
                <w:noProof/>
                <w:webHidden/>
              </w:rPr>
              <w:fldChar w:fldCharType="begin"/>
            </w:r>
            <w:r w:rsidR="005A17D9">
              <w:rPr>
                <w:noProof/>
                <w:webHidden/>
              </w:rPr>
              <w:instrText xml:space="preserve"> PAGEREF _Toc52311798 \h </w:instrText>
            </w:r>
            <w:r w:rsidR="005A17D9">
              <w:rPr>
                <w:noProof/>
                <w:webHidden/>
              </w:rPr>
            </w:r>
            <w:r w:rsidR="005A17D9">
              <w:rPr>
                <w:noProof/>
                <w:webHidden/>
              </w:rPr>
              <w:fldChar w:fldCharType="separate"/>
            </w:r>
            <w:r w:rsidR="005A17D9">
              <w:rPr>
                <w:noProof/>
                <w:webHidden/>
              </w:rPr>
              <w:t>12</w:t>
            </w:r>
            <w:r w:rsidR="005A17D9">
              <w:rPr>
                <w:noProof/>
                <w:webHidden/>
              </w:rPr>
              <w:fldChar w:fldCharType="end"/>
            </w:r>
          </w:hyperlink>
        </w:p>
        <w:p w14:paraId="7C54DE28" w14:textId="217C5723" w:rsidR="005A17D9" w:rsidRDefault="0075425C">
          <w:pPr>
            <w:pStyle w:val="TDC1"/>
            <w:rPr>
              <w:rFonts w:eastAsiaTheme="minorEastAsia"/>
              <w:bCs w:val="0"/>
              <w:iCs w:val="0"/>
              <w:sz w:val="22"/>
              <w:szCs w:val="22"/>
              <w:lang w:eastAsia="es-ES"/>
            </w:rPr>
          </w:pPr>
          <w:hyperlink w:anchor="_Toc52311799" w:history="1">
            <w:r w:rsidR="005A17D9" w:rsidRPr="00851631">
              <w:rPr>
                <w:rStyle w:val="Hipervnculo"/>
              </w:rPr>
              <w:t>Capítulo 3 Estudio del entorno</w:t>
            </w:r>
            <w:r w:rsidR="005A17D9">
              <w:rPr>
                <w:webHidden/>
              </w:rPr>
              <w:tab/>
            </w:r>
            <w:r w:rsidR="005A17D9">
              <w:rPr>
                <w:webHidden/>
              </w:rPr>
              <w:fldChar w:fldCharType="begin"/>
            </w:r>
            <w:r w:rsidR="005A17D9">
              <w:rPr>
                <w:webHidden/>
              </w:rPr>
              <w:instrText xml:space="preserve"> PAGEREF _Toc52311799 \h </w:instrText>
            </w:r>
            <w:r w:rsidR="005A17D9">
              <w:rPr>
                <w:webHidden/>
              </w:rPr>
            </w:r>
            <w:r w:rsidR="005A17D9">
              <w:rPr>
                <w:webHidden/>
              </w:rPr>
              <w:fldChar w:fldCharType="separate"/>
            </w:r>
            <w:r w:rsidR="005A17D9">
              <w:rPr>
                <w:webHidden/>
              </w:rPr>
              <w:t>15</w:t>
            </w:r>
            <w:r w:rsidR="005A17D9">
              <w:rPr>
                <w:webHidden/>
              </w:rPr>
              <w:fldChar w:fldCharType="end"/>
            </w:r>
          </w:hyperlink>
        </w:p>
        <w:p w14:paraId="5EDB9FC9" w14:textId="24FC1796" w:rsidR="005A17D9" w:rsidRDefault="0075425C">
          <w:pPr>
            <w:pStyle w:val="TDC2"/>
            <w:rPr>
              <w:rFonts w:eastAsiaTheme="minorEastAsia"/>
              <w:bCs w:val="0"/>
              <w:noProof/>
              <w:lang w:eastAsia="es-ES"/>
            </w:rPr>
          </w:pPr>
          <w:hyperlink w:anchor="_Toc52311800" w:history="1">
            <w:r w:rsidR="005A17D9" w:rsidRPr="00851631">
              <w:rPr>
                <w:rStyle w:val="Hipervnculo"/>
                <w:noProof/>
              </w:rPr>
              <w:t>3.1</w:t>
            </w:r>
            <w:r w:rsidR="005A17D9">
              <w:rPr>
                <w:rFonts w:eastAsiaTheme="minorEastAsia"/>
                <w:bCs w:val="0"/>
                <w:noProof/>
                <w:lang w:eastAsia="es-ES"/>
              </w:rPr>
              <w:tab/>
            </w:r>
            <w:r w:rsidR="005A17D9" w:rsidRPr="00851631">
              <w:rPr>
                <w:rStyle w:val="Hipervnculo"/>
                <w:noProof/>
              </w:rPr>
              <w:t>Panorama actual</w:t>
            </w:r>
            <w:r w:rsidR="005A17D9">
              <w:rPr>
                <w:noProof/>
                <w:webHidden/>
              </w:rPr>
              <w:tab/>
            </w:r>
            <w:r w:rsidR="005A17D9">
              <w:rPr>
                <w:noProof/>
                <w:webHidden/>
              </w:rPr>
              <w:fldChar w:fldCharType="begin"/>
            </w:r>
            <w:r w:rsidR="005A17D9">
              <w:rPr>
                <w:noProof/>
                <w:webHidden/>
              </w:rPr>
              <w:instrText xml:space="preserve"> PAGEREF _Toc52311800 \h </w:instrText>
            </w:r>
            <w:r w:rsidR="005A17D9">
              <w:rPr>
                <w:noProof/>
                <w:webHidden/>
              </w:rPr>
            </w:r>
            <w:r w:rsidR="005A17D9">
              <w:rPr>
                <w:noProof/>
                <w:webHidden/>
              </w:rPr>
              <w:fldChar w:fldCharType="separate"/>
            </w:r>
            <w:r w:rsidR="005A17D9">
              <w:rPr>
                <w:noProof/>
                <w:webHidden/>
              </w:rPr>
              <w:t>15</w:t>
            </w:r>
            <w:r w:rsidR="005A17D9">
              <w:rPr>
                <w:noProof/>
                <w:webHidden/>
              </w:rPr>
              <w:fldChar w:fldCharType="end"/>
            </w:r>
          </w:hyperlink>
        </w:p>
        <w:p w14:paraId="2A8DDA95" w14:textId="6EBD1DC6" w:rsidR="005A17D9" w:rsidRDefault="0075425C">
          <w:pPr>
            <w:pStyle w:val="TDC2"/>
            <w:rPr>
              <w:rFonts w:eastAsiaTheme="minorEastAsia"/>
              <w:bCs w:val="0"/>
              <w:noProof/>
              <w:lang w:eastAsia="es-ES"/>
            </w:rPr>
          </w:pPr>
          <w:hyperlink w:anchor="_Toc52311801" w:history="1">
            <w:r w:rsidR="005A17D9" w:rsidRPr="00851631">
              <w:rPr>
                <w:rStyle w:val="Hipervnculo"/>
                <w:noProof/>
              </w:rPr>
              <w:t>3.2</w:t>
            </w:r>
            <w:r w:rsidR="005A17D9">
              <w:rPr>
                <w:rFonts w:eastAsiaTheme="minorEastAsia"/>
                <w:bCs w:val="0"/>
                <w:noProof/>
                <w:lang w:eastAsia="es-ES"/>
              </w:rPr>
              <w:tab/>
            </w:r>
            <w:r w:rsidR="005A17D9" w:rsidRPr="00851631">
              <w:rPr>
                <w:rStyle w:val="Hipervnculo"/>
                <w:noProof/>
              </w:rPr>
              <w:t>Análisis del nicho</w:t>
            </w:r>
            <w:r w:rsidR="005A17D9">
              <w:rPr>
                <w:noProof/>
                <w:webHidden/>
              </w:rPr>
              <w:tab/>
            </w:r>
            <w:r w:rsidR="005A17D9">
              <w:rPr>
                <w:noProof/>
                <w:webHidden/>
              </w:rPr>
              <w:fldChar w:fldCharType="begin"/>
            </w:r>
            <w:r w:rsidR="005A17D9">
              <w:rPr>
                <w:noProof/>
                <w:webHidden/>
              </w:rPr>
              <w:instrText xml:space="preserve"> PAGEREF _Toc52311801 \h </w:instrText>
            </w:r>
            <w:r w:rsidR="005A17D9">
              <w:rPr>
                <w:noProof/>
                <w:webHidden/>
              </w:rPr>
            </w:r>
            <w:r w:rsidR="005A17D9">
              <w:rPr>
                <w:noProof/>
                <w:webHidden/>
              </w:rPr>
              <w:fldChar w:fldCharType="separate"/>
            </w:r>
            <w:r w:rsidR="005A17D9">
              <w:rPr>
                <w:noProof/>
                <w:webHidden/>
              </w:rPr>
              <w:t>16</w:t>
            </w:r>
            <w:r w:rsidR="005A17D9">
              <w:rPr>
                <w:noProof/>
                <w:webHidden/>
              </w:rPr>
              <w:fldChar w:fldCharType="end"/>
            </w:r>
          </w:hyperlink>
        </w:p>
        <w:p w14:paraId="1F074393" w14:textId="263C62E5" w:rsidR="005A17D9" w:rsidRDefault="0075425C">
          <w:pPr>
            <w:pStyle w:val="TDC2"/>
            <w:rPr>
              <w:rFonts w:eastAsiaTheme="minorEastAsia"/>
              <w:bCs w:val="0"/>
              <w:noProof/>
              <w:lang w:eastAsia="es-ES"/>
            </w:rPr>
          </w:pPr>
          <w:hyperlink w:anchor="_Toc52311802" w:history="1">
            <w:r w:rsidR="005A17D9" w:rsidRPr="00851631">
              <w:rPr>
                <w:rStyle w:val="Hipervnculo"/>
                <w:noProof/>
              </w:rPr>
              <w:t>3.3</w:t>
            </w:r>
            <w:r w:rsidR="005A17D9">
              <w:rPr>
                <w:rFonts w:eastAsiaTheme="minorEastAsia"/>
                <w:bCs w:val="0"/>
                <w:noProof/>
                <w:lang w:eastAsia="es-ES"/>
              </w:rPr>
              <w:tab/>
            </w:r>
            <w:r w:rsidR="005A17D9" w:rsidRPr="00851631">
              <w:rPr>
                <w:rStyle w:val="Hipervnculo"/>
                <w:noProof/>
              </w:rPr>
              <w:t>Comparación entre las aplicaciones existentes</w:t>
            </w:r>
            <w:r w:rsidR="005A17D9">
              <w:rPr>
                <w:noProof/>
                <w:webHidden/>
              </w:rPr>
              <w:tab/>
            </w:r>
            <w:r w:rsidR="005A17D9">
              <w:rPr>
                <w:noProof/>
                <w:webHidden/>
              </w:rPr>
              <w:fldChar w:fldCharType="begin"/>
            </w:r>
            <w:r w:rsidR="005A17D9">
              <w:rPr>
                <w:noProof/>
                <w:webHidden/>
              </w:rPr>
              <w:instrText xml:space="preserve"> PAGEREF _Toc52311802 \h </w:instrText>
            </w:r>
            <w:r w:rsidR="005A17D9">
              <w:rPr>
                <w:noProof/>
                <w:webHidden/>
              </w:rPr>
            </w:r>
            <w:r w:rsidR="005A17D9">
              <w:rPr>
                <w:noProof/>
                <w:webHidden/>
              </w:rPr>
              <w:fldChar w:fldCharType="separate"/>
            </w:r>
            <w:r w:rsidR="005A17D9">
              <w:rPr>
                <w:noProof/>
                <w:webHidden/>
              </w:rPr>
              <w:t>17</w:t>
            </w:r>
            <w:r w:rsidR="005A17D9">
              <w:rPr>
                <w:noProof/>
                <w:webHidden/>
              </w:rPr>
              <w:fldChar w:fldCharType="end"/>
            </w:r>
          </w:hyperlink>
        </w:p>
        <w:p w14:paraId="74B80FC7" w14:textId="1A1EAF42" w:rsidR="005A17D9" w:rsidRDefault="0075425C">
          <w:pPr>
            <w:pStyle w:val="TDC2"/>
            <w:rPr>
              <w:rFonts w:eastAsiaTheme="minorEastAsia"/>
              <w:bCs w:val="0"/>
              <w:noProof/>
              <w:lang w:eastAsia="es-ES"/>
            </w:rPr>
          </w:pPr>
          <w:hyperlink w:anchor="_Toc52311803" w:history="1">
            <w:r w:rsidR="005A17D9" w:rsidRPr="00851631">
              <w:rPr>
                <w:rStyle w:val="Hipervnculo"/>
                <w:noProof/>
              </w:rPr>
              <w:t>3.4</w:t>
            </w:r>
            <w:r w:rsidR="005A17D9">
              <w:rPr>
                <w:rFonts w:eastAsiaTheme="minorEastAsia"/>
                <w:bCs w:val="0"/>
                <w:noProof/>
                <w:lang w:eastAsia="es-ES"/>
              </w:rPr>
              <w:tab/>
            </w:r>
            <w:r w:rsidR="005A17D9" w:rsidRPr="00851631">
              <w:rPr>
                <w:rStyle w:val="Hipervnculo"/>
                <w:noProof/>
              </w:rPr>
              <w:t>Grupo de clientes</w:t>
            </w:r>
            <w:r w:rsidR="005A17D9">
              <w:rPr>
                <w:noProof/>
                <w:webHidden/>
              </w:rPr>
              <w:tab/>
            </w:r>
            <w:r w:rsidR="005A17D9">
              <w:rPr>
                <w:noProof/>
                <w:webHidden/>
              </w:rPr>
              <w:fldChar w:fldCharType="begin"/>
            </w:r>
            <w:r w:rsidR="005A17D9">
              <w:rPr>
                <w:noProof/>
                <w:webHidden/>
              </w:rPr>
              <w:instrText xml:space="preserve"> PAGEREF _Toc52311803 \h </w:instrText>
            </w:r>
            <w:r w:rsidR="005A17D9">
              <w:rPr>
                <w:noProof/>
                <w:webHidden/>
              </w:rPr>
            </w:r>
            <w:r w:rsidR="005A17D9">
              <w:rPr>
                <w:noProof/>
                <w:webHidden/>
              </w:rPr>
              <w:fldChar w:fldCharType="separate"/>
            </w:r>
            <w:r w:rsidR="005A17D9">
              <w:rPr>
                <w:noProof/>
                <w:webHidden/>
              </w:rPr>
              <w:t>19</w:t>
            </w:r>
            <w:r w:rsidR="005A17D9">
              <w:rPr>
                <w:noProof/>
                <w:webHidden/>
              </w:rPr>
              <w:fldChar w:fldCharType="end"/>
            </w:r>
          </w:hyperlink>
        </w:p>
        <w:p w14:paraId="54423A08" w14:textId="1B568BB8" w:rsidR="005A17D9" w:rsidRDefault="0075425C">
          <w:pPr>
            <w:pStyle w:val="TDC2"/>
            <w:rPr>
              <w:rFonts w:eastAsiaTheme="minorEastAsia"/>
              <w:bCs w:val="0"/>
              <w:noProof/>
              <w:lang w:eastAsia="es-ES"/>
            </w:rPr>
          </w:pPr>
          <w:hyperlink w:anchor="_Toc52311804" w:history="1">
            <w:r w:rsidR="005A17D9" w:rsidRPr="00851631">
              <w:rPr>
                <w:rStyle w:val="Hipervnculo"/>
                <w:noProof/>
              </w:rPr>
              <w:t>3.5</w:t>
            </w:r>
            <w:r w:rsidR="005A17D9">
              <w:rPr>
                <w:rFonts w:eastAsiaTheme="minorEastAsia"/>
                <w:bCs w:val="0"/>
                <w:noProof/>
                <w:lang w:eastAsia="es-ES"/>
              </w:rPr>
              <w:tab/>
            </w:r>
            <w:r w:rsidR="005A17D9" w:rsidRPr="00851631">
              <w:rPr>
                <w:rStyle w:val="Hipervnculo"/>
                <w:noProof/>
              </w:rPr>
              <w:t>Arquitectura</w:t>
            </w:r>
            <w:r w:rsidR="005A17D9">
              <w:rPr>
                <w:noProof/>
                <w:webHidden/>
              </w:rPr>
              <w:tab/>
            </w:r>
            <w:r w:rsidR="005A17D9">
              <w:rPr>
                <w:noProof/>
                <w:webHidden/>
              </w:rPr>
              <w:fldChar w:fldCharType="begin"/>
            </w:r>
            <w:r w:rsidR="005A17D9">
              <w:rPr>
                <w:noProof/>
                <w:webHidden/>
              </w:rPr>
              <w:instrText xml:space="preserve"> PAGEREF _Toc52311804 \h </w:instrText>
            </w:r>
            <w:r w:rsidR="005A17D9">
              <w:rPr>
                <w:noProof/>
                <w:webHidden/>
              </w:rPr>
            </w:r>
            <w:r w:rsidR="005A17D9">
              <w:rPr>
                <w:noProof/>
                <w:webHidden/>
              </w:rPr>
              <w:fldChar w:fldCharType="separate"/>
            </w:r>
            <w:r w:rsidR="005A17D9">
              <w:rPr>
                <w:noProof/>
                <w:webHidden/>
              </w:rPr>
              <w:t>20</w:t>
            </w:r>
            <w:r w:rsidR="005A17D9">
              <w:rPr>
                <w:noProof/>
                <w:webHidden/>
              </w:rPr>
              <w:fldChar w:fldCharType="end"/>
            </w:r>
          </w:hyperlink>
        </w:p>
        <w:p w14:paraId="0BB91EC0" w14:textId="3B9C95BF" w:rsidR="005A17D9" w:rsidRDefault="0075425C">
          <w:pPr>
            <w:pStyle w:val="TDC3"/>
            <w:tabs>
              <w:tab w:val="left" w:pos="1440"/>
              <w:tab w:val="right" w:leader="dot" w:pos="7921"/>
            </w:tabs>
            <w:rPr>
              <w:rFonts w:eastAsiaTheme="minorEastAsia"/>
              <w:noProof/>
              <w:sz w:val="22"/>
              <w:szCs w:val="22"/>
              <w:lang w:eastAsia="es-ES"/>
            </w:rPr>
          </w:pPr>
          <w:hyperlink w:anchor="_Toc52311805" w:history="1">
            <w:r w:rsidR="005A17D9" w:rsidRPr="00851631">
              <w:rPr>
                <w:rStyle w:val="Hipervnculo"/>
                <w:noProof/>
              </w:rPr>
              <w:t>3.5.1</w:t>
            </w:r>
            <w:r w:rsidR="005A17D9">
              <w:rPr>
                <w:rFonts w:eastAsiaTheme="minorEastAsia"/>
                <w:noProof/>
                <w:sz w:val="22"/>
                <w:szCs w:val="22"/>
                <w:lang w:eastAsia="es-ES"/>
              </w:rPr>
              <w:tab/>
            </w:r>
            <w:r w:rsidR="005A17D9" w:rsidRPr="00851631">
              <w:rPr>
                <w:rStyle w:val="Hipervnculo"/>
                <w:noProof/>
              </w:rPr>
              <w:t>SOA</w:t>
            </w:r>
            <w:r w:rsidR="005A17D9">
              <w:rPr>
                <w:noProof/>
                <w:webHidden/>
              </w:rPr>
              <w:tab/>
            </w:r>
            <w:r w:rsidR="005A17D9">
              <w:rPr>
                <w:noProof/>
                <w:webHidden/>
              </w:rPr>
              <w:fldChar w:fldCharType="begin"/>
            </w:r>
            <w:r w:rsidR="005A17D9">
              <w:rPr>
                <w:noProof/>
                <w:webHidden/>
              </w:rPr>
              <w:instrText xml:space="preserve"> PAGEREF _Toc52311805 \h </w:instrText>
            </w:r>
            <w:r w:rsidR="005A17D9">
              <w:rPr>
                <w:noProof/>
                <w:webHidden/>
              </w:rPr>
            </w:r>
            <w:r w:rsidR="005A17D9">
              <w:rPr>
                <w:noProof/>
                <w:webHidden/>
              </w:rPr>
              <w:fldChar w:fldCharType="separate"/>
            </w:r>
            <w:r w:rsidR="005A17D9">
              <w:rPr>
                <w:noProof/>
                <w:webHidden/>
              </w:rPr>
              <w:t>20</w:t>
            </w:r>
            <w:r w:rsidR="005A17D9">
              <w:rPr>
                <w:noProof/>
                <w:webHidden/>
              </w:rPr>
              <w:fldChar w:fldCharType="end"/>
            </w:r>
          </w:hyperlink>
        </w:p>
        <w:p w14:paraId="57DD570F" w14:textId="756B172F" w:rsidR="005A17D9" w:rsidRDefault="0075425C">
          <w:pPr>
            <w:pStyle w:val="TDC3"/>
            <w:tabs>
              <w:tab w:val="left" w:pos="1440"/>
              <w:tab w:val="right" w:leader="dot" w:pos="7921"/>
            </w:tabs>
            <w:rPr>
              <w:rFonts w:eastAsiaTheme="minorEastAsia"/>
              <w:noProof/>
              <w:sz w:val="22"/>
              <w:szCs w:val="22"/>
              <w:lang w:eastAsia="es-ES"/>
            </w:rPr>
          </w:pPr>
          <w:hyperlink w:anchor="_Toc52311806" w:history="1">
            <w:r w:rsidR="005A17D9" w:rsidRPr="00851631">
              <w:rPr>
                <w:rStyle w:val="Hipervnculo"/>
                <w:noProof/>
              </w:rPr>
              <w:t>3.5.2</w:t>
            </w:r>
            <w:r w:rsidR="005A17D9">
              <w:rPr>
                <w:rFonts w:eastAsiaTheme="minorEastAsia"/>
                <w:noProof/>
                <w:sz w:val="22"/>
                <w:szCs w:val="22"/>
                <w:lang w:eastAsia="es-ES"/>
              </w:rPr>
              <w:tab/>
            </w:r>
            <w:r w:rsidR="005A17D9" w:rsidRPr="00851631">
              <w:rPr>
                <w:rStyle w:val="Hipervnculo"/>
                <w:noProof/>
              </w:rPr>
              <w:t>REST</w:t>
            </w:r>
            <w:r w:rsidR="005A17D9">
              <w:rPr>
                <w:noProof/>
                <w:webHidden/>
              </w:rPr>
              <w:tab/>
            </w:r>
            <w:r w:rsidR="005A17D9">
              <w:rPr>
                <w:noProof/>
                <w:webHidden/>
              </w:rPr>
              <w:fldChar w:fldCharType="begin"/>
            </w:r>
            <w:r w:rsidR="005A17D9">
              <w:rPr>
                <w:noProof/>
                <w:webHidden/>
              </w:rPr>
              <w:instrText xml:space="preserve"> PAGEREF _Toc52311806 \h </w:instrText>
            </w:r>
            <w:r w:rsidR="005A17D9">
              <w:rPr>
                <w:noProof/>
                <w:webHidden/>
              </w:rPr>
            </w:r>
            <w:r w:rsidR="005A17D9">
              <w:rPr>
                <w:noProof/>
                <w:webHidden/>
              </w:rPr>
              <w:fldChar w:fldCharType="separate"/>
            </w:r>
            <w:r w:rsidR="005A17D9">
              <w:rPr>
                <w:noProof/>
                <w:webHidden/>
              </w:rPr>
              <w:t>28</w:t>
            </w:r>
            <w:r w:rsidR="005A17D9">
              <w:rPr>
                <w:noProof/>
                <w:webHidden/>
              </w:rPr>
              <w:fldChar w:fldCharType="end"/>
            </w:r>
          </w:hyperlink>
        </w:p>
        <w:p w14:paraId="6161B3D6" w14:textId="638ABBA9" w:rsidR="005A17D9" w:rsidRDefault="0075425C">
          <w:pPr>
            <w:pStyle w:val="TDC2"/>
            <w:rPr>
              <w:rFonts w:eastAsiaTheme="minorEastAsia"/>
              <w:bCs w:val="0"/>
              <w:noProof/>
              <w:lang w:eastAsia="es-ES"/>
            </w:rPr>
          </w:pPr>
          <w:hyperlink w:anchor="_Toc52311807" w:history="1">
            <w:r w:rsidR="005A17D9" w:rsidRPr="00851631">
              <w:rPr>
                <w:rStyle w:val="Hipervnculo"/>
                <w:noProof/>
              </w:rPr>
              <w:t>3.6</w:t>
            </w:r>
            <w:r w:rsidR="005A17D9">
              <w:rPr>
                <w:rFonts w:eastAsiaTheme="minorEastAsia"/>
                <w:bCs w:val="0"/>
                <w:noProof/>
                <w:lang w:eastAsia="es-ES"/>
              </w:rPr>
              <w:tab/>
            </w:r>
            <w:r w:rsidR="005A17D9" w:rsidRPr="00851631">
              <w:rPr>
                <w:rStyle w:val="Hipervnculo"/>
                <w:noProof/>
              </w:rPr>
              <w:t>Tecnologías</w:t>
            </w:r>
            <w:r w:rsidR="005A17D9">
              <w:rPr>
                <w:noProof/>
                <w:webHidden/>
              </w:rPr>
              <w:tab/>
            </w:r>
            <w:r w:rsidR="005A17D9">
              <w:rPr>
                <w:noProof/>
                <w:webHidden/>
              </w:rPr>
              <w:fldChar w:fldCharType="begin"/>
            </w:r>
            <w:r w:rsidR="005A17D9">
              <w:rPr>
                <w:noProof/>
                <w:webHidden/>
              </w:rPr>
              <w:instrText xml:space="preserve"> PAGEREF _Toc52311807 \h </w:instrText>
            </w:r>
            <w:r w:rsidR="005A17D9">
              <w:rPr>
                <w:noProof/>
                <w:webHidden/>
              </w:rPr>
            </w:r>
            <w:r w:rsidR="005A17D9">
              <w:rPr>
                <w:noProof/>
                <w:webHidden/>
              </w:rPr>
              <w:fldChar w:fldCharType="separate"/>
            </w:r>
            <w:r w:rsidR="005A17D9">
              <w:rPr>
                <w:noProof/>
                <w:webHidden/>
              </w:rPr>
              <w:t>37</w:t>
            </w:r>
            <w:r w:rsidR="005A17D9">
              <w:rPr>
                <w:noProof/>
                <w:webHidden/>
              </w:rPr>
              <w:fldChar w:fldCharType="end"/>
            </w:r>
          </w:hyperlink>
        </w:p>
        <w:p w14:paraId="7C3D0D54" w14:textId="1763BD00" w:rsidR="005A17D9" w:rsidRDefault="0075425C">
          <w:pPr>
            <w:pStyle w:val="TDC3"/>
            <w:tabs>
              <w:tab w:val="left" w:pos="1440"/>
              <w:tab w:val="right" w:leader="dot" w:pos="7921"/>
            </w:tabs>
            <w:rPr>
              <w:rFonts w:eastAsiaTheme="minorEastAsia"/>
              <w:noProof/>
              <w:sz w:val="22"/>
              <w:szCs w:val="22"/>
              <w:lang w:eastAsia="es-ES"/>
            </w:rPr>
          </w:pPr>
          <w:hyperlink w:anchor="_Toc52311808" w:history="1">
            <w:r w:rsidR="005A17D9" w:rsidRPr="00851631">
              <w:rPr>
                <w:rStyle w:val="Hipervnculo"/>
                <w:noProof/>
              </w:rPr>
              <w:t>3.6.1</w:t>
            </w:r>
            <w:r w:rsidR="005A17D9">
              <w:rPr>
                <w:rFonts w:eastAsiaTheme="minorEastAsia"/>
                <w:noProof/>
                <w:sz w:val="22"/>
                <w:szCs w:val="22"/>
                <w:lang w:eastAsia="es-ES"/>
              </w:rPr>
              <w:tab/>
            </w:r>
            <w:r w:rsidR="005A17D9" w:rsidRPr="00851631">
              <w:rPr>
                <w:rStyle w:val="Hipervnculo"/>
                <w:noProof/>
              </w:rPr>
              <w:t>Front-end</w:t>
            </w:r>
            <w:r w:rsidR="005A17D9">
              <w:rPr>
                <w:noProof/>
                <w:webHidden/>
              </w:rPr>
              <w:tab/>
            </w:r>
            <w:r w:rsidR="005A17D9">
              <w:rPr>
                <w:noProof/>
                <w:webHidden/>
              </w:rPr>
              <w:fldChar w:fldCharType="begin"/>
            </w:r>
            <w:r w:rsidR="005A17D9">
              <w:rPr>
                <w:noProof/>
                <w:webHidden/>
              </w:rPr>
              <w:instrText xml:space="preserve"> PAGEREF _Toc52311808 \h </w:instrText>
            </w:r>
            <w:r w:rsidR="005A17D9">
              <w:rPr>
                <w:noProof/>
                <w:webHidden/>
              </w:rPr>
            </w:r>
            <w:r w:rsidR="005A17D9">
              <w:rPr>
                <w:noProof/>
                <w:webHidden/>
              </w:rPr>
              <w:fldChar w:fldCharType="separate"/>
            </w:r>
            <w:r w:rsidR="005A17D9">
              <w:rPr>
                <w:noProof/>
                <w:webHidden/>
              </w:rPr>
              <w:t>37</w:t>
            </w:r>
            <w:r w:rsidR="005A17D9">
              <w:rPr>
                <w:noProof/>
                <w:webHidden/>
              </w:rPr>
              <w:fldChar w:fldCharType="end"/>
            </w:r>
          </w:hyperlink>
        </w:p>
        <w:p w14:paraId="4D3541A2" w14:textId="6773062F" w:rsidR="005A17D9" w:rsidRDefault="0075425C">
          <w:pPr>
            <w:pStyle w:val="TDC3"/>
            <w:tabs>
              <w:tab w:val="left" w:pos="1440"/>
              <w:tab w:val="right" w:leader="dot" w:pos="7921"/>
            </w:tabs>
            <w:rPr>
              <w:rFonts w:eastAsiaTheme="minorEastAsia"/>
              <w:noProof/>
              <w:sz w:val="22"/>
              <w:szCs w:val="22"/>
              <w:lang w:eastAsia="es-ES"/>
            </w:rPr>
          </w:pPr>
          <w:hyperlink w:anchor="_Toc52311809" w:history="1">
            <w:r w:rsidR="005A17D9" w:rsidRPr="00851631">
              <w:rPr>
                <w:rStyle w:val="Hipervnculo"/>
                <w:noProof/>
              </w:rPr>
              <w:t>3.6.2</w:t>
            </w:r>
            <w:r w:rsidR="005A17D9">
              <w:rPr>
                <w:rFonts w:eastAsiaTheme="minorEastAsia"/>
                <w:noProof/>
                <w:sz w:val="22"/>
                <w:szCs w:val="22"/>
                <w:lang w:eastAsia="es-ES"/>
              </w:rPr>
              <w:tab/>
            </w:r>
            <w:r w:rsidR="005A17D9" w:rsidRPr="00851631">
              <w:rPr>
                <w:rStyle w:val="Hipervnculo"/>
                <w:noProof/>
              </w:rPr>
              <w:t>Back-end</w:t>
            </w:r>
            <w:r w:rsidR="005A17D9">
              <w:rPr>
                <w:noProof/>
                <w:webHidden/>
              </w:rPr>
              <w:tab/>
            </w:r>
            <w:r w:rsidR="005A17D9">
              <w:rPr>
                <w:noProof/>
                <w:webHidden/>
              </w:rPr>
              <w:fldChar w:fldCharType="begin"/>
            </w:r>
            <w:r w:rsidR="005A17D9">
              <w:rPr>
                <w:noProof/>
                <w:webHidden/>
              </w:rPr>
              <w:instrText xml:space="preserve"> PAGEREF _Toc52311809 \h </w:instrText>
            </w:r>
            <w:r w:rsidR="005A17D9">
              <w:rPr>
                <w:noProof/>
                <w:webHidden/>
              </w:rPr>
            </w:r>
            <w:r w:rsidR="005A17D9">
              <w:rPr>
                <w:noProof/>
                <w:webHidden/>
              </w:rPr>
              <w:fldChar w:fldCharType="separate"/>
            </w:r>
            <w:r w:rsidR="005A17D9">
              <w:rPr>
                <w:noProof/>
                <w:webHidden/>
              </w:rPr>
              <w:t>44</w:t>
            </w:r>
            <w:r w:rsidR="005A17D9">
              <w:rPr>
                <w:noProof/>
                <w:webHidden/>
              </w:rPr>
              <w:fldChar w:fldCharType="end"/>
            </w:r>
          </w:hyperlink>
        </w:p>
        <w:p w14:paraId="0F23AFE8" w14:textId="34291397" w:rsidR="005A17D9" w:rsidRDefault="0075425C">
          <w:pPr>
            <w:pStyle w:val="TDC3"/>
            <w:tabs>
              <w:tab w:val="left" w:pos="1440"/>
              <w:tab w:val="right" w:leader="dot" w:pos="7921"/>
            </w:tabs>
            <w:rPr>
              <w:rFonts w:eastAsiaTheme="minorEastAsia"/>
              <w:noProof/>
              <w:sz w:val="22"/>
              <w:szCs w:val="22"/>
              <w:lang w:eastAsia="es-ES"/>
            </w:rPr>
          </w:pPr>
          <w:hyperlink w:anchor="_Toc52311810" w:history="1">
            <w:r w:rsidR="005A17D9" w:rsidRPr="00851631">
              <w:rPr>
                <w:rStyle w:val="Hipervnculo"/>
                <w:noProof/>
              </w:rPr>
              <w:t>3.6.3</w:t>
            </w:r>
            <w:r w:rsidR="005A17D9">
              <w:rPr>
                <w:rFonts w:eastAsiaTheme="minorEastAsia"/>
                <w:noProof/>
                <w:sz w:val="22"/>
                <w:szCs w:val="22"/>
                <w:lang w:eastAsia="es-ES"/>
              </w:rPr>
              <w:tab/>
            </w:r>
            <w:r w:rsidR="005A17D9" w:rsidRPr="00851631">
              <w:rPr>
                <w:rStyle w:val="Hipervnculo"/>
                <w:noProof/>
              </w:rPr>
              <w:t>Bases de datos</w:t>
            </w:r>
            <w:r w:rsidR="005A17D9">
              <w:rPr>
                <w:noProof/>
                <w:webHidden/>
              </w:rPr>
              <w:tab/>
            </w:r>
            <w:r w:rsidR="005A17D9">
              <w:rPr>
                <w:noProof/>
                <w:webHidden/>
              </w:rPr>
              <w:fldChar w:fldCharType="begin"/>
            </w:r>
            <w:r w:rsidR="005A17D9">
              <w:rPr>
                <w:noProof/>
                <w:webHidden/>
              </w:rPr>
              <w:instrText xml:space="preserve"> PAGEREF _Toc52311810 \h </w:instrText>
            </w:r>
            <w:r w:rsidR="005A17D9">
              <w:rPr>
                <w:noProof/>
                <w:webHidden/>
              </w:rPr>
            </w:r>
            <w:r w:rsidR="005A17D9">
              <w:rPr>
                <w:noProof/>
                <w:webHidden/>
              </w:rPr>
              <w:fldChar w:fldCharType="separate"/>
            </w:r>
            <w:r w:rsidR="005A17D9">
              <w:rPr>
                <w:noProof/>
                <w:webHidden/>
              </w:rPr>
              <w:t>46</w:t>
            </w:r>
            <w:r w:rsidR="005A17D9">
              <w:rPr>
                <w:noProof/>
                <w:webHidden/>
              </w:rPr>
              <w:fldChar w:fldCharType="end"/>
            </w:r>
          </w:hyperlink>
        </w:p>
        <w:p w14:paraId="672018C4" w14:textId="5576212E" w:rsidR="005A17D9" w:rsidRDefault="0075425C">
          <w:pPr>
            <w:pStyle w:val="TDC2"/>
            <w:rPr>
              <w:rFonts w:eastAsiaTheme="minorEastAsia"/>
              <w:bCs w:val="0"/>
              <w:noProof/>
              <w:lang w:eastAsia="es-ES"/>
            </w:rPr>
          </w:pPr>
          <w:hyperlink w:anchor="_Toc52311811" w:history="1">
            <w:r w:rsidR="005A17D9" w:rsidRPr="00851631">
              <w:rPr>
                <w:rStyle w:val="Hipervnculo"/>
                <w:noProof/>
              </w:rPr>
              <w:t>3.7</w:t>
            </w:r>
            <w:r w:rsidR="005A17D9">
              <w:rPr>
                <w:rFonts w:eastAsiaTheme="minorEastAsia"/>
                <w:bCs w:val="0"/>
                <w:noProof/>
                <w:lang w:eastAsia="es-ES"/>
              </w:rPr>
              <w:tab/>
            </w:r>
            <w:r w:rsidR="005A17D9" w:rsidRPr="00851631">
              <w:rPr>
                <w:rStyle w:val="Hipervnculo"/>
                <w:noProof/>
              </w:rPr>
              <w:t>Resumen</w:t>
            </w:r>
            <w:r w:rsidR="005A17D9">
              <w:rPr>
                <w:noProof/>
                <w:webHidden/>
              </w:rPr>
              <w:tab/>
            </w:r>
            <w:r w:rsidR="005A17D9">
              <w:rPr>
                <w:noProof/>
                <w:webHidden/>
              </w:rPr>
              <w:fldChar w:fldCharType="begin"/>
            </w:r>
            <w:r w:rsidR="005A17D9">
              <w:rPr>
                <w:noProof/>
                <w:webHidden/>
              </w:rPr>
              <w:instrText xml:space="preserve"> PAGEREF _Toc52311811 \h </w:instrText>
            </w:r>
            <w:r w:rsidR="005A17D9">
              <w:rPr>
                <w:noProof/>
                <w:webHidden/>
              </w:rPr>
            </w:r>
            <w:r w:rsidR="005A17D9">
              <w:rPr>
                <w:noProof/>
                <w:webHidden/>
              </w:rPr>
              <w:fldChar w:fldCharType="separate"/>
            </w:r>
            <w:r w:rsidR="005A17D9">
              <w:rPr>
                <w:noProof/>
                <w:webHidden/>
              </w:rPr>
              <w:t>50</w:t>
            </w:r>
            <w:r w:rsidR="005A17D9">
              <w:rPr>
                <w:noProof/>
                <w:webHidden/>
              </w:rPr>
              <w:fldChar w:fldCharType="end"/>
            </w:r>
          </w:hyperlink>
        </w:p>
        <w:p w14:paraId="55630DF7" w14:textId="5076FF2E" w:rsidR="005A17D9" w:rsidRDefault="0075425C">
          <w:pPr>
            <w:pStyle w:val="TDC1"/>
            <w:rPr>
              <w:rFonts w:eastAsiaTheme="minorEastAsia"/>
              <w:bCs w:val="0"/>
              <w:iCs w:val="0"/>
              <w:sz w:val="22"/>
              <w:szCs w:val="22"/>
              <w:lang w:eastAsia="es-ES"/>
            </w:rPr>
          </w:pPr>
          <w:hyperlink w:anchor="_Toc52311812" w:history="1">
            <w:r w:rsidR="005A17D9" w:rsidRPr="00851631">
              <w:rPr>
                <w:rStyle w:val="Hipervnculo"/>
              </w:rPr>
              <w:t>Capítulo 4 Análisis</w:t>
            </w:r>
            <w:r w:rsidR="005A17D9">
              <w:rPr>
                <w:webHidden/>
              </w:rPr>
              <w:tab/>
            </w:r>
            <w:r w:rsidR="005A17D9">
              <w:rPr>
                <w:webHidden/>
              </w:rPr>
              <w:fldChar w:fldCharType="begin"/>
            </w:r>
            <w:r w:rsidR="005A17D9">
              <w:rPr>
                <w:webHidden/>
              </w:rPr>
              <w:instrText xml:space="preserve"> PAGEREF _Toc52311812 \h </w:instrText>
            </w:r>
            <w:r w:rsidR="005A17D9">
              <w:rPr>
                <w:webHidden/>
              </w:rPr>
            </w:r>
            <w:r w:rsidR="005A17D9">
              <w:rPr>
                <w:webHidden/>
              </w:rPr>
              <w:fldChar w:fldCharType="separate"/>
            </w:r>
            <w:r w:rsidR="005A17D9">
              <w:rPr>
                <w:webHidden/>
              </w:rPr>
              <w:t>52</w:t>
            </w:r>
            <w:r w:rsidR="005A17D9">
              <w:rPr>
                <w:webHidden/>
              </w:rPr>
              <w:fldChar w:fldCharType="end"/>
            </w:r>
          </w:hyperlink>
        </w:p>
        <w:p w14:paraId="541B92BF" w14:textId="0B7F542C" w:rsidR="005A17D9" w:rsidRDefault="0075425C">
          <w:pPr>
            <w:pStyle w:val="TDC2"/>
            <w:rPr>
              <w:rFonts w:eastAsiaTheme="minorEastAsia"/>
              <w:bCs w:val="0"/>
              <w:noProof/>
              <w:lang w:eastAsia="es-ES"/>
            </w:rPr>
          </w:pPr>
          <w:hyperlink w:anchor="_Toc52311813" w:history="1">
            <w:r w:rsidR="005A17D9" w:rsidRPr="00851631">
              <w:rPr>
                <w:rStyle w:val="Hipervnculo"/>
                <w:noProof/>
              </w:rPr>
              <w:t>4.1</w:t>
            </w:r>
            <w:r w:rsidR="005A17D9">
              <w:rPr>
                <w:rFonts w:eastAsiaTheme="minorEastAsia"/>
                <w:bCs w:val="0"/>
                <w:noProof/>
                <w:lang w:eastAsia="es-ES"/>
              </w:rPr>
              <w:tab/>
            </w:r>
            <w:r w:rsidR="005A17D9" w:rsidRPr="00851631">
              <w:rPr>
                <w:rStyle w:val="Hipervnculo"/>
                <w:noProof/>
              </w:rPr>
              <w:t>Apartado 3.1</w:t>
            </w:r>
            <w:r w:rsidR="005A17D9">
              <w:rPr>
                <w:noProof/>
                <w:webHidden/>
              </w:rPr>
              <w:tab/>
            </w:r>
            <w:r w:rsidR="005A17D9">
              <w:rPr>
                <w:noProof/>
                <w:webHidden/>
              </w:rPr>
              <w:fldChar w:fldCharType="begin"/>
            </w:r>
            <w:r w:rsidR="005A17D9">
              <w:rPr>
                <w:noProof/>
                <w:webHidden/>
              </w:rPr>
              <w:instrText xml:space="preserve"> PAGEREF _Toc52311813 \h </w:instrText>
            </w:r>
            <w:r w:rsidR="005A17D9">
              <w:rPr>
                <w:noProof/>
                <w:webHidden/>
              </w:rPr>
            </w:r>
            <w:r w:rsidR="005A17D9">
              <w:rPr>
                <w:noProof/>
                <w:webHidden/>
              </w:rPr>
              <w:fldChar w:fldCharType="separate"/>
            </w:r>
            <w:r w:rsidR="005A17D9">
              <w:rPr>
                <w:noProof/>
                <w:webHidden/>
              </w:rPr>
              <w:t>53</w:t>
            </w:r>
            <w:r w:rsidR="005A17D9">
              <w:rPr>
                <w:noProof/>
                <w:webHidden/>
              </w:rPr>
              <w:fldChar w:fldCharType="end"/>
            </w:r>
          </w:hyperlink>
        </w:p>
        <w:p w14:paraId="40D9974F" w14:textId="13C66BE8" w:rsidR="005A17D9" w:rsidRDefault="0075425C">
          <w:pPr>
            <w:pStyle w:val="TDC2"/>
            <w:rPr>
              <w:rFonts w:eastAsiaTheme="minorEastAsia"/>
              <w:bCs w:val="0"/>
              <w:noProof/>
              <w:lang w:eastAsia="es-ES"/>
            </w:rPr>
          </w:pPr>
          <w:hyperlink w:anchor="_Toc52311814" w:history="1">
            <w:r w:rsidR="005A17D9" w:rsidRPr="00851631">
              <w:rPr>
                <w:rStyle w:val="Hipervnculo"/>
                <w:noProof/>
              </w:rPr>
              <w:t>4.2</w:t>
            </w:r>
            <w:r w:rsidR="005A17D9">
              <w:rPr>
                <w:rFonts w:eastAsiaTheme="minorEastAsia"/>
                <w:bCs w:val="0"/>
                <w:noProof/>
                <w:lang w:eastAsia="es-ES"/>
              </w:rPr>
              <w:tab/>
            </w:r>
            <w:r w:rsidR="005A17D9" w:rsidRPr="00851631">
              <w:rPr>
                <w:rStyle w:val="Hipervnculo"/>
                <w:noProof/>
              </w:rPr>
              <w:t>Apartado 3.2</w:t>
            </w:r>
            <w:r w:rsidR="005A17D9">
              <w:rPr>
                <w:noProof/>
                <w:webHidden/>
              </w:rPr>
              <w:tab/>
            </w:r>
            <w:r w:rsidR="005A17D9">
              <w:rPr>
                <w:noProof/>
                <w:webHidden/>
              </w:rPr>
              <w:fldChar w:fldCharType="begin"/>
            </w:r>
            <w:r w:rsidR="005A17D9">
              <w:rPr>
                <w:noProof/>
                <w:webHidden/>
              </w:rPr>
              <w:instrText xml:space="preserve"> PAGEREF _Toc52311814 \h </w:instrText>
            </w:r>
            <w:r w:rsidR="005A17D9">
              <w:rPr>
                <w:noProof/>
                <w:webHidden/>
              </w:rPr>
            </w:r>
            <w:r w:rsidR="005A17D9">
              <w:rPr>
                <w:noProof/>
                <w:webHidden/>
              </w:rPr>
              <w:fldChar w:fldCharType="separate"/>
            </w:r>
            <w:r w:rsidR="005A17D9">
              <w:rPr>
                <w:noProof/>
                <w:webHidden/>
              </w:rPr>
              <w:t>53</w:t>
            </w:r>
            <w:r w:rsidR="005A17D9">
              <w:rPr>
                <w:noProof/>
                <w:webHidden/>
              </w:rPr>
              <w:fldChar w:fldCharType="end"/>
            </w:r>
          </w:hyperlink>
        </w:p>
        <w:p w14:paraId="768E7714" w14:textId="446D4603" w:rsidR="005A17D9" w:rsidRDefault="0075425C">
          <w:pPr>
            <w:pStyle w:val="TDC1"/>
            <w:rPr>
              <w:rFonts w:eastAsiaTheme="minorEastAsia"/>
              <w:bCs w:val="0"/>
              <w:iCs w:val="0"/>
              <w:sz w:val="22"/>
              <w:szCs w:val="22"/>
              <w:lang w:eastAsia="es-ES"/>
            </w:rPr>
          </w:pPr>
          <w:hyperlink w:anchor="_Toc52311815" w:history="1">
            <w:r w:rsidR="005A17D9" w:rsidRPr="00851631">
              <w:rPr>
                <w:rStyle w:val="Hipervnculo"/>
              </w:rPr>
              <w:t>Capítulo 5 Diseño e implementación</w:t>
            </w:r>
            <w:r w:rsidR="005A17D9">
              <w:rPr>
                <w:webHidden/>
              </w:rPr>
              <w:tab/>
            </w:r>
            <w:r w:rsidR="005A17D9">
              <w:rPr>
                <w:webHidden/>
              </w:rPr>
              <w:fldChar w:fldCharType="begin"/>
            </w:r>
            <w:r w:rsidR="005A17D9">
              <w:rPr>
                <w:webHidden/>
              </w:rPr>
              <w:instrText xml:space="preserve"> PAGEREF _Toc52311815 \h </w:instrText>
            </w:r>
            <w:r w:rsidR="005A17D9">
              <w:rPr>
                <w:webHidden/>
              </w:rPr>
            </w:r>
            <w:r w:rsidR="005A17D9">
              <w:rPr>
                <w:webHidden/>
              </w:rPr>
              <w:fldChar w:fldCharType="separate"/>
            </w:r>
            <w:r w:rsidR="005A17D9">
              <w:rPr>
                <w:webHidden/>
              </w:rPr>
              <w:t>55</w:t>
            </w:r>
            <w:r w:rsidR="005A17D9">
              <w:rPr>
                <w:webHidden/>
              </w:rPr>
              <w:fldChar w:fldCharType="end"/>
            </w:r>
          </w:hyperlink>
        </w:p>
        <w:p w14:paraId="527B421C" w14:textId="45FC480B" w:rsidR="005A17D9" w:rsidRDefault="0075425C">
          <w:pPr>
            <w:pStyle w:val="TDC2"/>
            <w:rPr>
              <w:rFonts w:eastAsiaTheme="minorEastAsia"/>
              <w:bCs w:val="0"/>
              <w:noProof/>
              <w:lang w:eastAsia="es-ES"/>
            </w:rPr>
          </w:pPr>
          <w:hyperlink w:anchor="_Toc52311816" w:history="1">
            <w:r w:rsidR="005A17D9" w:rsidRPr="00851631">
              <w:rPr>
                <w:rStyle w:val="Hipervnculo"/>
                <w:noProof/>
              </w:rPr>
              <w:t>5.1</w:t>
            </w:r>
            <w:r w:rsidR="005A17D9">
              <w:rPr>
                <w:rFonts w:eastAsiaTheme="minorEastAsia"/>
                <w:bCs w:val="0"/>
                <w:noProof/>
                <w:lang w:eastAsia="es-ES"/>
              </w:rPr>
              <w:tab/>
            </w:r>
            <w:r w:rsidR="005A17D9" w:rsidRPr="00851631">
              <w:rPr>
                <w:rStyle w:val="Hipervnculo"/>
                <w:noProof/>
              </w:rPr>
              <w:t>Apartado 4.1</w:t>
            </w:r>
            <w:r w:rsidR="005A17D9">
              <w:rPr>
                <w:noProof/>
                <w:webHidden/>
              </w:rPr>
              <w:tab/>
            </w:r>
            <w:r w:rsidR="005A17D9">
              <w:rPr>
                <w:noProof/>
                <w:webHidden/>
              </w:rPr>
              <w:fldChar w:fldCharType="begin"/>
            </w:r>
            <w:r w:rsidR="005A17D9">
              <w:rPr>
                <w:noProof/>
                <w:webHidden/>
              </w:rPr>
              <w:instrText xml:space="preserve"> PAGEREF _Toc52311816 \h </w:instrText>
            </w:r>
            <w:r w:rsidR="005A17D9">
              <w:rPr>
                <w:noProof/>
                <w:webHidden/>
              </w:rPr>
            </w:r>
            <w:r w:rsidR="005A17D9">
              <w:rPr>
                <w:noProof/>
                <w:webHidden/>
              </w:rPr>
              <w:fldChar w:fldCharType="separate"/>
            </w:r>
            <w:r w:rsidR="005A17D9">
              <w:rPr>
                <w:noProof/>
                <w:webHidden/>
              </w:rPr>
              <w:t>56</w:t>
            </w:r>
            <w:r w:rsidR="005A17D9">
              <w:rPr>
                <w:noProof/>
                <w:webHidden/>
              </w:rPr>
              <w:fldChar w:fldCharType="end"/>
            </w:r>
          </w:hyperlink>
        </w:p>
        <w:p w14:paraId="5DA41226" w14:textId="6ED56D9A" w:rsidR="005A17D9" w:rsidRDefault="0075425C">
          <w:pPr>
            <w:pStyle w:val="TDC2"/>
            <w:rPr>
              <w:rFonts w:eastAsiaTheme="minorEastAsia"/>
              <w:bCs w:val="0"/>
              <w:noProof/>
              <w:lang w:eastAsia="es-ES"/>
            </w:rPr>
          </w:pPr>
          <w:hyperlink w:anchor="_Toc52311817" w:history="1">
            <w:r w:rsidR="005A17D9" w:rsidRPr="00851631">
              <w:rPr>
                <w:rStyle w:val="Hipervnculo"/>
                <w:noProof/>
              </w:rPr>
              <w:t>5.2</w:t>
            </w:r>
            <w:r w:rsidR="005A17D9">
              <w:rPr>
                <w:rFonts w:eastAsiaTheme="minorEastAsia"/>
                <w:bCs w:val="0"/>
                <w:noProof/>
                <w:lang w:eastAsia="es-ES"/>
              </w:rPr>
              <w:tab/>
            </w:r>
            <w:r w:rsidR="005A17D9" w:rsidRPr="00851631">
              <w:rPr>
                <w:rStyle w:val="Hipervnculo"/>
                <w:noProof/>
              </w:rPr>
              <w:t>Apartado 4.2</w:t>
            </w:r>
            <w:r w:rsidR="005A17D9">
              <w:rPr>
                <w:noProof/>
                <w:webHidden/>
              </w:rPr>
              <w:tab/>
            </w:r>
            <w:r w:rsidR="005A17D9">
              <w:rPr>
                <w:noProof/>
                <w:webHidden/>
              </w:rPr>
              <w:fldChar w:fldCharType="begin"/>
            </w:r>
            <w:r w:rsidR="005A17D9">
              <w:rPr>
                <w:noProof/>
                <w:webHidden/>
              </w:rPr>
              <w:instrText xml:space="preserve"> PAGEREF _Toc52311817 \h </w:instrText>
            </w:r>
            <w:r w:rsidR="005A17D9">
              <w:rPr>
                <w:noProof/>
                <w:webHidden/>
              </w:rPr>
            </w:r>
            <w:r w:rsidR="005A17D9">
              <w:rPr>
                <w:noProof/>
                <w:webHidden/>
              </w:rPr>
              <w:fldChar w:fldCharType="separate"/>
            </w:r>
            <w:r w:rsidR="005A17D9">
              <w:rPr>
                <w:noProof/>
                <w:webHidden/>
              </w:rPr>
              <w:t>56</w:t>
            </w:r>
            <w:r w:rsidR="005A17D9">
              <w:rPr>
                <w:noProof/>
                <w:webHidden/>
              </w:rPr>
              <w:fldChar w:fldCharType="end"/>
            </w:r>
          </w:hyperlink>
        </w:p>
        <w:p w14:paraId="7A591DCF" w14:textId="29DCD394" w:rsidR="005A17D9" w:rsidRDefault="0075425C">
          <w:pPr>
            <w:pStyle w:val="TDC1"/>
            <w:rPr>
              <w:rFonts w:eastAsiaTheme="minorEastAsia"/>
              <w:bCs w:val="0"/>
              <w:iCs w:val="0"/>
              <w:sz w:val="22"/>
              <w:szCs w:val="22"/>
              <w:lang w:eastAsia="es-ES"/>
            </w:rPr>
          </w:pPr>
          <w:hyperlink w:anchor="_Toc52311818" w:history="1">
            <w:r w:rsidR="005A17D9" w:rsidRPr="00851631">
              <w:rPr>
                <w:rStyle w:val="Hipervnculo"/>
              </w:rPr>
              <w:t>Capítulo 6 Evaluación</w:t>
            </w:r>
            <w:r w:rsidR="005A17D9">
              <w:rPr>
                <w:webHidden/>
              </w:rPr>
              <w:tab/>
            </w:r>
            <w:r w:rsidR="005A17D9">
              <w:rPr>
                <w:webHidden/>
              </w:rPr>
              <w:fldChar w:fldCharType="begin"/>
            </w:r>
            <w:r w:rsidR="005A17D9">
              <w:rPr>
                <w:webHidden/>
              </w:rPr>
              <w:instrText xml:space="preserve"> PAGEREF _Toc52311818 \h </w:instrText>
            </w:r>
            <w:r w:rsidR="005A17D9">
              <w:rPr>
                <w:webHidden/>
              </w:rPr>
            </w:r>
            <w:r w:rsidR="005A17D9">
              <w:rPr>
                <w:webHidden/>
              </w:rPr>
              <w:fldChar w:fldCharType="separate"/>
            </w:r>
            <w:r w:rsidR="005A17D9">
              <w:rPr>
                <w:webHidden/>
              </w:rPr>
              <w:t>57</w:t>
            </w:r>
            <w:r w:rsidR="005A17D9">
              <w:rPr>
                <w:webHidden/>
              </w:rPr>
              <w:fldChar w:fldCharType="end"/>
            </w:r>
          </w:hyperlink>
        </w:p>
        <w:p w14:paraId="47D97E84" w14:textId="39E51E9C" w:rsidR="005A17D9" w:rsidRDefault="0075425C">
          <w:pPr>
            <w:pStyle w:val="TDC2"/>
            <w:rPr>
              <w:rFonts w:eastAsiaTheme="minorEastAsia"/>
              <w:bCs w:val="0"/>
              <w:noProof/>
              <w:lang w:eastAsia="es-ES"/>
            </w:rPr>
          </w:pPr>
          <w:hyperlink w:anchor="_Toc52311819" w:history="1">
            <w:r w:rsidR="005A17D9" w:rsidRPr="00851631">
              <w:rPr>
                <w:rStyle w:val="Hipervnculo"/>
                <w:noProof/>
              </w:rPr>
              <w:t>6.1</w:t>
            </w:r>
            <w:r w:rsidR="005A17D9">
              <w:rPr>
                <w:rFonts w:eastAsiaTheme="minorEastAsia"/>
                <w:bCs w:val="0"/>
                <w:noProof/>
                <w:lang w:eastAsia="es-ES"/>
              </w:rPr>
              <w:tab/>
            </w:r>
            <w:r w:rsidR="005A17D9" w:rsidRPr="00851631">
              <w:rPr>
                <w:rStyle w:val="Hipervnculo"/>
                <w:noProof/>
              </w:rPr>
              <w:t>Apartado 5.1</w:t>
            </w:r>
            <w:r w:rsidR="005A17D9">
              <w:rPr>
                <w:noProof/>
                <w:webHidden/>
              </w:rPr>
              <w:tab/>
            </w:r>
            <w:r w:rsidR="005A17D9">
              <w:rPr>
                <w:noProof/>
                <w:webHidden/>
              </w:rPr>
              <w:fldChar w:fldCharType="begin"/>
            </w:r>
            <w:r w:rsidR="005A17D9">
              <w:rPr>
                <w:noProof/>
                <w:webHidden/>
              </w:rPr>
              <w:instrText xml:space="preserve"> PAGEREF _Toc52311819 \h </w:instrText>
            </w:r>
            <w:r w:rsidR="005A17D9">
              <w:rPr>
                <w:noProof/>
                <w:webHidden/>
              </w:rPr>
            </w:r>
            <w:r w:rsidR="005A17D9">
              <w:rPr>
                <w:noProof/>
                <w:webHidden/>
              </w:rPr>
              <w:fldChar w:fldCharType="separate"/>
            </w:r>
            <w:r w:rsidR="005A17D9">
              <w:rPr>
                <w:noProof/>
                <w:webHidden/>
              </w:rPr>
              <w:t>57</w:t>
            </w:r>
            <w:r w:rsidR="005A17D9">
              <w:rPr>
                <w:noProof/>
                <w:webHidden/>
              </w:rPr>
              <w:fldChar w:fldCharType="end"/>
            </w:r>
          </w:hyperlink>
        </w:p>
        <w:p w14:paraId="7DD77294" w14:textId="0B6A18BF" w:rsidR="005A17D9" w:rsidRDefault="0075425C">
          <w:pPr>
            <w:pStyle w:val="TDC2"/>
            <w:rPr>
              <w:rFonts w:eastAsiaTheme="minorEastAsia"/>
              <w:bCs w:val="0"/>
              <w:noProof/>
              <w:lang w:eastAsia="es-ES"/>
            </w:rPr>
          </w:pPr>
          <w:hyperlink w:anchor="_Toc52311820" w:history="1">
            <w:r w:rsidR="005A17D9" w:rsidRPr="00851631">
              <w:rPr>
                <w:rStyle w:val="Hipervnculo"/>
                <w:noProof/>
              </w:rPr>
              <w:t>6.2</w:t>
            </w:r>
            <w:r w:rsidR="005A17D9">
              <w:rPr>
                <w:rFonts w:eastAsiaTheme="minorEastAsia"/>
                <w:bCs w:val="0"/>
                <w:noProof/>
                <w:lang w:eastAsia="es-ES"/>
              </w:rPr>
              <w:tab/>
            </w:r>
            <w:r w:rsidR="005A17D9" w:rsidRPr="00851631">
              <w:rPr>
                <w:rStyle w:val="Hipervnculo"/>
                <w:noProof/>
              </w:rPr>
              <w:t>Apartado 5.2</w:t>
            </w:r>
            <w:r w:rsidR="005A17D9">
              <w:rPr>
                <w:noProof/>
                <w:webHidden/>
              </w:rPr>
              <w:tab/>
            </w:r>
            <w:r w:rsidR="005A17D9">
              <w:rPr>
                <w:noProof/>
                <w:webHidden/>
              </w:rPr>
              <w:fldChar w:fldCharType="begin"/>
            </w:r>
            <w:r w:rsidR="005A17D9">
              <w:rPr>
                <w:noProof/>
                <w:webHidden/>
              </w:rPr>
              <w:instrText xml:space="preserve"> PAGEREF _Toc52311820 \h </w:instrText>
            </w:r>
            <w:r w:rsidR="005A17D9">
              <w:rPr>
                <w:noProof/>
                <w:webHidden/>
              </w:rPr>
            </w:r>
            <w:r w:rsidR="005A17D9">
              <w:rPr>
                <w:noProof/>
                <w:webHidden/>
              </w:rPr>
              <w:fldChar w:fldCharType="separate"/>
            </w:r>
            <w:r w:rsidR="005A17D9">
              <w:rPr>
                <w:noProof/>
                <w:webHidden/>
              </w:rPr>
              <w:t>57</w:t>
            </w:r>
            <w:r w:rsidR="005A17D9">
              <w:rPr>
                <w:noProof/>
                <w:webHidden/>
              </w:rPr>
              <w:fldChar w:fldCharType="end"/>
            </w:r>
          </w:hyperlink>
        </w:p>
        <w:p w14:paraId="4D5395CB" w14:textId="514C1C47" w:rsidR="005A17D9" w:rsidRDefault="0075425C">
          <w:pPr>
            <w:pStyle w:val="TDC2"/>
            <w:rPr>
              <w:rFonts w:eastAsiaTheme="minorEastAsia"/>
              <w:bCs w:val="0"/>
              <w:noProof/>
              <w:lang w:eastAsia="es-ES"/>
            </w:rPr>
          </w:pPr>
          <w:hyperlink w:anchor="_Toc52311821" w:history="1">
            <w:r w:rsidR="005A17D9" w:rsidRPr="00851631">
              <w:rPr>
                <w:rStyle w:val="Hipervnculo"/>
                <w:noProof/>
              </w:rPr>
              <w:t>6.3</w:t>
            </w:r>
            <w:r w:rsidR="005A17D9">
              <w:rPr>
                <w:rFonts w:eastAsiaTheme="minorEastAsia"/>
                <w:bCs w:val="0"/>
                <w:noProof/>
                <w:lang w:eastAsia="es-ES"/>
              </w:rPr>
              <w:tab/>
            </w:r>
            <w:r w:rsidR="005A17D9" w:rsidRPr="00851631">
              <w:rPr>
                <w:rStyle w:val="Hipervnculo"/>
                <w:noProof/>
              </w:rPr>
              <w:t>Apartado 5.2</w:t>
            </w:r>
            <w:r w:rsidR="005A17D9">
              <w:rPr>
                <w:noProof/>
                <w:webHidden/>
              </w:rPr>
              <w:tab/>
            </w:r>
            <w:r w:rsidR="005A17D9">
              <w:rPr>
                <w:noProof/>
                <w:webHidden/>
              </w:rPr>
              <w:fldChar w:fldCharType="begin"/>
            </w:r>
            <w:r w:rsidR="005A17D9">
              <w:rPr>
                <w:noProof/>
                <w:webHidden/>
              </w:rPr>
              <w:instrText xml:space="preserve"> PAGEREF _Toc52311821 \h </w:instrText>
            </w:r>
            <w:r w:rsidR="005A17D9">
              <w:rPr>
                <w:noProof/>
                <w:webHidden/>
              </w:rPr>
            </w:r>
            <w:r w:rsidR="005A17D9">
              <w:rPr>
                <w:noProof/>
                <w:webHidden/>
              </w:rPr>
              <w:fldChar w:fldCharType="separate"/>
            </w:r>
            <w:r w:rsidR="005A17D9">
              <w:rPr>
                <w:noProof/>
                <w:webHidden/>
              </w:rPr>
              <w:t>57</w:t>
            </w:r>
            <w:r w:rsidR="005A17D9">
              <w:rPr>
                <w:noProof/>
                <w:webHidden/>
              </w:rPr>
              <w:fldChar w:fldCharType="end"/>
            </w:r>
          </w:hyperlink>
        </w:p>
        <w:p w14:paraId="1AA67AAB" w14:textId="3972B19D" w:rsidR="005A17D9" w:rsidRDefault="0075425C">
          <w:pPr>
            <w:pStyle w:val="TDC1"/>
            <w:rPr>
              <w:rFonts w:eastAsiaTheme="minorEastAsia"/>
              <w:bCs w:val="0"/>
              <w:iCs w:val="0"/>
              <w:sz w:val="22"/>
              <w:szCs w:val="22"/>
              <w:lang w:eastAsia="es-ES"/>
            </w:rPr>
          </w:pPr>
          <w:hyperlink w:anchor="_Toc52311822" w:history="1">
            <w:r w:rsidR="005A17D9" w:rsidRPr="00851631">
              <w:rPr>
                <w:rStyle w:val="Hipervnculo"/>
              </w:rPr>
              <w:t>Capítulo 7 Conclusiones y líneas futuras</w:t>
            </w:r>
            <w:r w:rsidR="005A17D9">
              <w:rPr>
                <w:webHidden/>
              </w:rPr>
              <w:tab/>
            </w:r>
            <w:r w:rsidR="005A17D9">
              <w:rPr>
                <w:webHidden/>
              </w:rPr>
              <w:fldChar w:fldCharType="begin"/>
            </w:r>
            <w:r w:rsidR="005A17D9">
              <w:rPr>
                <w:webHidden/>
              </w:rPr>
              <w:instrText xml:space="preserve"> PAGEREF _Toc52311822 \h </w:instrText>
            </w:r>
            <w:r w:rsidR="005A17D9">
              <w:rPr>
                <w:webHidden/>
              </w:rPr>
            </w:r>
            <w:r w:rsidR="005A17D9">
              <w:rPr>
                <w:webHidden/>
              </w:rPr>
              <w:fldChar w:fldCharType="separate"/>
            </w:r>
            <w:r w:rsidR="005A17D9">
              <w:rPr>
                <w:webHidden/>
              </w:rPr>
              <w:t>59</w:t>
            </w:r>
            <w:r w:rsidR="005A17D9">
              <w:rPr>
                <w:webHidden/>
              </w:rPr>
              <w:fldChar w:fldCharType="end"/>
            </w:r>
          </w:hyperlink>
        </w:p>
        <w:p w14:paraId="7FBCB780" w14:textId="18526626" w:rsidR="005A17D9" w:rsidRDefault="0075425C">
          <w:pPr>
            <w:pStyle w:val="TDC2"/>
            <w:rPr>
              <w:rFonts w:eastAsiaTheme="minorEastAsia"/>
              <w:bCs w:val="0"/>
              <w:noProof/>
              <w:lang w:eastAsia="es-ES"/>
            </w:rPr>
          </w:pPr>
          <w:hyperlink w:anchor="_Toc52311823" w:history="1">
            <w:r w:rsidR="005A17D9" w:rsidRPr="00851631">
              <w:rPr>
                <w:rStyle w:val="Hipervnculo"/>
                <w:noProof/>
              </w:rPr>
              <w:t>7.1</w:t>
            </w:r>
            <w:r w:rsidR="005A17D9">
              <w:rPr>
                <w:rFonts w:eastAsiaTheme="minorEastAsia"/>
                <w:bCs w:val="0"/>
                <w:noProof/>
                <w:lang w:eastAsia="es-ES"/>
              </w:rPr>
              <w:tab/>
            </w:r>
            <w:r w:rsidR="005A17D9" w:rsidRPr="00851631">
              <w:rPr>
                <w:rStyle w:val="Hipervnculo"/>
                <w:noProof/>
              </w:rPr>
              <w:t>Apartado 6.1</w:t>
            </w:r>
            <w:r w:rsidR="005A17D9">
              <w:rPr>
                <w:noProof/>
                <w:webHidden/>
              </w:rPr>
              <w:tab/>
            </w:r>
            <w:r w:rsidR="005A17D9">
              <w:rPr>
                <w:noProof/>
                <w:webHidden/>
              </w:rPr>
              <w:fldChar w:fldCharType="begin"/>
            </w:r>
            <w:r w:rsidR="005A17D9">
              <w:rPr>
                <w:noProof/>
                <w:webHidden/>
              </w:rPr>
              <w:instrText xml:space="preserve"> PAGEREF _Toc52311823 \h </w:instrText>
            </w:r>
            <w:r w:rsidR="005A17D9">
              <w:rPr>
                <w:noProof/>
                <w:webHidden/>
              </w:rPr>
            </w:r>
            <w:r w:rsidR="005A17D9">
              <w:rPr>
                <w:noProof/>
                <w:webHidden/>
              </w:rPr>
              <w:fldChar w:fldCharType="separate"/>
            </w:r>
            <w:r w:rsidR="005A17D9">
              <w:rPr>
                <w:noProof/>
                <w:webHidden/>
              </w:rPr>
              <w:t>59</w:t>
            </w:r>
            <w:r w:rsidR="005A17D9">
              <w:rPr>
                <w:noProof/>
                <w:webHidden/>
              </w:rPr>
              <w:fldChar w:fldCharType="end"/>
            </w:r>
          </w:hyperlink>
        </w:p>
        <w:p w14:paraId="05D8B159" w14:textId="684924A7" w:rsidR="005A17D9" w:rsidRDefault="0075425C">
          <w:pPr>
            <w:pStyle w:val="TDC2"/>
            <w:rPr>
              <w:rFonts w:eastAsiaTheme="minorEastAsia"/>
              <w:bCs w:val="0"/>
              <w:noProof/>
              <w:lang w:eastAsia="es-ES"/>
            </w:rPr>
          </w:pPr>
          <w:hyperlink w:anchor="_Toc52311824" w:history="1">
            <w:r w:rsidR="005A17D9" w:rsidRPr="00851631">
              <w:rPr>
                <w:rStyle w:val="Hipervnculo"/>
                <w:noProof/>
              </w:rPr>
              <w:t>7.2</w:t>
            </w:r>
            <w:r w:rsidR="005A17D9">
              <w:rPr>
                <w:rFonts w:eastAsiaTheme="minorEastAsia"/>
                <w:bCs w:val="0"/>
                <w:noProof/>
                <w:lang w:eastAsia="es-ES"/>
              </w:rPr>
              <w:tab/>
            </w:r>
            <w:r w:rsidR="005A17D9" w:rsidRPr="00851631">
              <w:rPr>
                <w:rStyle w:val="Hipervnculo"/>
                <w:noProof/>
              </w:rPr>
              <w:t>Apartado 6.2</w:t>
            </w:r>
            <w:r w:rsidR="005A17D9">
              <w:rPr>
                <w:noProof/>
                <w:webHidden/>
              </w:rPr>
              <w:tab/>
            </w:r>
            <w:r w:rsidR="005A17D9">
              <w:rPr>
                <w:noProof/>
                <w:webHidden/>
              </w:rPr>
              <w:fldChar w:fldCharType="begin"/>
            </w:r>
            <w:r w:rsidR="005A17D9">
              <w:rPr>
                <w:noProof/>
                <w:webHidden/>
              </w:rPr>
              <w:instrText xml:space="preserve"> PAGEREF _Toc52311824 \h </w:instrText>
            </w:r>
            <w:r w:rsidR="005A17D9">
              <w:rPr>
                <w:noProof/>
                <w:webHidden/>
              </w:rPr>
            </w:r>
            <w:r w:rsidR="005A17D9">
              <w:rPr>
                <w:noProof/>
                <w:webHidden/>
              </w:rPr>
              <w:fldChar w:fldCharType="separate"/>
            </w:r>
            <w:r w:rsidR="005A17D9">
              <w:rPr>
                <w:noProof/>
                <w:webHidden/>
              </w:rPr>
              <w:t>59</w:t>
            </w:r>
            <w:r w:rsidR="005A17D9">
              <w:rPr>
                <w:noProof/>
                <w:webHidden/>
              </w:rPr>
              <w:fldChar w:fldCharType="end"/>
            </w:r>
          </w:hyperlink>
        </w:p>
        <w:p w14:paraId="651862F2" w14:textId="7FF52F5A" w:rsidR="005A17D9" w:rsidRDefault="0075425C">
          <w:pPr>
            <w:pStyle w:val="TDC1"/>
            <w:rPr>
              <w:rFonts w:eastAsiaTheme="minorEastAsia"/>
              <w:bCs w:val="0"/>
              <w:iCs w:val="0"/>
              <w:sz w:val="22"/>
              <w:szCs w:val="22"/>
              <w:lang w:eastAsia="es-ES"/>
            </w:rPr>
          </w:pPr>
          <w:hyperlink w:anchor="_Toc52311825" w:history="1">
            <w:r w:rsidR="005A17D9" w:rsidRPr="00851631">
              <w:rPr>
                <w:rStyle w:val="Hipervnculo"/>
              </w:rPr>
              <w:t>Capítulo 8 Conclusiones y líneas futuras</w:t>
            </w:r>
            <w:r w:rsidR="005A17D9">
              <w:rPr>
                <w:webHidden/>
              </w:rPr>
              <w:tab/>
            </w:r>
            <w:r w:rsidR="005A17D9">
              <w:rPr>
                <w:webHidden/>
              </w:rPr>
              <w:fldChar w:fldCharType="begin"/>
            </w:r>
            <w:r w:rsidR="005A17D9">
              <w:rPr>
                <w:webHidden/>
              </w:rPr>
              <w:instrText xml:space="preserve"> PAGEREF _Toc52311825 \h </w:instrText>
            </w:r>
            <w:r w:rsidR="005A17D9">
              <w:rPr>
                <w:webHidden/>
              </w:rPr>
            </w:r>
            <w:r w:rsidR="005A17D9">
              <w:rPr>
                <w:webHidden/>
              </w:rPr>
              <w:fldChar w:fldCharType="separate"/>
            </w:r>
            <w:r w:rsidR="005A17D9">
              <w:rPr>
                <w:webHidden/>
              </w:rPr>
              <w:t>59</w:t>
            </w:r>
            <w:r w:rsidR="005A17D9">
              <w:rPr>
                <w:webHidden/>
              </w:rPr>
              <w:fldChar w:fldCharType="end"/>
            </w:r>
          </w:hyperlink>
        </w:p>
        <w:p w14:paraId="7398BFEB" w14:textId="0CE0AD1F" w:rsidR="005A17D9" w:rsidRDefault="0075425C">
          <w:pPr>
            <w:pStyle w:val="TDC2"/>
            <w:rPr>
              <w:rFonts w:eastAsiaTheme="minorEastAsia"/>
              <w:bCs w:val="0"/>
              <w:noProof/>
              <w:lang w:eastAsia="es-ES"/>
            </w:rPr>
          </w:pPr>
          <w:hyperlink w:anchor="_Toc52311826" w:history="1">
            <w:r w:rsidR="005A17D9" w:rsidRPr="00851631">
              <w:rPr>
                <w:rStyle w:val="Hipervnculo"/>
                <w:noProof/>
              </w:rPr>
              <w:t>8.1</w:t>
            </w:r>
            <w:r w:rsidR="005A17D9">
              <w:rPr>
                <w:rFonts w:eastAsiaTheme="minorEastAsia"/>
                <w:bCs w:val="0"/>
                <w:noProof/>
                <w:lang w:eastAsia="es-ES"/>
              </w:rPr>
              <w:tab/>
            </w:r>
            <w:r w:rsidR="005A17D9" w:rsidRPr="00851631">
              <w:rPr>
                <w:rStyle w:val="Hipervnculo"/>
                <w:noProof/>
              </w:rPr>
              <w:t>Apartado 6.1</w:t>
            </w:r>
            <w:r w:rsidR="005A17D9">
              <w:rPr>
                <w:noProof/>
                <w:webHidden/>
              </w:rPr>
              <w:tab/>
            </w:r>
            <w:r w:rsidR="005A17D9">
              <w:rPr>
                <w:noProof/>
                <w:webHidden/>
              </w:rPr>
              <w:fldChar w:fldCharType="begin"/>
            </w:r>
            <w:r w:rsidR="005A17D9">
              <w:rPr>
                <w:noProof/>
                <w:webHidden/>
              </w:rPr>
              <w:instrText xml:space="preserve"> PAGEREF _Toc52311826 \h </w:instrText>
            </w:r>
            <w:r w:rsidR="005A17D9">
              <w:rPr>
                <w:noProof/>
                <w:webHidden/>
              </w:rPr>
            </w:r>
            <w:r w:rsidR="005A17D9">
              <w:rPr>
                <w:noProof/>
                <w:webHidden/>
              </w:rPr>
              <w:fldChar w:fldCharType="separate"/>
            </w:r>
            <w:r w:rsidR="005A17D9">
              <w:rPr>
                <w:noProof/>
                <w:webHidden/>
              </w:rPr>
              <w:t>60</w:t>
            </w:r>
            <w:r w:rsidR="005A17D9">
              <w:rPr>
                <w:noProof/>
                <w:webHidden/>
              </w:rPr>
              <w:fldChar w:fldCharType="end"/>
            </w:r>
          </w:hyperlink>
        </w:p>
        <w:p w14:paraId="46078AB0" w14:textId="511AA77A" w:rsidR="005A17D9" w:rsidRDefault="0075425C">
          <w:pPr>
            <w:pStyle w:val="TDC2"/>
            <w:rPr>
              <w:rFonts w:eastAsiaTheme="minorEastAsia"/>
              <w:bCs w:val="0"/>
              <w:noProof/>
              <w:lang w:eastAsia="es-ES"/>
            </w:rPr>
          </w:pPr>
          <w:hyperlink w:anchor="_Toc52311827" w:history="1">
            <w:r w:rsidR="005A17D9" w:rsidRPr="00851631">
              <w:rPr>
                <w:rStyle w:val="Hipervnculo"/>
                <w:noProof/>
              </w:rPr>
              <w:t>8.2</w:t>
            </w:r>
            <w:r w:rsidR="005A17D9">
              <w:rPr>
                <w:rFonts w:eastAsiaTheme="minorEastAsia"/>
                <w:bCs w:val="0"/>
                <w:noProof/>
                <w:lang w:eastAsia="es-ES"/>
              </w:rPr>
              <w:tab/>
            </w:r>
            <w:r w:rsidR="005A17D9" w:rsidRPr="00851631">
              <w:rPr>
                <w:rStyle w:val="Hipervnculo"/>
                <w:noProof/>
              </w:rPr>
              <w:t>Apartado 6.2</w:t>
            </w:r>
            <w:r w:rsidR="005A17D9">
              <w:rPr>
                <w:noProof/>
                <w:webHidden/>
              </w:rPr>
              <w:tab/>
            </w:r>
            <w:r w:rsidR="005A17D9">
              <w:rPr>
                <w:noProof/>
                <w:webHidden/>
              </w:rPr>
              <w:fldChar w:fldCharType="begin"/>
            </w:r>
            <w:r w:rsidR="005A17D9">
              <w:rPr>
                <w:noProof/>
                <w:webHidden/>
              </w:rPr>
              <w:instrText xml:space="preserve"> PAGEREF _Toc52311827 \h </w:instrText>
            </w:r>
            <w:r w:rsidR="005A17D9">
              <w:rPr>
                <w:noProof/>
                <w:webHidden/>
              </w:rPr>
            </w:r>
            <w:r w:rsidR="005A17D9">
              <w:rPr>
                <w:noProof/>
                <w:webHidden/>
              </w:rPr>
              <w:fldChar w:fldCharType="separate"/>
            </w:r>
            <w:r w:rsidR="005A17D9">
              <w:rPr>
                <w:noProof/>
                <w:webHidden/>
              </w:rPr>
              <w:t>60</w:t>
            </w:r>
            <w:r w:rsidR="005A17D9">
              <w:rPr>
                <w:noProof/>
                <w:webHidden/>
              </w:rPr>
              <w:fldChar w:fldCharType="end"/>
            </w:r>
          </w:hyperlink>
        </w:p>
        <w:p w14:paraId="2A606691" w14:textId="3B74C74C" w:rsidR="005A17D9" w:rsidRDefault="0075425C">
          <w:pPr>
            <w:pStyle w:val="TDC1"/>
            <w:rPr>
              <w:rFonts w:eastAsiaTheme="minorEastAsia"/>
              <w:bCs w:val="0"/>
              <w:iCs w:val="0"/>
              <w:sz w:val="22"/>
              <w:szCs w:val="22"/>
              <w:lang w:eastAsia="es-ES"/>
            </w:rPr>
          </w:pPr>
          <w:hyperlink w:anchor="_Toc52311828" w:history="1">
            <w:r w:rsidR="005A17D9" w:rsidRPr="00851631">
              <w:rPr>
                <w:rStyle w:val="Hipervnculo"/>
              </w:rPr>
              <w:t>Bibliografía</w:t>
            </w:r>
            <w:r w:rsidR="005A17D9">
              <w:rPr>
                <w:webHidden/>
              </w:rPr>
              <w:tab/>
            </w:r>
            <w:r w:rsidR="005A17D9">
              <w:rPr>
                <w:webHidden/>
              </w:rPr>
              <w:fldChar w:fldCharType="begin"/>
            </w:r>
            <w:r w:rsidR="005A17D9">
              <w:rPr>
                <w:webHidden/>
              </w:rPr>
              <w:instrText xml:space="preserve"> PAGEREF _Toc52311828 \h </w:instrText>
            </w:r>
            <w:r w:rsidR="005A17D9">
              <w:rPr>
                <w:webHidden/>
              </w:rPr>
            </w:r>
            <w:r w:rsidR="005A17D9">
              <w:rPr>
                <w:webHidden/>
              </w:rPr>
              <w:fldChar w:fldCharType="separate"/>
            </w:r>
            <w:r w:rsidR="005A17D9">
              <w:rPr>
                <w:webHidden/>
              </w:rPr>
              <w:t>61</w:t>
            </w:r>
            <w:r w:rsidR="005A17D9">
              <w:rPr>
                <w:webHidden/>
              </w:rPr>
              <w:fldChar w:fldCharType="end"/>
            </w:r>
          </w:hyperlink>
        </w:p>
        <w:p w14:paraId="4F4BA057" w14:textId="0C720E07" w:rsidR="005A17D9" w:rsidRDefault="0075425C">
          <w:pPr>
            <w:pStyle w:val="TDC1"/>
            <w:rPr>
              <w:rFonts w:eastAsiaTheme="minorEastAsia"/>
              <w:bCs w:val="0"/>
              <w:iCs w:val="0"/>
              <w:sz w:val="22"/>
              <w:szCs w:val="22"/>
              <w:lang w:eastAsia="es-ES"/>
            </w:rPr>
          </w:pPr>
          <w:hyperlink w:anchor="_Toc52311829" w:history="1">
            <w:r w:rsidR="005A17D9" w:rsidRPr="00851631">
              <w:rPr>
                <w:rStyle w:val="Hipervnculo"/>
              </w:rPr>
              <w:t>Glosario de términos</w:t>
            </w:r>
            <w:r w:rsidR="005A17D9">
              <w:rPr>
                <w:webHidden/>
              </w:rPr>
              <w:tab/>
            </w:r>
            <w:r w:rsidR="005A17D9">
              <w:rPr>
                <w:webHidden/>
              </w:rPr>
              <w:fldChar w:fldCharType="begin"/>
            </w:r>
            <w:r w:rsidR="005A17D9">
              <w:rPr>
                <w:webHidden/>
              </w:rPr>
              <w:instrText xml:space="preserve"> PAGEREF _Toc52311829 \h </w:instrText>
            </w:r>
            <w:r w:rsidR="005A17D9">
              <w:rPr>
                <w:webHidden/>
              </w:rPr>
            </w:r>
            <w:r w:rsidR="005A17D9">
              <w:rPr>
                <w:webHidden/>
              </w:rPr>
              <w:fldChar w:fldCharType="separate"/>
            </w:r>
            <w:r w:rsidR="005A17D9">
              <w:rPr>
                <w:webHidden/>
              </w:rPr>
              <w:t>63</w:t>
            </w:r>
            <w:r w:rsidR="005A17D9">
              <w:rPr>
                <w:webHidden/>
              </w:rPr>
              <w:fldChar w:fldCharType="end"/>
            </w:r>
          </w:hyperlink>
        </w:p>
        <w:p w14:paraId="23531761" w14:textId="5E09FF90" w:rsidR="005A17D9" w:rsidRDefault="0075425C">
          <w:pPr>
            <w:pStyle w:val="TDC1"/>
            <w:rPr>
              <w:rFonts w:eastAsiaTheme="minorEastAsia"/>
              <w:bCs w:val="0"/>
              <w:iCs w:val="0"/>
              <w:sz w:val="22"/>
              <w:szCs w:val="22"/>
              <w:lang w:eastAsia="es-ES"/>
            </w:rPr>
          </w:pPr>
          <w:hyperlink w:anchor="_Toc52311830" w:history="1">
            <w:r w:rsidR="005A17D9" w:rsidRPr="00851631">
              <w:rPr>
                <w:rStyle w:val="Hipervnculo"/>
              </w:rPr>
              <w:t>Anexos</w:t>
            </w:r>
            <w:r w:rsidR="005A17D9">
              <w:rPr>
                <w:webHidden/>
              </w:rPr>
              <w:tab/>
            </w:r>
            <w:r w:rsidR="005A17D9">
              <w:rPr>
                <w:webHidden/>
              </w:rPr>
              <w:fldChar w:fldCharType="begin"/>
            </w:r>
            <w:r w:rsidR="005A17D9">
              <w:rPr>
                <w:webHidden/>
              </w:rPr>
              <w:instrText xml:space="preserve"> PAGEREF _Toc52311830 \h </w:instrText>
            </w:r>
            <w:r w:rsidR="005A17D9">
              <w:rPr>
                <w:webHidden/>
              </w:rPr>
            </w:r>
            <w:r w:rsidR="005A17D9">
              <w:rPr>
                <w:webHidden/>
              </w:rPr>
              <w:fldChar w:fldCharType="separate"/>
            </w:r>
            <w:r w:rsidR="005A17D9">
              <w:rPr>
                <w:webHidden/>
              </w:rPr>
              <w:t>65</w:t>
            </w:r>
            <w:r w:rsidR="005A17D9">
              <w:rPr>
                <w:webHidden/>
              </w:rPr>
              <w:fldChar w:fldCharType="end"/>
            </w:r>
          </w:hyperlink>
        </w:p>
        <w:p w14:paraId="3CDBF394" w14:textId="45B49BAF" w:rsidR="00E00886" w:rsidRDefault="00E00886">
          <w:r>
            <w:rPr>
              <w:b/>
              <w:bCs/>
            </w:rPr>
            <w:fldChar w:fldCharType="end"/>
          </w:r>
        </w:p>
      </w:sdtContent>
    </w:sdt>
    <w:p w14:paraId="7BE672DE" w14:textId="187E9570" w:rsidR="003F2912" w:rsidRDefault="003F2912"/>
    <w:p w14:paraId="779FD830" w14:textId="77777777" w:rsidR="005E3205" w:rsidRDefault="005E3205"/>
    <w:p w14:paraId="6CCDBC73" w14:textId="77777777" w:rsidR="00D8720C" w:rsidRDefault="00D8720C" w:rsidP="00337FBF"/>
    <w:p w14:paraId="6EBD3E81" w14:textId="77777777" w:rsidR="00F82986" w:rsidRDefault="00F82986" w:rsidP="004D6CFE">
      <w:pPr>
        <w:pStyle w:val="Prrafodelista"/>
        <w:numPr>
          <w:ilvl w:val="0"/>
          <w:numId w:val="1"/>
        </w:numPr>
      </w:pPr>
      <w:r>
        <w:t>Metodología seguida.</w:t>
      </w:r>
    </w:p>
    <w:p w14:paraId="6D13C82E" w14:textId="77777777" w:rsidR="00F82986" w:rsidRDefault="00F82986" w:rsidP="004D6CFE">
      <w:pPr>
        <w:pStyle w:val="Prrafodelista"/>
        <w:numPr>
          <w:ilvl w:val="0"/>
          <w:numId w:val="1"/>
        </w:numPr>
      </w:pPr>
      <w:r>
        <w:t>Enumeración y descripción de las tareas realizadas.</w:t>
      </w:r>
    </w:p>
    <w:p w14:paraId="2AF38D84" w14:textId="77777777" w:rsidR="00F82986" w:rsidRDefault="00F82986" w:rsidP="004D6CFE">
      <w:pPr>
        <w:pStyle w:val="Prrafodelista"/>
        <w:numPr>
          <w:ilvl w:val="0"/>
          <w:numId w:val="1"/>
        </w:numPr>
      </w:pPr>
      <w:r>
        <w:t>Planificación seguida.</w:t>
      </w:r>
    </w:p>
    <w:p w14:paraId="5C88BDB8" w14:textId="77777777" w:rsidR="00F82986" w:rsidRDefault="00F82986" w:rsidP="004D6CFE">
      <w:pPr>
        <w:pStyle w:val="Prrafodelista"/>
        <w:numPr>
          <w:ilvl w:val="0"/>
          <w:numId w:val="1"/>
        </w:numPr>
      </w:pPr>
      <w:r>
        <w:t>Recursos utilizados.</w:t>
      </w:r>
    </w:p>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0630A81" w:rsidP="00767F00">
      <w:pPr>
        <w:pStyle w:val="Ttulo"/>
      </w:pPr>
      <w:r w:rsidRPr="00767F00">
        <w:lastRenderedPageBreak/>
        <w:t>Índice de ilustraciones</w:t>
      </w:r>
    </w:p>
    <w:p w14:paraId="1726D38D" w14:textId="4E572805" w:rsidR="00D8720C" w:rsidRDefault="001740DA" w:rsidP="00337FBF">
      <w:r>
        <w:rPr>
          <w:b/>
          <w:bCs/>
          <w:noProof/>
        </w:rPr>
        <w:fldChar w:fldCharType="begin"/>
      </w:r>
      <w:r>
        <w:rPr>
          <w:b/>
          <w:bCs/>
          <w:noProof/>
        </w:rPr>
        <w:instrText xml:space="preserve"> TOC \h \z \c "Ilustración" </w:instrText>
      </w:r>
      <w:r>
        <w:rPr>
          <w:b/>
          <w:bCs/>
          <w:noProof/>
        </w:rPr>
        <w:fldChar w:fldCharType="separate"/>
      </w:r>
      <w:r w:rsidR="00422147">
        <w:rPr>
          <w:b/>
          <w:bCs/>
          <w:noProof/>
        </w:rPr>
        <w:t>No se encuentran elementos de tabla de ilustraciones.</w:t>
      </w:r>
      <w:r>
        <w:rPr>
          <w:b/>
          <w:bCs/>
          <w:noProof/>
        </w:rPr>
        <w:fldChar w:fldCharType="end"/>
      </w:r>
    </w:p>
    <w:p w14:paraId="478E9759" w14:textId="77777777" w:rsidR="00D8720C" w:rsidRDefault="00D8720C" w:rsidP="00337FBF"/>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0086471E" w:rsidP="00767F00">
      <w:pPr>
        <w:pStyle w:val="Ttulo"/>
      </w:pPr>
      <w:r w:rsidRPr="00767F00">
        <w:lastRenderedPageBreak/>
        <w:t>Índice de tablas</w:t>
      </w:r>
    </w:p>
    <w:p w14:paraId="5C46894F" w14:textId="6D525732" w:rsidR="00D8720C" w:rsidRDefault="001740DA" w:rsidP="00337FBF">
      <w:r>
        <w:rPr>
          <w:b/>
          <w:bCs/>
          <w:noProof/>
        </w:rPr>
        <w:fldChar w:fldCharType="begin"/>
      </w:r>
      <w:r>
        <w:rPr>
          <w:b/>
          <w:bCs/>
          <w:noProof/>
        </w:rPr>
        <w:instrText xml:space="preserve"> TOC \h \z \c "Tabla" </w:instrText>
      </w:r>
      <w:r>
        <w:rPr>
          <w:b/>
          <w:bCs/>
          <w:noProof/>
        </w:rPr>
        <w:fldChar w:fldCharType="separate"/>
      </w:r>
      <w:r w:rsidR="00422147">
        <w:rPr>
          <w:b/>
          <w:bCs/>
          <w:noProof/>
        </w:rPr>
        <w:t>No se encuentran elementos de tabla de ilustraciones.</w:t>
      </w:r>
      <w:r>
        <w:rPr>
          <w:b/>
          <w:bCs/>
          <w:noProof/>
        </w:rPr>
        <w:fldChar w:fldCharType="end"/>
      </w:r>
    </w:p>
    <w:p w14:paraId="190E7970" w14:textId="77777777" w:rsidR="00D8720C" w:rsidRDefault="00D8720C" w:rsidP="00337FBF"/>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0036429" w:rsidR="00D8720C" w:rsidRPr="007B5EE1" w:rsidRDefault="009B3341" w:rsidP="009B3341">
      <w:pPr>
        <w:pStyle w:val="Ttulo1"/>
        <w:keepNext w:val="0"/>
        <w:framePr w:wrap="notBeside"/>
      </w:pPr>
      <w:r>
        <w:lastRenderedPageBreak/>
        <w:br/>
      </w:r>
      <w:bookmarkStart w:id="14" w:name="_Toc52311790"/>
      <w:r w:rsidR="00D8720C" w:rsidRPr="00937CF8">
        <w:t>Introducción</w:t>
      </w:r>
      <w:bookmarkEnd w:id="14"/>
    </w:p>
    <w:p w14:paraId="615049E9" w14:textId="1E1A7A8F" w:rsidR="00D0403E" w:rsidRDefault="00D0403E" w:rsidP="00C73DFD">
      <w:commentRangeStart w:id="15"/>
      <w:r>
        <w:t>Actualmente vivi</w:t>
      </w:r>
      <w:r w:rsidR="00C548C1">
        <w:t xml:space="preserve">mos en un mundo muy competitivo, muy tecnológico y globalizado. A parte de estos factores, cabe destacar que el mercado es muy cambiante, dando lugar a problemáticas que antes no existían </w:t>
      </w:r>
      <w:proofErr w:type="gramStart"/>
      <w:r w:rsidR="00C548C1">
        <w:t>como  la</w:t>
      </w:r>
      <w:proofErr w:type="gramEnd"/>
      <w:r w:rsidR="00C548C1">
        <w:t xml:space="preserve"> aparición de nuevos puestos de trabajo y destrucción de otros puestos de trabajo producidos en mayor medida por el aumento exponencial de las tecnologías, por tanto cada individuo se debe adaptar a dichas tecnologías y a las diferentes problemáticas del mundo laboral. Para ello debe instruirse en las nuevas profesiones, siempre buscando un centro que cumpla los objetivos de dicha persona.   </w:t>
      </w:r>
      <w:commentRangeEnd w:id="15"/>
      <w:r w:rsidR="0075425C">
        <w:rPr>
          <w:rStyle w:val="Refdecomentario"/>
        </w:rPr>
        <w:commentReference w:id="15"/>
      </w:r>
    </w:p>
    <w:p w14:paraId="78DC79DE" w14:textId="04ABB8FF" w:rsidR="00BE38E4" w:rsidRDefault="00BE38E4" w:rsidP="00C73DFD">
      <w:r>
        <w:t xml:space="preserve">Respecto al factor competitivo, cabe destacar que la sociedad esta tendiendo a las especializaciones, ya que los trabajos mas repetitivos de los cuales no se necesita casi formación, son los mas fáciles de automatizar, dando lugar a la desaparición de estos, sin embargo debido a que se crea dicha tecnología para cubrir </w:t>
      </w:r>
      <w:commentRangeStart w:id="16"/>
      <w:proofErr w:type="spellStart"/>
      <w:r>
        <w:t>esotos</w:t>
      </w:r>
      <w:proofErr w:type="spellEnd"/>
      <w:r>
        <w:t xml:space="preserve"> </w:t>
      </w:r>
      <w:commentRangeEnd w:id="16"/>
      <w:r w:rsidR="0075425C">
        <w:rPr>
          <w:rStyle w:val="Refdecomentario"/>
        </w:rPr>
        <w:commentReference w:id="16"/>
      </w:r>
      <w:r>
        <w:t xml:space="preserve">puestos, también se crea puestos de trabajo que den servicio alrededor de estas tecnologías, y es llegado este punto donde empieza a verse el carácter diferenciador entre los individuos de una sociedad, que tienden a especializarse entre los diversos sectores, para </w:t>
      </w:r>
      <w:commentRangeStart w:id="17"/>
      <w:proofErr w:type="spellStart"/>
      <w:r>
        <w:t>alcazar</w:t>
      </w:r>
      <w:commentRangeEnd w:id="17"/>
      <w:proofErr w:type="spellEnd"/>
      <w:r w:rsidR="0075425C">
        <w:rPr>
          <w:rStyle w:val="Refdecomentario"/>
        </w:rPr>
        <w:commentReference w:id="17"/>
      </w:r>
      <w:r>
        <w:t xml:space="preserve"> los nuevos trabajos que se ofrecen hoy en </w:t>
      </w:r>
      <w:commentRangeStart w:id="18"/>
      <w:proofErr w:type="spellStart"/>
      <w:r>
        <w:t>dia</w:t>
      </w:r>
      <w:commentRangeEnd w:id="18"/>
      <w:proofErr w:type="spellEnd"/>
      <w:r w:rsidR="0075425C">
        <w:rPr>
          <w:rStyle w:val="Refdecomentario"/>
        </w:rPr>
        <w:commentReference w:id="18"/>
      </w:r>
      <w:r>
        <w:t>, o desde un punto mas pragmático de la palabra, a diferenciase de los otros trabajadores que optan por un mismo puesto de trabajo.</w:t>
      </w:r>
    </w:p>
    <w:p w14:paraId="4AE4B693" w14:textId="511EBD83" w:rsidR="00BE38E4" w:rsidRDefault="00BE38E4" w:rsidP="00C73DFD"/>
    <w:p w14:paraId="235934FD" w14:textId="5CF25566" w:rsidR="00BE38E4" w:rsidRDefault="00BE38E4" w:rsidP="00C73DFD"/>
    <w:p w14:paraId="57C32097" w14:textId="77777777" w:rsidR="00BE38E4" w:rsidRDefault="00BE38E4" w:rsidP="00C73DFD"/>
    <w:p w14:paraId="2FEBE832" w14:textId="20BE8A71" w:rsidR="00CA42EB" w:rsidRDefault="004F4414" w:rsidP="00C73DFD">
      <w:r>
        <w:lastRenderedPageBreak/>
        <w:t>A</w:t>
      </w:r>
      <w:r w:rsidR="00C548C1">
        <w:t>borda</w:t>
      </w:r>
      <w:r>
        <w:t>n</w:t>
      </w:r>
      <w:r w:rsidR="00C548C1">
        <w:t xml:space="preserve">do el factor tecnológico, se puede llegar a la conclusión de </w:t>
      </w:r>
      <w:r w:rsidR="00CA42EB">
        <w:t>varios datos bastante llamativos.</w:t>
      </w:r>
    </w:p>
    <w:p w14:paraId="03EF508E" w14:textId="77777777" w:rsidR="00CA42EB" w:rsidRDefault="00CA42EB" w:rsidP="00C73DFD">
      <w:r>
        <w:t xml:space="preserve"> Estos serian:</w:t>
      </w:r>
    </w:p>
    <w:p w14:paraId="42A3F570" w14:textId="4F0789AF" w:rsidR="00CA42EB" w:rsidRDefault="00CA42EB" w:rsidP="00C73DFD">
      <w:r>
        <w:t xml:space="preserve"> El creciente uso de los dispositivos portátiles como tabletas electrónicas, móviles, ordenadores portátiles, </w:t>
      </w:r>
      <w:proofErr w:type="gramStart"/>
      <w:r>
        <w:t>etc..</w:t>
      </w:r>
      <w:proofErr w:type="gramEnd"/>
      <w:r>
        <w:t xml:space="preserve"> Promovido en su mayor parte por los desplazamientos constantes.</w:t>
      </w:r>
    </w:p>
    <w:p w14:paraId="6F39DE54" w14:textId="7F0B161F" w:rsidR="00CA42EB" w:rsidRDefault="00CA42EB" w:rsidP="00C73DFD">
      <w:proofErr w:type="gramStart"/>
      <w:r>
        <w:t>El  crecimiento</w:t>
      </w:r>
      <w:proofErr w:type="gramEnd"/>
      <w:r>
        <w:t xml:space="preserve"> </w:t>
      </w:r>
      <w:r w:rsidR="002A4590">
        <w:t xml:space="preserve">de la </w:t>
      </w:r>
      <w:proofErr w:type="spellStart"/>
      <w:r w:rsidR="002A4590" w:rsidRPr="0075425C">
        <w:rPr>
          <w:highlight w:val="yellow"/>
          <w:rPrChange w:id="19" w:author="Sergio Saugar García" w:date="2020-10-17T13:19:00Z">
            <w:rPr/>
          </w:rPrChange>
        </w:rPr>
        <w:t>tecgnologia</w:t>
      </w:r>
      <w:proofErr w:type="spellEnd"/>
      <w:r w:rsidR="002A4590">
        <w:t xml:space="preserve"> enfocada a los componentes tecnológicos mas pequeños y mas </w:t>
      </w:r>
      <w:proofErr w:type="spellStart"/>
      <w:r w:rsidR="002A4590" w:rsidRPr="0075425C">
        <w:rPr>
          <w:highlight w:val="yellow"/>
          <w:rPrChange w:id="20" w:author="Sergio Saugar García" w:date="2020-10-17T13:19:00Z">
            <w:rPr/>
          </w:rPrChange>
        </w:rPr>
        <w:t>eficietes</w:t>
      </w:r>
      <w:proofErr w:type="spellEnd"/>
      <w:r w:rsidR="002A4590">
        <w:t>, favoreciendo la aparición de aparatos electrónicos mas sofisticados, pero de menor tamaño siendo un gran plus para los aparatos portátiles.</w:t>
      </w:r>
    </w:p>
    <w:p w14:paraId="675C94A0" w14:textId="2E33C3C7" w:rsidR="002A4590" w:rsidRDefault="002A4590" w:rsidP="00C73DFD"/>
    <w:p w14:paraId="12EA73C6" w14:textId="04A755D5" w:rsidR="002A4590" w:rsidRDefault="00175B31" w:rsidP="00C73DFD">
      <w:commentRangeStart w:id="21"/>
      <w:r>
        <w:t xml:space="preserve">Por ultimo, el factor del mundo globalizado, crea una serie de situaciones, jamás antes vistas, ya que pone el mercado de los otros países a las puertas del tuyo, siendo en algunos casos casi </w:t>
      </w:r>
      <w:proofErr w:type="spellStart"/>
      <w:r w:rsidRPr="0075425C">
        <w:rPr>
          <w:highlight w:val="yellow"/>
          <w:rPrChange w:id="22" w:author="Sergio Saugar García" w:date="2020-10-17T13:19:00Z">
            <w:rPr/>
          </w:rPrChange>
        </w:rPr>
        <w:t>indistingible</w:t>
      </w:r>
      <w:proofErr w:type="spellEnd"/>
      <w:r>
        <w:t xml:space="preserve"> la frontera de los mismos, dando lugar a su vez una mayor competitividad entre las empresas ya que </w:t>
      </w:r>
      <w:proofErr w:type="spellStart"/>
      <w:r w:rsidRPr="0075425C">
        <w:rPr>
          <w:highlight w:val="yellow"/>
          <w:rPrChange w:id="23" w:author="Sergio Saugar García" w:date="2020-10-17T13:19:00Z">
            <w:rPr/>
          </w:rPrChange>
        </w:rPr>
        <w:t>compraten</w:t>
      </w:r>
      <w:proofErr w:type="spellEnd"/>
      <w:r>
        <w:t xml:space="preserve"> un mercado mas abierto que nunca, a esto hay que sumarle que la barrera del idioma cada vez esta siendo mas débil, pero de forma contraria, seria el caso de la formación siendo esta mas especializada. </w:t>
      </w:r>
      <w:commentRangeEnd w:id="21"/>
      <w:r w:rsidR="0075425C">
        <w:rPr>
          <w:rStyle w:val="Refdecomentario"/>
        </w:rPr>
        <w:commentReference w:id="21"/>
      </w:r>
    </w:p>
    <w:p w14:paraId="3A12687C" w14:textId="0F9D3939" w:rsidR="00DD149B" w:rsidRDefault="00DD149B" w:rsidP="00C73DFD">
      <w:r>
        <w:t>Ya desde 2017 se anunciaba el aumento progresivo de los estudiantes que estudian lejos de casa. Según “El Mundo</w:t>
      </w:r>
      <w:r w:rsidR="001B5788">
        <w:rPr>
          <w:rStyle w:val="Refdenotaalpie"/>
        </w:rPr>
        <w:footnoteReference w:id="1"/>
      </w:r>
      <w:r>
        <w:t>” en su articulo “</w:t>
      </w:r>
      <w:r w:rsidRPr="00DD149B">
        <w:t>En los últimos cuatro años, España ha enviado un 20% más de alumnos fuera</w:t>
      </w:r>
      <w:r>
        <w:t>” do</w:t>
      </w:r>
      <w:r w:rsidR="00112E79">
        <w:t xml:space="preserve">nde nos </w:t>
      </w:r>
      <w:proofErr w:type="spellStart"/>
      <w:r w:rsidR="00112E79" w:rsidRPr="0075425C">
        <w:rPr>
          <w:highlight w:val="yellow"/>
          <w:rPrChange w:id="24" w:author="Sergio Saugar García" w:date="2020-10-17T13:20:00Z">
            <w:rPr/>
          </w:rPrChange>
        </w:rPr>
        <w:t>arojaba</w:t>
      </w:r>
      <w:proofErr w:type="spellEnd"/>
      <w:r w:rsidR="00112E79">
        <w:t xml:space="preserve"> estos datos “</w:t>
      </w:r>
      <w:r w:rsidR="00112E79" w:rsidRPr="00112E79">
        <w:t>España ocupa el puesto número 25 como emisor de alumnos internacionales en todo el mundo</w:t>
      </w:r>
      <w:r w:rsidR="00112E79">
        <w:t>” o este “</w:t>
      </w:r>
      <w:r w:rsidR="00112E79" w:rsidRPr="00112E79">
        <w:t xml:space="preserve">el número de estudiantes </w:t>
      </w:r>
      <w:r w:rsidR="00112E79" w:rsidRPr="00112E79">
        <w:lastRenderedPageBreak/>
        <w:t>internacionales de enseñanza superior a nivel mundial casi se duplicó entre 2000 y 2013, pasando de 2,1 a 4,1 millones.</w:t>
      </w:r>
      <w:r w:rsidR="00112E79">
        <w:t>”</w:t>
      </w:r>
    </w:p>
    <w:p w14:paraId="1152A87D" w14:textId="0089F730" w:rsidR="00DD149B" w:rsidRDefault="00112E79" w:rsidP="00C73DFD">
      <w:r>
        <w:t>Si nos vamos a una fecha mas próxima nos encontramos este titular “</w:t>
      </w:r>
      <w:r w:rsidRPr="00112E79">
        <w:t>Erasmus: España, el mayor receptor y emisor de estudiantes al extranjero</w:t>
      </w:r>
      <w:r>
        <w:t>” que proviene de “</w:t>
      </w:r>
      <w:commentRangeStart w:id="25"/>
      <w:r>
        <w:t>elEconomista.es</w:t>
      </w:r>
      <w:r w:rsidR="001B5788">
        <w:rPr>
          <w:rStyle w:val="Refdenotaalpie"/>
        </w:rPr>
        <w:footnoteReference w:id="2"/>
      </w:r>
      <w:r>
        <w:t xml:space="preserve">” </w:t>
      </w:r>
      <w:commentRangeEnd w:id="25"/>
      <w:r w:rsidR="0075425C">
        <w:rPr>
          <w:rStyle w:val="Refdecomentario"/>
        </w:rPr>
        <w:commentReference w:id="25"/>
      </w:r>
      <w:r>
        <w:t>donde nos deja claro que es una experiencia enriquecedora y que cada vez se pone mas en practica.</w:t>
      </w:r>
    </w:p>
    <w:p w14:paraId="0BFEEFDD" w14:textId="4F5295ED" w:rsidR="00175B31" w:rsidRDefault="00175B31" w:rsidP="00C73DFD">
      <w:commentRangeStart w:id="26"/>
      <w:r>
        <w:t>En resumen, vivimos épocas cambiantes</w:t>
      </w:r>
      <w:r w:rsidR="00DD149B">
        <w:t>,</w:t>
      </w:r>
      <w:r>
        <w:t xml:space="preserve"> donde ya no se pueden hacer </w:t>
      </w:r>
      <w:proofErr w:type="spellStart"/>
      <w:r w:rsidRPr="0075425C">
        <w:rPr>
          <w:highlight w:val="yellow"/>
          <w:rPrChange w:id="27" w:author="Sergio Saugar García" w:date="2020-10-17T13:20:00Z">
            <w:rPr/>
          </w:rPrChange>
        </w:rPr>
        <w:t>pronosticos</w:t>
      </w:r>
      <w:proofErr w:type="spellEnd"/>
      <w:r>
        <w:t xml:space="preserve"> con vistas a un año, donde el moverse de un país a otro no es tan raro y donde se han </w:t>
      </w:r>
      <w:proofErr w:type="spellStart"/>
      <w:r w:rsidRPr="0075425C">
        <w:rPr>
          <w:highlight w:val="yellow"/>
          <w:rPrChange w:id="28" w:author="Sergio Saugar García" w:date="2020-10-17T13:20:00Z">
            <w:rPr/>
          </w:rPrChange>
        </w:rPr>
        <w:t>estblecido</w:t>
      </w:r>
      <w:proofErr w:type="spellEnd"/>
      <w:r>
        <w:t xml:space="preserve"> una serie de tecnologías, las cuales se han integrado tanto en nuestro </w:t>
      </w:r>
      <w:proofErr w:type="spellStart"/>
      <w:r w:rsidRPr="0075425C">
        <w:rPr>
          <w:highlight w:val="yellow"/>
          <w:rPrChange w:id="29" w:author="Sergio Saugar García" w:date="2020-10-17T13:20:00Z">
            <w:rPr/>
          </w:rPrChange>
        </w:rPr>
        <w:t>dia</w:t>
      </w:r>
      <w:proofErr w:type="spellEnd"/>
      <w:r>
        <w:t xml:space="preserve"> a </w:t>
      </w:r>
      <w:proofErr w:type="spellStart"/>
      <w:r w:rsidRPr="0075425C">
        <w:rPr>
          <w:highlight w:val="yellow"/>
          <w:rPrChange w:id="30" w:author="Sergio Saugar García" w:date="2020-10-17T13:20:00Z">
            <w:rPr/>
          </w:rPrChange>
        </w:rPr>
        <w:t>dia</w:t>
      </w:r>
      <w:proofErr w:type="spellEnd"/>
      <w:r>
        <w:t xml:space="preserve"> que se nos hacen vitales para las rutinas. Por </w:t>
      </w:r>
      <w:proofErr w:type="gramStart"/>
      <w:r>
        <w:t>tanto</w:t>
      </w:r>
      <w:proofErr w:type="gramEnd"/>
      <w:r>
        <w:t xml:space="preserve"> hay que estar preparado para cada obstáculo que se nos presente, para ello buscamos siempre la mejor formación y que esta se adapte a nuestro estilo de vida.</w:t>
      </w:r>
      <w:commentRangeEnd w:id="26"/>
      <w:r w:rsidR="0075425C">
        <w:rPr>
          <w:rStyle w:val="Refdecomentario"/>
        </w:rPr>
        <w:commentReference w:id="26"/>
      </w:r>
    </w:p>
    <w:p w14:paraId="28F436D1" w14:textId="0C3C082A" w:rsidR="00C548C1" w:rsidRDefault="00C548C1" w:rsidP="00C73DFD"/>
    <w:p w14:paraId="53F04514" w14:textId="3FC9886E" w:rsidR="00D8720C" w:rsidRDefault="00DD149B" w:rsidP="00541F76">
      <w:pPr>
        <w:pStyle w:val="Ttulo2"/>
      </w:pPr>
      <w:bookmarkStart w:id="31" w:name="_Toc52311791"/>
      <w:r>
        <w:t>Problema</w:t>
      </w:r>
      <w:bookmarkEnd w:id="31"/>
      <w:r w:rsidR="00C73DFD">
        <w:t xml:space="preserve"> </w:t>
      </w:r>
    </w:p>
    <w:p w14:paraId="65879ABE" w14:textId="77777777" w:rsidR="00365933" w:rsidRPr="00365933" w:rsidRDefault="00365933" w:rsidP="00365933"/>
    <w:p w14:paraId="738D2058" w14:textId="6728D536" w:rsidR="000F6EA8" w:rsidRDefault="00745B45" w:rsidP="00814EAD">
      <w:r>
        <w:t xml:space="preserve">Actualmente, las opciones formativas están creciendo de manera exponencial, </w:t>
      </w:r>
      <w:r w:rsidR="005B0BB6">
        <w:t xml:space="preserve">a su vez, las nuevas generaciones, quieren experimentar </w:t>
      </w:r>
      <w:r w:rsidR="006A386E">
        <w:t>más</w:t>
      </w:r>
      <w:r w:rsidR="005B0BB6">
        <w:t xml:space="preserve"> las diferentes culturas de los distintos países y de paso, formarse ahí por la calidad de estudio, el idioma, si es </w:t>
      </w:r>
      <w:r w:rsidR="006A386E">
        <w:t>más</w:t>
      </w:r>
      <w:r w:rsidR="005B0BB6">
        <w:t xml:space="preserve"> fácil, si es </w:t>
      </w:r>
      <w:r w:rsidR="006A386E">
        <w:t>más</w:t>
      </w:r>
      <w:r w:rsidR="005B0BB6">
        <w:t xml:space="preserve"> </w:t>
      </w:r>
      <w:r w:rsidR="006A386E">
        <w:t>práctico</w:t>
      </w:r>
      <w:r w:rsidR="005B0BB6">
        <w:t xml:space="preserve">, </w:t>
      </w:r>
      <w:r w:rsidR="006A386E">
        <w:t>etc.</w:t>
      </w:r>
      <w:r w:rsidR="005B0BB6">
        <w:t>… Y esto se debe en su mayor parte gracias al mundo globalizamos en el que vivimos, donde se pone de manifiesto, la facilidad de traspasar sus fronteras a la hora de querer formarse en el mismo</w:t>
      </w:r>
      <w:r w:rsidR="000E5189">
        <w:t xml:space="preserve">, pero no todo son ventajas, también trajo una mayor </w:t>
      </w:r>
      <w:r w:rsidR="006A386E">
        <w:t>competitividad</w:t>
      </w:r>
      <w:r w:rsidR="000E5189">
        <w:t xml:space="preserve"> con lo cual aumento la </w:t>
      </w:r>
      <w:r w:rsidR="000E5189">
        <w:lastRenderedPageBreak/>
        <w:t xml:space="preserve">presión sobre las personas que están </w:t>
      </w:r>
      <w:r w:rsidR="006A386E">
        <w:t>formándose, dándole</w:t>
      </w:r>
      <w:r w:rsidR="001F04AE">
        <w:t xml:space="preserve"> un plus extra de dificultad a esta tarea</w:t>
      </w:r>
      <w:r w:rsidR="000F6EA8">
        <w:t>.</w:t>
      </w:r>
    </w:p>
    <w:p w14:paraId="3ACDF876" w14:textId="078FE3A9" w:rsidR="000F6EA8" w:rsidRDefault="000F6EA8" w:rsidP="00814EAD">
      <w:r>
        <w:t xml:space="preserve">Al mismo tiempo estos factores repercuten sobre los centros formativos, los cuales deben elegir que formaciones ofrecer a sus clientes y defender una diferenciación con los otros </w:t>
      </w:r>
      <w:r w:rsidR="006A386E">
        <w:t>centros,</w:t>
      </w:r>
      <w:r>
        <w:t xml:space="preserve"> haciendo imposible que cada centro sea capaz de proporcionar todas las posibles carreras, optando mejor por el destacar en diferentes áreas. Estos factores crean otro marco, este </w:t>
      </w:r>
      <w:r w:rsidR="006A386E">
        <w:t>sería</w:t>
      </w:r>
      <w:r>
        <w:t xml:space="preserve"> el marco de los centros formativos, donde estos solo ofrecen una serie de grados y en algunos casos no ofrecen </w:t>
      </w:r>
      <w:r w:rsidR="006A386E">
        <w:t>másteres</w:t>
      </w:r>
      <w:r>
        <w:t>, lo cual supone buscar otro centro.</w:t>
      </w:r>
    </w:p>
    <w:p w14:paraId="6CD93C83" w14:textId="4C5CB40C" w:rsidR="000F6EA8" w:rsidRDefault="00365933" w:rsidP="00814EAD">
      <w:commentRangeStart w:id="32"/>
      <w:r>
        <w:t xml:space="preserve">A </w:t>
      </w:r>
      <w:r w:rsidR="000F6EA8">
        <w:t>lo largo de una formación en concreto se estima que una persona de media deberá pasar por al</w:t>
      </w:r>
      <w:r>
        <w:t xml:space="preserve"> </w:t>
      </w:r>
      <w:r w:rsidR="000F6EA8">
        <w:t xml:space="preserve">menos </w:t>
      </w:r>
      <w:r>
        <w:t>tres</w:t>
      </w:r>
      <w:r w:rsidR="000F6EA8">
        <w:t xml:space="preserve"> centros form</w:t>
      </w:r>
      <w:r>
        <w:t>a</w:t>
      </w:r>
      <w:r w:rsidR="000F6EA8">
        <w:t xml:space="preserve">tivos, siendo estos los que </w:t>
      </w:r>
      <w:r w:rsidR="006A386E">
        <w:t>más</w:t>
      </w:r>
      <w:r w:rsidR="000F6EA8">
        <w:t xml:space="preserve"> se ajusten a sus necesidades</w:t>
      </w:r>
      <w:commentRangeEnd w:id="32"/>
      <w:r w:rsidR="000F4A41">
        <w:rPr>
          <w:rStyle w:val="Refdecomentario"/>
        </w:rPr>
        <w:commentReference w:id="32"/>
      </w:r>
      <w:r w:rsidR="000F6EA8">
        <w:t xml:space="preserve">. Llegados a este punto nos encontramos con </w:t>
      </w:r>
      <w:r>
        <w:t>los</w:t>
      </w:r>
      <w:r w:rsidR="000F6EA8">
        <w:t xml:space="preserve"> mayor</w:t>
      </w:r>
      <w:r>
        <w:t>es</w:t>
      </w:r>
      <w:r w:rsidR="000F6EA8">
        <w:t xml:space="preserve"> dilema</w:t>
      </w:r>
      <w:r>
        <w:t>s</w:t>
      </w:r>
      <w:r w:rsidR="000F6EA8">
        <w:t xml:space="preserve"> de aquellas personas en el proceso de formarse</w:t>
      </w:r>
      <w:r>
        <w:t xml:space="preserve">(donde estudiar y que estudiar), pero aquí pasan por otro dilema no menos importante,  siendo este el </w:t>
      </w:r>
      <w:r w:rsidR="006A386E">
        <w:t>cómo</w:t>
      </w:r>
      <w:r>
        <w:t xml:space="preserve"> lidiar con el </w:t>
      </w:r>
      <w:r w:rsidR="006A386E">
        <w:t>día</w:t>
      </w:r>
      <w:r>
        <w:t xml:space="preserve"> a </w:t>
      </w:r>
      <w:r w:rsidR="006A386E">
        <w:t>día</w:t>
      </w:r>
      <w:r>
        <w:t xml:space="preserve"> en ese lugar desconocido y compaginarlo con los estudios, </w:t>
      </w:r>
      <w:commentRangeStart w:id="33"/>
      <w:r>
        <w:t xml:space="preserve">ya que en esos casos es el estudiante que pasa de estar 18 viviendo con sus padres, en un piso junto con otras personas que no conoce de mucho, debiendo pasar de que le hagan la comida, le planchen, </w:t>
      </w:r>
      <w:r w:rsidR="006A386E">
        <w:t>etc.</w:t>
      </w:r>
      <w:r>
        <w:t xml:space="preserve"> a hacerlo todo uno mismo.</w:t>
      </w:r>
      <w:commentRangeEnd w:id="33"/>
      <w:r w:rsidR="000F4A41">
        <w:rPr>
          <w:rStyle w:val="Refdecomentario"/>
        </w:rPr>
        <w:commentReference w:id="33"/>
      </w:r>
    </w:p>
    <w:p w14:paraId="2F85FD5F" w14:textId="42177AA1" w:rsidR="000F6EA8" w:rsidRDefault="00365933" w:rsidP="00814EAD">
      <w:r>
        <w:t xml:space="preserve">Cabe destacar que durante este proceso </w:t>
      </w:r>
      <w:r w:rsidRPr="000F4A41">
        <w:rPr>
          <w:highlight w:val="yellow"/>
          <w:rPrChange w:id="34" w:author="Sergio Saugar García" w:date="2020-10-17T13:22:00Z">
            <w:rPr/>
          </w:rPrChange>
        </w:rPr>
        <w:t xml:space="preserve">se dará contra el muro del </w:t>
      </w:r>
      <w:commentRangeStart w:id="35"/>
      <w:r w:rsidRPr="000F4A41">
        <w:rPr>
          <w:highlight w:val="yellow"/>
          <w:rPrChange w:id="36" w:author="Sergio Saugar García" w:date="2020-10-17T13:22:00Z">
            <w:rPr/>
          </w:rPrChange>
        </w:rPr>
        <w:t>primer</w:t>
      </w:r>
      <w:commentRangeEnd w:id="35"/>
      <w:r w:rsidR="000F4A41">
        <w:rPr>
          <w:rStyle w:val="Refdecomentario"/>
        </w:rPr>
        <w:commentReference w:id="35"/>
      </w:r>
      <w:r>
        <w:t xml:space="preserve"> año de grado donde la gran mayoría de las asignaturas las habrá dado en el tiempo de formación previo a este, generando </w:t>
      </w:r>
      <w:r w:rsidR="006A386E">
        <w:t>más</w:t>
      </w:r>
      <w:r>
        <w:t xml:space="preserve"> </w:t>
      </w:r>
      <w:r w:rsidR="006A386E">
        <w:t>estrés</w:t>
      </w:r>
      <w:r>
        <w:t>.</w:t>
      </w:r>
    </w:p>
    <w:p w14:paraId="773457BF" w14:textId="1560147F" w:rsidR="001B5788" w:rsidRDefault="00365933" w:rsidP="00814EAD">
      <w:r>
        <w:t xml:space="preserve">Todo esto genera un coctel de indecisión, tensión, inseguridad y </w:t>
      </w:r>
      <w:r w:rsidR="006A386E">
        <w:t>estrés,</w:t>
      </w:r>
      <w:r>
        <w:t xml:space="preserve"> que generalmente estalla y crea episodios de depresión,</w:t>
      </w:r>
      <w:r w:rsidR="008B1B15">
        <w:t xml:space="preserve"> posibles tendencias de abandono de la formación,</w:t>
      </w:r>
      <w:r>
        <w:t xml:space="preserve"> tensión extrema que en su mayoría de veces el </w:t>
      </w:r>
      <w:r>
        <w:lastRenderedPageBreak/>
        <w:t>estudiante busca refugio en opciones poco saludables</w:t>
      </w:r>
      <w:r w:rsidR="008B1B15">
        <w:t xml:space="preserve">, nerviosismo y cambios en el metabolismo y en el </w:t>
      </w:r>
      <w:commentRangeStart w:id="37"/>
      <w:r w:rsidR="008B1B15">
        <w:t>físico entre otros</w:t>
      </w:r>
      <w:r w:rsidR="00CF6BC2">
        <w:rPr>
          <w:rStyle w:val="Refdenotaalpie"/>
        </w:rPr>
        <w:footnoteReference w:id="3"/>
      </w:r>
      <w:commentRangeEnd w:id="37"/>
      <w:r w:rsidR="000F4A41">
        <w:rPr>
          <w:rStyle w:val="Refdecomentario"/>
        </w:rPr>
        <w:commentReference w:id="37"/>
      </w:r>
    </w:p>
    <w:p w14:paraId="3BE645ED" w14:textId="77777777" w:rsidR="006D1C29" w:rsidRDefault="00A813F8" w:rsidP="00814EAD">
      <w:r>
        <w:t xml:space="preserve">La inclusión en la sociedad en la </w:t>
      </w:r>
      <w:r w:rsidR="006D1C29">
        <w:t>cual</w:t>
      </w:r>
      <w:r>
        <w:t xml:space="preserve"> debe desenvolverse también puede ser una tarea ardua, en muchos casos la persona pasa por etapas de depresión porque </w:t>
      </w:r>
      <w:commentRangeStart w:id="38"/>
      <w:r>
        <w:t xml:space="preserve">deja sus amistades atrás </w:t>
      </w:r>
      <w:commentRangeEnd w:id="38"/>
      <w:r w:rsidR="000F4A41">
        <w:rPr>
          <w:rStyle w:val="Refdecomentario"/>
        </w:rPr>
        <w:commentReference w:id="38"/>
      </w:r>
      <w:r>
        <w:t>y en este nuevo lugar no conoce a nadie</w:t>
      </w:r>
      <w:r w:rsidR="006D1C29">
        <w:t>.</w:t>
      </w:r>
      <w:r>
        <w:t xml:space="preserve"> </w:t>
      </w:r>
    </w:p>
    <w:p w14:paraId="25B79FD7" w14:textId="1F5E29CC" w:rsidR="00A813F8" w:rsidRDefault="006D1C29" w:rsidP="00814EAD">
      <w:r>
        <w:t>M</w:t>
      </w:r>
      <w:r w:rsidR="00A813F8">
        <w:t xml:space="preserve">uchas veces este factor se pasa por alto, dado que en numerosas ocasiones se soluciona solo, pero hay una parte de los estudiantes </w:t>
      </w:r>
      <w:r w:rsidR="006A386E">
        <w:t>que,</w:t>
      </w:r>
      <w:r w:rsidR="00A813F8">
        <w:t xml:space="preserve"> por razones ideológicas, culturales, </w:t>
      </w:r>
      <w:r w:rsidR="006A386E">
        <w:t>etc.</w:t>
      </w:r>
      <w:r w:rsidR="00A813F8">
        <w:t xml:space="preserve"> </w:t>
      </w:r>
      <w:commentRangeStart w:id="39"/>
      <w:r w:rsidR="00A813F8">
        <w:t>Les</w:t>
      </w:r>
      <w:commentRangeEnd w:id="39"/>
      <w:r w:rsidR="000F4A41">
        <w:rPr>
          <w:rStyle w:val="Refdecomentario"/>
        </w:rPr>
        <w:commentReference w:id="39"/>
      </w:r>
      <w:r w:rsidR="00A813F8">
        <w:t xml:space="preserve"> cuesta </w:t>
      </w:r>
      <w:r w:rsidR="006A386E">
        <w:t>más</w:t>
      </w:r>
      <w:r w:rsidR="00A813F8">
        <w:t xml:space="preserve">  relacionarse, a esto hay que sumarle si hay diferencia lingüística</w:t>
      </w:r>
      <w:commentRangeStart w:id="40"/>
      <w:r w:rsidR="00A813F8">
        <w:t xml:space="preserve">(ojo </w:t>
      </w:r>
      <w:commentRangeEnd w:id="40"/>
      <w:r w:rsidR="000F4A41">
        <w:rPr>
          <w:rStyle w:val="Refdecomentario"/>
        </w:rPr>
        <w:commentReference w:id="40"/>
      </w:r>
      <w:r w:rsidR="00A813F8">
        <w:t xml:space="preserve">no es lo mismo irte a Londres donde seguro saben </w:t>
      </w:r>
      <w:r w:rsidR="006A386E">
        <w:t>inglés</w:t>
      </w:r>
      <w:r w:rsidR="00A813F8">
        <w:t xml:space="preserve">, que irte a Alemania donde puede que no lo sepan y si </w:t>
      </w:r>
      <w:r w:rsidR="006A386E">
        <w:t>tú</w:t>
      </w:r>
      <w:r w:rsidR="00A813F8">
        <w:t xml:space="preserve"> no tienes otra lengua, la comunicación será prácticamente nula)</w:t>
      </w:r>
      <w:r>
        <w:t>.</w:t>
      </w:r>
      <w:r w:rsidR="006A386E">
        <w:t>Basándome</w:t>
      </w:r>
      <w:r>
        <w:t xml:space="preserve"> en los datos anteriores </w:t>
      </w:r>
      <w:r w:rsidRPr="000F4A41">
        <w:rPr>
          <w:highlight w:val="yellow"/>
          <w:rPrChange w:id="41" w:author="Sergio Saugar García" w:date="2020-10-17T13:24:00Z">
            <w:rPr/>
          </w:rPrChange>
        </w:rPr>
        <w:t>puestos</w:t>
      </w:r>
      <w:r>
        <w:t xml:space="preserve"> se puede llegar a la conclusión de que ya no hay solo unos pocos países destino, menos si es europeo, esto se debe al </w:t>
      </w:r>
      <w:r w:rsidR="00814584">
        <w:t>acuerdo</w:t>
      </w:r>
      <w:r>
        <w:t xml:space="preserve"> </w:t>
      </w:r>
      <w:proofErr w:type="spellStart"/>
      <w:r w:rsidR="006A386E">
        <w:t>Schengen</w:t>
      </w:r>
      <w:proofErr w:type="spellEnd"/>
      <w:r>
        <w:t xml:space="preserve"> </w:t>
      </w:r>
      <w:r w:rsidR="00814584">
        <w:rPr>
          <w:rStyle w:val="Refdenotaalpie"/>
        </w:rPr>
        <w:footnoteReference w:id="4"/>
      </w:r>
      <w:r>
        <w:t>que actualmente es vigente</w:t>
      </w:r>
      <w:r w:rsidR="00B37D6B">
        <w:t>.</w:t>
      </w:r>
    </w:p>
    <w:p w14:paraId="5D63E8C0" w14:textId="40D687D7" w:rsidR="00B37D6B" w:rsidRDefault="00B37D6B" w:rsidP="00814EAD">
      <w:commentRangeStart w:id="42"/>
      <w:r>
        <w:t xml:space="preserve">En este momento estamos pasando por otra </w:t>
      </w:r>
      <w:proofErr w:type="gramStart"/>
      <w:r>
        <w:t>situación  excepcional</w:t>
      </w:r>
      <w:proofErr w:type="gramEnd"/>
      <w:r w:rsidR="003E0C04">
        <w:t xml:space="preserve">, hay casos donde hay estudiantes que no saben si viajar o no con la situación del </w:t>
      </w:r>
      <w:proofErr w:type="spellStart"/>
      <w:r w:rsidR="003E0C04">
        <w:t>covid</w:t>
      </w:r>
      <w:proofErr w:type="spellEnd"/>
      <w:r w:rsidR="003E0C04">
        <w:t>, ya que el estudiante se deberá exponer a estar contagiado y en muchos casos se encuentran mal informados</w:t>
      </w:r>
      <w:r w:rsidR="00814584">
        <w:t xml:space="preserve"> dado que las normativas no paran de cambiar y necesitan un sitio donde ponerse en contacto con alguien relacionado con la escuela formativa parar poder seguir con las clases y en caso de ayuda tener algún apoyo.</w:t>
      </w:r>
      <w:commentRangeEnd w:id="42"/>
      <w:r w:rsidR="000F4A41">
        <w:rPr>
          <w:rStyle w:val="Refdecomentario"/>
        </w:rPr>
        <w:commentReference w:id="42"/>
      </w:r>
    </w:p>
    <w:p w14:paraId="673BA4A4" w14:textId="22269101" w:rsidR="00CF6BC2" w:rsidRDefault="00CF6BC2" w:rsidP="00814EAD"/>
    <w:p w14:paraId="2B4FAC3D" w14:textId="695601DF" w:rsidR="005B0BB6" w:rsidRPr="00814EAD" w:rsidRDefault="005B0BB6" w:rsidP="00814EAD"/>
    <w:p w14:paraId="0F53CE03" w14:textId="245049B1" w:rsidR="00D8720C" w:rsidRPr="00747FD4" w:rsidRDefault="00DD149B" w:rsidP="00747FD4">
      <w:pPr>
        <w:pStyle w:val="Ttulo2"/>
      </w:pPr>
      <w:bookmarkStart w:id="43" w:name="_Toc52311792"/>
      <w:r>
        <w:lastRenderedPageBreak/>
        <w:t>Objetivos</w:t>
      </w:r>
      <w:bookmarkEnd w:id="43"/>
      <w:r w:rsidR="00C73DFD" w:rsidRPr="00747FD4">
        <w:t xml:space="preserve"> </w:t>
      </w:r>
    </w:p>
    <w:p w14:paraId="3B113579" w14:textId="499F4275" w:rsidR="00112E79" w:rsidRDefault="00FE6937" w:rsidP="00C73DFD">
      <w:r>
        <w:t>El objetivo principal de este proyecto es el desarrollo de un prototipo que sea capaz de aliviar los problemas que se encuentran los estudiantes que realicen su formación lejos de su casa.</w:t>
      </w:r>
      <w:r w:rsidR="00D60971">
        <w:t xml:space="preserve"> </w:t>
      </w:r>
      <w:commentRangeStart w:id="44"/>
      <w:r w:rsidR="00D60971">
        <w:t xml:space="preserve">Estos problemas podemos encontrarlos </w:t>
      </w:r>
      <w:r w:rsidR="006A386E">
        <w:t>más</w:t>
      </w:r>
      <w:r w:rsidR="00D60971">
        <w:t xml:space="preserve"> en detalle en el apartado anterior.</w:t>
      </w:r>
      <w:commentRangeEnd w:id="44"/>
      <w:r w:rsidR="000F4A41">
        <w:rPr>
          <w:rStyle w:val="Refdecomentario"/>
        </w:rPr>
        <w:commentReference w:id="44"/>
      </w:r>
    </w:p>
    <w:p w14:paraId="6FAA2182" w14:textId="6C227B1F" w:rsidR="00D60971" w:rsidRDefault="00D60971" w:rsidP="00C73DFD">
      <w:r>
        <w:t xml:space="preserve">A su vez, se </w:t>
      </w:r>
      <w:r w:rsidR="006A386E">
        <w:t>prestará</w:t>
      </w:r>
      <w:r>
        <w:t xml:space="preserve"> gran atención a la arquitectura de dicho proyecto con la intención </w:t>
      </w:r>
      <w:commentRangeStart w:id="45"/>
      <w:r>
        <w:t xml:space="preserve">de hacerla lo </w:t>
      </w:r>
      <w:r w:rsidR="006A386E">
        <w:t>más</w:t>
      </w:r>
      <w:r>
        <w:t xml:space="preserve"> portable posible, para que se pueda acceder en cualquier momento.</w:t>
      </w:r>
      <w:commentRangeEnd w:id="45"/>
      <w:r w:rsidR="000F4A41">
        <w:rPr>
          <w:rStyle w:val="Refdecomentario"/>
        </w:rPr>
        <w:commentReference w:id="45"/>
      </w:r>
    </w:p>
    <w:p w14:paraId="0E70201D" w14:textId="77777777" w:rsidR="00D60971" w:rsidRDefault="00D60971" w:rsidP="00C73DFD">
      <w:r>
        <w:t>A continuación, se listan los objetivos que se plantean en torno al proyecto</w:t>
      </w:r>
    </w:p>
    <w:p w14:paraId="5B120B5F" w14:textId="46327D6B" w:rsidR="00D60971" w:rsidRDefault="006A386E" w:rsidP="004D6CFE">
      <w:pPr>
        <w:pStyle w:val="Prrafodelista"/>
        <w:numPr>
          <w:ilvl w:val="0"/>
          <w:numId w:val="8"/>
        </w:numPr>
      </w:pPr>
      <w:commentRangeStart w:id="46"/>
      <w:r>
        <w:t>Análisis</w:t>
      </w:r>
      <w:r w:rsidR="00D60971">
        <w:t xml:space="preserve"> del factor humano implicado con este proyecto y su interacción con dicho prototipo</w:t>
      </w:r>
      <w:commentRangeEnd w:id="46"/>
      <w:r w:rsidR="000F4A41">
        <w:rPr>
          <w:rStyle w:val="Refdecomentario"/>
        </w:rPr>
        <w:commentReference w:id="46"/>
      </w:r>
    </w:p>
    <w:p w14:paraId="6123FC97" w14:textId="46DF71F0" w:rsidR="00D60971" w:rsidRDefault="00D60971" w:rsidP="004D6CFE">
      <w:pPr>
        <w:pStyle w:val="Prrafodelista"/>
        <w:numPr>
          <w:ilvl w:val="0"/>
          <w:numId w:val="8"/>
        </w:numPr>
      </w:pPr>
      <w:proofErr w:type="gramStart"/>
      <w:r>
        <w:t>El  diseño</w:t>
      </w:r>
      <w:proofErr w:type="gramEnd"/>
      <w:r>
        <w:t xml:space="preserve"> de una </w:t>
      </w:r>
      <w:commentRangeStart w:id="47"/>
      <w:r>
        <w:t>arquitectura simple y con poco acoplamiento</w:t>
      </w:r>
      <w:commentRangeEnd w:id="47"/>
      <w:r w:rsidR="000F4A41">
        <w:rPr>
          <w:rStyle w:val="Refdecomentario"/>
        </w:rPr>
        <w:commentReference w:id="47"/>
      </w:r>
      <w:r>
        <w:t xml:space="preserve">, donde se busca realizar </w:t>
      </w:r>
      <w:commentRangeStart w:id="48"/>
      <w:r w:rsidR="006A386E">
        <w:t>múltiples</w:t>
      </w:r>
      <w:r>
        <w:t xml:space="preserve"> funcionalidades sencillas que posteriormente se orquesten, dando lugar a funciones </w:t>
      </w:r>
      <w:r w:rsidR="006A386E">
        <w:t>más</w:t>
      </w:r>
      <w:r>
        <w:t xml:space="preserve"> complejas</w:t>
      </w:r>
      <w:commentRangeEnd w:id="48"/>
      <w:r w:rsidR="000F4A41">
        <w:rPr>
          <w:rStyle w:val="Refdecomentario"/>
        </w:rPr>
        <w:commentReference w:id="48"/>
      </w:r>
    </w:p>
    <w:p w14:paraId="59F03F48" w14:textId="2915F4A8" w:rsidR="00D60971" w:rsidRDefault="00D60971" w:rsidP="004D6CFE">
      <w:pPr>
        <w:pStyle w:val="Prrafodelista"/>
        <w:numPr>
          <w:ilvl w:val="0"/>
          <w:numId w:val="8"/>
        </w:numPr>
      </w:pPr>
      <w:r>
        <w:t>Diseño de una</w:t>
      </w:r>
      <w:r w:rsidR="00E21B58">
        <w:t xml:space="preserve"> arquitectura web que proporcione </w:t>
      </w:r>
      <w:commentRangeStart w:id="49"/>
      <w:r w:rsidR="00E21B58">
        <w:t xml:space="preserve">ese extra de portabilidad </w:t>
      </w:r>
      <w:commentRangeEnd w:id="49"/>
      <w:r w:rsidR="000F4A41">
        <w:rPr>
          <w:rStyle w:val="Refdecomentario"/>
        </w:rPr>
        <w:commentReference w:id="49"/>
      </w:r>
      <w:r w:rsidR="00E21B58">
        <w:t>que necesita el proyecto.</w:t>
      </w:r>
    </w:p>
    <w:p w14:paraId="4A579E0F" w14:textId="534BB927" w:rsidR="00E21B58" w:rsidRDefault="006A386E" w:rsidP="004D6CFE">
      <w:pPr>
        <w:pStyle w:val="Prrafodelista"/>
        <w:numPr>
          <w:ilvl w:val="0"/>
          <w:numId w:val="8"/>
        </w:numPr>
      </w:pPr>
      <w:commentRangeStart w:id="50"/>
      <w:r>
        <w:t>Implementación</w:t>
      </w:r>
      <w:r w:rsidR="00E21B58">
        <w:t xml:space="preserve"> de los prototipos </w:t>
      </w:r>
      <w:commentRangeEnd w:id="50"/>
      <w:r w:rsidR="000F4A41">
        <w:rPr>
          <w:rStyle w:val="Refdecomentario"/>
        </w:rPr>
        <w:commentReference w:id="50"/>
      </w:r>
      <w:r w:rsidR="00E21B58">
        <w:t xml:space="preserve">para estudiar la viabilidad de </w:t>
      </w:r>
      <w:r>
        <w:t>estos</w:t>
      </w:r>
    </w:p>
    <w:p w14:paraId="43451925" w14:textId="51973DFF" w:rsidR="00E21B58" w:rsidRDefault="00E21B58" w:rsidP="00E21B58">
      <w:r>
        <w:t xml:space="preserve">Mediante los objetivos anteriormente mencionados, se pretende aliviar las cargas de los estudiantes </w:t>
      </w:r>
      <w:r w:rsidRPr="000F4A41">
        <w:rPr>
          <w:highlight w:val="yellow"/>
          <w:rPrChange w:id="51" w:author="Sergio Saugar García" w:date="2020-10-17T13:29:00Z">
            <w:rPr/>
          </w:rPrChange>
        </w:rPr>
        <w:t>poco a poco</w:t>
      </w:r>
      <w:r>
        <w:t xml:space="preserve">, </w:t>
      </w:r>
      <w:commentRangeStart w:id="52"/>
      <w:r>
        <w:t>ya sea por parte de las herramientas que dispone la aplicación o por parte de la información que suban los diversos usuarios en la misma</w:t>
      </w:r>
      <w:commentRangeEnd w:id="52"/>
      <w:r w:rsidR="000F4A41">
        <w:rPr>
          <w:rStyle w:val="Refdecomentario"/>
        </w:rPr>
        <w:commentReference w:id="52"/>
      </w:r>
      <w:r>
        <w:t xml:space="preserve">, esto es posible gracias al sistema de prototipos y la división por niveles a la hora de la creación del prototipo, </w:t>
      </w:r>
      <w:commentRangeStart w:id="53"/>
      <w:r>
        <w:t xml:space="preserve">que posteriormente se explicara </w:t>
      </w:r>
      <w:r w:rsidR="006A386E">
        <w:t>más</w:t>
      </w:r>
      <w:r>
        <w:t xml:space="preserve"> en detalle.</w:t>
      </w:r>
      <w:commentRangeEnd w:id="53"/>
      <w:r w:rsidR="000F4A41">
        <w:rPr>
          <w:rStyle w:val="Refdecomentario"/>
        </w:rPr>
        <w:commentReference w:id="53"/>
      </w:r>
    </w:p>
    <w:p w14:paraId="6D3D969E" w14:textId="694035B5" w:rsidR="00FE6937" w:rsidRDefault="00FE6937" w:rsidP="00C73DFD"/>
    <w:p w14:paraId="5F59557E" w14:textId="77777777" w:rsidR="00E21B58" w:rsidRDefault="00E21B58" w:rsidP="00C73DFD"/>
    <w:p w14:paraId="3F2B7426" w14:textId="771B55AD" w:rsidR="00EF1449" w:rsidRDefault="00DD149B" w:rsidP="008012D4">
      <w:pPr>
        <w:pStyle w:val="Ttulo2"/>
      </w:pPr>
      <w:bookmarkStart w:id="54" w:name="_Toc52311793"/>
      <w:r>
        <w:lastRenderedPageBreak/>
        <w:t>Estructura de la memoria</w:t>
      </w:r>
      <w:bookmarkEnd w:id="54"/>
      <w:r w:rsidRPr="00747FD4">
        <w:t xml:space="preserve"> </w:t>
      </w:r>
    </w:p>
    <w:p w14:paraId="38DC4357" w14:textId="77777777" w:rsidR="008012D4" w:rsidRDefault="008012D4" w:rsidP="008012D4"/>
    <w:p w14:paraId="5CA54485" w14:textId="49EB5ABF" w:rsidR="008012D4" w:rsidRDefault="008012D4" w:rsidP="008012D4">
      <w:commentRangeStart w:id="55"/>
      <w:r>
        <w:t>De aquí en adelante</w:t>
      </w:r>
      <w:commentRangeEnd w:id="55"/>
      <w:r w:rsidR="000F4A41">
        <w:rPr>
          <w:rStyle w:val="Refdecomentario"/>
        </w:rPr>
        <w:commentReference w:id="55"/>
      </w:r>
      <w:r>
        <w:t>, la memoria tendrá la siguiente estructura:</w:t>
      </w:r>
    </w:p>
    <w:p w14:paraId="78889C94" w14:textId="6C12C9E9" w:rsidR="008012D4" w:rsidRDefault="008012D4" w:rsidP="003F2912">
      <w:r>
        <w:t xml:space="preserve">El segundo </w:t>
      </w:r>
      <w:r w:rsidR="006A386E">
        <w:t>capítulo</w:t>
      </w:r>
      <w:r>
        <w:t xml:space="preserve"> se titula </w:t>
      </w:r>
      <w:r w:rsidR="006A386E">
        <w:t>gestión</w:t>
      </w:r>
      <w:r>
        <w:t xml:space="preserve"> del proyecto, el cual se encargará de </w:t>
      </w:r>
      <w:r w:rsidR="006A386E">
        <w:t>explicar</w:t>
      </w:r>
      <w:r>
        <w:t xml:space="preserve"> detalladamente la </w:t>
      </w:r>
      <w:r w:rsidR="006A386E">
        <w:t>metodología</w:t>
      </w:r>
      <w:r>
        <w:t xml:space="preserve"> usada, la </w:t>
      </w:r>
      <w:r w:rsidR="006A386E">
        <w:t>planificación</w:t>
      </w:r>
      <w:r>
        <w:t xml:space="preserve"> del proyecto y los recursos de los que </w:t>
      </w:r>
      <w:r w:rsidR="006A386E">
        <w:t>servirá</w:t>
      </w:r>
      <w:r>
        <w:t xml:space="preserve"> el proyecto</w:t>
      </w:r>
      <w:r w:rsidR="00B02EA4">
        <w:t>.</w:t>
      </w:r>
    </w:p>
    <w:p w14:paraId="5AF162A8" w14:textId="7DC7F0E9" w:rsidR="00817673" w:rsidRDefault="00B02EA4" w:rsidP="003F2912">
      <w:r>
        <w:t>En el tercer</w:t>
      </w:r>
      <w:r w:rsidR="005C7AEC">
        <w:t xml:space="preserve"> </w:t>
      </w:r>
      <w:r w:rsidR="006A386E">
        <w:t>capítulo</w:t>
      </w:r>
      <w:r w:rsidR="00817673">
        <w:t xml:space="preserve"> titulado Estudio del entorno</w:t>
      </w:r>
      <w:r w:rsidR="005C7AEC">
        <w:t xml:space="preserve"> se persigue un </w:t>
      </w:r>
      <w:r w:rsidR="00817673">
        <w:t>estudio</w:t>
      </w:r>
      <w:r w:rsidR="005C7AEC">
        <w:t xml:space="preserve"> del mercado, fijándome en las</w:t>
      </w:r>
      <w:r w:rsidR="00333D62">
        <w:t xml:space="preserve"> </w:t>
      </w:r>
      <w:r w:rsidR="005C7AEC">
        <w:t>tecnologías existentes en busca de necesidades no satisfechas</w:t>
      </w:r>
      <w:r w:rsidR="00333D62">
        <w:t xml:space="preserve">, </w:t>
      </w:r>
      <w:r w:rsidR="00E638A2">
        <w:t xml:space="preserve">también se realiza un estudio sobre las arquitecturas existentes y </w:t>
      </w:r>
      <w:r w:rsidR="006A386E">
        <w:t>cuál</w:t>
      </w:r>
      <w:r w:rsidR="00E638A2">
        <w:t xml:space="preserve"> será </w:t>
      </w:r>
      <w:proofErr w:type="gramStart"/>
      <w:r w:rsidR="00E638A2">
        <w:t xml:space="preserve">la </w:t>
      </w:r>
      <w:r w:rsidR="00817673">
        <w:t xml:space="preserve"> </w:t>
      </w:r>
      <w:r w:rsidR="006A386E">
        <w:t>óptima</w:t>
      </w:r>
      <w:proofErr w:type="gramEnd"/>
      <w:r w:rsidR="00817673">
        <w:t xml:space="preserve"> para el proyecto</w:t>
      </w:r>
      <w:r w:rsidR="00E638A2">
        <w:t>.</w:t>
      </w:r>
    </w:p>
    <w:p w14:paraId="2BCF53CE" w14:textId="21913C34" w:rsidR="00E638A2" w:rsidRDefault="00E638A2" w:rsidP="003F2912">
      <w:r>
        <w:t xml:space="preserve">En el cuarto </w:t>
      </w:r>
      <w:r w:rsidR="006A386E">
        <w:t>capítulo</w:t>
      </w:r>
      <w:r>
        <w:t xml:space="preserve"> se titula </w:t>
      </w:r>
      <w:r w:rsidR="006A386E">
        <w:t>Análisis</w:t>
      </w:r>
      <w:r>
        <w:t xml:space="preserve"> en el cual se </w:t>
      </w:r>
      <w:r w:rsidR="006A386E">
        <w:t>revisará</w:t>
      </w:r>
      <w:r>
        <w:t xml:space="preserve"> todos los </w:t>
      </w:r>
      <w:r w:rsidR="006A386E">
        <w:t>actores</w:t>
      </w:r>
      <w:r>
        <w:t xml:space="preserve">/recursos implicados en este modelo de negocio y las relaciones </w:t>
      </w:r>
      <w:r w:rsidR="006A386E">
        <w:t>entre</w:t>
      </w:r>
      <w:r>
        <w:t xml:space="preserve"> si </w:t>
      </w:r>
      <w:commentRangeStart w:id="56"/>
      <w:r>
        <w:t>para establecer las bases del siguiente capitulo</w:t>
      </w:r>
      <w:commentRangeEnd w:id="56"/>
      <w:r w:rsidR="00FA0B81">
        <w:rPr>
          <w:rStyle w:val="Refdecomentario"/>
        </w:rPr>
        <w:commentReference w:id="56"/>
      </w:r>
    </w:p>
    <w:p w14:paraId="5E2D97ED" w14:textId="527B4B75" w:rsidR="00E638A2" w:rsidRDefault="00E638A2" w:rsidP="003F2912">
      <w:r>
        <w:t xml:space="preserve">En el quinto </w:t>
      </w:r>
      <w:r w:rsidR="006A386E">
        <w:t>capítulo</w:t>
      </w:r>
      <w:r>
        <w:t xml:space="preserve"> titulado Diseño e implementación, </w:t>
      </w:r>
      <w:commentRangeStart w:id="57"/>
      <w:r>
        <w:t>consistirá en tratar los datos obtenidos de los capítulos anteriores</w:t>
      </w:r>
      <w:commentRangeEnd w:id="57"/>
      <w:r w:rsidR="00FA0B81">
        <w:rPr>
          <w:rStyle w:val="Refdecomentario"/>
        </w:rPr>
        <w:commentReference w:id="57"/>
      </w:r>
      <w:r>
        <w:t xml:space="preserve"> creando una arquitectura optima al proyecto que se encargue de cubrir todas las necesidades, respecto al apartado de implementación, </w:t>
      </w:r>
      <w:commentRangeStart w:id="58"/>
      <w:r>
        <w:t xml:space="preserve">se llevara a cabo la puesta en marcha en un prototipo para el testeo </w:t>
      </w:r>
      <w:r w:rsidR="006A386E">
        <w:t>y poder</w:t>
      </w:r>
      <w:r>
        <w:t xml:space="preserve"> </w:t>
      </w:r>
      <w:r w:rsidR="006A386E">
        <w:t>así</w:t>
      </w:r>
      <w:r>
        <w:t xml:space="preserve"> analizar si tiene un correcto funcionamiento o si necesita retoques.</w:t>
      </w:r>
      <w:commentRangeEnd w:id="58"/>
      <w:r w:rsidR="00FA0B81">
        <w:rPr>
          <w:rStyle w:val="Refdecomentario"/>
        </w:rPr>
        <w:commentReference w:id="58"/>
      </w:r>
    </w:p>
    <w:p w14:paraId="3396FC38" w14:textId="4A63C2FF" w:rsidR="00E638A2" w:rsidRDefault="006A386E" w:rsidP="003F2912">
      <w:r>
        <w:t>Finalmente,</w:t>
      </w:r>
      <w:r w:rsidR="00E638A2">
        <w:t xml:space="preserve"> el </w:t>
      </w:r>
      <w:r>
        <w:t>último</w:t>
      </w:r>
      <w:r w:rsidR="00E638A2">
        <w:t xml:space="preserve"> apartado</w:t>
      </w:r>
      <w:r w:rsidR="003F2912">
        <w:t xml:space="preserve"> titulado </w:t>
      </w:r>
      <w:r w:rsidR="003F2912" w:rsidRPr="003F2912">
        <w:t>Conclusiones y líneas futuras</w:t>
      </w:r>
      <w:r w:rsidR="003F2912">
        <w:t>,</w:t>
      </w:r>
      <w:r w:rsidR="00E638A2">
        <w:t xml:space="preserve"> comenta </w:t>
      </w:r>
      <w:commentRangeStart w:id="59"/>
      <w:r w:rsidR="00E638A2">
        <w:t xml:space="preserve">que </w:t>
      </w:r>
      <w:commentRangeEnd w:id="59"/>
      <w:r w:rsidR="00FA0B81">
        <w:rPr>
          <w:rStyle w:val="Refdecomentario"/>
        </w:rPr>
        <w:commentReference w:id="59"/>
      </w:r>
      <w:r w:rsidR="00E638A2">
        <w:t xml:space="preserve">trayecto ha tenido el proyecto respecto a </w:t>
      </w:r>
      <w:commentRangeStart w:id="60"/>
      <w:r>
        <w:t>su objetivo</w:t>
      </w:r>
      <w:commentRangeEnd w:id="60"/>
      <w:r w:rsidR="00FA0B81">
        <w:rPr>
          <w:rStyle w:val="Refdecomentario"/>
        </w:rPr>
        <w:commentReference w:id="60"/>
      </w:r>
      <w:r w:rsidR="00E638A2">
        <w:t>, comparando los resultados reales con los estimados</w:t>
      </w:r>
      <w:r w:rsidR="003F2912">
        <w:t xml:space="preserve"> y las posibles mejoras que podrá tener en un futuro.</w:t>
      </w:r>
      <w:r w:rsidR="00E638A2">
        <w:t xml:space="preserve"> </w:t>
      </w:r>
    </w:p>
    <w:p w14:paraId="44678305" w14:textId="106F3565" w:rsidR="00333D62" w:rsidRPr="00B02EA4" w:rsidRDefault="00333D62" w:rsidP="003F2912">
      <w:r>
        <w:t xml:space="preserve"> </w:t>
      </w:r>
    </w:p>
    <w:p w14:paraId="5CE494A6" w14:textId="77777777" w:rsidR="008012D4" w:rsidRDefault="008012D4" w:rsidP="008012D4"/>
    <w:p w14:paraId="0C66D7F2" w14:textId="77777777" w:rsidR="003F2912" w:rsidRDefault="003F2912" w:rsidP="008012D4"/>
    <w:p w14:paraId="63224000" w14:textId="518676D9" w:rsidR="003F2912" w:rsidRPr="008012D4" w:rsidRDefault="003F2912" w:rsidP="008012D4">
      <w:pPr>
        <w:sectPr w:rsidR="003F2912" w:rsidRPr="008012D4" w:rsidSect="00EF1449">
          <w:headerReference w:type="even" r:id="rId26"/>
          <w:headerReference w:type="default" r:id="rId27"/>
          <w:footerReference w:type="even" r:id="rId28"/>
          <w:headerReference w:type="first" r:id="rId29"/>
          <w:pgSz w:w="11900" w:h="16840" w:code="9"/>
          <w:pgMar w:top="1985" w:right="1701" w:bottom="1418" w:left="1701" w:header="851" w:footer="851" w:gutter="567"/>
          <w:pgNumType w:start="1"/>
          <w:cols w:space="708"/>
          <w:titlePg/>
          <w:docGrid w:linePitch="360"/>
        </w:sectPr>
      </w:pPr>
    </w:p>
    <w:p w14:paraId="6536BCD2" w14:textId="77777777" w:rsidR="00F82986" w:rsidRDefault="00F82986" w:rsidP="00F82986">
      <w:pPr>
        <w:pStyle w:val="Ttulo1"/>
        <w:framePr w:wrap="notBeside" w:hAnchor="page" w:x="2386" w:y="-26"/>
      </w:pPr>
      <w:r>
        <w:lastRenderedPageBreak/>
        <w:br/>
      </w:r>
      <w:bookmarkStart w:id="61" w:name="_Toc52311794"/>
      <w:r w:rsidRPr="00747FD4">
        <w:t>Gestión del proyecto</w:t>
      </w:r>
      <w:bookmarkEnd w:id="61"/>
    </w:p>
    <w:p w14:paraId="088C62AD" w14:textId="3A937D0D" w:rsidR="003F2912" w:rsidRPr="003F2912" w:rsidRDefault="00F82986" w:rsidP="003F2912">
      <w:r>
        <w:t xml:space="preserve">En </w:t>
      </w:r>
      <w:commentRangeStart w:id="62"/>
      <w:r>
        <w:t xml:space="preserve">este </w:t>
      </w:r>
      <w:r w:rsidR="006A386E">
        <w:t>capítulo</w:t>
      </w:r>
      <w:r>
        <w:t xml:space="preserve"> contendrá la planificación y metodología seguida para la elaboración del proyecto, para facilitar el entendimiento se </w:t>
      </w:r>
      <w:r w:rsidR="006A386E">
        <w:t>aportarán</w:t>
      </w:r>
      <w:r>
        <w:t xml:space="preserve"> diagramas, como en el caso del apartado 2.3.</w:t>
      </w:r>
      <w:commentRangeEnd w:id="62"/>
      <w:r w:rsidR="00FA0B81">
        <w:rPr>
          <w:rStyle w:val="Refdecomentario"/>
        </w:rPr>
        <w:commentReference w:id="62"/>
      </w:r>
    </w:p>
    <w:p w14:paraId="7C303F77" w14:textId="365B7912" w:rsidR="00C73DFD" w:rsidRDefault="006A386E" w:rsidP="00B876DC">
      <w:pPr>
        <w:pStyle w:val="Ttulo2"/>
      </w:pPr>
      <w:bookmarkStart w:id="63" w:name="_Toc52311795"/>
      <w:r>
        <w:t>Metodología</w:t>
      </w:r>
      <w:bookmarkEnd w:id="63"/>
    </w:p>
    <w:p w14:paraId="2056A5DD" w14:textId="61F5267B" w:rsidR="00B876DC" w:rsidRDefault="00B876DC" w:rsidP="00B876DC">
      <w:r>
        <w:t xml:space="preserve">La </w:t>
      </w:r>
      <w:r w:rsidR="006A386E">
        <w:t>Metodología</w:t>
      </w:r>
      <w:r>
        <w:t xml:space="preserve"> usada para el desarrollo de este proyecto será</w:t>
      </w:r>
      <w:r w:rsidR="007D2F3C">
        <w:t xml:space="preserve"> </w:t>
      </w:r>
      <w:r w:rsidR="007D2F3C" w:rsidRPr="007D2F3C">
        <w:t>“</w:t>
      </w:r>
      <w:proofErr w:type="spellStart"/>
      <w:r w:rsidR="007D2F3C" w:rsidRPr="007D2F3C">
        <w:t>Waterfall</w:t>
      </w:r>
      <w:proofErr w:type="spellEnd"/>
      <w:r w:rsidR="007D2F3C" w:rsidRPr="007D2F3C">
        <w:t>”</w:t>
      </w:r>
      <w:r w:rsidR="00AE1B57">
        <w:t xml:space="preserve"> o Cascada.</w:t>
      </w:r>
    </w:p>
    <w:p w14:paraId="3E98F2D7" w14:textId="6375CD64" w:rsidR="00AE1B57" w:rsidRDefault="00AE1B57" w:rsidP="00B876DC">
      <w:r>
        <w:t xml:space="preserve">Esta </w:t>
      </w:r>
      <w:r w:rsidR="006A386E">
        <w:t>metodología</w:t>
      </w:r>
      <w:r>
        <w:t xml:space="preserve"> fue creada a principios de los 90 por Alan Davis y es considerada como una metodología clásica para el desarrollo de proyectos.</w:t>
      </w:r>
    </w:p>
    <w:p w14:paraId="7B1014F0" w14:textId="67B1D365" w:rsidR="00AE1B57" w:rsidRDefault="00AE1B57" w:rsidP="00B876DC">
      <w:r>
        <w:t xml:space="preserve">Es utilizada principalmente cuando los </w:t>
      </w:r>
      <w:r w:rsidR="006A386E">
        <w:t>límites</w:t>
      </w:r>
      <w:r>
        <w:t xml:space="preserve"> y funciones quedan establecidos y son firmes, es decir, que no debe cambiar durante el desarrollo de dicho proyecto.</w:t>
      </w:r>
    </w:p>
    <w:p w14:paraId="5317C2F4" w14:textId="668CD07E" w:rsidR="00AE1B57" w:rsidRDefault="00AE1B57" w:rsidP="00B876DC">
      <w:commentRangeStart w:id="64"/>
      <w:r>
        <w:t xml:space="preserve">A diferencia de </w:t>
      </w:r>
      <w:r w:rsidR="006A386E">
        <w:t xml:space="preserve">XP </w:t>
      </w:r>
      <w:commentRangeStart w:id="65"/>
      <w:r w:rsidR="006A386E">
        <w:t>(</w:t>
      </w:r>
      <w:del w:id="66" w:author="Sergio Saugar García" w:date="2020-10-17T13:37:00Z">
        <w:r w:rsidDel="00FA0B81">
          <w:delText xml:space="preserve">Extream </w:delText>
        </w:r>
      </w:del>
      <w:ins w:id="67" w:author="Sergio Saugar García" w:date="2020-10-17T13:37:00Z">
        <w:r w:rsidR="00FA0B81">
          <w:t xml:space="preserve">Extreme </w:t>
        </w:r>
      </w:ins>
      <w:del w:id="68" w:author="Sergio Saugar García" w:date="2020-10-17T13:37:00Z">
        <w:r w:rsidDel="00FA0B81">
          <w:delText>programing</w:delText>
        </w:r>
      </w:del>
      <w:proofErr w:type="spellStart"/>
      <w:ins w:id="69" w:author="Sergio Saugar García" w:date="2020-10-17T13:37:00Z">
        <w:r w:rsidR="00FA0B81">
          <w:t>Programming</w:t>
        </w:r>
      </w:ins>
      <w:proofErr w:type="spellEnd"/>
      <w:r>
        <w:t xml:space="preserve">) </w:t>
      </w:r>
      <w:commentRangeEnd w:id="65"/>
      <w:r w:rsidR="00FA0B81">
        <w:rPr>
          <w:rStyle w:val="Refdecomentario"/>
        </w:rPr>
        <w:commentReference w:id="65"/>
      </w:r>
      <w:r>
        <w:t xml:space="preserve">que este si admite cambios y es el </w:t>
      </w:r>
      <w:r w:rsidR="006A386E">
        <w:t>más</w:t>
      </w:r>
      <w:r>
        <w:t xml:space="preserve"> utilizado en estos tiempos debido a los constantes cambios a corto plazo que hay en los proyectos.</w:t>
      </w:r>
      <w:commentRangeEnd w:id="64"/>
      <w:r w:rsidR="00FA0B81">
        <w:rPr>
          <w:rStyle w:val="Refdecomentario"/>
        </w:rPr>
        <w:commentReference w:id="64"/>
      </w:r>
    </w:p>
    <w:p w14:paraId="344EC150" w14:textId="55A796F2" w:rsidR="00AE1B57" w:rsidRDefault="00AE1B57" w:rsidP="00B876DC">
      <w:commentRangeStart w:id="70"/>
      <w:r>
        <w:t xml:space="preserve">Estos cambios se ven bien marcados por las épocas y el avance de las tecnologías, donde los proyectos pasaron de una duración de desarrollo de 5 años o </w:t>
      </w:r>
      <w:r w:rsidR="006A386E">
        <w:t>más</w:t>
      </w:r>
      <w:r>
        <w:t xml:space="preserve"> a menos de un año, pudiéndose adaptar a las necesidades del mercado rápidamente.</w:t>
      </w:r>
      <w:commentRangeEnd w:id="70"/>
      <w:r w:rsidR="00FA0B81">
        <w:rPr>
          <w:rStyle w:val="Refdecomentario"/>
        </w:rPr>
        <w:commentReference w:id="70"/>
      </w:r>
    </w:p>
    <w:p w14:paraId="1AEED55C" w14:textId="50046216" w:rsidR="00AE1B57" w:rsidRDefault="00AE1B57" w:rsidP="00B876DC">
      <w:r>
        <w:t xml:space="preserve">El motivo principal por el que </w:t>
      </w:r>
      <w:r w:rsidR="006A386E">
        <w:t>escogí</w:t>
      </w:r>
      <w:r>
        <w:t xml:space="preserve"> la metodología cascada frente a </w:t>
      </w:r>
      <w:r w:rsidR="006A386E">
        <w:t>metodologías</w:t>
      </w:r>
      <w:r w:rsidR="00EB12B3">
        <w:t xml:space="preserve"> agiles como </w:t>
      </w:r>
      <w:commentRangeStart w:id="71"/>
      <w:proofErr w:type="spellStart"/>
      <w:r w:rsidR="00EB12B3">
        <w:t>xp</w:t>
      </w:r>
      <w:commentRangeEnd w:id="71"/>
      <w:proofErr w:type="spellEnd"/>
      <w:r w:rsidR="00FA0B81">
        <w:rPr>
          <w:rStyle w:val="Refdecomentario"/>
        </w:rPr>
        <w:commentReference w:id="71"/>
      </w:r>
      <w:r w:rsidR="00EB12B3">
        <w:t xml:space="preserve">, es que en </w:t>
      </w:r>
      <w:proofErr w:type="spellStart"/>
      <w:r w:rsidR="00EB12B3">
        <w:t>xp</w:t>
      </w:r>
      <w:proofErr w:type="spellEnd"/>
      <w:r w:rsidR="00EB12B3">
        <w:t xml:space="preserve"> se necesita un grupo de personas para hacer </w:t>
      </w:r>
      <w:commentRangeStart w:id="72"/>
      <w:proofErr w:type="spellStart"/>
      <w:r w:rsidR="00EB12B3">
        <w:t>pear</w:t>
      </w:r>
      <w:proofErr w:type="spellEnd"/>
      <w:r w:rsidR="00EB12B3">
        <w:t xml:space="preserve"> </w:t>
      </w:r>
      <w:commentRangeEnd w:id="72"/>
      <w:r w:rsidR="00FA0B81">
        <w:rPr>
          <w:rStyle w:val="Refdecomentario"/>
        </w:rPr>
        <w:commentReference w:id="72"/>
      </w:r>
      <w:proofErr w:type="spellStart"/>
      <w:r w:rsidR="00EB12B3">
        <w:t>programing</w:t>
      </w:r>
      <w:proofErr w:type="spellEnd"/>
      <w:r w:rsidR="00EB12B3">
        <w:t xml:space="preserve">, siendo esto junto con las pruebas unitarias la base de esta </w:t>
      </w:r>
      <w:commentRangeStart w:id="73"/>
      <w:r w:rsidR="00EB12B3">
        <w:lastRenderedPageBreak/>
        <w:t xml:space="preserve">metodología, imposible hacerlo en un trabajo de fin de grado, ya que no se puede </w:t>
      </w:r>
      <w:r w:rsidR="006A386E">
        <w:t>más</w:t>
      </w:r>
      <w:r w:rsidR="00EB12B3">
        <w:t xml:space="preserve"> de una persona, por lo que tuve que descartarlo.</w:t>
      </w:r>
      <w:commentRangeEnd w:id="73"/>
      <w:r w:rsidR="00FA0B81">
        <w:rPr>
          <w:rStyle w:val="Refdecomentario"/>
        </w:rPr>
        <w:commentReference w:id="73"/>
      </w:r>
    </w:p>
    <w:p w14:paraId="100B5612" w14:textId="7261A1A2" w:rsidR="00EB12B3" w:rsidRDefault="00EB12B3" w:rsidP="00B876DC">
      <w:commentRangeStart w:id="74"/>
      <w:r>
        <w:t xml:space="preserve">Teniendo en cuenta que este trabajo debe tener establecidos los </w:t>
      </w:r>
      <w:r w:rsidR="006A386E">
        <w:t>límites</w:t>
      </w:r>
      <w:r>
        <w:t xml:space="preserve"> y no </w:t>
      </w:r>
      <w:r w:rsidR="006A386E">
        <w:t>va a</w:t>
      </w:r>
      <w:r>
        <w:t xml:space="preserve"> estar en constante cambio, </w:t>
      </w:r>
      <w:commentRangeEnd w:id="74"/>
      <w:r w:rsidR="00FA0B81">
        <w:rPr>
          <w:rStyle w:val="Refdecomentario"/>
        </w:rPr>
        <w:commentReference w:id="74"/>
      </w:r>
      <w:r w:rsidR="006A386E">
        <w:t>albergando</w:t>
      </w:r>
      <w:r>
        <w:t xml:space="preserve"> una gran compatibilidad con la metodología cascada.</w:t>
      </w:r>
    </w:p>
    <w:p w14:paraId="233EE1BE" w14:textId="16BFF7B1" w:rsidR="00EB12B3" w:rsidRDefault="00272812" w:rsidP="00B876DC">
      <w:commentRangeStart w:id="75"/>
      <w:r>
        <w:t>Para poder desarrollar una metodología en cascada</w:t>
      </w:r>
      <w:r w:rsidR="00DA39CA">
        <w:t xml:space="preserve"> </w:t>
      </w:r>
      <w:r w:rsidR="006A386E">
        <w:t>serían</w:t>
      </w:r>
      <w:r w:rsidR="00DA39CA">
        <w:t xml:space="preserve"> las siguientes</w:t>
      </w:r>
      <w:commentRangeEnd w:id="75"/>
      <w:r w:rsidR="00FA0B81">
        <w:rPr>
          <w:rStyle w:val="Refdecomentario"/>
        </w:rPr>
        <w:commentReference w:id="75"/>
      </w:r>
      <w:r w:rsidR="00DA39CA">
        <w:t>:</w:t>
      </w:r>
    </w:p>
    <w:p w14:paraId="7D209743" w14:textId="4800F371" w:rsidR="00DA39CA" w:rsidRDefault="006A386E" w:rsidP="004D6CFE">
      <w:pPr>
        <w:pStyle w:val="Prrafodelista"/>
        <w:numPr>
          <w:ilvl w:val="0"/>
          <w:numId w:val="9"/>
        </w:numPr>
      </w:pPr>
      <w:r>
        <w:t>Definición</w:t>
      </w:r>
      <w:r w:rsidR="00DA39CA">
        <w:t xml:space="preserve"> de requisitos </w:t>
      </w:r>
    </w:p>
    <w:p w14:paraId="191C0010" w14:textId="0ECDBF77" w:rsidR="00DA39CA" w:rsidRDefault="00DA39CA" w:rsidP="004D6CFE">
      <w:pPr>
        <w:pStyle w:val="Prrafodelista"/>
        <w:numPr>
          <w:ilvl w:val="0"/>
          <w:numId w:val="9"/>
        </w:numPr>
      </w:pPr>
      <w:r>
        <w:t>Diseño de la arquitectura</w:t>
      </w:r>
    </w:p>
    <w:p w14:paraId="0636F96C" w14:textId="6ADCD5A8" w:rsidR="00DA39CA" w:rsidRDefault="006A386E" w:rsidP="004D6CFE">
      <w:pPr>
        <w:pStyle w:val="Prrafodelista"/>
        <w:numPr>
          <w:ilvl w:val="0"/>
          <w:numId w:val="9"/>
        </w:numPr>
      </w:pPr>
      <w:r>
        <w:t>Implementación</w:t>
      </w:r>
    </w:p>
    <w:p w14:paraId="590348F0" w14:textId="2A684044" w:rsidR="00DA39CA" w:rsidRDefault="00DA39CA" w:rsidP="004D6CFE">
      <w:pPr>
        <w:pStyle w:val="Prrafodelista"/>
        <w:numPr>
          <w:ilvl w:val="0"/>
          <w:numId w:val="9"/>
        </w:numPr>
      </w:pPr>
      <w:r>
        <w:t xml:space="preserve">Testeo del programa e </w:t>
      </w:r>
      <w:r w:rsidR="006A386E">
        <w:t>integración</w:t>
      </w:r>
    </w:p>
    <w:p w14:paraId="6280E407" w14:textId="3065803D" w:rsidR="00DA39CA" w:rsidRPr="00B876DC" w:rsidRDefault="00DA39CA" w:rsidP="004D6CFE">
      <w:pPr>
        <w:pStyle w:val="Prrafodelista"/>
        <w:numPr>
          <w:ilvl w:val="0"/>
          <w:numId w:val="9"/>
        </w:numPr>
      </w:pPr>
      <w:r>
        <w:t>Mantenimiento</w:t>
      </w:r>
    </w:p>
    <w:p w14:paraId="2E9D460E" w14:textId="0BAE868C" w:rsidR="003A529D" w:rsidRPr="00541F76" w:rsidRDefault="003A529D" w:rsidP="003A529D">
      <w:pPr>
        <w:pStyle w:val="Ttulo2"/>
        <w:numPr>
          <w:ilvl w:val="0"/>
          <w:numId w:val="0"/>
        </w:numPr>
        <w:ind w:left="576" w:hanging="576"/>
      </w:pPr>
      <w:bookmarkStart w:id="76" w:name="_Toc52311796"/>
      <w:r w:rsidRPr="00541F76">
        <w:t>2.</w:t>
      </w:r>
      <w:r>
        <w:t xml:space="preserve">2 Tareas </w:t>
      </w:r>
      <w:commentRangeStart w:id="77"/>
      <w:r>
        <w:t>realizadas</w:t>
      </w:r>
      <w:bookmarkEnd w:id="76"/>
      <w:commentRangeEnd w:id="77"/>
      <w:r w:rsidR="00870192">
        <w:rPr>
          <w:rStyle w:val="Refdecomentario"/>
          <w:rFonts w:asciiTheme="minorHAnsi" w:eastAsiaTheme="minorHAnsi" w:hAnsiTheme="minorHAnsi" w:cstheme="minorBidi"/>
          <w:b w:val="0"/>
          <w:color w:val="auto"/>
        </w:rPr>
        <w:commentReference w:id="77"/>
      </w:r>
    </w:p>
    <w:p w14:paraId="0FA21BBA" w14:textId="16E11D9E" w:rsidR="003A529D" w:rsidRDefault="00DA39CA" w:rsidP="00C73DFD">
      <w:r>
        <w:t xml:space="preserve">En este punto se </w:t>
      </w:r>
      <w:proofErr w:type="gramStart"/>
      <w:r w:rsidR="006A386E">
        <w:t>procederá</w:t>
      </w:r>
      <w:r>
        <w:t xml:space="preserve">  a</w:t>
      </w:r>
      <w:proofErr w:type="gramEnd"/>
      <w:r>
        <w:t xml:space="preserve"> listar las diferentes tareas necesarias para el desarrollo del proyecto.</w:t>
      </w:r>
    </w:p>
    <w:p w14:paraId="708FFF14" w14:textId="731908E3" w:rsidR="00DA39CA" w:rsidRDefault="009E4A61" w:rsidP="004D6CFE">
      <w:pPr>
        <w:pStyle w:val="Prrafodelista"/>
        <w:numPr>
          <w:ilvl w:val="0"/>
          <w:numId w:val="10"/>
        </w:numPr>
      </w:pPr>
      <w:r>
        <w:t>Analizar a los actores y sus relaciones en el proyecto</w:t>
      </w:r>
    </w:p>
    <w:p w14:paraId="2276DCB6" w14:textId="7B402B6B" w:rsidR="009E4A61" w:rsidRDefault="009E4A61" w:rsidP="004D6CFE">
      <w:pPr>
        <w:pStyle w:val="Prrafodelista"/>
        <w:numPr>
          <w:ilvl w:val="0"/>
          <w:numId w:val="10"/>
        </w:numPr>
      </w:pPr>
      <w:r>
        <w:t xml:space="preserve">Realizar un Estudio del entorno donde se </w:t>
      </w:r>
      <w:commentRangeStart w:id="78"/>
      <w:r>
        <w:t xml:space="preserve">verá </w:t>
      </w:r>
      <w:commentRangeEnd w:id="78"/>
      <w:r w:rsidR="00870192">
        <w:rPr>
          <w:rStyle w:val="Refdecomentario"/>
        </w:rPr>
        <w:commentReference w:id="78"/>
      </w:r>
      <w:r>
        <w:t>la situación actual en el mercado y el efecto que traerá esta aplicación en cuanto entre en el</w:t>
      </w:r>
    </w:p>
    <w:p w14:paraId="67CEA47A" w14:textId="4906A739" w:rsidR="00783F1F" w:rsidRDefault="00783F1F" w:rsidP="004D6CFE">
      <w:pPr>
        <w:pStyle w:val="Prrafodelista"/>
        <w:numPr>
          <w:ilvl w:val="0"/>
          <w:numId w:val="10"/>
        </w:numPr>
      </w:pPr>
      <w:r>
        <w:t xml:space="preserve">Investigar los diferentes patrones de diseño que puedan servir para agilizar la etapa del diseño de </w:t>
      </w:r>
      <w:commentRangeStart w:id="79"/>
      <w:r>
        <w:t>esta</w:t>
      </w:r>
      <w:commentRangeEnd w:id="79"/>
      <w:r w:rsidR="00870192">
        <w:rPr>
          <w:rStyle w:val="Refdecomentario"/>
        </w:rPr>
        <w:commentReference w:id="79"/>
      </w:r>
    </w:p>
    <w:p w14:paraId="2016D9B5" w14:textId="0F5D2665" w:rsidR="009E4A61" w:rsidRDefault="009E4A61" w:rsidP="004D6CFE">
      <w:pPr>
        <w:pStyle w:val="Prrafodelista"/>
        <w:numPr>
          <w:ilvl w:val="0"/>
          <w:numId w:val="10"/>
        </w:numPr>
      </w:pPr>
      <w:r>
        <w:t>Realizar un</w:t>
      </w:r>
      <w:r w:rsidR="00783F1F">
        <w:t xml:space="preserve"> diseño de la</w:t>
      </w:r>
      <w:r>
        <w:t xml:space="preserve"> arquitectura siguiendo los principios R</w:t>
      </w:r>
      <w:r w:rsidR="006A386E">
        <w:t>EST</w:t>
      </w:r>
      <w:r>
        <w:t>, buscando siempre la simplicidad frente a la complejidad</w:t>
      </w:r>
    </w:p>
    <w:p w14:paraId="178E5913" w14:textId="6F4AC5B1" w:rsidR="009E4A61" w:rsidRDefault="006A386E" w:rsidP="004D6CFE">
      <w:pPr>
        <w:pStyle w:val="Prrafodelista"/>
        <w:numPr>
          <w:ilvl w:val="0"/>
          <w:numId w:val="10"/>
        </w:numPr>
      </w:pPr>
      <w:r>
        <w:t>Creación</w:t>
      </w:r>
      <w:r w:rsidR="00783F1F">
        <w:t xml:space="preserve"> de pruebas unitarias para las diferentes funciones de la aplicación</w:t>
      </w:r>
    </w:p>
    <w:p w14:paraId="68001A27" w14:textId="50FE66C6" w:rsidR="00783F1F" w:rsidRDefault="006A386E" w:rsidP="004D6CFE">
      <w:pPr>
        <w:pStyle w:val="Prrafodelista"/>
        <w:numPr>
          <w:ilvl w:val="0"/>
          <w:numId w:val="10"/>
        </w:numPr>
      </w:pPr>
      <w:r>
        <w:t>Creación</w:t>
      </w:r>
      <w:r w:rsidR="00783F1F">
        <w:t xml:space="preserve"> de pruebas para ver si posee </w:t>
      </w:r>
      <w:r>
        <w:t>todas</w:t>
      </w:r>
      <w:r w:rsidR="00783F1F">
        <w:t xml:space="preserve"> las funcionalidades la aplicación</w:t>
      </w:r>
    </w:p>
    <w:p w14:paraId="247C442B" w14:textId="1095C6D9" w:rsidR="00783F1F" w:rsidRDefault="006A386E" w:rsidP="004D6CFE">
      <w:pPr>
        <w:pStyle w:val="Prrafodelista"/>
        <w:numPr>
          <w:ilvl w:val="0"/>
          <w:numId w:val="10"/>
        </w:numPr>
      </w:pPr>
      <w:commentRangeStart w:id="80"/>
      <w:r>
        <w:t>Redacción</w:t>
      </w:r>
      <w:r w:rsidR="00783F1F">
        <w:t xml:space="preserve"> de la memoria del proyecto</w:t>
      </w:r>
      <w:r w:rsidR="005E3502">
        <w:t>.</w:t>
      </w:r>
      <w:commentRangeEnd w:id="80"/>
      <w:r w:rsidR="00870192">
        <w:rPr>
          <w:rStyle w:val="Refdecomentario"/>
        </w:rPr>
        <w:commentReference w:id="80"/>
      </w:r>
    </w:p>
    <w:p w14:paraId="3ADBAEDF" w14:textId="56BD8396" w:rsidR="00C73DFD" w:rsidRPr="00B612E8" w:rsidRDefault="00C73DFD" w:rsidP="003A529D">
      <w:pPr>
        <w:pStyle w:val="Ttulo2"/>
        <w:numPr>
          <w:ilvl w:val="0"/>
          <w:numId w:val="0"/>
        </w:numPr>
        <w:ind w:left="576" w:hanging="576"/>
      </w:pPr>
      <w:bookmarkStart w:id="81" w:name="_Toc50135276"/>
      <w:bookmarkStart w:id="82" w:name="_Toc52311797"/>
      <w:r>
        <w:lastRenderedPageBreak/>
        <w:t>2.</w:t>
      </w:r>
      <w:bookmarkEnd w:id="81"/>
      <w:r w:rsidR="003A529D">
        <w:t>3 Planificación</w:t>
      </w:r>
      <w:bookmarkEnd w:id="82"/>
    </w:p>
    <w:p w14:paraId="0F4A95EF" w14:textId="4BB1B857" w:rsidR="00EF1449" w:rsidRDefault="00E655F8" w:rsidP="00C73DFD">
      <w:r>
        <w:t xml:space="preserve">Para poder hacer este apartado </w:t>
      </w:r>
      <w:commentRangeStart w:id="83"/>
      <w:r w:rsidR="006A386E">
        <w:t>más</w:t>
      </w:r>
      <w:r>
        <w:t xml:space="preserve"> entendible decidí </w:t>
      </w:r>
      <w:commentRangeEnd w:id="83"/>
      <w:r w:rsidR="00870192">
        <w:rPr>
          <w:rStyle w:val="Refdecomentario"/>
        </w:rPr>
        <w:commentReference w:id="83"/>
      </w:r>
      <w:r>
        <w:t xml:space="preserve">realizar un diagrama de </w:t>
      </w:r>
      <w:r w:rsidR="006A386E">
        <w:t>GANT</w:t>
      </w:r>
      <w:r>
        <w:t xml:space="preserve"> con todas las tareas especificadas y la cantidad de tiempo </w:t>
      </w:r>
      <w:r w:rsidR="006A386E">
        <w:t>invertido</w:t>
      </w:r>
      <w:r>
        <w:t xml:space="preserve"> en cada una de ellas.</w:t>
      </w:r>
    </w:p>
    <w:p w14:paraId="5948AA75" w14:textId="7D31BA5A" w:rsidR="00E655F8" w:rsidRDefault="00E655F8" w:rsidP="00C73DFD">
      <w:commentRangeStart w:id="84"/>
      <w:r>
        <w:t xml:space="preserve">En </w:t>
      </w:r>
      <w:r w:rsidR="00430A37">
        <w:t>la parte izquierda de la ilustración se pueden observar las diferentes tareas que componen al proyecto, mientras que en la parte de la derecha se puede observar la duración de estas, quedando claramente visible su inicio y fin.</w:t>
      </w:r>
      <w:commentRangeEnd w:id="84"/>
      <w:r w:rsidR="00870192">
        <w:rPr>
          <w:rStyle w:val="Refdecomentario"/>
        </w:rPr>
        <w:commentReference w:id="84"/>
      </w:r>
    </w:p>
    <w:p w14:paraId="77C71171" w14:textId="63C39120" w:rsidR="00430A37" w:rsidRDefault="00430A37" w:rsidP="00C73DFD">
      <w:commentRangeStart w:id="85"/>
      <w:r>
        <w:t>Se puede observar que la realización de la memoria es una tarea análoga a las otras ya que necesita de una constante a actualización.</w:t>
      </w:r>
      <w:commentRangeEnd w:id="85"/>
      <w:r w:rsidR="00870192">
        <w:rPr>
          <w:rStyle w:val="Refdecomentario"/>
        </w:rPr>
        <w:commentReference w:id="85"/>
      </w:r>
    </w:p>
    <w:p w14:paraId="60A36C03" w14:textId="04CCD8DB" w:rsidR="00430A37" w:rsidRDefault="00430A37" w:rsidP="00C73DFD"/>
    <w:p w14:paraId="41A807C0" w14:textId="1F5D82FD" w:rsidR="00430A37" w:rsidRDefault="00430A37" w:rsidP="00C73DFD">
      <w:r>
        <w:t xml:space="preserve">ILUSTRACION 1 </w:t>
      </w:r>
      <w:r w:rsidR="006A386E">
        <w:t>GANT</w:t>
      </w:r>
    </w:p>
    <w:p w14:paraId="2232D39B" w14:textId="299C7115" w:rsidR="006124A8" w:rsidRDefault="006124A8" w:rsidP="00337FBF"/>
    <w:p w14:paraId="71AB0C8A" w14:textId="7326F2F2" w:rsidR="00454DA9" w:rsidRDefault="00454DA9" w:rsidP="00337FBF"/>
    <w:p w14:paraId="38432B45" w14:textId="666F4CF1" w:rsidR="00454DA9" w:rsidRDefault="00454DA9" w:rsidP="00337FBF"/>
    <w:p w14:paraId="56E7A5E5" w14:textId="46654D56" w:rsidR="00454DA9" w:rsidRDefault="00454DA9" w:rsidP="00337FBF"/>
    <w:p w14:paraId="3754B21C" w14:textId="14D73B92" w:rsidR="00454DA9" w:rsidRDefault="00454DA9" w:rsidP="00337FBF"/>
    <w:p w14:paraId="20150E88" w14:textId="49A66D36" w:rsidR="00454DA9" w:rsidRDefault="00454DA9" w:rsidP="00337FBF"/>
    <w:p w14:paraId="10B87AE0" w14:textId="21D48747" w:rsidR="00454DA9" w:rsidRDefault="00454DA9" w:rsidP="00337FBF"/>
    <w:p w14:paraId="7156699C" w14:textId="499BD760" w:rsidR="00454DA9" w:rsidRDefault="00454DA9" w:rsidP="00337FBF"/>
    <w:p w14:paraId="7AA24A60" w14:textId="2D9B6815" w:rsidR="00454DA9" w:rsidRDefault="00454DA9" w:rsidP="00337FBF"/>
    <w:p w14:paraId="3DF4C658" w14:textId="77777777" w:rsidR="00454DA9" w:rsidRDefault="00454DA9" w:rsidP="00337FBF"/>
    <w:p w14:paraId="609264D3" w14:textId="59B0C1B4" w:rsidR="003A529D" w:rsidRPr="00B612E8" w:rsidRDefault="003A529D" w:rsidP="003A529D">
      <w:pPr>
        <w:pStyle w:val="Ttulo2"/>
        <w:numPr>
          <w:ilvl w:val="0"/>
          <w:numId w:val="0"/>
        </w:numPr>
        <w:ind w:left="576" w:hanging="576"/>
      </w:pPr>
      <w:bookmarkStart w:id="86" w:name="_Toc52311798"/>
      <w:r>
        <w:lastRenderedPageBreak/>
        <w:t>2.4 Recursos</w:t>
      </w:r>
      <w:bookmarkEnd w:id="86"/>
    </w:p>
    <w:p w14:paraId="1BEC351F" w14:textId="3581A415" w:rsidR="003A529D" w:rsidRDefault="00454DA9" w:rsidP="003A529D">
      <w:commentRangeStart w:id="87"/>
      <w:r>
        <w:t xml:space="preserve">Los instrumentos que se han utilizado en este proyecto </w:t>
      </w:r>
      <w:r w:rsidR="006A386E">
        <w:t>serían</w:t>
      </w:r>
      <w:r>
        <w:t xml:space="preserve"> los siguientes:</w:t>
      </w:r>
      <w:commentRangeEnd w:id="87"/>
      <w:r w:rsidR="00870192">
        <w:rPr>
          <w:rStyle w:val="Refdecomentario"/>
        </w:rPr>
        <w:commentReference w:id="87"/>
      </w:r>
    </w:p>
    <w:p w14:paraId="4B4D6B34" w14:textId="32679BC3" w:rsidR="00454DA9" w:rsidRDefault="00454DA9" w:rsidP="003A529D">
      <w:r>
        <w:t>Sistema Operativo Windows</w:t>
      </w:r>
      <w:r w:rsidR="00E31BC1">
        <w:t>:</w:t>
      </w:r>
    </w:p>
    <w:p w14:paraId="4BCF5D1C" w14:textId="60AB3722" w:rsidR="00E31BC1" w:rsidRDefault="00E31BC1" w:rsidP="003A529D">
      <w:r>
        <w:t xml:space="preserve">Este es el sistema operativo que se ha utilizado para el desarrollo del proyecto, en el cual están </w:t>
      </w:r>
      <w:r w:rsidR="006A386E">
        <w:t>instalados</w:t>
      </w:r>
      <w:r>
        <w:t xml:space="preserve"> casi todas las herramientas utilizadas con ese mismo fin (</w:t>
      </w:r>
      <w:proofErr w:type="spellStart"/>
      <w:r w:rsidR="006A386E">
        <w:t>Netbeans</w:t>
      </w:r>
      <w:proofErr w:type="spellEnd"/>
      <w:r w:rsidR="006A386E">
        <w:t xml:space="preserve">, </w:t>
      </w:r>
      <w:proofErr w:type="spellStart"/>
      <w:r w:rsidR="006A386E">
        <w:t>GantProyect</w:t>
      </w:r>
      <w:proofErr w:type="spellEnd"/>
      <w:r>
        <w:t>…).</w:t>
      </w:r>
    </w:p>
    <w:p w14:paraId="6F07AD43" w14:textId="3F50553A" w:rsidR="00454DA9" w:rsidRDefault="00454DA9" w:rsidP="003A529D">
      <w:r>
        <w:t xml:space="preserve">Sistema Operativo </w:t>
      </w:r>
      <w:proofErr w:type="spellStart"/>
      <w:r>
        <w:t>Rasp</w:t>
      </w:r>
      <w:r w:rsidR="006A386E">
        <w:t>b</w:t>
      </w:r>
      <w:r>
        <w:t>ian</w:t>
      </w:r>
      <w:proofErr w:type="spellEnd"/>
      <w:r w:rsidR="00E31BC1">
        <w:t>:</w:t>
      </w:r>
    </w:p>
    <w:p w14:paraId="24E2AF1E" w14:textId="6A6A679D" w:rsidR="00E31BC1" w:rsidRDefault="00E31BC1" w:rsidP="003A529D">
      <w:r>
        <w:t xml:space="preserve">Sistema operativo de pruebas. </w:t>
      </w:r>
      <w:r w:rsidR="006A386E">
        <w:t>Escogí</w:t>
      </w:r>
      <w:r>
        <w:t xml:space="preserve"> este sistema operativo ya que hace no mucho </w:t>
      </w:r>
      <w:r w:rsidR="006A386E">
        <w:t>adquirí</w:t>
      </w:r>
      <w:r>
        <w:t xml:space="preserve"> una </w:t>
      </w:r>
      <w:proofErr w:type="spellStart"/>
      <w:r>
        <w:t>raspberry</w:t>
      </w:r>
      <w:proofErr w:type="spellEnd"/>
      <w:r>
        <w:t xml:space="preserve"> pi4 y </w:t>
      </w:r>
      <w:r w:rsidR="006A386E">
        <w:t>elegí</w:t>
      </w:r>
      <w:r>
        <w:t xml:space="preserve"> trabajar sobre ella ya que se encuentra en un entorno aislado y de fácil acceso en el cual puedo aprender mientras desarrollo diversos proyectos en ella.</w:t>
      </w:r>
    </w:p>
    <w:p w14:paraId="1F4CD562" w14:textId="1354B63C" w:rsidR="00454DA9" w:rsidRDefault="00454DA9" w:rsidP="003A529D">
      <w:proofErr w:type="spellStart"/>
      <w:r>
        <w:t>GantProyect</w:t>
      </w:r>
      <w:proofErr w:type="spellEnd"/>
      <w:r w:rsidR="00E31BC1">
        <w:t>:</w:t>
      </w:r>
    </w:p>
    <w:p w14:paraId="33DFD950" w14:textId="78F6821B" w:rsidR="00E31BC1" w:rsidRDefault="00E31BC1" w:rsidP="003A529D">
      <w:r>
        <w:t xml:space="preserve">Herramienta utilizada para la planificación de tiempos dedicados a las tareas, es de uso gratuito. El motivo fundamental de su uso fue que ya </w:t>
      </w:r>
      <w:r w:rsidR="006A386E">
        <w:t>tenía</w:t>
      </w:r>
      <w:r>
        <w:t xml:space="preserve"> </w:t>
      </w:r>
      <w:r w:rsidR="006A386E">
        <w:t>esperanza</w:t>
      </w:r>
      <w:r>
        <w:t xml:space="preserve"> en ella, dado que aprendí a usarla en programación 1 </w:t>
      </w:r>
    </w:p>
    <w:p w14:paraId="4B52D9C8" w14:textId="6D1D93A4" w:rsidR="00454DA9" w:rsidRDefault="006A386E" w:rsidP="003A529D">
      <w:r>
        <w:t>GitHub</w:t>
      </w:r>
      <w:r w:rsidR="00E31BC1">
        <w:t>:</w:t>
      </w:r>
    </w:p>
    <w:p w14:paraId="2CCA4176" w14:textId="167683EF" w:rsidR="00E31BC1" w:rsidRDefault="00E31BC1" w:rsidP="003A529D">
      <w:r>
        <w:t xml:space="preserve">Repositorio bastante conocido utilizado para mantener una estructura correcta en las diferentes versiones del proyecto, </w:t>
      </w:r>
      <w:r w:rsidR="006A386E">
        <w:t>pudiendo</w:t>
      </w:r>
      <w:r>
        <w:t xml:space="preserve"> ver los avances sin temor a corromper el código, debido, a que si se sigue una correcta gestión del repositorio puedo volver a un punto cercano sin mucha perdida de trabajo.</w:t>
      </w:r>
    </w:p>
    <w:p w14:paraId="60420AF5" w14:textId="4E21D9AB" w:rsidR="00454DA9" w:rsidRDefault="00454DA9" w:rsidP="003A529D">
      <w:proofErr w:type="spellStart"/>
      <w:r>
        <w:t>NetBeans</w:t>
      </w:r>
      <w:proofErr w:type="spellEnd"/>
    </w:p>
    <w:p w14:paraId="03A85CC0" w14:textId="739268DE" w:rsidR="00C65846" w:rsidRDefault="00C65846" w:rsidP="003A529D">
      <w:r>
        <w:t xml:space="preserve">Herramienta utilizada para el desarrollo del código de los servicios web que </w:t>
      </w:r>
      <w:r w:rsidR="001C13F8">
        <w:t>consumirá la aplicación, para poder seguir la filosofía R</w:t>
      </w:r>
      <w:r w:rsidR="006A386E">
        <w:t>EST</w:t>
      </w:r>
      <w:r w:rsidR="001C13F8">
        <w:t xml:space="preserve">, haciendo </w:t>
      </w:r>
      <w:r w:rsidR="006A386E">
        <w:t>así</w:t>
      </w:r>
      <w:r w:rsidR="001C13F8">
        <w:t xml:space="preserve"> que la aplicación sea </w:t>
      </w:r>
      <w:r w:rsidR="006A386E">
        <w:t>más liviana y portable</w:t>
      </w:r>
      <w:r w:rsidR="001C13F8">
        <w:t>.</w:t>
      </w:r>
    </w:p>
    <w:p w14:paraId="3ACBF33D" w14:textId="7484D441" w:rsidR="00454DA9" w:rsidRDefault="006A386E" w:rsidP="003A529D">
      <w:proofErr w:type="spellStart"/>
      <w:r>
        <w:lastRenderedPageBreak/>
        <w:t>MySQL</w:t>
      </w:r>
      <w:proofErr w:type="spellEnd"/>
      <w:r w:rsidR="001C13F8">
        <w:t>:</w:t>
      </w:r>
    </w:p>
    <w:p w14:paraId="3043B690" w14:textId="48580DEC" w:rsidR="001C13F8" w:rsidRDefault="001C13F8" w:rsidP="003A529D">
      <w:r>
        <w:t xml:space="preserve">Herramienta utilizada para la gestión de los datos a nivel de prueba antes de ser subida a la </w:t>
      </w:r>
      <w:proofErr w:type="spellStart"/>
      <w:r>
        <w:t>raspberry</w:t>
      </w:r>
      <w:proofErr w:type="spellEnd"/>
      <w:r>
        <w:t xml:space="preserve">, </w:t>
      </w:r>
      <w:proofErr w:type="gramStart"/>
      <w:r>
        <w:t>siendo  esta</w:t>
      </w:r>
      <w:proofErr w:type="gramEnd"/>
      <w:r>
        <w:t xml:space="preserve"> ultima el entorno final ya que se espera en un futuro alojar los servicios web en un servidor aparte con </w:t>
      </w:r>
      <w:r w:rsidR="006A386E">
        <w:t>Linux</w:t>
      </w:r>
    </w:p>
    <w:p w14:paraId="71DD0632" w14:textId="0D6C17DC" w:rsidR="00454DA9" w:rsidRDefault="00454DA9" w:rsidP="003A529D">
      <w:proofErr w:type="spellStart"/>
      <w:r>
        <w:t>AndroidStudio</w:t>
      </w:r>
      <w:proofErr w:type="spellEnd"/>
      <w:r w:rsidR="001C13F8">
        <w:t>:</w:t>
      </w:r>
    </w:p>
    <w:p w14:paraId="5EB8703C" w14:textId="3EDFEBB8" w:rsidR="001C13F8" w:rsidRDefault="001C13F8" w:rsidP="003A529D">
      <w:r>
        <w:t xml:space="preserve">Herramienta de desarrollo para la creación de aplicaciones </w:t>
      </w:r>
      <w:r w:rsidR="006A386E">
        <w:t>móviles</w:t>
      </w:r>
      <w:r w:rsidR="00C07584">
        <w:t xml:space="preserve">, bastante reconocida y posee una interfaz que simula un móvil con el sistema operativo que quieras y el modelo de </w:t>
      </w:r>
      <w:r w:rsidR="006A386E">
        <w:t>Android</w:t>
      </w:r>
      <w:r w:rsidR="00C07584">
        <w:t xml:space="preserve"> que quieras</w:t>
      </w:r>
      <w:r w:rsidR="00861CF6">
        <w:t>.</w:t>
      </w:r>
    </w:p>
    <w:p w14:paraId="404CD695" w14:textId="77777777" w:rsidR="00861CF6" w:rsidRDefault="00273285" w:rsidP="003A529D">
      <w:r>
        <w:t xml:space="preserve"> Paquete de Office</w:t>
      </w:r>
    </w:p>
    <w:p w14:paraId="24C31FF9" w14:textId="72B87390" w:rsidR="00454DA9" w:rsidRDefault="00861CF6" w:rsidP="003A529D">
      <w:r>
        <w:t>utilizado para el desarrollo de la documentación o información complementaria a estos</w:t>
      </w:r>
    </w:p>
    <w:p w14:paraId="1C876DCB" w14:textId="19CA1A99" w:rsidR="00273285" w:rsidRDefault="00E31BC1" w:rsidP="003A529D">
      <w:r>
        <w:t>Apache</w:t>
      </w:r>
      <w:r w:rsidR="00861CF6">
        <w:t>:</w:t>
      </w:r>
    </w:p>
    <w:p w14:paraId="796B123B" w14:textId="5940E9C2" w:rsidR="00861CF6" w:rsidRDefault="00861CF6" w:rsidP="003A529D">
      <w:r>
        <w:t xml:space="preserve">Herramienta utilizada para la publicación de servicios web que serán consumidos por la aplicación </w:t>
      </w:r>
    </w:p>
    <w:p w14:paraId="518086A6" w14:textId="5BC3A6B7" w:rsidR="00E31BC1" w:rsidRDefault="006A386E" w:rsidP="003A529D">
      <w:proofErr w:type="spellStart"/>
      <w:r>
        <w:t>Putty</w:t>
      </w:r>
      <w:proofErr w:type="spellEnd"/>
      <w:r>
        <w:t>:</w:t>
      </w:r>
    </w:p>
    <w:p w14:paraId="7BCE9AF9" w14:textId="0D40EA33" w:rsidR="00EF1449" w:rsidRDefault="00861CF6" w:rsidP="00337FBF">
      <w:r>
        <w:t xml:space="preserve">Herramienta de conexión de forma remota, la cual tiene asociada la </w:t>
      </w:r>
      <w:proofErr w:type="spellStart"/>
      <w:r>
        <w:t>ip</w:t>
      </w:r>
      <w:proofErr w:type="spellEnd"/>
      <w:r>
        <w:t xml:space="preserve"> publicad de la maquina destino</w:t>
      </w:r>
    </w:p>
    <w:p w14:paraId="590E8B14" w14:textId="77777777" w:rsidR="00E31BC1" w:rsidRDefault="00E31BC1" w:rsidP="00337FBF">
      <w:proofErr w:type="spellStart"/>
      <w:r>
        <w:t>MariaDB</w:t>
      </w:r>
      <w:proofErr w:type="spellEnd"/>
      <w:r w:rsidR="00861CF6">
        <w:t>:</w:t>
      </w:r>
    </w:p>
    <w:p w14:paraId="710C9EB4" w14:textId="2A1B600F" w:rsidR="00551C6C" w:rsidRDefault="00551C6C" w:rsidP="00337FBF">
      <w:pPr>
        <w:sectPr w:rsidR="00551C6C" w:rsidSect="00EF1449">
          <w:type w:val="oddPage"/>
          <w:pgSz w:w="11900" w:h="16840" w:code="9"/>
          <w:pgMar w:top="1985" w:right="1701" w:bottom="1418" w:left="1701" w:header="851" w:footer="851" w:gutter="567"/>
          <w:cols w:space="708"/>
          <w:titlePg/>
          <w:docGrid w:linePitch="360"/>
        </w:sectPr>
      </w:pPr>
      <w:r>
        <w:t xml:space="preserve">Herramienta similar a </w:t>
      </w:r>
      <w:proofErr w:type="spellStart"/>
      <w:r w:rsidR="006A386E">
        <w:t>MySQL</w:t>
      </w:r>
      <w:proofErr w:type="spellEnd"/>
      <w:r>
        <w:t xml:space="preserve"> instalada por temas de compatibilidad en la </w:t>
      </w:r>
      <w:proofErr w:type="spellStart"/>
      <w:r>
        <w:t>raspberry</w:t>
      </w:r>
      <w:proofErr w:type="spellEnd"/>
      <w:r>
        <w:t xml:space="preserve"> con la función de </w:t>
      </w:r>
      <w:r w:rsidR="006A386E">
        <w:t>alcanzar</w:t>
      </w:r>
      <w:r>
        <w:t xml:space="preserve"> los datos necesarios en la </w:t>
      </w:r>
      <w:r w:rsidR="006A386E">
        <w:t>aplicación</w:t>
      </w:r>
    </w:p>
    <w:p w14:paraId="20FEB112" w14:textId="3B8EAC7F" w:rsidR="006124A8" w:rsidRPr="00EF1449" w:rsidRDefault="009B3341" w:rsidP="00EF1449">
      <w:pPr>
        <w:pStyle w:val="Ttulo1"/>
        <w:framePr w:wrap="notBeside"/>
      </w:pPr>
      <w:bookmarkStart w:id="88" w:name="_Toc492888187"/>
      <w:bookmarkStart w:id="89" w:name="_Toc492901275"/>
      <w:r>
        <w:lastRenderedPageBreak/>
        <w:br/>
      </w:r>
      <w:bookmarkStart w:id="90" w:name="_Toc52311799"/>
      <w:bookmarkEnd w:id="88"/>
      <w:bookmarkEnd w:id="89"/>
      <w:r w:rsidR="00C00FA0">
        <w:t>Estudio del entorno</w:t>
      </w:r>
      <w:bookmarkEnd w:id="90"/>
    </w:p>
    <w:p w14:paraId="2FC97F7E" w14:textId="438ABE3F" w:rsidR="007A65EF" w:rsidRDefault="007A65EF" w:rsidP="007A65EF">
      <w:commentRangeStart w:id="91"/>
      <w:r>
        <w:t xml:space="preserve">En este </w:t>
      </w:r>
      <w:r w:rsidR="006A386E">
        <w:t>capítulo</w:t>
      </w:r>
      <w:r>
        <w:t xml:space="preserve">, se </w:t>
      </w:r>
      <w:r w:rsidR="006A386E">
        <w:t>abordarán</w:t>
      </w:r>
      <w:r w:rsidR="00390ADC">
        <w:t xml:space="preserve"> todos los eventos del mercado con los que se encontrara dicha aplicación y su efecto sobre esta. Para ello se </w:t>
      </w:r>
      <w:r w:rsidR="006A386E">
        <w:t>proporcionará</w:t>
      </w:r>
      <w:r w:rsidR="00390ADC">
        <w:t xml:space="preserve"> una vista al panorama actual, comparación entre aplicaciones existentes, viabilidad de la aplicación, análisis del nicho de mercado sin explotar, toma en contacto con un grupo de personas que poseen estas necesidades, formas de arquitectura </w:t>
      </w:r>
      <w:r w:rsidR="006A386E">
        <w:t>más</w:t>
      </w:r>
      <w:r w:rsidR="00390ADC">
        <w:t xml:space="preserve"> utilizadas y por </w:t>
      </w:r>
      <w:r w:rsidR="006A386E">
        <w:t>último</w:t>
      </w:r>
      <w:r w:rsidR="00390ADC">
        <w:t xml:space="preserve"> el resumen de los puntos clave.</w:t>
      </w:r>
      <w:commentRangeEnd w:id="91"/>
      <w:r w:rsidR="00870192">
        <w:rPr>
          <w:rStyle w:val="Refdecomentario"/>
        </w:rPr>
        <w:commentReference w:id="91"/>
      </w:r>
    </w:p>
    <w:p w14:paraId="1F73EE01" w14:textId="652FDA5E" w:rsidR="00C00FA0" w:rsidRDefault="00390ADC" w:rsidP="00303664">
      <w:pPr>
        <w:pStyle w:val="Ttulo2"/>
      </w:pPr>
      <w:bookmarkStart w:id="92" w:name="_Toc52311800"/>
      <w:r>
        <w:t>Panorama actual</w:t>
      </w:r>
      <w:bookmarkEnd w:id="92"/>
    </w:p>
    <w:p w14:paraId="77D944E7" w14:textId="594FFC30" w:rsidR="00390ADC" w:rsidRDefault="009E38C0" w:rsidP="00390ADC">
      <w:commentRangeStart w:id="93"/>
      <w:r>
        <w:t xml:space="preserve">La situación actual se encuentra muy </w:t>
      </w:r>
      <w:r w:rsidR="006A386E">
        <w:t>convulsa</w:t>
      </w:r>
      <w:r>
        <w:t xml:space="preserve">, los mercados no </w:t>
      </w:r>
      <w:r w:rsidR="006A386E">
        <w:t>poseen</w:t>
      </w:r>
      <w:r>
        <w:t xml:space="preserve"> en su mayoría una estabilidad mayor a un año, fácilmente comparable a riadas, es decir, son corrientes fuertes y repentinas con muchos </w:t>
      </w:r>
      <w:r w:rsidR="006A386E">
        <w:t>cambios, por</w:t>
      </w:r>
      <w:r>
        <w:t xml:space="preserve"> </w:t>
      </w:r>
      <w:r w:rsidR="006A386E">
        <w:t>tanto,</w:t>
      </w:r>
      <w:r>
        <w:t xml:space="preserve"> las empresas luchan cada </w:t>
      </w:r>
      <w:r w:rsidR="006A386E">
        <w:t>día</w:t>
      </w:r>
      <w:r>
        <w:t xml:space="preserve"> por destacar y aprovecharse de las fuertes corrientes, para ello, la flexibilidad y la portabilidad son dos elementos totalmente necesarios y vitales.</w:t>
      </w:r>
      <w:commentRangeEnd w:id="93"/>
      <w:r w:rsidR="00870192">
        <w:rPr>
          <w:rStyle w:val="Refdecomentario"/>
        </w:rPr>
        <w:commentReference w:id="93"/>
      </w:r>
    </w:p>
    <w:p w14:paraId="46C13D2D" w14:textId="7BAAE600" w:rsidR="009E38C0" w:rsidRDefault="009E38C0" w:rsidP="00390ADC">
      <w:r>
        <w:t xml:space="preserve">Durante estos últimos años se </w:t>
      </w:r>
      <w:r w:rsidR="006A386E">
        <w:t>está</w:t>
      </w:r>
      <w:r>
        <w:t xml:space="preserve"> produciendo una migración transitoria hacia la nube virtual, ya sea por su utilidad como </w:t>
      </w:r>
      <w:r w:rsidR="006A386E">
        <w:t>almacén</w:t>
      </w:r>
      <w:r>
        <w:t xml:space="preserve"> de datos o como lugar de almacenamiento de programas, entre otros. Esto se pudo llegar a conocer en fuentes respetable</w:t>
      </w:r>
      <w:r w:rsidR="00B01E2B">
        <w:t>s</w:t>
      </w:r>
      <w:r>
        <w:t xml:space="preserve"> como </w:t>
      </w:r>
      <w:r w:rsidRPr="009E38C0">
        <w:rPr>
          <w:b/>
          <w:bCs/>
        </w:rPr>
        <w:t>“</w:t>
      </w:r>
      <w:proofErr w:type="spellStart"/>
      <w:r w:rsidRPr="009E38C0">
        <w:rPr>
          <w:b/>
          <w:bCs/>
        </w:rPr>
        <w:t>EuropaPress</w:t>
      </w:r>
      <w:proofErr w:type="spellEnd"/>
      <w:r w:rsidRPr="009E38C0">
        <w:rPr>
          <w:b/>
          <w:bCs/>
        </w:rPr>
        <w:t>”</w:t>
      </w:r>
      <w:r w:rsidR="00603D73">
        <w:rPr>
          <w:b/>
          <w:bCs/>
        </w:rPr>
        <w:t xml:space="preserve"> </w:t>
      </w:r>
      <w:r w:rsidR="00603D73">
        <w:t>que lanza el siguiente titular “</w:t>
      </w:r>
      <w:r w:rsidR="00603D73" w:rsidRPr="00603D73">
        <w:rPr>
          <w:b/>
          <w:bCs/>
          <w:i/>
          <w:iCs/>
        </w:rPr>
        <w:t xml:space="preserve">la inversión en </w:t>
      </w:r>
      <w:proofErr w:type="spellStart"/>
      <w:r w:rsidR="00603D73" w:rsidRPr="00603D73">
        <w:rPr>
          <w:b/>
          <w:bCs/>
          <w:i/>
          <w:iCs/>
        </w:rPr>
        <w:t>cloud</w:t>
      </w:r>
      <w:proofErr w:type="spellEnd"/>
      <w:r w:rsidR="00603D73" w:rsidRPr="00603D73">
        <w:rPr>
          <w:b/>
          <w:bCs/>
          <w:i/>
          <w:iCs/>
        </w:rPr>
        <w:t xml:space="preserve"> se triplicará en España hasta 2023, cuando alcanzará los 2.800 millones, según IDC</w:t>
      </w:r>
      <w:r w:rsidR="00603D73">
        <w:rPr>
          <w:b/>
          <w:bCs/>
          <w:i/>
          <w:iCs/>
        </w:rPr>
        <w:t xml:space="preserve">” </w:t>
      </w:r>
      <w:r w:rsidR="00603D73">
        <w:rPr>
          <w:rStyle w:val="Refdenotaalpie"/>
        </w:rPr>
        <w:footnoteReference w:id="5"/>
      </w:r>
      <w:r w:rsidR="00B01E2B">
        <w:rPr>
          <w:b/>
          <w:bCs/>
          <w:i/>
          <w:iCs/>
        </w:rPr>
        <w:t>.</w:t>
      </w:r>
      <w:r w:rsidR="00B01E2B">
        <w:t xml:space="preserve"> Mostrando </w:t>
      </w:r>
      <w:r w:rsidR="00D20C67">
        <w:t>claramente el avance de estas tecnologías.</w:t>
      </w:r>
    </w:p>
    <w:p w14:paraId="29F9E80A" w14:textId="32C44514" w:rsidR="00D20C67" w:rsidRPr="00B01E2B" w:rsidRDefault="00D20C67" w:rsidP="00390ADC">
      <w:r>
        <w:lastRenderedPageBreak/>
        <w:t xml:space="preserve">Por otro </w:t>
      </w:r>
      <w:r w:rsidR="006A386E">
        <w:t>lado,</w:t>
      </w:r>
      <w:r>
        <w:t xml:space="preserve"> la cantidad de personas que usan los diferentes aparatos </w:t>
      </w:r>
      <w:r w:rsidR="006A386E">
        <w:t>móviles</w:t>
      </w:r>
      <w:r>
        <w:t xml:space="preserve"> ha ido </w:t>
      </w:r>
      <w:r w:rsidR="006A386E">
        <w:t>creciendo, haciendo</w:t>
      </w:r>
      <w:r>
        <w:t xml:space="preserve"> imprescindible estos aparatos tanto para la vida laboral como individual.</w:t>
      </w:r>
    </w:p>
    <w:p w14:paraId="33C443D0" w14:textId="7E0BC0EE" w:rsidR="00390ADC" w:rsidRDefault="006A386E" w:rsidP="00390ADC">
      <w:pPr>
        <w:pStyle w:val="Ttulo2"/>
      </w:pPr>
      <w:bookmarkStart w:id="94" w:name="_Toc52311801"/>
      <w:r>
        <w:t>Análisis</w:t>
      </w:r>
      <w:r w:rsidR="00390ADC">
        <w:t xml:space="preserve"> del nicho</w:t>
      </w:r>
      <w:bookmarkEnd w:id="94"/>
    </w:p>
    <w:p w14:paraId="20DF16FC" w14:textId="6B3C8596" w:rsidR="00D20C67" w:rsidRDefault="00D20C67" w:rsidP="00D20C67">
      <w:commentRangeStart w:id="95"/>
      <w:r>
        <w:t>Teniendo los puntos anteriores</w:t>
      </w:r>
      <w:commentRangeEnd w:id="95"/>
      <w:r w:rsidR="00870192">
        <w:rPr>
          <w:rStyle w:val="Refdecomentario"/>
        </w:rPr>
        <w:commentReference w:id="95"/>
      </w:r>
      <w:r>
        <w:t xml:space="preserve">, </w:t>
      </w:r>
      <w:commentRangeStart w:id="96"/>
      <w:r>
        <w:t xml:space="preserve">se </w:t>
      </w:r>
      <w:proofErr w:type="gramStart"/>
      <w:r>
        <w:t>puede  empezar</w:t>
      </w:r>
      <w:proofErr w:type="gramEnd"/>
      <w:r>
        <w:t xml:space="preserve"> </w:t>
      </w:r>
      <w:r w:rsidRPr="00870192">
        <w:rPr>
          <w:highlight w:val="yellow"/>
          <w:rPrChange w:id="97" w:author="Sergio Saugar García" w:date="2020-10-17T13:52:00Z">
            <w:rPr/>
          </w:rPrChange>
        </w:rPr>
        <w:t>a intuir</w:t>
      </w:r>
      <w:r>
        <w:t xml:space="preserve"> la base de este proyecto</w:t>
      </w:r>
      <w:commentRangeEnd w:id="96"/>
      <w:r w:rsidR="00870192">
        <w:rPr>
          <w:rStyle w:val="Refdecomentario"/>
        </w:rPr>
        <w:commentReference w:id="96"/>
      </w:r>
      <w:r>
        <w:t xml:space="preserve">, ahora lo siguiente que se debe hacer es analizar el nicho que se </w:t>
      </w:r>
      <w:r w:rsidR="006A386E">
        <w:t>va a</w:t>
      </w:r>
      <w:r>
        <w:t xml:space="preserve"> explotar, en este nicho el principal cliente es aquella persona que  pretende </w:t>
      </w:r>
      <w:commentRangeStart w:id="98"/>
      <w:r>
        <w:t xml:space="preserve">formar </w:t>
      </w:r>
      <w:r w:rsidR="00BC21CE">
        <w:t>se</w:t>
      </w:r>
      <w:commentRangeEnd w:id="98"/>
      <w:r w:rsidR="00123FD7">
        <w:rPr>
          <w:rStyle w:val="Refdecomentario"/>
        </w:rPr>
        <w:commentReference w:id="98"/>
      </w:r>
      <w:r w:rsidR="00BC21CE">
        <w:t xml:space="preserve"> </w:t>
      </w:r>
      <w:r>
        <w:t xml:space="preserve">en zonas alejadas de su lugar de origen, principalmente </w:t>
      </w:r>
      <w:r w:rsidR="006A386E">
        <w:t>jóvenes</w:t>
      </w:r>
      <w:r w:rsidR="00BC21CE">
        <w:t xml:space="preserve"> adultos</w:t>
      </w:r>
      <w:r>
        <w:t>.</w:t>
      </w:r>
    </w:p>
    <w:p w14:paraId="196C1384" w14:textId="31DB1E4D" w:rsidR="00D20C67" w:rsidRDefault="00D20C67" w:rsidP="00D20C67">
      <w:r>
        <w:t>Llegados a este punto se dividirá las necesidades en dos cauces:</w:t>
      </w:r>
    </w:p>
    <w:p w14:paraId="3E264338" w14:textId="09F27856" w:rsidR="00D20C67" w:rsidRPr="00BC21CE" w:rsidRDefault="006A386E" w:rsidP="004D6CFE">
      <w:pPr>
        <w:pStyle w:val="Prrafodelista"/>
        <w:numPr>
          <w:ilvl w:val="0"/>
          <w:numId w:val="11"/>
        </w:numPr>
        <w:rPr>
          <w:u w:val="single"/>
        </w:rPr>
      </w:pPr>
      <w:r w:rsidRPr="00BC21CE">
        <w:rPr>
          <w:u w:val="single"/>
        </w:rPr>
        <w:t>Jóvenes</w:t>
      </w:r>
      <w:r w:rsidR="00BC21CE" w:rsidRPr="00BC21CE">
        <w:rPr>
          <w:u w:val="single"/>
        </w:rPr>
        <w:t xml:space="preserve"> adultos:</w:t>
      </w:r>
    </w:p>
    <w:p w14:paraId="321BA949" w14:textId="2C4C7488" w:rsidR="00BC21CE" w:rsidRDefault="00BC21CE" w:rsidP="00BC21CE">
      <w:pPr>
        <w:ind w:left="709"/>
      </w:pPr>
      <w:r>
        <w:t xml:space="preserve">Los jóvenes adultos </w:t>
      </w:r>
      <w:commentRangeStart w:id="99"/>
      <w:r>
        <w:t xml:space="preserve">se encuentran en una etapa de la vida bastante difícil </w:t>
      </w:r>
      <w:commentRangeEnd w:id="99"/>
      <w:r w:rsidR="00123FD7">
        <w:rPr>
          <w:rStyle w:val="Refdecomentario"/>
        </w:rPr>
        <w:commentReference w:id="99"/>
      </w:r>
      <w:r>
        <w:t>(fin del bachiller e ingreso en un grado o formación superior).</w:t>
      </w:r>
    </w:p>
    <w:p w14:paraId="0C1F5EA6" w14:textId="54E8D092" w:rsidR="00BC21CE" w:rsidRDefault="00BC21CE" w:rsidP="00BC21CE">
      <w:pPr>
        <w:ind w:left="709"/>
      </w:pPr>
      <w:r>
        <w:t xml:space="preserve">En esta etapa los primeros años son decisivos, ya que se enfrenta a asignaturas </w:t>
      </w:r>
      <w:r w:rsidR="006A386E">
        <w:t>más</w:t>
      </w:r>
      <w:r>
        <w:t xml:space="preserve"> complejas que en la escuela y muchas de ellas no tiene las bases ya estudiadas, a esto hay que sumarle el </w:t>
      </w:r>
      <w:commentRangeStart w:id="100"/>
      <w:r>
        <w:t xml:space="preserve">coctel de hormonas </w:t>
      </w:r>
      <w:commentRangeEnd w:id="100"/>
      <w:r w:rsidR="00123FD7">
        <w:rPr>
          <w:rStyle w:val="Refdecomentario"/>
        </w:rPr>
        <w:commentReference w:id="100"/>
      </w:r>
      <w:r>
        <w:t xml:space="preserve">que les dicen que ya son mayores para ciertas cosas y para otras son pequeños generando al individuo un estrés </w:t>
      </w:r>
      <w:r w:rsidR="006A386E">
        <w:t>innecesario</w:t>
      </w:r>
      <w:r>
        <w:t>, reflejado en muchos casos como abandono de los estudios.</w:t>
      </w:r>
    </w:p>
    <w:p w14:paraId="7010BABB" w14:textId="1AF68E95" w:rsidR="00BC21CE" w:rsidRDefault="00BC21CE" w:rsidP="00BC21CE">
      <w:pPr>
        <w:ind w:left="709"/>
      </w:pPr>
      <w:r>
        <w:t xml:space="preserve">Para </w:t>
      </w:r>
      <w:commentRangeStart w:id="101"/>
      <w:r>
        <w:t xml:space="preserve">apalear </w:t>
      </w:r>
      <w:commentRangeEnd w:id="101"/>
      <w:r w:rsidR="00123FD7">
        <w:rPr>
          <w:rStyle w:val="Refdecomentario"/>
        </w:rPr>
        <w:commentReference w:id="101"/>
      </w:r>
      <w:r>
        <w:t>todas estas dificultades el estudiante se sirve de aplicaciones tanto con interés lectivo, como social.</w:t>
      </w:r>
    </w:p>
    <w:p w14:paraId="475E9548" w14:textId="7ED010E6" w:rsidR="00BC21CE" w:rsidRDefault="00BC21CE" w:rsidP="004D6CFE">
      <w:pPr>
        <w:pStyle w:val="Prrafodelista"/>
        <w:numPr>
          <w:ilvl w:val="0"/>
          <w:numId w:val="11"/>
        </w:numPr>
        <w:rPr>
          <w:u w:val="single"/>
        </w:rPr>
      </w:pPr>
      <w:r w:rsidRPr="00BC21CE">
        <w:rPr>
          <w:u w:val="single"/>
        </w:rPr>
        <w:t>Personas alejadas de su lugar de origen</w:t>
      </w:r>
      <w:r>
        <w:rPr>
          <w:u w:val="single"/>
        </w:rPr>
        <w:t>:</w:t>
      </w:r>
    </w:p>
    <w:p w14:paraId="000C812F" w14:textId="658C9937" w:rsidR="00BC21CE" w:rsidRDefault="00BC21CE" w:rsidP="00BC21CE">
      <w:pPr>
        <w:ind w:left="709"/>
      </w:pPr>
      <w:r>
        <w:t xml:space="preserve">En este caso </w:t>
      </w:r>
      <w:r w:rsidRPr="00123FD7">
        <w:rPr>
          <w:highlight w:val="yellow"/>
          <w:rPrChange w:id="102" w:author="Sergio Saugar García" w:date="2020-10-17T13:59:00Z">
            <w:rPr/>
          </w:rPrChange>
        </w:rPr>
        <w:t>nos movemos en otro ambiente</w:t>
      </w:r>
      <w:r>
        <w:t xml:space="preserve">, pero no </w:t>
      </w:r>
      <w:r w:rsidR="006A386E">
        <w:t>más</w:t>
      </w:r>
      <w:r>
        <w:t xml:space="preserve"> sencillo, dado que la persona se </w:t>
      </w:r>
      <w:r w:rsidR="006A386E">
        <w:t>encontrará</w:t>
      </w:r>
      <w:r>
        <w:t xml:space="preserve"> sola en una zona que apenas conoce, en muchos casos no tiene la capacidad de </w:t>
      </w:r>
      <w:proofErr w:type="spellStart"/>
      <w:r>
        <w:t>autogestionarse</w:t>
      </w:r>
      <w:proofErr w:type="spellEnd"/>
      <w:r>
        <w:t xml:space="preserve"> correctamente, es decir, </w:t>
      </w:r>
      <w:r w:rsidRPr="00123FD7">
        <w:rPr>
          <w:highlight w:val="yellow"/>
          <w:rPrChange w:id="103" w:author="Sergio Saugar García" w:date="2020-10-17T13:59:00Z">
            <w:rPr/>
          </w:rPrChange>
        </w:rPr>
        <w:t xml:space="preserve">no sabe planchar, cocinar, fregar, </w:t>
      </w:r>
      <w:r w:rsidR="006A386E" w:rsidRPr="00123FD7">
        <w:rPr>
          <w:highlight w:val="yellow"/>
          <w:rPrChange w:id="104" w:author="Sergio Saugar García" w:date="2020-10-17T13:59:00Z">
            <w:rPr/>
          </w:rPrChange>
        </w:rPr>
        <w:t>etc.</w:t>
      </w:r>
      <w:r w:rsidRPr="00123FD7">
        <w:rPr>
          <w:highlight w:val="yellow"/>
          <w:rPrChange w:id="105" w:author="Sergio Saugar García" w:date="2020-10-17T13:59:00Z">
            <w:rPr/>
          </w:rPrChange>
        </w:rPr>
        <w:t>…</w:t>
      </w:r>
    </w:p>
    <w:p w14:paraId="06DA92DE" w14:textId="446C8B6A" w:rsidR="00977F17" w:rsidRPr="00BC21CE" w:rsidRDefault="006A386E" w:rsidP="00BC21CE">
      <w:pPr>
        <w:ind w:left="709"/>
      </w:pPr>
      <w:commentRangeStart w:id="106"/>
      <w:r>
        <w:lastRenderedPageBreak/>
        <w:t>También</w:t>
      </w:r>
      <w:r w:rsidR="00977F17">
        <w:t xml:space="preserve"> no sabe </w:t>
      </w:r>
      <w:commentRangeEnd w:id="106"/>
      <w:r w:rsidR="00123FD7">
        <w:rPr>
          <w:rStyle w:val="Refdecomentario"/>
        </w:rPr>
        <w:commentReference w:id="106"/>
      </w:r>
      <w:r w:rsidR="00977F17">
        <w:t>de la ubicación de centros comerciales donde pueda adquirir los recursos para cubrir sus necesidades.</w:t>
      </w:r>
    </w:p>
    <w:p w14:paraId="3C380716" w14:textId="628BB153" w:rsidR="00390ADC" w:rsidRDefault="006A386E" w:rsidP="00390ADC">
      <w:pPr>
        <w:pStyle w:val="Ttulo2"/>
      </w:pPr>
      <w:bookmarkStart w:id="107" w:name="_Toc52311802"/>
      <w:r>
        <w:t>Comparación</w:t>
      </w:r>
      <w:r w:rsidR="00390ADC">
        <w:t xml:space="preserve"> entre las aplicaciones existentes</w:t>
      </w:r>
      <w:bookmarkEnd w:id="107"/>
    </w:p>
    <w:p w14:paraId="163E99B2" w14:textId="0E7EBBE7" w:rsidR="00493DCF" w:rsidRPr="00493DCF" w:rsidRDefault="00493DCF" w:rsidP="00493DCF">
      <w:r w:rsidRPr="00493DCF">
        <w:t>Tras una primera aproximación</w:t>
      </w:r>
      <w:r>
        <w:t xml:space="preserve"> </w:t>
      </w:r>
      <w:r w:rsidRPr="00493DCF">
        <w:t>al mercado,</w:t>
      </w:r>
      <w:r>
        <w:t xml:space="preserve"> </w:t>
      </w:r>
      <w:commentRangeStart w:id="108"/>
      <w:r w:rsidRPr="00493DCF">
        <w:t>pude</w:t>
      </w:r>
      <w:r>
        <w:t xml:space="preserve"> </w:t>
      </w:r>
      <w:r w:rsidRPr="00493DCF">
        <w:t xml:space="preserve">ver </w:t>
      </w:r>
      <w:commentRangeEnd w:id="108"/>
      <w:r w:rsidR="00123FD7">
        <w:rPr>
          <w:rStyle w:val="Refdecomentario"/>
        </w:rPr>
        <w:commentReference w:id="108"/>
      </w:r>
      <w:r w:rsidRPr="00493DCF">
        <w:t>que hay un conjunto de aplicaciones bastante extenso,</w:t>
      </w:r>
      <w:r>
        <w:t xml:space="preserve"> </w:t>
      </w:r>
      <w:commentRangeStart w:id="109"/>
      <w:r w:rsidRPr="00493DCF">
        <w:t xml:space="preserve">pero ninguna agrupa las funcionalidades </w:t>
      </w:r>
      <w:commentRangeEnd w:id="109"/>
      <w:r w:rsidR="00123FD7">
        <w:rPr>
          <w:rStyle w:val="Refdecomentario"/>
        </w:rPr>
        <w:commentReference w:id="109"/>
      </w:r>
      <w:commentRangeStart w:id="110"/>
      <w:r w:rsidRPr="00493DCF">
        <w:t>ni las relaciona</w:t>
      </w:r>
      <w:commentRangeEnd w:id="110"/>
      <w:r w:rsidR="00123FD7">
        <w:rPr>
          <w:rStyle w:val="Refdecomentario"/>
        </w:rPr>
        <w:commentReference w:id="110"/>
      </w:r>
      <w:r w:rsidRPr="00493DCF">
        <w:t xml:space="preserve">, </w:t>
      </w:r>
      <w:commentRangeStart w:id="111"/>
      <w:r w:rsidRPr="00493DCF">
        <w:t>dejando</w:t>
      </w:r>
      <w:r>
        <w:t xml:space="preserve"> </w:t>
      </w:r>
      <w:r w:rsidRPr="00493DCF">
        <w:t>un nicho viable para esta idea</w:t>
      </w:r>
      <w:commentRangeEnd w:id="111"/>
      <w:r w:rsidR="00123FD7">
        <w:rPr>
          <w:rStyle w:val="Refdecomentario"/>
        </w:rPr>
        <w:commentReference w:id="111"/>
      </w:r>
      <w:r w:rsidRPr="00493DCF">
        <w:t>.</w:t>
      </w:r>
      <w:r>
        <w:t xml:space="preserve"> </w:t>
      </w:r>
      <w:r w:rsidRPr="00493DCF">
        <w:t xml:space="preserve">Estas aplicaciones pueden ser: </w:t>
      </w:r>
    </w:p>
    <w:p w14:paraId="69CE5F58" w14:textId="6EB58E40" w:rsidR="00493DCF" w:rsidRDefault="00493DCF" w:rsidP="00390ADC">
      <w:proofErr w:type="spellStart"/>
      <w:r w:rsidRPr="00493DCF">
        <w:t>My</w:t>
      </w:r>
      <w:proofErr w:type="spellEnd"/>
      <w:r w:rsidRPr="00493DCF">
        <w:t xml:space="preserve"> </w:t>
      </w:r>
      <w:proofErr w:type="spellStart"/>
      <w:r w:rsidRPr="00493DCF">
        <w:t>Study</w:t>
      </w:r>
      <w:proofErr w:type="spellEnd"/>
      <w:r w:rsidRPr="00493DCF">
        <w:t xml:space="preserve"> </w:t>
      </w:r>
      <w:proofErr w:type="spellStart"/>
      <w:r w:rsidRPr="00493DCF">
        <w:t>Life</w:t>
      </w:r>
      <w:proofErr w:type="spellEnd"/>
    </w:p>
    <w:p w14:paraId="461F1626" w14:textId="7305FF7A" w:rsidR="00493DCF" w:rsidRDefault="00493DCF" w:rsidP="00390ADC">
      <w:r w:rsidRPr="00123FD7">
        <w:rPr>
          <w:highlight w:val="yellow"/>
          <w:rPrChange w:id="112" w:author="Sergio Saugar García" w:date="2020-10-17T14:02:00Z">
            <w:rPr/>
          </w:rPrChange>
        </w:rPr>
        <w:t>Que posee una idea bastante llamativa</w:t>
      </w:r>
      <w:r w:rsidR="003D7B50">
        <w:t xml:space="preserve">. Organizar el </w:t>
      </w:r>
      <w:r w:rsidR="006A386E">
        <w:t>día</w:t>
      </w:r>
      <w:r w:rsidR="003D7B50">
        <w:t xml:space="preserve"> a </w:t>
      </w:r>
      <w:r w:rsidR="006A386E">
        <w:t>día</w:t>
      </w:r>
      <w:r w:rsidR="003D7B50">
        <w:t xml:space="preserve"> según un horario de estudio que tu </w:t>
      </w:r>
      <w:r w:rsidR="006A386E">
        <w:t>configuras,</w:t>
      </w:r>
      <w:r w:rsidR="003D7B50">
        <w:t xml:space="preserve"> un apartado que explica las asignaturas y el profesor, tareas asociadas, posibilidad de introducir </w:t>
      </w:r>
      <w:r w:rsidR="006A386E">
        <w:t>exámenes</w:t>
      </w:r>
    </w:p>
    <w:p w14:paraId="4A93BD12" w14:textId="131249DD" w:rsidR="003D7B50" w:rsidRDefault="00493DCF" w:rsidP="00390ADC">
      <w:r w:rsidRPr="00493DCF">
        <w:t xml:space="preserve"> </w:t>
      </w:r>
      <w:proofErr w:type="spellStart"/>
      <w:r w:rsidRPr="00493DCF">
        <w:t>Exam</w:t>
      </w:r>
      <w:proofErr w:type="spellEnd"/>
      <w:r w:rsidRPr="00493DCF">
        <w:t xml:space="preserve"> </w:t>
      </w:r>
      <w:proofErr w:type="spellStart"/>
      <w:r w:rsidRPr="00493DCF">
        <w:t>Countdown</w:t>
      </w:r>
      <w:proofErr w:type="spellEnd"/>
    </w:p>
    <w:p w14:paraId="3FA86B24" w14:textId="200F3128" w:rsidR="003D7B50" w:rsidRDefault="003D7B50" w:rsidP="00390ADC">
      <w:r>
        <w:t>Cuenta regresiva y planificador ante un examen ya establecido</w:t>
      </w:r>
      <w:r w:rsidR="005230F1">
        <w:t xml:space="preserve"> con la posibilidad de establecer un plan de ataque hasta que suceda el evento(examen)</w:t>
      </w:r>
    </w:p>
    <w:p w14:paraId="0BE395A5" w14:textId="4433ACB1" w:rsidR="003D7B50" w:rsidRDefault="003D7B50" w:rsidP="00390ADC">
      <w:proofErr w:type="spellStart"/>
      <w:r w:rsidRPr="00493DCF">
        <w:t>Studious</w:t>
      </w:r>
      <w:proofErr w:type="spellEnd"/>
    </w:p>
    <w:p w14:paraId="0D74E642" w14:textId="597D7358" w:rsidR="003D7B50" w:rsidRDefault="003D7B50" w:rsidP="00390ADC">
      <w:r>
        <w:t xml:space="preserve">Es similar a </w:t>
      </w:r>
      <w:proofErr w:type="spellStart"/>
      <w:r>
        <w:t>My</w:t>
      </w:r>
      <w:proofErr w:type="spellEnd"/>
      <w:r>
        <w:t xml:space="preserve"> </w:t>
      </w:r>
      <w:proofErr w:type="spellStart"/>
      <w:r>
        <w:t>Study</w:t>
      </w:r>
      <w:proofErr w:type="spellEnd"/>
      <w:r>
        <w:t xml:space="preserve"> </w:t>
      </w:r>
      <w:proofErr w:type="spellStart"/>
      <w:r w:rsidR="006A386E">
        <w:t>Life</w:t>
      </w:r>
      <w:proofErr w:type="spellEnd"/>
      <w:r w:rsidR="006A386E">
        <w:t>,</w:t>
      </w:r>
      <w:r>
        <w:t xml:space="preserve"> pero con la opción de silenciar el teléfono </w:t>
      </w:r>
      <w:r w:rsidR="009F2B8D">
        <w:t>o activarse solo con las tareas programadas o permitidas que funciones</w:t>
      </w:r>
    </w:p>
    <w:p w14:paraId="2D1A6376" w14:textId="29FD5C22" w:rsidR="003D7B50" w:rsidRDefault="003D7B50" w:rsidP="00390ADC">
      <w:proofErr w:type="spellStart"/>
      <w:r w:rsidRPr="003D7B50">
        <w:t>Brain</w:t>
      </w:r>
      <w:proofErr w:type="spellEnd"/>
      <w:r w:rsidRPr="003D7B50">
        <w:t xml:space="preserve"> </w:t>
      </w:r>
      <w:proofErr w:type="spellStart"/>
      <w:r w:rsidRPr="003D7B50">
        <w:t>Focus</w:t>
      </w:r>
      <w:proofErr w:type="spellEnd"/>
    </w:p>
    <w:p w14:paraId="77C44550" w14:textId="36FDACEB" w:rsidR="003D7B50" w:rsidRDefault="003D7B50" w:rsidP="00390ADC">
      <w:r>
        <w:t xml:space="preserve">Enfocada </w:t>
      </w:r>
      <w:r w:rsidR="006A386E">
        <w:t>más</w:t>
      </w:r>
      <w:r>
        <w:t xml:space="preserve"> a un horario a cada tarea que tu planificas</w:t>
      </w:r>
      <w:r w:rsidR="005230F1">
        <w:t xml:space="preserve"> estableciendo un horario de comienzo de la tarea y un horario de finalización de la tarea</w:t>
      </w:r>
    </w:p>
    <w:p w14:paraId="63A9E750" w14:textId="5F9F14F9" w:rsidR="003D7B50" w:rsidRDefault="003D7B50" w:rsidP="00390ADC"/>
    <w:p w14:paraId="74F4896B" w14:textId="26237D43" w:rsidR="005230F1" w:rsidRDefault="005230F1" w:rsidP="00390ADC"/>
    <w:p w14:paraId="3A893188" w14:textId="382B819A" w:rsidR="005230F1" w:rsidRDefault="005230F1" w:rsidP="00390ADC"/>
    <w:p w14:paraId="7817CF5A" w14:textId="77777777" w:rsidR="005230F1" w:rsidRDefault="005230F1" w:rsidP="00390ADC"/>
    <w:p w14:paraId="0D718233" w14:textId="36BAA63B" w:rsidR="00571C99" w:rsidRDefault="00571C99" w:rsidP="00390ADC">
      <w:r>
        <w:t xml:space="preserve">Analizando en profundidad estos conceptos de ideas se puede establecer que son servicios interesantes en este estado, es decir, de forma individual </w:t>
      </w:r>
      <w:r w:rsidRPr="00015569">
        <w:rPr>
          <w:highlight w:val="yellow"/>
          <w:rPrChange w:id="113" w:author="Sergio Saugar García" w:date="2020-10-17T14:03:00Z">
            <w:rPr/>
          </w:rPrChange>
        </w:rPr>
        <w:t xml:space="preserve">poseen un gran </w:t>
      </w:r>
      <w:r w:rsidR="006A386E" w:rsidRPr="00015569">
        <w:rPr>
          <w:highlight w:val="yellow"/>
          <w:rPrChange w:id="114" w:author="Sergio Saugar García" w:date="2020-10-17T14:03:00Z">
            <w:rPr/>
          </w:rPrChange>
        </w:rPr>
        <w:t>poder</w:t>
      </w:r>
      <w:r w:rsidR="006A386E">
        <w:t>,</w:t>
      </w:r>
      <w:r>
        <w:t xml:space="preserve"> </w:t>
      </w:r>
      <w:commentRangeStart w:id="115"/>
      <w:r>
        <w:t>pero les falta un director de orquesta para subirlos a un mayor nivel</w:t>
      </w:r>
      <w:commentRangeEnd w:id="115"/>
      <w:r w:rsidR="00015569">
        <w:rPr>
          <w:rStyle w:val="Refdecomentario"/>
        </w:rPr>
        <w:commentReference w:id="115"/>
      </w:r>
      <w:r>
        <w:t>.</w:t>
      </w:r>
    </w:p>
    <w:p w14:paraId="27CCD0AE" w14:textId="34E56F87" w:rsidR="00571C99" w:rsidRDefault="00571C99" w:rsidP="00390ADC">
      <w:r>
        <w:t>Por ejemplo, si tomamos la idea principal de “</w:t>
      </w:r>
      <w:proofErr w:type="spellStart"/>
      <w:r>
        <w:t>My</w:t>
      </w:r>
      <w:proofErr w:type="spellEnd"/>
      <w:r>
        <w:t xml:space="preserve"> </w:t>
      </w:r>
      <w:proofErr w:type="spellStart"/>
      <w:r>
        <w:t>Study</w:t>
      </w:r>
      <w:proofErr w:type="spellEnd"/>
      <w:r>
        <w:t xml:space="preserve"> </w:t>
      </w:r>
      <w:proofErr w:type="spellStart"/>
      <w:r w:rsidR="006A386E">
        <w:t>Life</w:t>
      </w:r>
      <w:proofErr w:type="spellEnd"/>
      <w:r>
        <w:t xml:space="preserve">” podríamos ofrecer un servicio dedicado al horario escolar donde se le podrían poner las diferentes </w:t>
      </w:r>
      <w:proofErr w:type="gramStart"/>
      <w:r>
        <w:t xml:space="preserve">tareas </w:t>
      </w:r>
      <w:r w:rsidR="005230F1">
        <w:t xml:space="preserve"> </w:t>
      </w:r>
      <w:r>
        <w:t>que</w:t>
      </w:r>
      <w:proofErr w:type="gramEnd"/>
      <w:r>
        <w:t xml:space="preserve"> tienen las asignaturas del </w:t>
      </w:r>
      <w:r w:rsidR="006A386E">
        <w:t>día</w:t>
      </w:r>
      <w:r>
        <w:t xml:space="preserve">, ahora bien, </w:t>
      </w:r>
      <w:r w:rsidRPr="00015569">
        <w:rPr>
          <w:highlight w:val="yellow"/>
          <w:rPrChange w:id="116" w:author="Sergio Saugar García" w:date="2020-10-17T14:04:00Z">
            <w:rPr/>
          </w:rPrChange>
        </w:rPr>
        <w:t>le falta una vuelta de tuerca</w:t>
      </w:r>
      <w:r>
        <w:t xml:space="preserve">, ya que aparte de saber que tareas tienes en el </w:t>
      </w:r>
      <w:r w:rsidR="006A386E">
        <w:t>día</w:t>
      </w:r>
      <w:r>
        <w:t xml:space="preserve">, necesitas saber </w:t>
      </w:r>
      <w:r w:rsidR="006A386E">
        <w:t>cuáles</w:t>
      </w:r>
      <w:r>
        <w:t xml:space="preserve"> son </w:t>
      </w:r>
      <w:r w:rsidR="006A386E">
        <w:t>más</w:t>
      </w:r>
      <w:r>
        <w:t xml:space="preserve"> prioritarias, no es lo mismo una tarea con un tiempo de 2 semanas que una de 2 </w:t>
      </w:r>
      <w:r w:rsidR="006A386E">
        <w:t>días</w:t>
      </w:r>
      <w:r>
        <w:t xml:space="preserve"> de la misma asignatura. Pero no es solo una vuelta de tuerca, lo </w:t>
      </w:r>
      <w:r w:rsidR="006A386E">
        <w:t>más</w:t>
      </w:r>
      <w:r>
        <w:t xml:space="preserve"> importante de esto es dividir las funcionalidades de las aplicaciones existentes, retocarlas buscando una mejora sin perder la esencia, y unirlas a otras.</w:t>
      </w:r>
    </w:p>
    <w:p w14:paraId="174B8AEA" w14:textId="1A6AE950" w:rsidR="00A71548" w:rsidRDefault="00A71548" w:rsidP="00390ADC">
      <w:commentRangeStart w:id="117"/>
      <w:r>
        <w:t xml:space="preserve">Persiguiendo este concepto se puede llegar a cosas tales como lo </w:t>
      </w:r>
      <w:r w:rsidR="006A386E">
        <w:t>anterior (</w:t>
      </w:r>
      <w:r>
        <w:t>horario con tareas jerárquicas) y le proporcionamos la funcionalidad de “</w:t>
      </w:r>
      <w:proofErr w:type="spellStart"/>
      <w:r w:rsidR="006A386E">
        <w:t>Studious</w:t>
      </w:r>
      <w:proofErr w:type="spellEnd"/>
      <w:r>
        <w:t xml:space="preserve">”, poniendo alarmas a las </w:t>
      </w:r>
      <w:r w:rsidR="006A386E">
        <w:t>tareas,</w:t>
      </w:r>
      <w:r>
        <w:t xml:space="preserve"> silenciándote el teléfono para evitar distracciones y al final de un tiempo determinado realizando otro sonido, indicativo que dejes la tarea.</w:t>
      </w:r>
      <w:commentRangeEnd w:id="117"/>
      <w:r w:rsidR="00015569">
        <w:rPr>
          <w:rStyle w:val="Refdecomentario"/>
        </w:rPr>
        <w:commentReference w:id="117"/>
      </w:r>
    </w:p>
    <w:p w14:paraId="26A196B4" w14:textId="250D42F4" w:rsidR="003F0BDE" w:rsidRDefault="003F0BDE" w:rsidP="00390ADC"/>
    <w:p w14:paraId="08CE58F2" w14:textId="5ED34E94" w:rsidR="003F0BDE" w:rsidRDefault="003F0BDE" w:rsidP="00390ADC"/>
    <w:p w14:paraId="6B7A74E8" w14:textId="4D186CB7" w:rsidR="003F0BDE" w:rsidRDefault="003F0BDE" w:rsidP="00390ADC"/>
    <w:p w14:paraId="3D0F75CF" w14:textId="70B57B18" w:rsidR="003F0BDE" w:rsidRDefault="003F0BDE" w:rsidP="00390ADC"/>
    <w:p w14:paraId="7D402D3E" w14:textId="27C075C3" w:rsidR="003F0BDE" w:rsidRDefault="003F0BDE" w:rsidP="00390ADC"/>
    <w:p w14:paraId="1D727722" w14:textId="5069C4BD" w:rsidR="003F0BDE" w:rsidRDefault="003F0BDE" w:rsidP="00390ADC"/>
    <w:p w14:paraId="77110607" w14:textId="77777777" w:rsidR="003F0BDE" w:rsidRDefault="003F0BDE" w:rsidP="00390ADC"/>
    <w:p w14:paraId="1A81D7A4" w14:textId="08784408" w:rsidR="00390ADC" w:rsidRDefault="009E38C0" w:rsidP="00390ADC">
      <w:pPr>
        <w:pStyle w:val="Ttulo2"/>
      </w:pPr>
      <w:bookmarkStart w:id="118" w:name="_Toc52311803"/>
      <w:r>
        <w:lastRenderedPageBreak/>
        <w:t>Grupo de clientes</w:t>
      </w:r>
      <w:bookmarkEnd w:id="118"/>
    </w:p>
    <w:p w14:paraId="023A7A8F" w14:textId="01454BE9" w:rsidR="00390ADC" w:rsidRDefault="005230F1" w:rsidP="00390ADC">
      <w:commentRangeStart w:id="119"/>
      <w:r>
        <w:t xml:space="preserve">Respecto a este </w:t>
      </w:r>
      <w:r w:rsidRPr="00015569">
        <w:rPr>
          <w:highlight w:val="yellow"/>
          <w:rPrChange w:id="120" w:author="Sergio Saugar García" w:date="2020-10-17T14:06:00Z">
            <w:rPr/>
          </w:rPrChange>
        </w:rPr>
        <w:t xml:space="preserve">proyecto tuve la suerte de conocer un conjunto de personas no solo a nivel </w:t>
      </w:r>
      <w:commentRangeStart w:id="121"/>
      <w:r w:rsidRPr="00015569">
        <w:rPr>
          <w:highlight w:val="yellow"/>
          <w:rPrChange w:id="122" w:author="Sergio Saugar García" w:date="2020-10-17T14:06:00Z">
            <w:rPr/>
          </w:rPrChange>
        </w:rPr>
        <w:t>nacional</w:t>
      </w:r>
      <w:commentRangeEnd w:id="121"/>
      <w:r w:rsidR="00015569">
        <w:rPr>
          <w:rStyle w:val="Refdecomentario"/>
        </w:rPr>
        <w:commentReference w:id="121"/>
      </w:r>
      <w:r w:rsidRPr="00015569">
        <w:rPr>
          <w:highlight w:val="yellow"/>
          <w:rPrChange w:id="123" w:author="Sergio Saugar García" w:date="2020-10-17T14:06:00Z">
            <w:rPr/>
          </w:rPrChange>
        </w:rPr>
        <w:t>,</w:t>
      </w:r>
      <w:r>
        <w:t xml:space="preserve"> sino a nivel internacional que me expresaron la cantidad de dificultades que tienen que hacer frente para llevar el </w:t>
      </w:r>
      <w:r w:rsidR="006A386E">
        <w:t>día</w:t>
      </w:r>
      <w:r>
        <w:t xml:space="preserve"> a </w:t>
      </w:r>
      <w:r w:rsidR="006A386E">
        <w:t>día</w:t>
      </w:r>
      <w:r>
        <w:t xml:space="preserve"> en esta </w:t>
      </w:r>
      <w:r w:rsidR="006A386E">
        <w:t>situación</w:t>
      </w:r>
      <w:r>
        <w:t xml:space="preserve"> y sus inquietudes inherentes a las mismas</w:t>
      </w:r>
      <w:commentRangeStart w:id="124"/>
      <w:r>
        <w:t>,</w:t>
      </w:r>
      <w:commentRangeEnd w:id="124"/>
      <w:r w:rsidR="00015569">
        <w:rPr>
          <w:rStyle w:val="Refdecomentario"/>
        </w:rPr>
        <w:commentReference w:id="124"/>
      </w:r>
    </w:p>
    <w:p w14:paraId="5B0E4284" w14:textId="098668F5" w:rsidR="005230F1" w:rsidRDefault="005230F1" w:rsidP="00390ADC">
      <w:r>
        <w:t xml:space="preserve">En este caso establecí una gran división entre ellos, </w:t>
      </w:r>
      <w:commentRangeStart w:id="125"/>
      <w:r w:rsidR="006A386E">
        <w:t>más</w:t>
      </w:r>
      <w:r>
        <w:t xml:space="preserve"> que nada por su cultura para poder analizarlos en mayor profundidad.</w:t>
      </w:r>
      <w:commentRangeEnd w:id="125"/>
      <w:r w:rsidR="00015569">
        <w:rPr>
          <w:rStyle w:val="Refdecomentario"/>
        </w:rPr>
        <w:commentReference w:id="125"/>
      </w:r>
    </w:p>
    <w:p w14:paraId="3A8F352F" w14:textId="782DF937" w:rsidR="005230F1" w:rsidRDefault="005230F1" w:rsidP="00390ADC">
      <w:r>
        <w:t xml:space="preserve">Por un </w:t>
      </w:r>
      <w:r w:rsidR="006A386E">
        <w:t>lado,</w:t>
      </w:r>
      <w:r>
        <w:t xml:space="preserve"> tengo estudiantes que residen en </w:t>
      </w:r>
      <w:r w:rsidR="006A386E">
        <w:t>México</w:t>
      </w:r>
      <w:r>
        <w:t>, los cuales optaron o bien por un intercambio a otro país, o bien se mudaron a otro estado.</w:t>
      </w:r>
    </w:p>
    <w:p w14:paraId="15ED5A5F" w14:textId="412DCAD8" w:rsidR="00741A03" w:rsidRDefault="005230F1" w:rsidP="00390ADC">
      <w:r>
        <w:t xml:space="preserve">Un dato que me </w:t>
      </w:r>
      <w:r w:rsidR="006A386E">
        <w:t>pareció</w:t>
      </w:r>
      <w:r>
        <w:t xml:space="preserve"> curioso es la analogía tan clara respecto a unos problemas tan tribales, que en un principio quería descartarlo, pero al ver que se </w:t>
      </w:r>
      <w:r w:rsidR="006A386E">
        <w:t>repetía</w:t>
      </w:r>
      <w:r>
        <w:t xml:space="preserve"> tanto opte por incluirlo en el proyecto, este problema </w:t>
      </w:r>
      <w:r w:rsidR="006A386E">
        <w:t>sería</w:t>
      </w:r>
      <w:r>
        <w:t xml:space="preserve"> la gestión de tareas de la casa junto con el estudio. Siempre andaban diciendo que es muy difícil realizar tareas de la casa</w:t>
      </w:r>
      <w:r w:rsidR="00741A03">
        <w:t xml:space="preserve"> </w:t>
      </w:r>
      <w:r w:rsidR="006A386E">
        <w:t>sobre todo</w:t>
      </w:r>
      <w:r w:rsidR="00741A03">
        <w:t xml:space="preserve"> al principio donde no posee experiencia, y que les gustaría tener una ayuda sea o una guía o un foro donde puedan aprender técnicas que le faciliten este problema, claro </w:t>
      </w:r>
      <w:r w:rsidR="006A386E">
        <w:t>está</w:t>
      </w:r>
      <w:r w:rsidR="00741A03">
        <w:t xml:space="preserve">, sin dejar de lado el tiempo dedicado a los estudios. Otro factor que les pesaba en muchos </w:t>
      </w:r>
      <w:r w:rsidR="006A386E">
        <w:t>casos</w:t>
      </w:r>
      <w:r w:rsidR="00741A03">
        <w:t xml:space="preserve"> es el factor del trabajo ya que muchos de ellos trabajan a tiempo parcial, eso suponía un ajuste mayor en el tiempo, donde pecaban de optimistas, hasta claro </w:t>
      </w:r>
      <w:r w:rsidR="006A386E">
        <w:t>está</w:t>
      </w:r>
      <w:r w:rsidR="00741A03">
        <w:t xml:space="preserve"> el momento del examen donde sufrían las consecuencias de esta mala gestión del tiempo.</w:t>
      </w:r>
    </w:p>
    <w:p w14:paraId="7BBB36AC" w14:textId="025C367D" w:rsidR="00741A03" w:rsidRDefault="00741A03" w:rsidP="00390ADC">
      <w:r>
        <w:t xml:space="preserve">Por otro </w:t>
      </w:r>
      <w:r w:rsidR="006A386E">
        <w:t>lado,</w:t>
      </w:r>
      <w:r>
        <w:t xml:space="preserve"> tengo al grupo de nacionalidad española, donde si es cierto que también poseen trabajo a tiempo parcial en algunos casos, no es excesivamente común, </w:t>
      </w:r>
      <w:r w:rsidR="006A386E">
        <w:t>sobre todo</w:t>
      </w:r>
      <w:r>
        <w:t xml:space="preserve"> si tienen una gran carga de estudios.</w:t>
      </w:r>
      <w:commentRangeEnd w:id="119"/>
      <w:r w:rsidR="00015569">
        <w:rPr>
          <w:rStyle w:val="Refdecomentario"/>
        </w:rPr>
        <w:commentReference w:id="119"/>
      </w:r>
    </w:p>
    <w:p w14:paraId="4527F506" w14:textId="77777777" w:rsidR="00741A03" w:rsidRDefault="00741A03" w:rsidP="00390ADC"/>
    <w:p w14:paraId="74A4EA0A" w14:textId="74910D61" w:rsidR="005230F1" w:rsidRDefault="005230F1" w:rsidP="00390ADC">
      <w:r>
        <w:t xml:space="preserve">  </w:t>
      </w:r>
    </w:p>
    <w:p w14:paraId="53342E58" w14:textId="50F2E161" w:rsidR="009E38C0" w:rsidRPr="009E38C0" w:rsidRDefault="009E38C0" w:rsidP="009E38C0">
      <w:pPr>
        <w:pStyle w:val="Ttulo2"/>
      </w:pPr>
      <w:bookmarkStart w:id="126" w:name="_Toc52311804"/>
      <w:r>
        <w:lastRenderedPageBreak/>
        <w:t>Arquitectura</w:t>
      </w:r>
      <w:bookmarkEnd w:id="126"/>
    </w:p>
    <w:p w14:paraId="7C70DF13" w14:textId="6CC98791" w:rsidR="00B56406" w:rsidRDefault="00B56406" w:rsidP="009E38C0">
      <w:commentRangeStart w:id="127"/>
      <w:r>
        <w:t xml:space="preserve">Para poder establecer un camino en el desarrollo de un proyecto, es </w:t>
      </w:r>
      <w:proofErr w:type="gramStart"/>
      <w:r>
        <w:t>necesario  realizar</w:t>
      </w:r>
      <w:proofErr w:type="gramEnd"/>
      <w:r>
        <w:t xml:space="preserve"> un plan lo suficientemente elaborado para que este no se </w:t>
      </w:r>
      <w:r w:rsidR="006A386E">
        <w:t>derrumbe</w:t>
      </w:r>
      <w:r>
        <w:t xml:space="preserve"> fácilmente y es en este punto donde la arquitectura tiene un papel clave para establecerlo.</w:t>
      </w:r>
      <w:commentRangeEnd w:id="127"/>
      <w:r w:rsidR="00015569">
        <w:rPr>
          <w:rStyle w:val="Refdecomentario"/>
        </w:rPr>
        <w:commentReference w:id="127"/>
      </w:r>
    </w:p>
    <w:p w14:paraId="377DB831" w14:textId="55F685A5" w:rsidR="00B56406" w:rsidRDefault="00B56406" w:rsidP="009E38C0">
      <w:r>
        <w:t xml:space="preserve">Para entender mejor este “plan” a continuación se darán unas </w:t>
      </w:r>
      <w:commentRangeStart w:id="128"/>
      <w:r>
        <w:t>pinceladas</w:t>
      </w:r>
      <w:commentRangeEnd w:id="128"/>
      <w:r w:rsidR="00015569">
        <w:rPr>
          <w:rStyle w:val="Refdecomentario"/>
        </w:rPr>
        <w:commentReference w:id="128"/>
      </w:r>
      <w:r>
        <w:t xml:space="preserve"> concisas de los conceptos de esta. Pero antes debemos empezar por la precursora SOA para luego poder hablar de la filosofía </w:t>
      </w:r>
      <w:commentRangeStart w:id="129"/>
      <w:proofErr w:type="spellStart"/>
      <w:r>
        <w:t>Res</w:t>
      </w:r>
      <w:r w:rsidR="006A386E">
        <w:t>t</w:t>
      </w:r>
      <w:r>
        <w:t>Full</w:t>
      </w:r>
      <w:commentRangeEnd w:id="129"/>
      <w:proofErr w:type="spellEnd"/>
      <w:r w:rsidR="00015569">
        <w:rPr>
          <w:rStyle w:val="Refdecomentario"/>
        </w:rPr>
        <w:commentReference w:id="129"/>
      </w:r>
      <w:r>
        <w:t>.</w:t>
      </w:r>
    </w:p>
    <w:p w14:paraId="15A16585" w14:textId="18AFABA0" w:rsidR="00EC2D81" w:rsidRPr="00EC2D81" w:rsidRDefault="00B56406" w:rsidP="00EC2D81">
      <w:pPr>
        <w:pStyle w:val="Ttulo3"/>
      </w:pPr>
      <w:bookmarkStart w:id="130" w:name="_Toc52311805"/>
      <w:r>
        <w:t>SOA</w:t>
      </w:r>
      <w:bookmarkEnd w:id="130"/>
    </w:p>
    <w:p w14:paraId="6D7CBEE7" w14:textId="64FE2D75" w:rsidR="00B56406" w:rsidRDefault="00B56406" w:rsidP="00B56406">
      <w:commentRangeStart w:id="131"/>
      <w:r>
        <w:t xml:space="preserve">La arquitectura SOA se remonta a </w:t>
      </w:r>
      <w:r w:rsidR="00D74F81">
        <w:t xml:space="preserve">1996 descrita por </w:t>
      </w:r>
      <w:proofErr w:type="spellStart"/>
      <w:r w:rsidR="00D74F81">
        <w:t>Gathner</w:t>
      </w:r>
      <w:proofErr w:type="spellEnd"/>
      <w:r w:rsidR="00D74F81">
        <w:t xml:space="preserve">, pero no fue hasta 2010 donde empezó el auge de los servicios web. Siendo esta la arquitectura </w:t>
      </w:r>
      <w:r w:rsidR="006A386E">
        <w:t>más</w:t>
      </w:r>
      <w:r w:rsidR="00D74F81">
        <w:t xml:space="preserve"> socialmente aceptada por la comunidad, pero cabe destacar que SOA no es inherente a los servicios web.</w:t>
      </w:r>
      <w:commentRangeEnd w:id="131"/>
      <w:r w:rsidR="00015569">
        <w:rPr>
          <w:rStyle w:val="Refdecomentario"/>
        </w:rPr>
        <w:commentReference w:id="131"/>
      </w:r>
    </w:p>
    <w:p w14:paraId="6EC0DDFE" w14:textId="586CA193" w:rsidR="00EC2D81" w:rsidRDefault="00EC2D81" w:rsidP="00B56406">
      <w:commentRangeStart w:id="132"/>
      <w:r>
        <w:t>Para entenderlo mejor, será separado en los siguientes puntos:</w:t>
      </w:r>
    </w:p>
    <w:p w14:paraId="0AA1209E" w14:textId="77777777" w:rsidR="00EC2D81" w:rsidRPr="00EC2D81" w:rsidRDefault="00EC2D81" w:rsidP="004D6CFE">
      <w:pPr>
        <w:pStyle w:val="Prrafodelista"/>
        <w:numPr>
          <w:ilvl w:val="0"/>
          <w:numId w:val="11"/>
        </w:numPr>
      </w:pPr>
      <w:r w:rsidRPr="00EC2D81">
        <w:t>SOA, Fundamentos, Niveles de Abstracción y Modelo Metodológico</w:t>
      </w:r>
    </w:p>
    <w:p w14:paraId="626CF0FD" w14:textId="77777777" w:rsidR="00EC2D81" w:rsidRPr="00EC2D81" w:rsidRDefault="00EC2D81" w:rsidP="004D6CFE">
      <w:pPr>
        <w:pStyle w:val="Prrafodelista"/>
        <w:numPr>
          <w:ilvl w:val="0"/>
          <w:numId w:val="11"/>
        </w:numPr>
      </w:pPr>
      <w:r w:rsidRPr="00EC2D81">
        <w:t>Técnicas para el diseño de Modelos Ontológico y de Dominios</w:t>
      </w:r>
    </w:p>
    <w:p w14:paraId="0865FE78" w14:textId="77777777" w:rsidR="00EC2D81" w:rsidRPr="00EC2D81" w:rsidRDefault="00EC2D81" w:rsidP="004D6CFE">
      <w:pPr>
        <w:pStyle w:val="Prrafodelista"/>
        <w:numPr>
          <w:ilvl w:val="0"/>
          <w:numId w:val="11"/>
        </w:numPr>
      </w:pPr>
      <w:r w:rsidRPr="00EC2D81">
        <w:t xml:space="preserve">Técnicas para el diseño de </w:t>
      </w:r>
      <w:proofErr w:type="spellStart"/>
      <w:r w:rsidRPr="00EC2D81">
        <w:t>CoreBiz</w:t>
      </w:r>
      <w:proofErr w:type="spellEnd"/>
      <w:r w:rsidRPr="00EC2D81">
        <w:t xml:space="preserve"> </w:t>
      </w:r>
      <w:proofErr w:type="spellStart"/>
      <w:r w:rsidRPr="00EC2D81">
        <w:t>Services</w:t>
      </w:r>
      <w:proofErr w:type="spellEnd"/>
      <w:r w:rsidRPr="00EC2D81">
        <w:t xml:space="preserve"> </w:t>
      </w:r>
      <w:proofErr w:type="spellStart"/>
      <w:r w:rsidRPr="00EC2D81">
        <w:t>Layer</w:t>
      </w:r>
      <w:proofErr w:type="spellEnd"/>
    </w:p>
    <w:p w14:paraId="4BDFEBEE" w14:textId="77777777" w:rsidR="00EC2D81" w:rsidRPr="00EC2D81" w:rsidRDefault="00EC2D81" w:rsidP="004D6CFE">
      <w:pPr>
        <w:pStyle w:val="Prrafodelista"/>
        <w:numPr>
          <w:ilvl w:val="0"/>
          <w:numId w:val="11"/>
        </w:numPr>
      </w:pPr>
      <w:r w:rsidRPr="00EC2D81">
        <w:t xml:space="preserve">Técnicas para el diseño de </w:t>
      </w:r>
      <w:proofErr w:type="spellStart"/>
      <w:r w:rsidRPr="00EC2D81">
        <w:t>Process</w:t>
      </w:r>
      <w:proofErr w:type="spellEnd"/>
      <w:r w:rsidRPr="00EC2D81">
        <w:t xml:space="preserve"> </w:t>
      </w:r>
      <w:proofErr w:type="spellStart"/>
      <w:r w:rsidRPr="00EC2D81">
        <w:t>Services</w:t>
      </w:r>
      <w:proofErr w:type="spellEnd"/>
      <w:r w:rsidRPr="00EC2D81">
        <w:t xml:space="preserve"> </w:t>
      </w:r>
      <w:proofErr w:type="spellStart"/>
      <w:r w:rsidRPr="00EC2D81">
        <w:t>Layer</w:t>
      </w:r>
      <w:proofErr w:type="spellEnd"/>
    </w:p>
    <w:p w14:paraId="686AD4FD" w14:textId="77777777" w:rsidR="00EC2D81" w:rsidRPr="00EC2D81" w:rsidRDefault="00EC2D81" w:rsidP="004D6CFE">
      <w:pPr>
        <w:pStyle w:val="Prrafodelista"/>
        <w:numPr>
          <w:ilvl w:val="0"/>
          <w:numId w:val="11"/>
        </w:numPr>
      </w:pPr>
      <w:r w:rsidRPr="00EC2D81">
        <w:t xml:space="preserve">Técnicas para el diseño de </w:t>
      </w:r>
      <w:proofErr w:type="spellStart"/>
      <w:r w:rsidRPr="00EC2D81">
        <w:t>Capability</w:t>
      </w:r>
      <w:proofErr w:type="spellEnd"/>
      <w:r w:rsidRPr="00EC2D81">
        <w:t xml:space="preserve"> </w:t>
      </w:r>
      <w:proofErr w:type="spellStart"/>
      <w:r w:rsidRPr="00EC2D81">
        <w:t>Services</w:t>
      </w:r>
      <w:proofErr w:type="spellEnd"/>
      <w:r w:rsidRPr="00EC2D81">
        <w:t xml:space="preserve"> </w:t>
      </w:r>
      <w:proofErr w:type="spellStart"/>
      <w:r w:rsidRPr="00EC2D81">
        <w:t>Layer</w:t>
      </w:r>
      <w:proofErr w:type="spellEnd"/>
    </w:p>
    <w:p w14:paraId="6579CB58" w14:textId="77777777" w:rsidR="00EC2D81" w:rsidRPr="00EC2D81" w:rsidRDefault="00EC2D81" w:rsidP="004D6CFE">
      <w:pPr>
        <w:pStyle w:val="Prrafodelista"/>
        <w:numPr>
          <w:ilvl w:val="0"/>
          <w:numId w:val="11"/>
        </w:numPr>
      </w:pPr>
      <w:proofErr w:type="spellStart"/>
      <w:r w:rsidRPr="00EC2D81">
        <w:t>Utility</w:t>
      </w:r>
      <w:proofErr w:type="spellEnd"/>
      <w:r w:rsidRPr="00EC2D81">
        <w:t xml:space="preserve">, </w:t>
      </w:r>
      <w:proofErr w:type="spellStart"/>
      <w:r w:rsidRPr="00EC2D81">
        <w:t>Underlying</w:t>
      </w:r>
      <w:proofErr w:type="spellEnd"/>
      <w:r w:rsidRPr="00EC2D81">
        <w:t xml:space="preserve"> y otras posibles capas de servicios</w:t>
      </w:r>
    </w:p>
    <w:p w14:paraId="0C7ADC38" w14:textId="5C9B1B29" w:rsidR="00EC2D81" w:rsidRDefault="00EC2D81" w:rsidP="004D6CFE">
      <w:pPr>
        <w:pStyle w:val="Prrafodelista"/>
        <w:numPr>
          <w:ilvl w:val="0"/>
          <w:numId w:val="11"/>
        </w:numPr>
      </w:pPr>
      <w:r w:rsidRPr="00EC2D81">
        <w:t>Ejemplos de Modelización de una SOA</w:t>
      </w:r>
      <w:commentRangeEnd w:id="132"/>
      <w:r w:rsidR="00015569">
        <w:rPr>
          <w:rStyle w:val="Refdecomentario"/>
        </w:rPr>
        <w:commentReference w:id="132"/>
      </w:r>
    </w:p>
    <w:p w14:paraId="456DD18E" w14:textId="6ECE741D" w:rsidR="00EC2D81" w:rsidRDefault="00EC2D81" w:rsidP="00EC2D81"/>
    <w:p w14:paraId="01496D28" w14:textId="1628E7CB" w:rsidR="00EC2D81" w:rsidRDefault="00EC2D81" w:rsidP="00EC2D81"/>
    <w:p w14:paraId="3A511829" w14:textId="53D92D17" w:rsidR="001F379C" w:rsidRDefault="001F379C" w:rsidP="00EC2D81"/>
    <w:p w14:paraId="4DA3B468" w14:textId="6BE35584" w:rsidR="00F6305E" w:rsidRDefault="00F6305E" w:rsidP="00EC2D81"/>
    <w:p w14:paraId="65E2C95B" w14:textId="224D58F6" w:rsidR="00EC2D81" w:rsidRPr="00F6305E" w:rsidRDefault="00F6305E" w:rsidP="004D6CFE">
      <w:pPr>
        <w:pStyle w:val="Ttulo4"/>
        <w:rPr>
          <w:b/>
          <w:bCs/>
          <w:i w:val="0"/>
          <w:iCs w:val="0"/>
        </w:rPr>
      </w:pPr>
      <w:r w:rsidRPr="00F6305E">
        <w:rPr>
          <w:b/>
          <w:bCs/>
          <w:i w:val="0"/>
          <w:iCs w:val="0"/>
        </w:rPr>
        <w:lastRenderedPageBreak/>
        <w:t>SOA, Fundamentos, Arquitectura de servicios y Niveles de Abstracción</w:t>
      </w:r>
      <w:r w:rsidR="00EC2D81">
        <w:t xml:space="preserve"> </w:t>
      </w:r>
    </w:p>
    <w:p w14:paraId="5A7F6B94" w14:textId="4AFCD58A" w:rsidR="00EC2D81" w:rsidRPr="00B56406" w:rsidRDefault="00EC2D81" w:rsidP="00EC2D81">
      <w:commentRangeStart w:id="133"/>
      <w:r w:rsidRPr="00D06437">
        <w:rPr>
          <w:b/>
          <w:bCs/>
        </w:rPr>
        <w:t>La palabra clave</w:t>
      </w:r>
      <w:r>
        <w:t xml:space="preserve"> para entender todo es servicio. </w:t>
      </w:r>
      <w:commentRangeEnd w:id="133"/>
      <w:r w:rsidR="00015569">
        <w:rPr>
          <w:rStyle w:val="Refdecomentario"/>
        </w:rPr>
        <w:commentReference w:id="133"/>
      </w:r>
      <w:r>
        <w:t xml:space="preserve">Un servicio </w:t>
      </w:r>
      <w:r w:rsidRPr="00EC2D81">
        <w:t>es un conjunto de actividades o funciones que buscan responder a las necesidades de un cliente</w:t>
      </w:r>
      <w:r>
        <w:t>, o también dicho, u</w:t>
      </w:r>
      <w:r w:rsidRPr="00EC2D81">
        <w:t>n servicio es la unidad mínima y necesaria para responder a las necesidades del cliente</w:t>
      </w:r>
      <w:r w:rsidR="004A363C">
        <w:t>.</w:t>
      </w:r>
    </w:p>
    <w:p w14:paraId="429070F7" w14:textId="7D109697" w:rsidR="00B56406" w:rsidRDefault="00EC2D81" w:rsidP="009E38C0">
      <w:r w:rsidRPr="00D06437">
        <w:rPr>
          <w:b/>
          <w:bCs/>
        </w:rPr>
        <w:t>SOA</w:t>
      </w:r>
      <w:r w:rsidRPr="00EC2D81">
        <w:t xml:space="preserve"> trata de identificar los servicios </w:t>
      </w:r>
      <w:commentRangeStart w:id="134"/>
      <w:proofErr w:type="spellStart"/>
      <w:r w:rsidRPr="00EC2D81">
        <w:t>core</w:t>
      </w:r>
      <w:proofErr w:type="spellEnd"/>
      <w:r w:rsidRPr="00EC2D81">
        <w:t xml:space="preserve"> </w:t>
      </w:r>
      <w:commentRangeEnd w:id="134"/>
      <w:r w:rsidR="00015569">
        <w:rPr>
          <w:rStyle w:val="Refdecomentario"/>
        </w:rPr>
        <w:commentReference w:id="134"/>
      </w:r>
      <w:r w:rsidRPr="00EC2D81">
        <w:t>y los encapsula de forma estandarizada</w:t>
      </w:r>
      <w:r>
        <w:t xml:space="preserve"> para poder hacerlos </w:t>
      </w:r>
      <w:r w:rsidR="006A386E">
        <w:t>más</w:t>
      </w:r>
      <w:r>
        <w:t xml:space="preserve"> </w:t>
      </w:r>
      <w:r w:rsidR="006A386E">
        <w:t>atómicos</w:t>
      </w:r>
      <w:r>
        <w:t xml:space="preserve"> y reutilizables (</w:t>
      </w:r>
      <w:commentRangeStart w:id="135"/>
      <w:r>
        <w:t>como un lego</w:t>
      </w:r>
      <w:commentRangeEnd w:id="135"/>
      <w:r w:rsidR="00015569">
        <w:rPr>
          <w:rStyle w:val="Refdecomentario"/>
        </w:rPr>
        <w:commentReference w:id="135"/>
      </w:r>
      <w:r>
        <w:t>)</w:t>
      </w:r>
      <w:r w:rsidR="004A363C">
        <w:t>.</w:t>
      </w:r>
    </w:p>
    <w:p w14:paraId="4520ABB8" w14:textId="2717C895" w:rsidR="004A363C" w:rsidRPr="0030663D" w:rsidRDefault="004A363C" w:rsidP="004A363C">
      <w:pPr>
        <w:rPr>
          <w:rFonts w:cstheme="minorHAnsi"/>
        </w:rPr>
      </w:pPr>
      <w:commentRangeStart w:id="136"/>
      <w:r w:rsidRPr="0030663D">
        <w:rPr>
          <w:rFonts w:cstheme="minorHAnsi"/>
          <w:b/>
          <w:bCs/>
          <w:noProof/>
        </w:rPr>
        <w:drawing>
          <wp:anchor distT="0" distB="0" distL="114300" distR="114300" simplePos="0" relativeHeight="251658240" behindDoc="0" locked="0" layoutInCell="1" allowOverlap="1" wp14:anchorId="295808F0" wp14:editId="5156D6D6">
            <wp:simplePos x="0" y="0"/>
            <wp:positionH relativeFrom="column">
              <wp:posOffset>2706370</wp:posOffset>
            </wp:positionH>
            <wp:positionV relativeFrom="paragraph">
              <wp:posOffset>692785</wp:posOffset>
            </wp:positionV>
            <wp:extent cx="2628900" cy="2045007"/>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900" cy="2045007"/>
                    </a:xfrm>
                    <a:prstGeom prst="rect">
                      <a:avLst/>
                    </a:prstGeom>
                  </pic:spPr>
                </pic:pic>
              </a:graphicData>
            </a:graphic>
            <wp14:sizeRelH relativeFrom="margin">
              <wp14:pctWidth>0</wp14:pctWidth>
            </wp14:sizeRelH>
            <wp14:sizeRelV relativeFrom="margin">
              <wp14:pctHeight>0</wp14:pctHeight>
            </wp14:sizeRelV>
          </wp:anchor>
        </w:drawing>
      </w:r>
      <w:r w:rsidRPr="0030663D">
        <w:rPr>
          <w:rFonts w:cstheme="minorHAnsi"/>
          <w:b/>
          <w:bCs/>
        </w:rPr>
        <w:t xml:space="preserve">Una arquitectura de servicios </w:t>
      </w:r>
      <w:r w:rsidRPr="0030663D">
        <w:rPr>
          <w:rFonts w:cstheme="minorHAnsi"/>
        </w:rPr>
        <w:t>es una colección de Servicios, c</w:t>
      </w:r>
      <w:r w:rsidRPr="004A363C">
        <w:rPr>
          <w:rFonts w:cstheme="minorHAnsi"/>
        </w:rPr>
        <w:t>lasificada en tipo</w:t>
      </w:r>
      <w:r w:rsidRPr="0030663D">
        <w:rPr>
          <w:rFonts w:cstheme="minorHAnsi"/>
        </w:rPr>
        <w:t>, o</w:t>
      </w:r>
      <w:r w:rsidRPr="004A363C">
        <w:rPr>
          <w:rFonts w:cstheme="minorHAnsi"/>
        </w:rPr>
        <w:t>rganizada en capas</w:t>
      </w:r>
      <w:r w:rsidRPr="0030663D">
        <w:rPr>
          <w:rFonts w:cstheme="minorHAnsi"/>
        </w:rPr>
        <w:t>, g</w:t>
      </w:r>
      <w:r w:rsidRPr="004A363C">
        <w:rPr>
          <w:rFonts w:cstheme="minorHAnsi"/>
        </w:rPr>
        <w:t>obernada por patrones y políticas</w:t>
      </w:r>
      <w:r w:rsidRPr="0030663D">
        <w:rPr>
          <w:rFonts w:cstheme="minorHAnsi"/>
        </w:rPr>
        <w:t>, gestionada por un Centro de Gobierno</w:t>
      </w:r>
      <w:commentRangeEnd w:id="136"/>
      <w:r w:rsidR="00015569">
        <w:rPr>
          <w:rStyle w:val="Refdecomentario"/>
        </w:rPr>
        <w:commentReference w:id="136"/>
      </w:r>
    </w:p>
    <w:p w14:paraId="7075BD99" w14:textId="00A4355C"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59264" behindDoc="0" locked="0" layoutInCell="1" allowOverlap="1" wp14:anchorId="713BA604" wp14:editId="20E81D4F">
                <wp:simplePos x="0" y="0"/>
                <wp:positionH relativeFrom="column">
                  <wp:posOffset>1715770</wp:posOffset>
                </wp:positionH>
                <wp:positionV relativeFrom="paragraph">
                  <wp:posOffset>46990</wp:posOffset>
                </wp:positionV>
                <wp:extent cx="933450" cy="63500"/>
                <wp:effectExtent l="0" t="57150" r="19050" b="31750"/>
                <wp:wrapNone/>
                <wp:docPr id="6" name="Conector recto de flecha 6"/>
                <wp:cNvGraphicFramePr/>
                <a:graphic xmlns:a="http://schemas.openxmlformats.org/drawingml/2006/main">
                  <a:graphicData uri="http://schemas.microsoft.com/office/word/2010/wordprocessingShape">
                    <wps:wsp>
                      <wps:cNvCnPr/>
                      <wps:spPr>
                        <a:xfrm flipV="1">
                          <a:off x="0" y="0"/>
                          <a:ext cx="93345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D46188" id="_x0000_t32" coordsize="21600,21600" o:spt="32" o:oned="t" path="m,l21600,21600e" filled="f">
                <v:path arrowok="t" fillok="f" o:connecttype="none"/>
                <o:lock v:ext="edit" shapetype="t"/>
              </v:shapetype>
              <v:shape id="Conector recto de flecha 6" o:spid="_x0000_s1026" type="#_x0000_t32" style="position:absolute;margin-left:135.1pt;margin-top:3.7pt;width:73.5pt;height: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" strokecolor="#4472c4 [3204]" strokeweight=".5pt">
                <v:stroke endarrow="block" joinstyle="miter"/>
              </v:shape>
            </w:pict>
          </mc:Fallback>
        </mc:AlternateContent>
      </w:r>
      <w:r w:rsidR="004A363C" w:rsidRPr="0030663D">
        <w:rPr>
          <w:rFonts w:cstheme="minorHAnsi"/>
          <w:sz w:val="18"/>
          <w:szCs w:val="18"/>
        </w:rPr>
        <w:t>Negocio: propiamente el negocio</w:t>
      </w:r>
    </w:p>
    <w:p w14:paraId="3EE07B3A" w14:textId="77777777"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50F0E417" w14:textId="5CA89386"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1312" behindDoc="0" locked="0" layoutInCell="1" allowOverlap="1" wp14:anchorId="747CF616" wp14:editId="64284591">
                <wp:simplePos x="0" y="0"/>
                <wp:positionH relativeFrom="column">
                  <wp:posOffset>2185670</wp:posOffset>
                </wp:positionH>
                <wp:positionV relativeFrom="paragraph">
                  <wp:posOffset>123825</wp:posOffset>
                </wp:positionV>
                <wp:extent cx="533400" cy="57150"/>
                <wp:effectExtent l="0" t="19050" r="57150" b="95250"/>
                <wp:wrapNone/>
                <wp:docPr id="7" name="Conector recto de flecha 7"/>
                <wp:cNvGraphicFramePr/>
                <a:graphic xmlns:a="http://schemas.openxmlformats.org/drawingml/2006/main">
                  <a:graphicData uri="http://schemas.microsoft.com/office/word/2010/wordprocessingShape">
                    <wps:wsp>
                      <wps:cNvCnPr/>
                      <wps:spPr>
                        <a:xfrm>
                          <a:off x="0" y="0"/>
                          <a:ext cx="5334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E2EE" id="Conector recto de flecha 7" o:spid="_x0000_s1026" type="#_x0000_t32" style="position:absolute;margin-left:172.1pt;margin-top:9.75pt;width:42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" strokecolor="#4472c4 [3204]" strokeweight=".5pt">
                <v:stroke endarrow="block" joinstyle="miter"/>
              </v:shape>
            </w:pict>
          </mc:Fallback>
        </mc:AlternateContent>
      </w:r>
      <w:r w:rsidR="004A363C" w:rsidRPr="0030663D">
        <w:rPr>
          <w:rFonts w:cstheme="minorHAnsi"/>
          <w:sz w:val="18"/>
          <w:szCs w:val="18"/>
        </w:rPr>
        <w:t xml:space="preserve">Especificación: cada servicio que responde </w:t>
      </w:r>
    </w:p>
    <w:p w14:paraId="3DC78B41" w14:textId="5788687D"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a una actividad del negocio</w:t>
      </w:r>
    </w:p>
    <w:p w14:paraId="271D76BA" w14:textId="36D42249"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06D98F0C" w14:textId="7EEE07FF"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3360" behindDoc="0" locked="0" layoutInCell="1" allowOverlap="1" wp14:anchorId="08089B8B" wp14:editId="25E1C6E0">
                <wp:simplePos x="0" y="0"/>
                <wp:positionH relativeFrom="column">
                  <wp:posOffset>2217420</wp:posOffset>
                </wp:positionH>
                <wp:positionV relativeFrom="paragraph">
                  <wp:posOffset>125094</wp:posOffset>
                </wp:positionV>
                <wp:extent cx="450850" cy="45719"/>
                <wp:effectExtent l="0" t="38100" r="44450" b="88265"/>
                <wp:wrapNone/>
                <wp:docPr id="11" name="Conector recto de flecha 11"/>
                <wp:cNvGraphicFramePr/>
                <a:graphic xmlns:a="http://schemas.openxmlformats.org/drawingml/2006/main">
                  <a:graphicData uri="http://schemas.microsoft.com/office/word/2010/wordprocessingShape">
                    <wps:wsp>
                      <wps:cNvCnPr/>
                      <wps:spPr>
                        <a:xfrm>
                          <a:off x="0" y="0"/>
                          <a:ext cx="450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855DB" id="Conector recto de flecha 11" o:spid="_x0000_s1026" type="#_x0000_t32" style="position:absolute;margin-left:174.6pt;margin-top:9.85pt;width:35.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" strokecolor="#4472c4 [3204]" strokeweight=".5pt">
                <v:stroke endarrow="block" joinstyle="miter"/>
              </v:shape>
            </w:pict>
          </mc:Fallback>
        </mc:AlternateContent>
      </w:r>
      <w:r w:rsidR="004A363C" w:rsidRPr="0030663D">
        <w:rPr>
          <w:rFonts w:cstheme="minorHAnsi"/>
          <w:sz w:val="18"/>
          <w:szCs w:val="18"/>
        </w:rPr>
        <w:t xml:space="preserve">Implementación: relaciones entre servicios </w:t>
      </w:r>
    </w:p>
    <w:p w14:paraId="2F5F431A" w14:textId="5BF6D696"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creando así un servicio más complejo</w:t>
      </w:r>
    </w:p>
    <w:p w14:paraId="27931435" w14:textId="0645B573"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764AF54E" w14:textId="4CDFBEF2"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5408" behindDoc="0" locked="0" layoutInCell="1" allowOverlap="1" wp14:anchorId="35DB81AD" wp14:editId="53C8DDC8">
                <wp:simplePos x="0" y="0"/>
                <wp:positionH relativeFrom="column">
                  <wp:posOffset>2344420</wp:posOffset>
                </wp:positionH>
                <wp:positionV relativeFrom="paragraph">
                  <wp:posOffset>81914</wp:posOffset>
                </wp:positionV>
                <wp:extent cx="342900" cy="45719"/>
                <wp:effectExtent l="0" t="38100" r="38100" b="88265"/>
                <wp:wrapNone/>
                <wp:docPr id="12" name="Conector recto de flecha 12"/>
                <wp:cNvGraphicFramePr/>
                <a:graphic xmlns:a="http://schemas.openxmlformats.org/drawingml/2006/main">
                  <a:graphicData uri="http://schemas.microsoft.com/office/word/2010/wordprocessingShape">
                    <wps:wsp>
                      <wps:cNvCnPr/>
                      <wps:spPr>
                        <a:xfrm>
                          <a:off x="0" y="0"/>
                          <a:ext cx="342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3A37F" id="Conector recto de flecha 12" o:spid="_x0000_s1026" type="#_x0000_t32" style="position:absolute;margin-left:184.6pt;margin-top:6.45pt;width:27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" strokecolor="#4472c4 [3204]" strokeweight=".5pt">
                <v:stroke endarrow="block" joinstyle="miter"/>
              </v:shape>
            </w:pict>
          </mc:Fallback>
        </mc:AlternateContent>
      </w:r>
      <w:r w:rsidR="004A363C" w:rsidRPr="0030663D">
        <w:rPr>
          <w:rFonts w:cstheme="minorHAnsi"/>
          <w:sz w:val="18"/>
          <w:szCs w:val="18"/>
        </w:rPr>
        <w:t>Despliegue: puesta en marcha de los servicios</w:t>
      </w:r>
    </w:p>
    <w:p w14:paraId="5AF95F61" w14:textId="19FA2D86"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790EC04D" w14:textId="093A8D1F"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7456" behindDoc="0" locked="0" layoutInCell="1" allowOverlap="1" wp14:anchorId="6F5C8B02" wp14:editId="2EDA19DE">
                <wp:simplePos x="0" y="0"/>
                <wp:positionH relativeFrom="column">
                  <wp:posOffset>2096770</wp:posOffset>
                </wp:positionH>
                <wp:positionV relativeFrom="paragraph">
                  <wp:posOffset>95249</wp:posOffset>
                </wp:positionV>
                <wp:extent cx="590550" cy="45719"/>
                <wp:effectExtent l="0" t="38100" r="38100" b="88265"/>
                <wp:wrapNone/>
                <wp:docPr id="13" name="Conector recto de flecha 13"/>
                <wp:cNvGraphicFramePr/>
                <a:graphic xmlns:a="http://schemas.openxmlformats.org/drawingml/2006/main">
                  <a:graphicData uri="http://schemas.microsoft.com/office/word/2010/wordprocessingShape">
                    <wps:wsp>
                      <wps:cNvCnPr/>
                      <wps:spPr>
                        <a:xfrm>
                          <a:off x="0" y="0"/>
                          <a:ext cx="5905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3FF05" id="Conector recto de flecha 13" o:spid="_x0000_s1026" type="#_x0000_t32" style="position:absolute;margin-left:165.1pt;margin-top:7.5pt;width:46.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" strokecolor="#4472c4 [3204]" strokeweight=".5pt">
                <v:stroke endarrow="block" joinstyle="miter"/>
              </v:shape>
            </w:pict>
          </mc:Fallback>
        </mc:AlternateContent>
      </w:r>
      <w:r w:rsidR="004A363C" w:rsidRPr="0030663D">
        <w:rPr>
          <w:rFonts w:cstheme="minorHAnsi"/>
          <w:sz w:val="18"/>
          <w:szCs w:val="18"/>
        </w:rPr>
        <w:t>Tecnología: son las máquinas necesarias</w:t>
      </w:r>
    </w:p>
    <w:p w14:paraId="0C1F269B" w14:textId="70E5C218"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0438E3C8" w14:textId="037EF34B" w:rsidR="004A363C" w:rsidRPr="0030663D" w:rsidRDefault="00D06437" w:rsidP="009E38C0">
      <w:pPr>
        <w:rPr>
          <w:rFonts w:cstheme="minorHAnsi"/>
          <w:sz w:val="18"/>
          <w:szCs w:val="18"/>
        </w:rPr>
      </w:pPr>
      <w:r w:rsidRPr="0030663D">
        <w:rPr>
          <w:rFonts w:cstheme="minorHAnsi"/>
          <w:b/>
          <w:bCs/>
          <w:sz w:val="18"/>
          <w:szCs w:val="18"/>
        </w:rPr>
        <w:t xml:space="preserve">Los niveles de abstracción </w:t>
      </w:r>
      <w:r w:rsidR="006A386E" w:rsidRPr="0030663D">
        <w:rPr>
          <w:rFonts w:cstheme="minorHAnsi"/>
          <w:sz w:val="18"/>
          <w:szCs w:val="18"/>
        </w:rPr>
        <w:t>serían</w:t>
      </w:r>
      <w:r w:rsidRPr="0030663D">
        <w:rPr>
          <w:rFonts w:cstheme="minorHAnsi"/>
          <w:sz w:val="18"/>
          <w:szCs w:val="18"/>
        </w:rPr>
        <w:t xml:space="preserve"> los siguientes:</w:t>
      </w:r>
    </w:p>
    <w:p w14:paraId="25190D94" w14:textId="4A305119" w:rsidR="00D06437" w:rsidRPr="0030663D" w:rsidRDefault="0030663D" w:rsidP="00D06437">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0528" behindDoc="0" locked="0" layoutInCell="1" allowOverlap="1" wp14:anchorId="6E4BF09E" wp14:editId="43B46DA5">
                <wp:simplePos x="0" y="0"/>
                <wp:positionH relativeFrom="column">
                  <wp:posOffset>2192020</wp:posOffset>
                </wp:positionH>
                <wp:positionV relativeFrom="paragraph">
                  <wp:posOffset>106680</wp:posOffset>
                </wp:positionV>
                <wp:extent cx="368300" cy="63500"/>
                <wp:effectExtent l="0" t="19050" r="50800" b="88900"/>
                <wp:wrapNone/>
                <wp:docPr id="15" name="Conector recto de flecha 15"/>
                <wp:cNvGraphicFramePr/>
                <a:graphic xmlns:a="http://schemas.openxmlformats.org/drawingml/2006/main">
                  <a:graphicData uri="http://schemas.microsoft.com/office/word/2010/wordprocessingShape">
                    <wps:wsp>
                      <wps:cNvCnPr/>
                      <wps:spPr>
                        <a:xfrm>
                          <a:off x="0" y="0"/>
                          <a:ext cx="36830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B9AC8" id="Conector recto de flecha 15" o:spid="_x0000_s1026" type="#_x0000_t32" style="position:absolute;margin-left:172.6pt;margin-top:8.4pt;width:29pt;height: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" strokecolor="#4472c4 [3204]" strokeweight=".5pt">
                <v:stroke endarrow="block" joinstyle="miter"/>
              </v:shape>
            </w:pict>
          </mc:Fallback>
        </mc:AlternateContent>
      </w:r>
      <w:r w:rsidRPr="0030663D">
        <w:rPr>
          <w:rFonts w:cstheme="minorHAnsi"/>
          <w:noProof/>
        </w:rPr>
        <w:drawing>
          <wp:anchor distT="0" distB="0" distL="114300" distR="114300" simplePos="0" relativeHeight="251668480" behindDoc="0" locked="0" layoutInCell="1" allowOverlap="1" wp14:anchorId="31731C69" wp14:editId="769130CA">
            <wp:simplePos x="0" y="0"/>
            <wp:positionH relativeFrom="page">
              <wp:posOffset>4013200</wp:posOffset>
            </wp:positionH>
            <wp:positionV relativeFrom="paragraph">
              <wp:posOffset>62230</wp:posOffset>
            </wp:positionV>
            <wp:extent cx="3484673" cy="2159000"/>
            <wp:effectExtent l="0" t="0" r="190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4673" cy="2159000"/>
                    </a:xfrm>
                    <a:prstGeom prst="rect">
                      <a:avLst/>
                    </a:prstGeom>
                  </pic:spPr>
                </pic:pic>
              </a:graphicData>
            </a:graphic>
            <wp14:sizeRelH relativeFrom="margin">
              <wp14:pctWidth>0</wp14:pctWidth>
            </wp14:sizeRelH>
            <wp14:sizeRelV relativeFrom="margin">
              <wp14:pctHeight>0</wp14:pctHeight>
            </wp14:sizeRelV>
          </wp:anchor>
        </w:drawing>
      </w:r>
      <w:r w:rsidR="00D06437" w:rsidRPr="0030663D">
        <w:rPr>
          <w:rFonts w:cstheme="minorHAnsi"/>
          <w:sz w:val="18"/>
          <w:szCs w:val="18"/>
        </w:rPr>
        <w:t>Aplicaciones</w:t>
      </w:r>
      <w:r w:rsidRPr="0030663D">
        <w:rPr>
          <w:rFonts w:cstheme="minorHAnsi"/>
          <w:sz w:val="18"/>
          <w:szCs w:val="18"/>
        </w:rPr>
        <w:t>:</w:t>
      </w:r>
      <w:r w:rsidR="00D06437" w:rsidRPr="0030663D">
        <w:rPr>
          <w:rFonts w:cstheme="minorHAnsi"/>
          <w:sz w:val="18"/>
          <w:szCs w:val="18"/>
        </w:rPr>
        <w:t xml:space="preserve"> son las aplicaciones del negocio</w:t>
      </w:r>
    </w:p>
    <w:p w14:paraId="07676A14" w14:textId="045AC716" w:rsidR="0030663D" w:rsidRPr="0030663D" w:rsidRDefault="0030663D" w:rsidP="00D06437">
      <w:pPr>
        <w:tabs>
          <w:tab w:val="left" w:pos="720"/>
        </w:tabs>
        <w:autoSpaceDE w:val="0"/>
        <w:autoSpaceDN w:val="0"/>
        <w:adjustRightInd w:val="0"/>
        <w:spacing w:before="0" w:after="0" w:line="240" w:lineRule="auto"/>
        <w:jc w:val="left"/>
        <w:rPr>
          <w:rFonts w:cstheme="minorHAnsi"/>
          <w:sz w:val="18"/>
          <w:szCs w:val="18"/>
        </w:rPr>
      </w:pPr>
    </w:p>
    <w:p w14:paraId="53789EE3" w14:textId="40216105" w:rsidR="00D06437" w:rsidRPr="0030663D" w:rsidRDefault="00D06437" w:rsidP="00D06437">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Orquestación</w:t>
      </w:r>
      <w:r w:rsidR="0030663D" w:rsidRPr="0030663D">
        <w:rPr>
          <w:rFonts w:cstheme="minorHAnsi"/>
          <w:sz w:val="18"/>
          <w:szCs w:val="18"/>
        </w:rPr>
        <w:t>:</w:t>
      </w:r>
      <w:r w:rsidRPr="0030663D">
        <w:rPr>
          <w:rFonts w:cstheme="minorHAnsi"/>
          <w:sz w:val="18"/>
          <w:szCs w:val="18"/>
        </w:rPr>
        <w:t xml:space="preserve"> es el director que pone en marcha</w:t>
      </w:r>
    </w:p>
    <w:p w14:paraId="66D7265F" w14:textId="2B5DE1A8" w:rsidR="00D06437" w:rsidRPr="0030663D" w:rsidRDefault="0030663D" w:rsidP="00D06437">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2576" behindDoc="0" locked="0" layoutInCell="1" allowOverlap="1" wp14:anchorId="782E7750" wp14:editId="2FE15966">
                <wp:simplePos x="0" y="0"/>
                <wp:positionH relativeFrom="page">
                  <wp:posOffset>3746500</wp:posOffset>
                </wp:positionH>
                <wp:positionV relativeFrom="paragraph">
                  <wp:posOffset>37465</wp:posOffset>
                </wp:positionV>
                <wp:extent cx="273050" cy="101600"/>
                <wp:effectExtent l="0" t="0" r="50800" b="69850"/>
                <wp:wrapNone/>
                <wp:docPr id="16" name="Conector recto de flecha 16"/>
                <wp:cNvGraphicFramePr/>
                <a:graphic xmlns:a="http://schemas.openxmlformats.org/drawingml/2006/main">
                  <a:graphicData uri="http://schemas.microsoft.com/office/word/2010/wordprocessingShape">
                    <wps:wsp>
                      <wps:cNvCnPr/>
                      <wps:spPr>
                        <a:xfrm>
                          <a:off x="0" y="0"/>
                          <a:ext cx="27305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4B795" id="Conector recto de flecha 16" o:spid="_x0000_s1026" type="#_x0000_t32" style="position:absolute;margin-left:295pt;margin-top:2.95pt;width:21.5pt;height: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" strokecolor="#4472c4 [3204]" strokeweight=".5pt">
                <v:stroke endarrow="block" joinstyle="miter"/>
                <w10:wrap anchorx="page"/>
              </v:shape>
            </w:pict>
          </mc:Fallback>
        </mc:AlternateContent>
      </w:r>
      <w:r w:rsidR="00D06437" w:rsidRPr="0030663D">
        <w:rPr>
          <w:rFonts w:cstheme="minorHAnsi"/>
          <w:sz w:val="18"/>
          <w:szCs w:val="18"/>
        </w:rPr>
        <w:t xml:space="preserve"> la sincronía de las capas</w:t>
      </w:r>
    </w:p>
    <w:p w14:paraId="48F4A6CE" w14:textId="6799EB22" w:rsidR="00D06437" w:rsidRPr="0030663D" w:rsidRDefault="0030663D" w:rsidP="009E38C0">
      <w:pPr>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4624" behindDoc="0" locked="0" layoutInCell="1" allowOverlap="1" wp14:anchorId="6517D4B2" wp14:editId="02EAAD43">
                <wp:simplePos x="0" y="0"/>
                <wp:positionH relativeFrom="margin">
                  <wp:posOffset>2395220</wp:posOffset>
                </wp:positionH>
                <wp:positionV relativeFrom="paragraph">
                  <wp:posOffset>183515</wp:posOffset>
                </wp:positionV>
                <wp:extent cx="165100" cy="95885"/>
                <wp:effectExtent l="0" t="0" r="82550" b="56515"/>
                <wp:wrapNone/>
                <wp:docPr id="17" name="Conector recto de flecha 17"/>
                <wp:cNvGraphicFramePr/>
                <a:graphic xmlns:a="http://schemas.openxmlformats.org/drawingml/2006/main">
                  <a:graphicData uri="http://schemas.microsoft.com/office/word/2010/wordprocessingShape">
                    <wps:wsp>
                      <wps:cNvCnPr/>
                      <wps:spPr>
                        <a:xfrm>
                          <a:off x="0" y="0"/>
                          <a:ext cx="165100" cy="95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F6266" id="Conector recto de flecha 17" o:spid="_x0000_s1026" type="#_x0000_t32" style="position:absolute;margin-left:188.6pt;margin-top:14.45pt;width:13pt;height:7.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" strokecolor="#4472c4 [3204]" strokeweight=".5pt">
                <v:stroke endarrow="block" joinstyle="miter"/>
                <w10:wrap anchorx="margin"/>
              </v:shape>
            </w:pict>
          </mc:Fallback>
        </mc:AlternateContent>
      </w:r>
      <w:r w:rsidR="006A386E" w:rsidRPr="0030663D">
        <w:rPr>
          <w:rFonts w:cstheme="minorHAnsi"/>
          <w:sz w:val="18"/>
          <w:szCs w:val="18"/>
        </w:rPr>
        <w:t>Mediación</w:t>
      </w:r>
      <w:r w:rsidRPr="0030663D">
        <w:rPr>
          <w:rFonts w:cstheme="minorHAnsi"/>
          <w:sz w:val="18"/>
          <w:szCs w:val="18"/>
        </w:rPr>
        <w:t>: donde se valida el paso de información</w:t>
      </w:r>
    </w:p>
    <w:p w14:paraId="34C0318A" w14:textId="388C018A"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6672" behindDoc="0" locked="0" layoutInCell="1" allowOverlap="1" wp14:anchorId="3B1DC74E" wp14:editId="06B00BA3">
                <wp:simplePos x="0" y="0"/>
                <wp:positionH relativeFrom="column">
                  <wp:posOffset>2426970</wp:posOffset>
                </wp:positionH>
                <wp:positionV relativeFrom="paragraph">
                  <wp:posOffset>132715</wp:posOffset>
                </wp:positionV>
                <wp:extent cx="158750" cy="101600"/>
                <wp:effectExtent l="0" t="0" r="69850" b="50800"/>
                <wp:wrapNone/>
                <wp:docPr id="18" name="Conector recto de flecha 18"/>
                <wp:cNvGraphicFramePr/>
                <a:graphic xmlns:a="http://schemas.openxmlformats.org/drawingml/2006/main">
                  <a:graphicData uri="http://schemas.microsoft.com/office/word/2010/wordprocessingShape">
                    <wps:wsp>
                      <wps:cNvCnPr/>
                      <wps:spPr>
                        <a:xfrm>
                          <a:off x="0" y="0"/>
                          <a:ext cx="15875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39621" id="Conector recto de flecha 18" o:spid="_x0000_s1026" type="#_x0000_t32" style="position:absolute;margin-left:191.1pt;margin-top:10.45pt;width:12.5pt;height: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" strokecolor="#4472c4 [3204]" strokeweight=".5pt">
                <v:stroke endarrow="block" joinstyle="miter"/>
              </v:shape>
            </w:pict>
          </mc:Fallback>
        </mc:AlternateContent>
      </w:r>
      <w:r w:rsidR="006A386E" w:rsidRPr="0030663D">
        <w:rPr>
          <w:rFonts w:cstheme="minorHAnsi"/>
          <w:sz w:val="18"/>
          <w:szCs w:val="18"/>
        </w:rPr>
        <w:t>Mensajería</w:t>
      </w:r>
      <w:r w:rsidRPr="0030663D">
        <w:rPr>
          <w:rFonts w:cstheme="minorHAnsi"/>
          <w:sz w:val="18"/>
          <w:szCs w:val="18"/>
        </w:rPr>
        <w:t>: donde se mueven los ficheros XML</w:t>
      </w:r>
    </w:p>
    <w:p w14:paraId="33D99C1B" w14:textId="0A09B7A2"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p>
    <w:p w14:paraId="33780552" w14:textId="07481EDA"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 xml:space="preserve">Seguridad:  donde se encripta y </w:t>
      </w:r>
      <w:proofErr w:type="spellStart"/>
      <w:r w:rsidRPr="0030663D">
        <w:rPr>
          <w:rFonts w:cstheme="minorHAnsi"/>
          <w:sz w:val="18"/>
          <w:szCs w:val="18"/>
        </w:rPr>
        <w:t>desencripta</w:t>
      </w:r>
      <w:proofErr w:type="spellEnd"/>
    </w:p>
    <w:p w14:paraId="7AFA4B4B" w14:textId="5ECC3127"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8720" behindDoc="0" locked="0" layoutInCell="1" allowOverlap="1" wp14:anchorId="7CC1D858" wp14:editId="78688439">
                <wp:simplePos x="0" y="0"/>
                <wp:positionH relativeFrom="column">
                  <wp:posOffset>2236470</wp:posOffset>
                </wp:positionH>
                <wp:positionV relativeFrom="paragraph">
                  <wp:posOffset>26035</wp:posOffset>
                </wp:positionV>
                <wp:extent cx="323850" cy="88900"/>
                <wp:effectExtent l="0" t="0" r="57150" b="82550"/>
                <wp:wrapNone/>
                <wp:docPr id="19" name="Conector recto de flecha 19"/>
                <wp:cNvGraphicFramePr/>
                <a:graphic xmlns:a="http://schemas.openxmlformats.org/drawingml/2006/main">
                  <a:graphicData uri="http://schemas.microsoft.com/office/word/2010/wordprocessingShape">
                    <wps:wsp>
                      <wps:cNvCnPr/>
                      <wps:spPr>
                        <a:xfrm>
                          <a:off x="0" y="0"/>
                          <a:ext cx="32385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F8AAC" id="Conector recto de flecha 19" o:spid="_x0000_s1026" type="#_x0000_t32" style="position:absolute;margin-left:176.1pt;margin-top:2.05pt;width:25.5pt;height: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" strokecolor="#4472c4 [3204]" strokeweight=".5pt">
                <v:stroke endarrow="block" joinstyle="miter"/>
              </v:shape>
            </w:pict>
          </mc:Fallback>
        </mc:AlternateContent>
      </w:r>
      <w:r w:rsidRPr="0030663D">
        <w:rPr>
          <w:rFonts w:cstheme="minorHAnsi"/>
          <w:sz w:val="18"/>
          <w:szCs w:val="18"/>
        </w:rPr>
        <w:t xml:space="preserve"> la información</w:t>
      </w:r>
    </w:p>
    <w:p w14:paraId="6A998123" w14:textId="77777777"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p>
    <w:p w14:paraId="070E9792" w14:textId="7ABCE962"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Las fuentes: se extrae la información necesaria</w:t>
      </w:r>
    </w:p>
    <w:p w14:paraId="38F66BC3" w14:textId="6DAB72F4"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80768" behindDoc="0" locked="0" layoutInCell="1" allowOverlap="1" wp14:anchorId="5BFF803F" wp14:editId="14E7C1B2">
                <wp:simplePos x="0" y="0"/>
                <wp:positionH relativeFrom="column">
                  <wp:posOffset>2293620</wp:posOffset>
                </wp:positionH>
                <wp:positionV relativeFrom="paragraph">
                  <wp:posOffset>8255</wp:posOffset>
                </wp:positionV>
                <wp:extent cx="292100" cy="127000"/>
                <wp:effectExtent l="0" t="0" r="69850" b="63500"/>
                <wp:wrapNone/>
                <wp:docPr id="20" name="Conector recto de flecha 20"/>
                <wp:cNvGraphicFramePr/>
                <a:graphic xmlns:a="http://schemas.openxmlformats.org/drawingml/2006/main">
                  <a:graphicData uri="http://schemas.microsoft.com/office/word/2010/wordprocessingShape">
                    <wps:wsp>
                      <wps:cNvCnPr/>
                      <wps:spPr>
                        <a:xfrm>
                          <a:off x="0" y="0"/>
                          <a:ext cx="29210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C2261" id="Conector recto de flecha 20" o:spid="_x0000_s1026" type="#_x0000_t32" style="position:absolute;margin-left:180.6pt;margin-top:.65pt;width:23pt;height: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" strokecolor="#4472c4 [3204]" strokeweight=".5pt">
                <v:stroke endarrow="block" joinstyle="miter"/>
              </v:shape>
            </w:pict>
          </mc:Fallback>
        </mc:AlternateContent>
      </w:r>
    </w:p>
    <w:p w14:paraId="2C2DCE96" w14:textId="05E61BE4" w:rsidR="0030663D" w:rsidRPr="0030663D" w:rsidRDefault="00F6305E"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82816" behindDoc="0" locked="0" layoutInCell="1" allowOverlap="1" wp14:anchorId="67BB057D" wp14:editId="64CDC0A9">
                <wp:simplePos x="0" y="0"/>
                <wp:positionH relativeFrom="column">
                  <wp:posOffset>1482725</wp:posOffset>
                </wp:positionH>
                <wp:positionV relativeFrom="paragraph">
                  <wp:posOffset>79375</wp:posOffset>
                </wp:positionV>
                <wp:extent cx="4127500" cy="45719"/>
                <wp:effectExtent l="0" t="76200" r="6350" b="50165"/>
                <wp:wrapNone/>
                <wp:docPr id="21" name="Conector recto de flecha 21"/>
                <wp:cNvGraphicFramePr/>
                <a:graphic xmlns:a="http://schemas.openxmlformats.org/drawingml/2006/main">
                  <a:graphicData uri="http://schemas.microsoft.com/office/word/2010/wordprocessingShape">
                    <wps:wsp>
                      <wps:cNvCnPr/>
                      <wps:spPr>
                        <a:xfrm flipV="1">
                          <a:off x="0" y="0"/>
                          <a:ext cx="4127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51A51" id="Conector recto de flecha 21" o:spid="_x0000_s1026" type="#_x0000_t32" style="position:absolute;margin-left:116.75pt;margin-top:6.25pt;width:325pt;height:3.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" strokecolor="#4472c4 [3204]" strokeweight=".5pt">
                <v:stroke endarrow="block" joinstyle="miter"/>
              </v:shape>
            </w:pict>
          </mc:Fallback>
        </mc:AlternateContent>
      </w:r>
      <w:r w:rsidR="0030663D" w:rsidRPr="0030663D">
        <w:rPr>
          <w:rFonts w:cstheme="minorHAnsi"/>
          <w:sz w:val="18"/>
          <w:szCs w:val="18"/>
        </w:rPr>
        <w:t xml:space="preserve">Registro: </w:t>
      </w:r>
      <w:r w:rsidR="006A386E" w:rsidRPr="0030663D">
        <w:rPr>
          <w:rFonts w:cstheme="minorHAnsi"/>
          <w:sz w:val="18"/>
          <w:szCs w:val="18"/>
        </w:rPr>
        <w:t>Alancen</w:t>
      </w:r>
      <w:r w:rsidR="0030663D" w:rsidRPr="0030663D">
        <w:rPr>
          <w:rFonts w:cstheme="minorHAnsi"/>
          <w:sz w:val="18"/>
          <w:szCs w:val="18"/>
        </w:rPr>
        <w:t xml:space="preserve"> de datos</w:t>
      </w:r>
    </w:p>
    <w:p w14:paraId="46331641" w14:textId="3F96B3DA" w:rsidR="00F6305E" w:rsidRDefault="00F6305E" w:rsidP="009E38C0"/>
    <w:p w14:paraId="3200B849" w14:textId="6847F954" w:rsidR="00F6305E" w:rsidRDefault="00F6305E" w:rsidP="009E38C0"/>
    <w:p w14:paraId="7DF2780B" w14:textId="4114CD0F" w:rsidR="00C510EB" w:rsidRPr="00C510EB" w:rsidRDefault="00F6305E" w:rsidP="00C510EB">
      <w:pPr>
        <w:pStyle w:val="Ttulo4"/>
        <w:rPr>
          <w:b/>
          <w:bCs/>
          <w:i w:val="0"/>
          <w:iCs w:val="0"/>
        </w:rPr>
      </w:pPr>
      <w:commentRangeStart w:id="137"/>
      <w:r w:rsidRPr="00F6305E">
        <w:rPr>
          <w:b/>
          <w:bCs/>
          <w:i w:val="0"/>
          <w:iCs w:val="0"/>
        </w:rPr>
        <w:lastRenderedPageBreak/>
        <w:t xml:space="preserve">Técnicas para el diseño de Modelos Ontológico y de </w:t>
      </w:r>
      <w:r w:rsidR="006A386E" w:rsidRPr="00F6305E">
        <w:rPr>
          <w:b/>
          <w:bCs/>
          <w:i w:val="0"/>
          <w:iCs w:val="0"/>
        </w:rPr>
        <w:t>Dominios</w:t>
      </w:r>
      <w:r w:rsidR="006A386E" w:rsidRPr="00C510EB">
        <w:rPr>
          <w:b/>
          <w:bCs/>
          <w:i w:val="0"/>
          <w:iCs w:val="0"/>
        </w:rPr>
        <w:t xml:space="preserve"> Técnicas</w:t>
      </w:r>
      <w:r w:rsidR="00C510EB" w:rsidRPr="00C510EB">
        <w:rPr>
          <w:b/>
          <w:bCs/>
          <w:i w:val="0"/>
          <w:iCs w:val="0"/>
        </w:rPr>
        <w:t xml:space="preserve"> para el diseño de Modelos Ontológico y de Dominios</w:t>
      </w:r>
      <w:commentRangeEnd w:id="137"/>
      <w:r w:rsidR="00C62338">
        <w:rPr>
          <w:rStyle w:val="Refdecomentario"/>
          <w:rFonts w:asciiTheme="minorHAnsi" w:eastAsiaTheme="minorHAnsi" w:hAnsiTheme="minorHAnsi" w:cstheme="minorBidi"/>
          <w:i w:val="0"/>
          <w:iCs w:val="0"/>
        </w:rPr>
        <w:commentReference w:id="137"/>
      </w:r>
    </w:p>
    <w:p w14:paraId="11E5BD9E" w14:textId="4AFBAD5D" w:rsidR="00F6305E" w:rsidRDefault="00F6305E" w:rsidP="004D6CFE">
      <w:pPr>
        <w:pStyle w:val="Ttulo4"/>
        <w:numPr>
          <w:ilvl w:val="4"/>
          <w:numId w:val="5"/>
        </w:numPr>
        <w:rPr>
          <w:b/>
          <w:bCs/>
          <w:i w:val="0"/>
          <w:iCs w:val="0"/>
        </w:rPr>
      </w:pPr>
      <w:r w:rsidRPr="00F6305E">
        <w:rPr>
          <w:b/>
          <w:bCs/>
          <w:i w:val="0"/>
          <w:iCs w:val="0"/>
        </w:rPr>
        <w:t xml:space="preserve">Técnicas para el diseño de Modelo Ontológico </w:t>
      </w:r>
    </w:p>
    <w:p w14:paraId="24444190" w14:textId="4054F3C6" w:rsidR="00DC525F" w:rsidRDefault="00DC525F" w:rsidP="00F6305E">
      <w:r>
        <w:t xml:space="preserve">La </w:t>
      </w:r>
      <w:r w:rsidR="006A386E">
        <w:t>ontología</w:t>
      </w:r>
      <w:r>
        <w:t xml:space="preserve"> es la descripción explicita y formal de las clases. Para desarrollarla correctamente se deben seguir las siguientes fases:</w:t>
      </w:r>
    </w:p>
    <w:p w14:paraId="28112E19" w14:textId="77777777" w:rsidR="00DC525F" w:rsidRPr="00DC525F" w:rsidRDefault="00DC525F" w:rsidP="004D6CFE">
      <w:pPr>
        <w:pStyle w:val="Prrafodelista"/>
        <w:numPr>
          <w:ilvl w:val="0"/>
          <w:numId w:val="12"/>
        </w:numPr>
      </w:pPr>
      <w:r w:rsidRPr="00DC525F">
        <w:t>Definición del Dominio y el Alcance</w:t>
      </w:r>
    </w:p>
    <w:p w14:paraId="362242B5" w14:textId="77777777" w:rsidR="00DC525F" w:rsidRPr="00DC525F" w:rsidRDefault="00DC525F" w:rsidP="004D6CFE">
      <w:pPr>
        <w:pStyle w:val="Prrafodelista"/>
        <w:numPr>
          <w:ilvl w:val="0"/>
          <w:numId w:val="12"/>
        </w:numPr>
      </w:pPr>
      <w:r w:rsidRPr="00DC525F">
        <w:t>Reutilización de Ontologías</w:t>
      </w:r>
    </w:p>
    <w:p w14:paraId="5B65FA7C" w14:textId="77777777" w:rsidR="00DC525F" w:rsidRPr="00DC525F" w:rsidRDefault="00DC525F" w:rsidP="004D6CFE">
      <w:pPr>
        <w:pStyle w:val="Prrafodelista"/>
        <w:numPr>
          <w:ilvl w:val="0"/>
          <w:numId w:val="12"/>
        </w:numPr>
      </w:pPr>
      <w:r w:rsidRPr="00DC525F">
        <w:t>Enumerar Términos Relevantes</w:t>
      </w:r>
    </w:p>
    <w:p w14:paraId="724753FD" w14:textId="77777777" w:rsidR="00DC525F" w:rsidRPr="00DC525F" w:rsidRDefault="00DC525F" w:rsidP="004D6CFE">
      <w:pPr>
        <w:pStyle w:val="Prrafodelista"/>
        <w:numPr>
          <w:ilvl w:val="0"/>
          <w:numId w:val="12"/>
        </w:numPr>
      </w:pPr>
      <w:r w:rsidRPr="00DC525F">
        <w:t>Definición de las Clases y la Jerarquía de Clases</w:t>
      </w:r>
    </w:p>
    <w:p w14:paraId="356E1529" w14:textId="77777777" w:rsidR="00DC525F" w:rsidRPr="00DC525F" w:rsidRDefault="00DC525F" w:rsidP="004D6CFE">
      <w:pPr>
        <w:pStyle w:val="Prrafodelista"/>
        <w:numPr>
          <w:ilvl w:val="0"/>
          <w:numId w:val="12"/>
        </w:numPr>
      </w:pPr>
      <w:r w:rsidRPr="00DC525F">
        <w:t>Definición de Roles</w:t>
      </w:r>
    </w:p>
    <w:p w14:paraId="5B2E904C" w14:textId="77777777" w:rsidR="00DC525F" w:rsidRPr="00DC525F" w:rsidRDefault="00DC525F" w:rsidP="004D6CFE">
      <w:pPr>
        <w:pStyle w:val="Prrafodelista"/>
        <w:numPr>
          <w:ilvl w:val="0"/>
          <w:numId w:val="12"/>
        </w:numPr>
      </w:pPr>
      <w:r w:rsidRPr="00DC525F">
        <w:t>Definición de las Restricciones de Rol</w:t>
      </w:r>
    </w:p>
    <w:p w14:paraId="24629B9D" w14:textId="77777777" w:rsidR="00DC525F" w:rsidRPr="00DC525F" w:rsidRDefault="00DC525F" w:rsidP="004D6CFE">
      <w:pPr>
        <w:pStyle w:val="Prrafodelista"/>
        <w:numPr>
          <w:ilvl w:val="0"/>
          <w:numId w:val="12"/>
        </w:numPr>
      </w:pPr>
      <w:r w:rsidRPr="00DC525F">
        <w:t>Creación de Instancias</w:t>
      </w:r>
    </w:p>
    <w:p w14:paraId="3EF88EAC" w14:textId="293D5090" w:rsidR="00323E3D" w:rsidRDefault="00DC525F" w:rsidP="00DC525F">
      <w:pPr>
        <w:ind w:left="576"/>
      </w:pPr>
      <w:r>
        <w:t>Para entender mejor estas fases, se debe explicar la siguiente lista de conceptos:</w:t>
      </w:r>
    </w:p>
    <w:p w14:paraId="5178AEE5" w14:textId="77777777" w:rsidR="00DC525F" w:rsidRPr="00DC525F" w:rsidRDefault="00DC525F" w:rsidP="004D6CFE">
      <w:pPr>
        <w:pStyle w:val="Prrafodelista"/>
        <w:numPr>
          <w:ilvl w:val="0"/>
          <w:numId w:val="13"/>
        </w:numPr>
      </w:pPr>
      <w:r w:rsidRPr="00DC525F">
        <w:t>CLASES: Describen conceptos</w:t>
      </w:r>
    </w:p>
    <w:p w14:paraId="1DDA5771" w14:textId="77777777" w:rsidR="00DC525F" w:rsidRPr="00DC525F" w:rsidRDefault="00DC525F" w:rsidP="004D6CFE">
      <w:pPr>
        <w:pStyle w:val="Prrafodelista"/>
        <w:numPr>
          <w:ilvl w:val="0"/>
          <w:numId w:val="13"/>
        </w:numPr>
      </w:pPr>
      <w:r w:rsidRPr="00DC525F">
        <w:t>SUBCLASES: Representan Conceptos específicos</w:t>
      </w:r>
    </w:p>
    <w:p w14:paraId="5C595221" w14:textId="77777777" w:rsidR="00DC525F" w:rsidRPr="00DC525F" w:rsidRDefault="00DC525F" w:rsidP="004D6CFE">
      <w:pPr>
        <w:pStyle w:val="Prrafodelista"/>
        <w:numPr>
          <w:ilvl w:val="0"/>
          <w:numId w:val="13"/>
        </w:numPr>
      </w:pPr>
      <w:r w:rsidRPr="00DC525F">
        <w:t>INSTANCIAS: Individuos específicos de una clase</w:t>
      </w:r>
    </w:p>
    <w:p w14:paraId="070BE101" w14:textId="43C2EA1E" w:rsidR="00DC525F" w:rsidRDefault="00DC525F" w:rsidP="004D6CFE">
      <w:pPr>
        <w:pStyle w:val="Prrafodelista"/>
        <w:numPr>
          <w:ilvl w:val="0"/>
          <w:numId w:val="13"/>
        </w:numPr>
      </w:pPr>
      <w:r w:rsidRPr="00DC525F">
        <w:t>ROLES: Describen propiedades de las clases e instancias</w:t>
      </w:r>
    </w:p>
    <w:p w14:paraId="279C67ED" w14:textId="24039075" w:rsidR="00F6305E" w:rsidRDefault="00F6305E" w:rsidP="00F6305E"/>
    <w:p w14:paraId="37C9B09F" w14:textId="2836B94F" w:rsidR="00F6305E" w:rsidRDefault="00F6305E" w:rsidP="00F6305E"/>
    <w:p w14:paraId="566FD6A0" w14:textId="6299DE98" w:rsidR="00F6305E" w:rsidRDefault="00F6305E" w:rsidP="00F6305E"/>
    <w:p w14:paraId="43FD68ED" w14:textId="09814618" w:rsidR="00F6305E" w:rsidRDefault="00F6305E" w:rsidP="00F6305E"/>
    <w:p w14:paraId="3F6AC3B6" w14:textId="13930030" w:rsidR="00F6305E" w:rsidRDefault="00F6305E" w:rsidP="00F6305E"/>
    <w:p w14:paraId="097AE764" w14:textId="0C0C990E" w:rsidR="00F6305E" w:rsidRDefault="00F6305E" w:rsidP="00F6305E"/>
    <w:p w14:paraId="5A58587E" w14:textId="77777777" w:rsidR="00F6305E" w:rsidRDefault="00F6305E" w:rsidP="00F6305E"/>
    <w:p w14:paraId="4C0CFF59" w14:textId="4B4C9D89" w:rsidR="00DC525F" w:rsidRDefault="00DC525F" w:rsidP="00DC525F">
      <w:r>
        <w:lastRenderedPageBreak/>
        <w:t xml:space="preserve">Ejemplo de caso de negocio, el cual se </w:t>
      </w:r>
      <w:r w:rsidR="006A386E">
        <w:t>analizará</w:t>
      </w:r>
      <w:r>
        <w:t xml:space="preserve"> y se obtendrá un diagrama de clase y funciones</w:t>
      </w:r>
    </w:p>
    <w:p w14:paraId="6A161B9E" w14:textId="74F305CC" w:rsidR="00DC525F" w:rsidRDefault="00DC525F" w:rsidP="00DC525F">
      <w:r>
        <w:rPr>
          <w:noProof/>
        </w:rPr>
        <w:drawing>
          <wp:anchor distT="0" distB="0" distL="114300" distR="114300" simplePos="0" relativeHeight="251684864" behindDoc="0" locked="0" layoutInCell="1" allowOverlap="1" wp14:anchorId="060219D2" wp14:editId="3B04A68A">
            <wp:simplePos x="0" y="0"/>
            <wp:positionH relativeFrom="margin">
              <wp:posOffset>2547620</wp:posOffset>
            </wp:positionH>
            <wp:positionV relativeFrom="paragraph">
              <wp:posOffset>60960</wp:posOffset>
            </wp:positionV>
            <wp:extent cx="3020401" cy="2048510"/>
            <wp:effectExtent l="0" t="0" r="8890" b="889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0401" cy="2048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E25D55D" wp14:editId="5E1AF955">
            <wp:simplePos x="0" y="0"/>
            <wp:positionH relativeFrom="page">
              <wp:posOffset>572135</wp:posOffset>
            </wp:positionH>
            <wp:positionV relativeFrom="paragraph">
              <wp:posOffset>67310</wp:posOffset>
            </wp:positionV>
            <wp:extent cx="3035300" cy="2049047"/>
            <wp:effectExtent l="0" t="0" r="0" b="889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35300" cy="2049047"/>
                    </a:xfrm>
                    <a:prstGeom prst="rect">
                      <a:avLst/>
                    </a:prstGeom>
                  </pic:spPr>
                </pic:pic>
              </a:graphicData>
            </a:graphic>
            <wp14:sizeRelH relativeFrom="margin">
              <wp14:pctWidth>0</wp14:pctWidth>
            </wp14:sizeRelH>
            <wp14:sizeRelV relativeFrom="margin">
              <wp14:pctHeight>0</wp14:pctHeight>
            </wp14:sizeRelV>
          </wp:anchor>
        </w:drawing>
      </w:r>
    </w:p>
    <w:p w14:paraId="7B10AAEF" w14:textId="46B5B74D" w:rsidR="00DC525F" w:rsidRDefault="00DC525F" w:rsidP="00DC525F">
      <w:pPr>
        <w:pStyle w:val="Prrafodelista"/>
        <w:ind w:left="1296"/>
      </w:pPr>
    </w:p>
    <w:p w14:paraId="52BACD3E" w14:textId="0CCB244C" w:rsidR="009E38C0" w:rsidRDefault="00FC0FB2" w:rsidP="009E38C0">
      <w:r>
        <w:rPr>
          <w:noProof/>
        </w:rPr>
        <mc:AlternateContent>
          <mc:Choice Requires="wps">
            <w:drawing>
              <wp:anchor distT="0" distB="0" distL="114300" distR="114300" simplePos="0" relativeHeight="251685888" behindDoc="0" locked="0" layoutInCell="1" allowOverlap="1" wp14:anchorId="683C1FD8" wp14:editId="21C017CA">
                <wp:simplePos x="0" y="0"/>
                <wp:positionH relativeFrom="column">
                  <wp:posOffset>2153920</wp:posOffset>
                </wp:positionH>
                <wp:positionV relativeFrom="paragraph">
                  <wp:posOffset>277495</wp:posOffset>
                </wp:positionV>
                <wp:extent cx="400050" cy="0"/>
                <wp:effectExtent l="0" t="76200" r="19050" b="95250"/>
                <wp:wrapNone/>
                <wp:docPr id="56" name="Conector recto de flecha 56"/>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4DB2E" id="Conector recto de flecha 56" o:spid="_x0000_s1026" type="#_x0000_t32" style="position:absolute;margin-left:169.6pt;margin-top:21.85pt;width:31.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" strokecolor="#4472c4 [3204]" strokeweight=".5pt">
                <v:stroke endarrow="block" joinstyle="miter"/>
              </v:shape>
            </w:pict>
          </mc:Fallback>
        </mc:AlternateContent>
      </w:r>
    </w:p>
    <w:p w14:paraId="2D99132C" w14:textId="33FFF4E3" w:rsidR="00DC525F" w:rsidRDefault="00DC525F" w:rsidP="009E38C0"/>
    <w:p w14:paraId="7BEE951B" w14:textId="6D005C07" w:rsidR="00DC525F" w:rsidRDefault="00FC0FB2" w:rsidP="009E38C0">
      <w:r>
        <w:rPr>
          <w:noProof/>
        </w:rPr>
        <mc:AlternateContent>
          <mc:Choice Requires="wps">
            <w:drawing>
              <wp:anchor distT="0" distB="0" distL="114300" distR="114300" simplePos="0" relativeHeight="251687936" behindDoc="0" locked="0" layoutInCell="1" allowOverlap="1" wp14:anchorId="40EB9437" wp14:editId="2DCC66E3">
                <wp:simplePos x="0" y="0"/>
                <wp:positionH relativeFrom="column">
                  <wp:posOffset>2674620</wp:posOffset>
                </wp:positionH>
                <wp:positionV relativeFrom="paragraph">
                  <wp:posOffset>367030</wp:posOffset>
                </wp:positionV>
                <wp:extent cx="209550" cy="425450"/>
                <wp:effectExtent l="38100" t="0" r="19050" b="50800"/>
                <wp:wrapNone/>
                <wp:docPr id="57" name="Conector recto de flecha 57"/>
                <wp:cNvGraphicFramePr/>
                <a:graphic xmlns:a="http://schemas.openxmlformats.org/drawingml/2006/main">
                  <a:graphicData uri="http://schemas.microsoft.com/office/word/2010/wordprocessingShape">
                    <wps:wsp>
                      <wps:cNvCnPr/>
                      <wps:spPr>
                        <a:xfrm flipH="1">
                          <a:off x="0" y="0"/>
                          <a:ext cx="2095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43B17" id="Conector recto de flecha 57" o:spid="_x0000_s1026" type="#_x0000_t32" style="position:absolute;margin-left:210.6pt;margin-top:28.9pt;width:16.5pt;height:33.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" strokecolor="#4472c4 [3204]" strokeweight=".5pt">
                <v:stroke endarrow="block" joinstyle="miter"/>
              </v:shape>
            </w:pict>
          </mc:Fallback>
        </mc:AlternateContent>
      </w:r>
    </w:p>
    <w:p w14:paraId="4F060836" w14:textId="7F5B4F5B" w:rsidR="00DC525F" w:rsidRDefault="00DC525F" w:rsidP="009E38C0"/>
    <w:p w14:paraId="5B4A85E9" w14:textId="06AD6CCF" w:rsidR="00DC525F" w:rsidRDefault="00DC525F" w:rsidP="009E38C0">
      <w:r>
        <w:t xml:space="preserve">               </w:t>
      </w:r>
      <w:r>
        <w:rPr>
          <w:noProof/>
        </w:rPr>
        <w:drawing>
          <wp:inline distT="0" distB="0" distL="0" distR="0" wp14:anchorId="34A89527" wp14:editId="293674F6">
            <wp:extent cx="3930650" cy="249240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1179" cy="2499078"/>
                    </a:xfrm>
                    <a:prstGeom prst="rect">
                      <a:avLst/>
                    </a:prstGeom>
                  </pic:spPr>
                </pic:pic>
              </a:graphicData>
            </a:graphic>
          </wp:inline>
        </w:drawing>
      </w:r>
    </w:p>
    <w:p w14:paraId="4633FBA5" w14:textId="43B1E30B" w:rsidR="00FC0FB2" w:rsidRDefault="00FC0FB2" w:rsidP="009E38C0"/>
    <w:p w14:paraId="1A5FEDFF" w14:textId="355EDE12" w:rsidR="00F6305E" w:rsidRDefault="00F6305E" w:rsidP="009E38C0"/>
    <w:p w14:paraId="137A1948" w14:textId="71147164" w:rsidR="00F6305E" w:rsidRDefault="00F6305E" w:rsidP="009E38C0"/>
    <w:p w14:paraId="384EF659" w14:textId="4FB98BF0" w:rsidR="00F6305E" w:rsidRDefault="00F6305E" w:rsidP="009E38C0"/>
    <w:p w14:paraId="1C3A5B31" w14:textId="0B767151" w:rsidR="00F6305E" w:rsidRDefault="00F6305E" w:rsidP="009E38C0"/>
    <w:p w14:paraId="59E5E6BF" w14:textId="3808291B" w:rsidR="00F6305E" w:rsidRDefault="00F6305E" w:rsidP="009E38C0"/>
    <w:p w14:paraId="1E3C931E" w14:textId="77777777" w:rsidR="00F6305E" w:rsidRPr="00F6305E" w:rsidRDefault="00F6305E" w:rsidP="004D6CFE">
      <w:pPr>
        <w:pStyle w:val="Ttulo4"/>
        <w:numPr>
          <w:ilvl w:val="4"/>
          <w:numId w:val="5"/>
        </w:numPr>
        <w:rPr>
          <w:b/>
          <w:bCs/>
          <w:i w:val="0"/>
          <w:iCs w:val="0"/>
        </w:rPr>
      </w:pPr>
      <w:r w:rsidRPr="00F6305E">
        <w:rPr>
          <w:b/>
          <w:bCs/>
          <w:i w:val="0"/>
          <w:iCs w:val="0"/>
        </w:rPr>
        <w:lastRenderedPageBreak/>
        <w:t>Técnicas para el diseño de Dominios</w:t>
      </w:r>
    </w:p>
    <w:p w14:paraId="4A790F29" w14:textId="2EDBCF05" w:rsidR="00FC0FB2" w:rsidRDefault="00D076F4" w:rsidP="00F6305E">
      <w:r w:rsidRPr="000D48E3">
        <w:rPr>
          <w:b/>
          <w:bCs/>
        </w:rPr>
        <w:t>Un dominio SOA</w:t>
      </w:r>
      <w:r>
        <w:t xml:space="preserve"> son p</w:t>
      </w:r>
      <w:r w:rsidRPr="00D076F4">
        <w:t>articiones lógicas de una empresa en un conjunto de recursos</w:t>
      </w:r>
      <w:r>
        <w:t xml:space="preserve"> al s</w:t>
      </w:r>
      <w:r w:rsidRPr="00D076F4">
        <w:t>ubdividir la organización en Dominios nos permite la planificación de sus actividades</w:t>
      </w:r>
      <w:r>
        <w:t xml:space="preserve">. </w:t>
      </w:r>
      <w:r w:rsidRPr="00D076F4">
        <w:t>Los Servicios de un dominio pueden compartir políticas y semántica</w:t>
      </w:r>
      <w:r w:rsidR="000D48E3">
        <w:t>.</w:t>
      </w:r>
    </w:p>
    <w:p w14:paraId="4202F99A" w14:textId="131037D2" w:rsidR="000D48E3" w:rsidRDefault="000D48E3" w:rsidP="00F6305E">
      <w:r>
        <w:rPr>
          <w:b/>
          <w:bCs/>
        </w:rPr>
        <w:t>La técnica para identificar los dominios</w:t>
      </w:r>
      <w:r>
        <w:t xml:space="preserve"> se consigue siguiendo una serie de pasos:</w:t>
      </w:r>
    </w:p>
    <w:p w14:paraId="7E512955" w14:textId="2AB32551" w:rsidR="000D48E3" w:rsidRPr="000D48E3" w:rsidRDefault="000D48E3" w:rsidP="004D6CFE">
      <w:pPr>
        <w:pStyle w:val="Prrafodelista"/>
        <w:numPr>
          <w:ilvl w:val="0"/>
          <w:numId w:val="14"/>
        </w:numPr>
      </w:pPr>
      <w:r w:rsidRPr="000D48E3">
        <w:t>Comenzar con un diagrama de entidad relación del alcance</w:t>
      </w:r>
    </w:p>
    <w:p w14:paraId="0AABA3E2" w14:textId="574F96C2" w:rsidR="000D48E3" w:rsidRPr="000D48E3" w:rsidRDefault="000D48E3" w:rsidP="004D6CFE">
      <w:pPr>
        <w:pStyle w:val="Prrafodelista"/>
        <w:numPr>
          <w:ilvl w:val="0"/>
          <w:numId w:val="14"/>
        </w:numPr>
      </w:pPr>
      <w:r w:rsidRPr="000D48E3">
        <w:t>Sobre el diagrama dibujar líneas delimitando las fronteras de dominio</w:t>
      </w:r>
    </w:p>
    <w:p w14:paraId="75BACE45" w14:textId="24E6499E" w:rsidR="000D48E3" w:rsidRPr="000D48E3" w:rsidRDefault="000D48E3" w:rsidP="004D6CFE">
      <w:pPr>
        <w:pStyle w:val="Prrafodelista"/>
        <w:numPr>
          <w:ilvl w:val="0"/>
          <w:numId w:val="14"/>
        </w:numPr>
      </w:pPr>
      <w:r w:rsidRPr="000D48E3">
        <w:t>Agrupa los dominios</w:t>
      </w:r>
      <w:r w:rsidR="001F379C">
        <w:t xml:space="preserve"> (por funcionalidad)</w:t>
      </w:r>
      <w:r w:rsidRPr="000D48E3">
        <w:t xml:space="preserve"> optimizando la Cohesión y Acoplamiento</w:t>
      </w:r>
    </w:p>
    <w:p w14:paraId="1A881D9C" w14:textId="5AA4DF19" w:rsidR="000D48E3" w:rsidRPr="000D48E3" w:rsidRDefault="000D48E3" w:rsidP="004D6CFE">
      <w:pPr>
        <w:pStyle w:val="Prrafodelista"/>
        <w:numPr>
          <w:ilvl w:val="0"/>
          <w:numId w:val="14"/>
        </w:numPr>
      </w:pPr>
      <w:r w:rsidRPr="000D48E3">
        <w:t>Matriz CRU Dominio</w:t>
      </w:r>
      <w:r w:rsidR="00A75E86">
        <w:t>,</w:t>
      </w:r>
      <w:r w:rsidR="001F379C" w:rsidRPr="001F379C">
        <w:t xml:space="preserve"> cómo se </w:t>
      </w:r>
      <w:proofErr w:type="gramStart"/>
      <w:r w:rsidR="001F379C" w:rsidRPr="001F379C">
        <w:t>ven  afectados</w:t>
      </w:r>
      <w:proofErr w:type="gramEnd"/>
      <w:r w:rsidR="001F379C" w:rsidRPr="001F379C">
        <w:t xml:space="preserve"> por  los procesos del negocio</w:t>
      </w:r>
    </w:p>
    <w:p w14:paraId="72E4BCEA" w14:textId="56A70E14" w:rsidR="000D48E3" w:rsidRPr="000D48E3" w:rsidRDefault="000D48E3" w:rsidP="004D6CFE">
      <w:pPr>
        <w:pStyle w:val="Prrafodelista"/>
        <w:numPr>
          <w:ilvl w:val="0"/>
          <w:numId w:val="14"/>
        </w:numPr>
      </w:pPr>
      <w:r w:rsidRPr="000D48E3">
        <w:t>Documentar Dominios</w:t>
      </w:r>
    </w:p>
    <w:p w14:paraId="7987DF05" w14:textId="74CC5F4F" w:rsidR="00E14070" w:rsidRDefault="001F379C" w:rsidP="00E14070">
      <w:r>
        <w:rPr>
          <w:noProof/>
        </w:rPr>
        <w:drawing>
          <wp:anchor distT="0" distB="0" distL="114300" distR="114300" simplePos="0" relativeHeight="251689984" behindDoc="0" locked="0" layoutInCell="1" allowOverlap="1" wp14:anchorId="3C586215" wp14:editId="326C2C2A">
            <wp:simplePos x="0" y="0"/>
            <wp:positionH relativeFrom="margin">
              <wp:posOffset>2261870</wp:posOffset>
            </wp:positionH>
            <wp:positionV relativeFrom="paragraph">
              <wp:posOffset>227965</wp:posOffset>
            </wp:positionV>
            <wp:extent cx="2667000" cy="189289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7000" cy="1892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7A7E293F" wp14:editId="609E8F89">
            <wp:simplePos x="0" y="0"/>
            <wp:positionH relativeFrom="column">
              <wp:posOffset>-671830</wp:posOffset>
            </wp:positionH>
            <wp:positionV relativeFrom="paragraph">
              <wp:posOffset>227965</wp:posOffset>
            </wp:positionV>
            <wp:extent cx="2418667" cy="1892300"/>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8667" cy="1892300"/>
                    </a:xfrm>
                    <a:prstGeom prst="rect">
                      <a:avLst/>
                    </a:prstGeom>
                  </pic:spPr>
                </pic:pic>
              </a:graphicData>
            </a:graphic>
            <wp14:sizeRelH relativeFrom="margin">
              <wp14:pctWidth>0</wp14:pctWidth>
            </wp14:sizeRelH>
            <wp14:sizeRelV relativeFrom="margin">
              <wp14:pctHeight>0</wp14:pctHeight>
            </wp14:sizeRelV>
          </wp:anchor>
        </w:drawing>
      </w:r>
      <w:r w:rsidR="00E14070">
        <w:t>Ejemplo</w:t>
      </w:r>
    </w:p>
    <w:p w14:paraId="1C27E0C2" w14:textId="3215C6E8" w:rsidR="00A75E86" w:rsidRPr="000D48E3" w:rsidRDefault="00A75E86" w:rsidP="00E14070"/>
    <w:p w14:paraId="5C9E99A7" w14:textId="35B0CE37" w:rsidR="00FC0FB2" w:rsidRDefault="001F379C" w:rsidP="009E38C0">
      <w:r>
        <w:rPr>
          <w:noProof/>
        </w:rPr>
        <mc:AlternateContent>
          <mc:Choice Requires="wps">
            <w:drawing>
              <wp:anchor distT="0" distB="0" distL="114300" distR="114300" simplePos="0" relativeHeight="251693056" behindDoc="0" locked="0" layoutInCell="1" allowOverlap="1" wp14:anchorId="5AE3EA72" wp14:editId="284FF875">
                <wp:simplePos x="0" y="0"/>
                <wp:positionH relativeFrom="column">
                  <wp:posOffset>1796415</wp:posOffset>
                </wp:positionH>
                <wp:positionV relativeFrom="paragraph">
                  <wp:posOffset>70485</wp:posOffset>
                </wp:positionV>
                <wp:extent cx="381000" cy="6350"/>
                <wp:effectExtent l="0" t="76200" r="19050" b="88900"/>
                <wp:wrapNone/>
                <wp:docPr id="62" name="Conector recto de flecha 62"/>
                <wp:cNvGraphicFramePr/>
                <a:graphic xmlns:a="http://schemas.openxmlformats.org/drawingml/2006/main">
                  <a:graphicData uri="http://schemas.microsoft.com/office/word/2010/wordprocessingShape">
                    <wps:wsp>
                      <wps:cNvCnPr/>
                      <wps:spPr>
                        <a:xfrm flipV="1">
                          <a:off x="0" y="0"/>
                          <a:ext cx="3810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17C4D" id="Conector recto de flecha 62" o:spid="_x0000_s1026" type="#_x0000_t32" style="position:absolute;margin-left:141.45pt;margin-top:5.55pt;width:30pt;height:.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" strokecolor="#4472c4 [3204]" strokeweight=".5pt">
                <v:stroke endarrow="block" joinstyle="miter"/>
              </v:shape>
            </w:pict>
          </mc:Fallback>
        </mc:AlternateContent>
      </w:r>
    </w:p>
    <w:p w14:paraId="559159D9" w14:textId="5302E14F" w:rsidR="00A75E86" w:rsidRDefault="00A75E86" w:rsidP="009E38C0"/>
    <w:p w14:paraId="3743616E" w14:textId="618105B3" w:rsidR="00A75E86" w:rsidRDefault="001F379C" w:rsidP="009E38C0">
      <w:r>
        <w:rPr>
          <w:noProof/>
        </w:rPr>
        <mc:AlternateContent>
          <mc:Choice Requires="wps">
            <w:drawing>
              <wp:anchor distT="0" distB="0" distL="114300" distR="114300" simplePos="0" relativeHeight="251694080" behindDoc="0" locked="0" layoutInCell="1" allowOverlap="1" wp14:anchorId="2DC4A14F" wp14:editId="3519BDC7">
                <wp:simplePos x="0" y="0"/>
                <wp:positionH relativeFrom="column">
                  <wp:posOffset>1758315</wp:posOffset>
                </wp:positionH>
                <wp:positionV relativeFrom="paragraph">
                  <wp:posOffset>350520</wp:posOffset>
                </wp:positionV>
                <wp:extent cx="495300" cy="279400"/>
                <wp:effectExtent l="38100" t="0" r="19050" b="63500"/>
                <wp:wrapNone/>
                <wp:docPr id="63" name="Conector recto de flecha 63"/>
                <wp:cNvGraphicFramePr/>
                <a:graphic xmlns:a="http://schemas.openxmlformats.org/drawingml/2006/main">
                  <a:graphicData uri="http://schemas.microsoft.com/office/word/2010/wordprocessingShape">
                    <wps:wsp>
                      <wps:cNvCnPr/>
                      <wps:spPr>
                        <a:xfrm flipH="1">
                          <a:off x="0" y="0"/>
                          <a:ext cx="49530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11A07" id="Conector recto de flecha 63" o:spid="_x0000_s1026" type="#_x0000_t32" style="position:absolute;margin-left:138.45pt;margin-top:27.6pt;width:39pt;height:22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" strokecolor="#4472c4 [3204]" strokeweight=".5pt">
                <v:stroke endarrow="block" joinstyle="miter"/>
              </v:shape>
            </w:pict>
          </mc:Fallback>
        </mc:AlternateContent>
      </w:r>
    </w:p>
    <w:p w14:paraId="486F845A" w14:textId="7D38656B" w:rsidR="00A75E86" w:rsidRDefault="001F379C" w:rsidP="009E38C0">
      <w:r>
        <w:rPr>
          <w:noProof/>
        </w:rPr>
        <w:drawing>
          <wp:anchor distT="0" distB="0" distL="114300" distR="114300" simplePos="0" relativeHeight="251691008" behindDoc="0" locked="0" layoutInCell="1" allowOverlap="1" wp14:anchorId="0F52BA77" wp14:editId="3A57AAB9">
            <wp:simplePos x="0" y="0"/>
            <wp:positionH relativeFrom="margin">
              <wp:posOffset>-952500</wp:posOffset>
            </wp:positionH>
            <wp:positionV relativeFrom="paragraph">
              <wp:posOffset>216535</wp:posOffset>
            </wp:positionV>
            <wp:extent cx="3028950" cy="1737703"/>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8950" cy="1737703"/>
                    </a:xfrm>
                    <a:prstGeom prst="rect">
                      <a:avLst/>
                    </a:prstGeom>
                  </pic:spPr>
                </pic:pic>
              </a:graphicData>
            </a:graphic>
            <wp14:sizeRelH relativeFrom="margin">
              <wp14:pctWidth>0</wp14:pctWidth>
            </wp14:sizeRelH>
            <wp14:sizeRelV relativeFrom="margin">
              <wp14:pctHeight>0</wp14:pctHeight>
            </wp14:sizeRelV>
          </wp:anchor>
        </w:drawing>
      </w:r>
      <w:r w:rsidR="00A75E86">
        <w:rPr>
          <w:noProof/>
        </w:rPr>
        <w:drawing>
          <wp:anchor distT="0" distB="0" distL="114300" distR="114300" simplePos="0" relativeHeight="251692032" behindDoc="0" locked="0" layoutInCell="1" allowOverlap="1" wp14:anchorId="626B1DE2" wp14:editId="465B706E">
            <wp:simplePos x="0" y="0"/>
            <wp:positionH relativeFrom="column">
              <wp:posOffset>2592070</wp:posOffset>
            </wp:positionH>
            <wp:positionV relativeFrom="paragraph">
              <wp:posOffset>235585</wp:posOffset>
            </wp:positionV>
            <wp:extent cx="2857500" cy="1745629"/>
            <wp:effectExtent l="0" t="0" r="0" b="698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7500" cy="1745629"/>
                    </a:xfrm>
                    <a:prstGeom prst="rect">
                      <a:avLst/>
                    </a:prstGeom>
                  </pic:spPr>
                </pic:pic>
              </a:graphicData>
            </a:graphic>
            <wp14:sizeRelH relativeFrom="margin">
              <wp14:pctWidth>0</wp14:pctWidth>
            </wp14:sizeRelH>
            <wp14:sizeRelV relativeFrom="margin">
              <wp14:pctHeight>0</wp14:pctHeight>
            </wp14:sizeRelV>
          </wp:anchor>
        </w:drawing>
      </w:r>
    </w:p>
    <w:p w14:paraId="1808C2E6" w14:textId="6CAE57C6" w:rsidR="00A75E86" w:rsidRDefault="001F379C" w:rsidP="009E38C0">
      <w:r>
        <w:rPr>
          <w:noProof/>
        </w:rPr>
        <mc:AlternateContent>
          <mc:Choice Requires="wps">
            <w:drawing>
              <wp:anchor distT="0" distB="0" distL="114300" distR="114300" simplePos="0" relativeHeight="251695104" behindDoc="0" locked="0" layoutInCell="1" allowOverlap="1" wp14:anchorId="776A2928" wp14:editId="476153D6">
                <wp:simplePos x="0" y="0"/>
                <wp:positionH relativeFrom="column">
                  <wp:posOffset>2107565</wp:posOffset>
                </wp:positionH>
                <wp:positionV relativeFrom="paragraph">
                  <wp:posOffset>387986</wp:posOffset>
                </wp:positionV>
                <wp:extent cx="488950" cy="45719"/>
                <wp:effectExtent l="0" t="38100" r="44450" b="88265"/>
                <wp:wrapNone/>
                <wp:docPr id="64" name="Conector recto de flecha 64"/>
                <wp:cNvGraphicFramePr/>
                <a:graphic xmlns:a="http://schemas.openxmlformats.org/drawingml/2006/main">
                  <a:graphicData uri="http://schemas.microsoft.com/office/word/2010/wordprocessingShape">
                    <wps:wsp>
                      <wps:cNvCnPr/>
                      <wps:spPr>
                        <a:xfrm>
                          <a:off x="0" y="0"/>
                          <a:ext cx="4889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8FDB3" id="Conector recto de flecha 64" o:spid="_x0000_s1026" type="#_x0000_t32" style="position:absolute;margin-left:165.95pt;margin-top:30.55pt;width:38.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" strokecolor="#4472c4 [3204]" strokeweight=".5pt">
                <v:stroke endarrow="block" joinstyle="miter"/>
              </v:shape>
            </w:pict>
          </mc:Fallback>
        </mc:AlternateContent>
      </w:r>
    </w:p>
    <w:p w14:paraId="085F4305" w14:textId="77777777" w:rsidR="00A75E86" w:rsidRDefault="00A75E86" w:rsidP="009E38C0"/>
    <w:p w14:paraId="296DCD87" w14:textId="13328A97" w:rsidR="00323E3D" w:rsidRDefault="00323E3D" w:rsidP="009E38C0"/>
    <w:p w14:paraId="14FB77C2" w14:textId="0B89A307" w:rsidR="00F6305E" w:rsidRDefault="00F6305E" w:rsidP="009E38C0"/>
    <w:p w14:paraId="3A400688" w14:textId="78B7EBB4" w:rsidR="00F6305E" w:rsidRPr="00F6305E" w:rsidRDefault="00F6305E" w:rsidP="00D84EAD">
      <w:pPr>
        <w:pStyle w:val="Ttulo4"/>
        <w:rPr>
          <w:b/>
          <w:bCs/>
          <w:i w:val="0"/>
          <w:iCs w:val="0"/>
        </w:rPr>
      </w:pPr>
      <w:r w:rsidRPr="00F6305E">
        <w:rPr>
          <w:b/>
          <w:bCs/>
          <w:i w:val="0"/>
          <w:iCs w:val="0"/>
        </w:rPr>
        <w:lastRenderedPageBreak/>
        <w:t xml:space="preserve">Técnicas para el diseño de </w:t>
      </w:r>
      <w:proofErr w:type="spellStart"/>
      <w:r w:rsidRPr="00F6305E">
        <w:rPr>
          <w:b/>
          <w:bCs/>
          <w:i w:val="0"/>
          <w:iCs w:val="0"/>
        </w:rPr>
        <w:t>CoreBiz</w:t>
      </w:r>
      <w:proofErr w:type="spellEnd"/>
      <w:r w:rsidRPr="00F6305E">
        <w:rPr>
          <w:b/>
          <w:bCs/>
          <w:i w:val="0"/>
          <w:iCs w:val="0"/>
        </w:rPr>
        <w:t xml:space="preserve"> </w:t>
      </w:r>
      <w:proofErr w:type="spellStart"/>
      <w:r w:rsidRPr="00F6305E">
        <w:rPr>
          <w:b/>
          <w:bCs/>
          <w:i w:val="0"/>
          <w:iCs w:val="0"/>
        </w:rPr>
        <w:t>Services</w:t>
      </w:r>
      <w:proofErr w:type="spellEnd"/>
      <w:r w:rsidRPr="00F6305E">
        <w:rPr>
          <w:b/>
          <w:bCs/>
          <w:i w:val="0"/>
          <w:iCs w:val="0"/>
        </w:rPr>
        <w:t xml:space="preserve"> </w:t>
      </w:r>
      <w:proofErr w:type="spellStart"/>
      <w:r w:rsidRPr="00F6305E">
        <w:rPr>
          <w:b/>
          <w:bCs/>
          <w:i w:val="0"/>
          <w:iCs w:val="0"/>
        </w:rPr>
        <w:t>Layer</w:t>
      </w:r>
      <w:proofErr w:type="spellEnd"/>
    </w:p>
    <w:p w14:paraId="2109943C" w14:textId="45DB81D5" w:rsidR="00F84672" w:rsidRDefault="00F84672" w:rsidP="00F84672">
      <w:r>
        <w:t xml:space="preserve">Los </w:t>
      </w:r>
      <w:proofErr w:type="spellStart"/>
      <w:r>
        <w:t>CoreBiz</w:t>
      </w:r>
      <w:proofErr w:type="spellEnd"/>
      <w:r>
        <w:t xml:space="preserve"> </w:t>
      </w:r>
      <w:proofErr w:type="spellStart"/>
      <w:r>
        <w:t>Services</w:t>
      </w:r>
      <w:proofErr w:type="spellEnd"/>
      <w:r>
        <w:t xml:space="preserve"> s</w:t>
      </w:r>
      <w:r w:rsidRPr="00F84672">
        <w:t>on el centro de los recursos TI de la Organización</w:t>
      </w:r>
      <w:r>
        <w:t>, los cuales g</w:t>
      </w:r>
      <w:r w:rsidRPr="00F84672">
        <w:t>uardan registros de cada instancia de cada entidad de que son responsables.</w:t>
      </w:r>
      <w:r>
        <w:t xml:space="preserve"> Solo poseen </w:t>
      </w:r>
      <w:r w:rsidRPr="00F84672">
        <w:t>único punto de operación sobre ellos</w:t>
      </w:r>
      <w:r>
        <w:t>, dado que son servicios de alto nivel, capaces de proporcionar una visión de 360º, es decir,</w:t>
      </w:r>
      <w:r w:rsidRPr="00F84672">
        <w:t xml:space="preserve"> Es el corazón del negocio, con él te puedes hacer a la idea de la estructura de la empresa y siempre son de alto nivel</w:t>
      </w:r>
      <w:r>
        <w:t>.</w:t>
      </w:r>
    </w:p>
    <w:p w14:paraId="1110B1BB" w14:textId="72FCD6EB" w:rsidR="00642D6D" w:rsidRDefault="00642D6D" w:rsidP="00F84672">
      <w:r>
        <w:t>Cuando la complejidad es excesiva en esta capa, se divide en:</w:t>
      </w:r>
    </w:p>
    <w:p w14:paraId="68CDF14D" w14:textId="5E5FC051" w:rsidR="00642D6D" w:rsidRDefault="00642D6D" w:rsidP="004D6CFE">
      <w:pPr>
        <w:pStyle w:val="Prrafodelista"/>
        <w:numPr>
          <w:ilvl w:val="0"/>
          <w:numId w:val="18"/>
        </w:numPr>
      </w:pPr>
      <w:r w:rsidRPr="00642D6D">
        <w:t>Reference Business</w:t>
      </w:r>
      <w:r>
        <w:t>:</w:t>
      </w:r>
      <w:r w:rsidRPr="00642D6D">
        <w:rPr>
          <w:rFonts w:eastAsiaTheme="minorEastAsia" w:hAnsi="Century Schoolbook"/>
          <w:color w:val="FFFFFF" w:themeColor="background1"/>
          <w:kern w:val="24"/>
          <w:sz w:val="36"/>
          <w:szCs w:val="36"/>
        </w:rPr>
        <w:t xml:space="preserve"> </w:t>
      </w:r>
      <w:r w:rsidRPr="00642D6D">
        <w:t>operaciones de consulta</w:t>
      </w:r>
    </w:p>
    <w:p w14:paraId="1A61C9DB" w14:textId="117AE8B4" w:rsidR="00642D6D" w:rsidRDefault="00642D6D" w:rsidP="004D6CFE">
      <w:pPr>
        <w:pStyle w:val="Prrafodelista"/>
        <w:numPr>
          <w:ilvl w:val="0"/>
          <w:numId w:val="18"/>
        </w:numPr>
      </w:pPr>
      <w:r w:rsidRPr="00642D6D">
        <w:t>CUD Business</w:t>
      </w:r>
      <w:r>
        <w:t xml:space="preserve">: </w:t>
      </w:r>
      <w:r w:rsidRPr="00642D6D">
        <w:t>solo operaciones CUD</w:t>
      </w:r>
    </w:p>
    <w:p w14:paraId="71BDE7B0" w14:textId="036941B8" w:rsidR="00F84672" w:rsidRPr="00F84672" w:rsidRDefault="00F84672" w:rsidP="00F84672">
      <w:r w:rsidRPr="00F84672">
        <w:t>Para identificarlos debes seguir los siguientes pasos:</w:t>
      </w:r>
    </w:p>
    <w:p w14:paraId="2A933DD8" w14:textId="1379BC05" w:rsidR="00F84672" w:rsidRPr="00F84672" w:rsidRDefault="00F84672" w:rsidP="004D6CFE">
      <w:pPr>
        <w:pStyle w:val="Prrafodelista"/>
        <w:numPr>
          <w:ilvl w:val="0"/>
          <w:numId w:val="15"/>
        </w:numPr>
      </w:pPr>
      <w:r w:rsidRPr="00F84672">
        <w:t>Prerrequisitos</w:t>
      </w:r>
    </w:p>
    <w:p w14:paraId="547FD09F" w14:textId="6C579409" w:rsidR="00F84672" w:rsidRPr="00F84672" w:rsidRDefault="00F84672" w:rsidP="004D6CFE">
      <w:pPr>
        <w:pStyle w:val="Prrafodelista"/>
        <w:numPr>
          <w:ilvl w:val="0"/>
          <w:numId w:val="15"/>
        </w:numPr>
      </w:pPr>
      <w:r w:rsidRPr="00F84672">
        <w:t>Determinar los identificadores en el diagrama entidad relación</w:t>
      </w:r>
    </w:p>
    <w:p w14:paraId="4FFD785F" w14:textId="49D05223" w:rsidR="00F84672" w:rsidRPr="00F84672" w:rsidRDefault="00F84672" w:rsidP="004D6CFE">
      <w:pPr>
        <w:pStyle w:val="Prrafodelista"/>
        <w:numPr>
          <w:ilvl w:val="0"/>
          <w:numId w:val="15"/>
        </w:numPr>
      </w:pPr>
      <w:r w:rsidRPr="00F84672">
        <w:t>Identificar Entidades del Núcleo</w:t>
      </w:r>
    </w:p>
    <w:p w14:paraId="73C1A27B" w14:textId="4355EF97" w:rsidR="00F84672" w:rsidRPr="00F84672" w:rsidRDefault="00F84672" w:rsidP="004D6CFE">
      <w:pPr>
        <w:pStyle w:val="Prrafodelista"/>
        <w:numPr>
          <w:ilvl w:val="0"/>
          <w:numId w:val="15"/>
        </w:numPr>
      </w:pPr>
      <w:r w:rsidRPr="00F84672">
        <w:t>Identificar y asignar Entidades de Detalle y Entidades de Clasificación</w:t>
      </w:r>
    </w:p>
    <w:p w14:paraId="54AA088F" w14:textId="287703EC" w:rsidR="00F84672" w:rsidRPr="00F84672" w:rsidRDefault="00F84672" w:rsidP="004D6CFE">
      <w:pPr>
        <w:pStyle w:val="Prrafodelista"/>
        <w:numPr>
          <w:ilvl w:val="0"/>
          <w:numId w:val="15"/>
        </w:numPr>
      </w:pPr>
      <w:r w:rsidRPr="00F84672">
        <w:t xml:space="preserve">Nombrar y revisar los ‘Core Business </w:t>
      </w:r>
      <w:proofErr w:type="spellStart"/>
      <w:r w:rsidRPr="00F84672">
        <w:t>Services</w:t>
      </w:r>
      <w:proofErr w:type="spellEnd"/>
      <w:r w:rsidRPr="00F84672">
        <w:t>’</w:t>
      </w:r>
    </w:p>
    <w:p w14:paraId="053559B5" w14:textId="5EC4A9F0" w:rsidR="00F84672" w:rsidRPr="00F84672" w:rsidRDefault="00F84672" w:rsidP="004D6CFE">
      <w:pPr>
        <w:pStyle w:val="Prrafodelista"/>
        <w:numPr>
          <w:ilvl w:val="0"/>
          <w:numId w:val="15"/>
        </w:numPr>
      </w:pPr>
      <w:r w:rsidRPr="00F84672">
        <w:t>Preparar Descripciones Iniciales de Servicios</w:t>
      </w:r>
    </w:p>
    <w:p w14:paraId="42631203" w14:textId="16CE0247" w:rsidR="00F84672" w:rsidRPr="00F84672" w:rsidRDefault="00F84672" w:rsidP="004D6CFE">
      <w:pPr>
        <w:pStyle w:val="Prrafodelista"/>
        <w:numPr>
          <w:ilvl w:val="0"/>
          <w:numId w:val="15"/>
        </w:numPr>
      </w:pPr>
      <w:r w:rsidRPr="00F84672">
        <w:t>Identificar Dependencias entre Servicios</w:t>
      </w:r>
    </w:p>
    <w:p w14:paraId="74DD6B1A" w14:textId="3C13B0EC" w:rsidR="00F84672" w:rsidRDefault="00F84672" w:rsidP="004D6CFE">
      <w:pPr>
        <w:pStyle w:val="Prrafodelista"/>
        <w:numPr>
          <w:ilvl w:val="0"/>
          <w:numId w:val="15"/>
        </w:numPr>
      </w:pPr>
      <w:r w:rsidRPr="00F84672">
        <w:t>Preparar Diagrama de Dependencias de Servicios</w:t>
      </w:r>
    </w:p>
    <w:p w14:paraId="5A7729BF" w14:textId="7623D72C" w:rsidR="00F6305E" w:rsidRPr="00F6305E" w:rsidRDefault="00F6305E" w:rsidP="00D84EAD">
      <w:pPr>
        <w:pStyle w:val="Ttulo4"/>
        <w:rPr>
          <w:b/>
          <w:bCs/>
          <w:i w:val="0"/>
          <w:iCs w:val="0"/>
        </w:rPr>
      </w:pPr>
      <w:r w:rsidRPr="00F6305E">
        <w:rPr>
          <w:b/>
          <w:bCs/>
          <w:i w:val="0"/>
          <w:iCs w:val="0"/>
        </w:rPr>
        <w:t xml:space="preserve">Técnicas para el diseño de </w:t>
      </w:r>
      <w:proofErr w:type="spellStart"/>
      <w:r w:rsidRPr="00F6305E">
        <w:rPr>
          <w:b/>
          <w:bCs/>
          <w:i w:val="0"/>
          <w:iCs w:val="0"/>
        </w:rPr>
        <w:t>Process</w:t>
      </w:r>
      <w:proofErr w:type="spellEnd"/>
      <w:r w:rsidRPr="00F6305E">
        <w:rPr>
          <w:b/>
          <w:bCs/>
          <w:i w:val="0"/>
          <w:iCs w:val="0"/>
        </w:rPr>
        <w:t xml:space="preserve"> </w:t>
      </w:r>
      <w:proofErr w:type="spellStart"/>
      <w:r w:rsidRPr="00F6305E">
        <w:rPr>
          <w:b/>
          <w:bCs/>
          <w:i w:val="0"/>
          <w:iCs w:val="0"/>
        </w:rPr>
        <w:t>Services</w:t>
      </w:r>
      <w:proofErr w:type="spellEnd"/>
      <w:r w:rsidRPr="00F6305E">
        <w:rPr>
          <w:b/>
          <w:bCs/>
          <w:i w:val="0"/>
          <w:iCs w:val="0"/>
        </w:rPr>
        <w:t xml:space="preserve"> </w:t>
      </w:r>
      <w:proofErr w:type="spellStart"/>
      <w:r w:rsidRPr="00F6305E">
        <w:rPr>
          <w:b/>
          <w:bCs/>
          <w:i w:val="0"/>
          <w:iCs w:val="0"/>
        </w:rPr>
        <w:t>Layer</w:t>
      </w:r>
      <w:proofErr w:type="spellEnd"/>
    </w:p>
    <w:p w14:paraId="369A134F" w14:textId="589A80E8" w:rsidR="00F6305E" w:rsidRDefault="00014A42" w:rsidP="00014A42">
      <w:r w:rsidRPr="00014A42">
        <w:rPr>
          <w:b/>
          <w:bCs/>
        </w:rPr>
        <w:t xml:space="preserve">Los </w:t>
      </w:r>
      <w:proofErr w:type="spellStart"/>
      <w:r w:rsidRPr="00014A42">
        <w:rPr>
          <w:b/>
          <w:bCs/>
        </w:rPr>
        <w:t>Process</w:t>
      </w:r>
      <w:proofErr w:type="spellEnd"/>
      <w:r w:rsidRPr="00014A42">
        <w:rPr>
          <w:b/>
          <w:bCs/>
        </w:rPr>
        <w:t xml:space="preserve"> </w:t>
      </w:r>
      <w:proofErr w:type="spellStart"/>
      <w:r w:rsidRPr="00014A42">
        <w:rPr>
          <w:b/>
          <w:bCs/>
        </w:rPr>
        <w:t>Services</w:t>
      </w:r>
      <w:proofErr w:type="spellEnd"/>
      <w:r>
        <w:t xml:space="preserve"> son los encargados de </w:t>
      </w:r>
      <w:r w:rsidRPr="00014A42">
        <w:t>Secuenciar operaciones de varios servicios (Humano-&gt;maquina)</w:t>
      </w:r>
      <w:r>
        <w:t xml:space="preserve"> como de </w:t>
      </w:r>
      <w:r w:rsidRPr="00014A42">
        <w:t>Secuenciar las operaciones necesarias para incorporar las actividades del usuario (Maquina-&gt;Maquina)</w:t>
      </w:r>
      <w:r>
        <w:t>.</w:t>
      </w:r>
    </w:p>
    <w:p w14:paraId="3A503619" w14:textId="204FE0C1" w:rsidR="00F6305E" w:rsidRDefault="00F6305E" w:rsidP="00014A42"/>
    <w:p w14:paraId="336E207C" w14:textId="7E78452C" w:rsidR="00F6305E" w:rsidRDefault="00F6305E" w:rsidP="00014A42"/>
    <w:p w14:paraId="67029E8B" w14:textId="77777777" w:rsidR="00F6305E" w:rsidRDefault="00F6305E" w:rsidP="00014A42"/>
    <w:p w14:paraId="472CAC23" w14:textId="53406D5D" w:rsidR="00014A42" w:rsidRDefault="00014A42" w:rsidP="00014A42">
      <w:r>
        <w:lastRenderedPageBreak/>
        <w:t>Para identificarlos se debe tener en cuenta lo siguiente:</w:t>
      </w:r>
    </w:p>
    <w:p w14:paraId="5278475E" w14:textId="7841552E" w:rsidR="00014A42" w:rsidRPr="00014A42" w:rsidRDefault="00014A42" w:rsidP="004D6CFE">
      <w:pPr>
        <w:pStyle w:val="Prrafodelista"/>
        <w:numPr>
          <w:ilvl w:val="0"/>
          <w:numId w:val="16"/>
        </w:numPr>
      </w:pPr>
      <w:r w:rsidRPr="00014A42">
        <w:t xml:space="preserve">Un </w:t>
      </w:r>
      <w:proofErr w:type="spellStart"/>
      <w:r w:rsidRPr="00014A42">
        <w:t>Process</w:t>
      </w:r>
      <w:proofErr w:type="spellEnd"/>
      <w:r w:rsidRPr="00014A42">
        <w:t xml:space="preserve"> </w:t>
      </w:r>
      <w:proofErr w:type="spellStart"/>
      <w:r w:rsidR="006A386E" w:rsidRPr="00014A42">
        <w:t>Service</w:t>
      </w:r>
      <w:proofErr w:type="spellEnd"/>
      <w:r w:rsidRPr="00014A42">
        <w:t xml:space="preserve"> por cada Proceso de Negocio</w:t>
      </w:r>
    </w:p>
    <w:p w14:paraId="7CD4051A" w14:textId="2227C7C1" w:rsidR="00014A42" w:rsidRPr="00014A42" w:rsidRDefault="00014A42" w:rsidP="004D6CFE">
      <w:pPr>
        <w:pStyle w:val="Prrafodelista"/>
        <w:numPr>
          <w:ilvl w:val="0"/>
          <w:numId w:val="16"/>
        </w:numPr>
      </w:pPr>
      <w:r w:rsidRPr="00014A42">
        <w:t>Identificar las funciones necesarias</w:t>
      </w:r>
    </w:p>
    <w:p w14:paraId="33CC79F4" w14:textId="336B2EB7" w:rsidR="00014A42" w:rsidRPr="00014A42" w:rsidRDefault="00014A42" w:rsidP="004D6CFE">
      <w:pPr>
        <w:pStyle w:val="Prrafodelista"/>
        <w:numPr>
          <w:ilvl w:val="0"/>
          <w:numId w:val="16"/>
        </w:numPr>
      </w:pPr>
      <w:r w:rsidRPr="00014A42">
        <w:t>Cada función representa una dependencia</w:t>
      </w:r>
    </w:p>
    <w:p w14:paraId="69B066AB" w14:textId="466F5E95" w:rsidR="00014A42" w:rsidRPr="00014A42" w:rsidRDefault="00014A42" w:rsidP="004D6CFE">
      <w:pPr>
        <w:pStyle w:val="Prrafodelista"/>
        <w:numPr>
          <w:ilvl w:val="0"/>
          <w:numId w:val="16"/>
        </w:numPr>
      </w:pPr>
      <w:r w:rsidRPr="00014A42">
        <w:t>La Función puede ser cualquier tipo de Servicio</w:t>
      </w:r>
    </w:p>
    <w:p w14:paraId="51712784" w14:textId="738A1754" w:rsidR="00F84672" w:rsidRDefault="00F84672" w:rsidP="00F84672"/>
    <w:p w14:paraId="3F03AE34" w14:textId="66DBD879" w:rsidR="00014A42" w:rsidRPr="00014A42" w:rsidRDefault="00014A42" w:rsidP="00014A42">
      <w:r>
        <w:t xml:space="preserve">A su vez la capa de </w:t>
      </w:r>
      <w:proofErr w:type="spellStart"/>
      <w:r w:rsidRPr="00014A42">
        <w:t>Process</w:t>
      </w:r>
      <w:proofErr w:type="spellEnd"/>
      <w:r w:rsidRPr="00014A42">
        <w:t xml:space="preserve"> </w:t>
      </w:r>
      <w:proofErr w:type="spellStart"/>
      <w:r w:rsidRPr="00014A42">
        <w:t>Services</w:t>
      </w:r>
      <w:proofErr w:type="spellEnd"/>
      <w:r>
        <w:t xml:space="preserve"> s</w:t>
      </w:r>
      <w:r w:rsidRPr="00014A42">
        <w:t xml:space="preserve">oporta la estructura del diseño de Gestión de Procesos </w:t>
      </w:r>
      <w:r w:rsidR="006A386E" w:rsidRPr="00014A42">
        <w:t>Automatización</w:t>
      </w:r>
      <w:r w:rsidRPr="00014A42">
        <w:t>:</w:t>
      </w:r>
    </w:p>
    <w:p w14:paraId="4097E6C7" w14:textId="256C0B58" w:rsidR="00014A42" w:rsidRPr="00014A42" w:rsidRDefault="00014A42" w:rsidP="004D6CFE">
      <w:pPr>
        <w:pStyle w:val="Prrafodelista"/>
        <w:numPr>
          <w:ilvl w:val="0"/>
          <w:numId w:val="17"/>
        </w:numPr>
      </w:pPr>
      <w:proofErr w:type="spellStart"/>
      <w:r w:rsidRPr="00014A42">
        <w:t>Main</w:t>
      </w:r>
      <w:proofErr w:type="spellEnd"/>
      <w:r w:rsidRPr="00014A42">
        <w:t xml:space="preserve"> </w:t>
      </w:r>
      <w:proofErr w:type="spellStart"/>
      <w:r w:rsidRPr="00014A42">
        <w:t>Process</w:t>
      </w:r>
      <w:proofErr w:type="spellEnd"/>
      <w:r w:rsidRPr="00014A42">
        <w:t xml:space="preserve"> </w:t>
      </w:r>
      <w:proofErr w:type="spellStart"/>
      <w:r w:rsidRPr="00014A42">
        <w:t>Layer</w:t>
      </w:r>
      <w:proofErr w:type="spellEnd"/>
    </w:p>
    <w:p w14:paraId="439F4DDF" w14:textId="4AB5F8E6" w:rsidR="00014A42" w:rsidRPr="00014A42" w:rsidRDefault="00014A42" w:rsidP="004D6CFE">
      <w:pPr>
        <w:pStyle w:val="Prrafodelista"/>
        <w:numPr>
          <w:ilvl w:val="0"/>
          <w:numId w:val="17"/>
        </w:numPr>
      </w:pPr>
      <w:proofErr w:type="spellStart"/>
      <w:r w:rsidRPr="00014A42">
        <w:t>Operations</w:t>
      </w:r>
      <w:proofErr w:type="spellEnd"/>
      <w:r w:rsidRPr="00014A42">
        <w:t xml:space="preserve"> </w:t>
      </w:r>
      <w:proofErr w:type="spellStart"/>
      <w:r w:rsidRPr="00014A42">
        <w:t>Process</w:t>
      </w:r>
      <w:proofErr w:type="spellEnd"/>
      <w:r w:rsidRPr="00014A42">
        <w:t xml:space="preserve"> </w:t>
      </w:r>
      <w:proofErr w:type="spellStart"/>
      <w:r w:rsidRPr="00014A42">
        <w:t>Layer</w:t>
      </w:r>
      <w:proofErr w:type="spellEnd"/>
    </w:p>
    <w:p w14:paraId="13ADDCBE" w14:textId="39010DC3" w:rsidR="00F84672" w:rsidRDefault="00014A42" w:rsidP="004D6CFE">
      <w:pPr>
        <w:pStyle w:val="Prrafodelista"/>
        <w:numPr>
          <w:ilvl w:val="0"/>
          <w:numId w:val="17"/>
        </w:numPr>
      </w:pPr>
      <w:proofErr w:type="spellStart"/>
      <w:r w:rsidRPr="00014A42">
        <w:t>Exceptions</w:t>
      </w:r>
      <w:proofErr w:type="spellEnd"/>
      <w:r w:rsidRPr="00014A42">
        <w:t xml:space="preserve"> </w:t>
      </w:r>
      <w:proofErr w:type="spellStart"/>
      <w:r w:rsidRPr="00014A42">
        <w:t>Procees</w:t>
      </w:r>
      <w:proofErr w:type="spellEnd"/>
      <w:r w:rsidRPr="00014A42">
        <w:t xml:space="preserve"> </w:t>
      </w:r>
      <w:proofErr w:type="spellStart"/>
      <w:r w:rsidRPr="00014A42">
        <w:t>Layer</w:t>
      </w:r>
      <w:proofErr w:type="spellEnd"/>
    </w:p>
    <w:p w14:paraId="00FC520B" w14:textId="2B99A194" w:rsidR="00530433" w:rsidRDefault="00302384" w:rsidP="00530433">
      <w:r>
        <w:t xml:space="preserve">Cabe destacar que una parte importante es la subdivisión de los servicios de esta capa para obtener servicios </w:t>
      </w:r>
      <w:r w:rsidR="006A386E">
        <w:t>más</w:t>
      </w:r>
      <w:r>
        <w:t xml:space="preserve"> </w:t>
      </w:r>
      <w:r w:rsidR="006A386E">
        <w:t>atómicos</w:t>
      </w:r>
      <w:r>
        <w:t>, para ello tenemos que d</w:t>
      </w:r>
      <w:r w:rsidRPr="00302384">
        <w:t>ividir</w:t>
      </w:r>
      <w:r>
        <w:t xml:space="preserve"> los</w:t>
      </w:r>
      <w:r w:rsidRPr="00302384">
        <w:t xml:space="preserve"> grandes </w:t>
      </w:r>
      <w:proofErr w:type="spellStart"/>
      <w:r w:rsidRPr="00302384">
        <w:t>Process</w:t>
      </w:r>
      <w:proofErr w:type="spellEnd"/>
      <w:r w:rsidRPr="00302384">
        <w:t xml:space="preserve"> </w:t>
      </w:r>
      <w:proofErr w:type="spellStart"/>
      <w:r w:rsidRPr="00302384">
        <w:t>Services</w:t>
      </w:r>
      <w:proofErr w:type="spellEnd"/>
      <w:r w:rsidRPr="00302384">
        <w:t xml:space="preserve"> en varios servicios asignados a subprocesos</w:t>
      </w:r>
      <w:r>
        <w:t xml:space="preserve">, luego buscar los </w:t>
      </w:r>
      <w:r w:rsidRPr="00302384">
        <w:t>subprocesos comunes que puedan ser compartidos desde varios Procesos de Negocio</w:t>
      </w:r>
      <w:r>
        <w:t xml:space="preserve">, estructurarlos y se obtendrá como resultado una disminución del </w:t>
      </w:r>
      <w:r w:rsidRPr="00302384">
        <w:t>peso del Proceso a la hora de ser ejecutado</w:t>
      </w:r>
      <w:r>
        <w:t>.</w:t>
      </w:r>
    </w:p>
    <w:p w14:paraId="31C743B5" w14:textId="066063AF" w:rsidR="00530433" w:rsidRPr="00F6305E" w:rsidRDefault="00F6305E" w:rsidP="00530433">
      <w:pPr>
        <w:pStyle w:val="Ttulo4"/>
        <w:rPr>
          <w:b/>
          <w:bCs/>
          <w:i w:val="0"/>
          <w:iCs w:val="0"/>
        </w:rPr>
      </w:pPr>
      <w:r w:rsidRPr="00F6305E">
        <w:rPr>
          <w:b/>
          <w:bCs/>
          <w:i w:val="0"/>
          <w:iCs w:val="0"/>
        </w:rPr>
        <w:t xml:space="preserve">Técnicas para el diseño de </w:t>
      </w:r>
      <w:proofErr w:type="spellStart"/>
      <w:r w:rsidRPr="00F6305E">
        <w:rPr>
          <w:b/>
          <w:bCs/>
          <w:i w:val="0"/>
          <w:iCs w:val="0"/>
        </w:rPr>
        <w:t>Capability</w:t>
      </w:r>
      <w:proofErr w:type="spellEnd"/>
      <w:r w:rsidRPr="00F6305E">
        <w:rPr>
          <w:b/>
          <w:bCs/>
          <w:i w:val="0"/>
          <w:iCs w:val="0"/>
        </w:rPr>
        <w:t xml:space="preserve"> </w:t>
      </w:r>
      <w:proofErr w:type="spellStart"/>
      <w:r w:rsidRPr="00F6305E">
        <w:rPr>
          <w:b/>
          <w:bCs/>
          <w:i w:val="0"/>
          <w:iCs w:val="0"/>
        </w:rPr>
        <w:t>Services</w:t>
      </w:r>
      <w:proofErr w:type="spellEnd"/>
      <w:r w:rsidRPr="00F6305E">
        <w:rPr>
          <w:b/>
          <w:bCs/>
          <w:i w:val="0"/>
          <w:iCs w:val="0"/>
        </w:rPr>
        <w:t xml:space="preserve"> </w:t>
      </w:r>
      <w:proofErr w:type="spellStart"/>
      <w:r w:rsidRPr="00F6305E">
        <w:rPr>
          <w:b/>
          <w:bCs/>
          <w:i w:val="0"/>
          <w:iCs w:val="0"/>
        </w:rPr>
        <w:t>Layer</w:t>
      </w:r>
      <w:proofErr w:type="spellEnd"/>
    </w:p>
    <w:p w14:paraId="06E753E3" w14:textId="1C23AEBB" w:rsidR="00684EBF" w:rsidRDefault="00684EBF" w:rsidP="00684EBF">
      <w:r w:rsidRPr="00684EBF">
        <w:t>Una empresa puede considerarse como una plataforma de capacidades</w:t>
      </w:r>
      <w:r>
        <w:t>, donde u</w:t>
      </w:r>
      <w:r w:rsidRPr="00684EBF">
        <w:t xml:space="preserve">na </w:t>
      </w:r>
      <w:proofErr w:type="spellStart"/>
      <w:r w:rsidRPr="00684EBF">
        <w:t>capability</w:t>
      </w:r>
      <w:proofErr w:type="spellEnd"/>
      <w:r w:rsidRPr="00684EBF">
        <w:t xml:space="preserve"> es un elemento estable de una operación</w:t>
      </w:r>
      <w:r>
        <w:t xml:space="preserve"> y estas </w:t>
      </w:r>
      <w:r w:rsidRPr="00684EBF">
        <w:t>deberían sobrevivir a los Procesos</w:t>
      </w:r>
      <w:r>
        <w:t>.</w:t>
      </w:r>
    </w:p>
    <w:p w14:paraId="3175E685" w14:textId="0FCB9D4C" w:rsidR="00684EBF" w:rsidRDefault="00684EBF" w:rsidP="00684EBF">
      <w:r>
        <w:t xml:space="preserve">La técnica para </w:t>
      </w:r>
      <w:r w:rsidR="006A386E">
        <w:t>identificarlo</w:t>
      </w:r>
      <w:r>
        <w:t xml:space="preserve"> seria mediante la d</w:t>
      </w:r>
      <w:r w:rsidRPr="00684EBF">
        <w:t>escomposición Funcional</w:t>
      </w:r>
      <w:r w:rsidR="00530433">
        <w:t>,</w:t>
      </w:r>
      <w:r w:rsidRPr="00684EBF">
        <w:t xml:space="preserve"> se determinan </w:t>
      </w:r>
      <w:r w:rsidR="006A386E" w:rsidRPr="00684EBF">
        <w:t>cuáles</w:t>
      </w:r>
      <w:r w:rsidRPr="00684EBF">
        <w:t xml:space="preserve"> son las Actividades en las que se descompone un proceso</w:t>
      </w:r>
      <w:r w:rsidR="00530433">
        <w:t xml:space="preserve">. </w:t>
      </w:r>
      <w:r w:rsidRPr="00684EBF">
        <w:t xml:space="preserve">Cada actividad a su vez puede ser descompuesta en una serie de acciones que están soportadas por funcionalidad de sistemas y que el actor utiliza para completar la </w:t>
      </w:r>
      <w:r w:rsidR="00530433">
        <w:t xml:space="preserve">actividad. </w:t>
      </w:r>
      <w:r w:rsidRPr="00684EBF">
        <w:t xml:space="preserve">Cada una de dichas acciones identifica a un </w:t>
      </w:r>
      <w:proofErr w:type="spellStart"/>
      <w:r w:rsidRPr="00684EBF">
        <w:t>Activity-Function</w:t>
      </w:r>
      <w:proofErr w:type="spellEnd"/>
      <w:r w:rsidRPr="00684EBF">
        <w:t xml:space="preserve"> </w:t>
      </w:r>
      <w:proofErr w:type="spellStart"/>
      <w:r w:rsidRPr="00684EBF">
        <w:t>Service</w:t>
      </w:r>
      <w:proofErr w:type="spellEnd"/>
      <w:r w:rsidRPr="00684EBF">
        <w:t xml:space="preserve"> </w:t>
      </w:r>
      <w:r w:rsidRPr="00684EBF">
        <w:lastRenderedPageBreak/>
        <w:t xml:space="preserve">(AFS), que se representará en la capa </w:t>
      </w:r>
      <w:proofErr w:type="spellStart"/>
      <w:r w:rsidRPr="00684EBF">
        <w:t>Activity-Function</w:t>
      </w:r>
      <w:proofErr w:type="spellEnd"/>
      <w:r w:rsidRPr="00684EBF">
        <w:t xml:space="preserve"> </w:t>
      </w:r>
      <w:proofErr w:type="spellStart"/>
      <w:r w:rsidRPr="00684EBF">
        <w:t>Layer</w:t>
      </w:r>
      <w:proofErr w:type="spellEnd"/>
      <w:r w:rsidR="00530433">
        <w:t>, luego l</w:t>
      </w:r>
      <w:r w:rsidRPr="00684EBF">
        <w:t xml:space="preserve">os AFS sustituyen a los </w:t>
      </w:r>
      <w:proofErr w:type="spellStart"/>
      <w:r w:rsidRPr="00684EBF">
        <w:t>legacy</w:t>
      </w:r>
      <w:proofErr w:type="spellEnd"/>
      <w:r w:rsidRPr="00684EBF">
        <w:t xml:space="preserve"> con ayuda de servicios que le dan </w:t>
      </w:r>
      <w:r w:rsidR="006A386E" w:rsidRPr="00684EBF">
        <w:t>las funcionalidades necesarias</w:t>
      </w:r>
      <w:r w:rsidR="00530433">
        <w:t xml:space="preserve">. </w:t>
      </w:r>
      <w:r w:rsidRPr="00684EBF">
        <w:t xml:space="preserve">Por </w:t>
      </w:r>
      <w:r w:rsidR="006A386E" w:rsidRPr="00684EBF">
        <w:t>último,</w:t>
      </w:r>
      <w:r w:rsidRPr="00684EBF">
        <w:t xml:space="preserve"> se retocan los AFS para que pasen ser </w:t>
      </w:r>
      <w:proofErr w:type="spellStart"/>
      <w:r w:rsidRPr="00684EBF">
        <w:t>core</w:t>
      </w:r>
      <w:proofErr w:type="spellEnd"/>
      <w:r w:rsidRPr="00684EBF">
        <w:t xml:space="preserve"> sin necesidad de dichos servicios</w:t>
      </w:r>
      <w:r w:rsidR="00530433">
        <w:t>.</w:t>
      </w:r>
    </w:p>
    <w:p w14:paraId="340AC6BA" w14:textId="448D252C" w:rsidR="00F6305E" w:rsidRPr="00F6305E" w:rsidRDefault="00F6305E" w:rsidP="00F6305E">
      <w:pPr>
        <w:pStyle w:val="Ttulo4"/>
        <w:rPr>
          <w:b/>
          <w:bCs/>
          <w:i w:val="0"/>
          <w:iCs w:val="0"/>
        </w:rPr>
      </w:pPr>
      <w:proofErr w:type="spellStart"/>
      <w:r w:rsidRPr="00F6305E">
        <w:rPr>
          <w:b/>
          <w:bCs/>
          <w:i w:val="0"/>
          <w:iCs w:val="0"/>
        </w:rPr>
        <w:t>Utility</w:t>
      </w:r>
      <w:proofErr w:type="spellEnd"/>
      <w:r w:rsidRPr="00F6305E">
        <w:rPr>
          <w:b/>
          <w:bCs/>
          <w:i w:val="0"/>
          <w:iCs w:val="0"/>
        </w:rPr>
        <w:t xml:space="preserve">, </w:t>
      </w:r>
      <w:proofErr w:type="spellStart"/>
      <w:r w:rsidRPr="00F6305E">
        <w:rPr>
          <w:b/>
          <w:bCs/>
          <w:i w:val="0"/>
          <w:iCs w:val="0"/>
        </w:rPr>
        <w:t>Underlying</w:t>
      </w:r>
      <w:proofErr w:type="spellEnd"/>
      <w:r w:rsidRPr="00F6305E">
        <w:rPr>
          <w:b/>
          <w:bCs/>
          <w:i w:val="0"/>
          <w:iCs w:val="0"/>
        </w:rPr>
        <w:t xml:space="preserve"> y otras posibles capas de servicio</w:t>
      </w:r>
    </w:p>
    <w:p w14:paraId="7D8940B4" w14:textId="1B7CA163" w:rsidR="00F92392" w:rsidRDefault="00F92392" w:rsidP="00F92392">
      <w:proofErr w:type="spellStart"/>
      <w:r>
        <w:t>Utility</w:t>
      </w:r>
      <w:proofErr w:type="spellEnd"/>
      <w:r>
        <w:t>:</w:t>
      </w:r>
      <w:r w:rsidRPr="00F92392">
        <w:t xml:space="preserve"> Realizan rutinas comunes, necesarias a varios servicios situados en distintos dominios</w:t>
      </w:r>
      <w:r w:rsidR="004E1E27">
        <w:t xml:space="preserve">. </w:t>
      </w:r>
      <w:r w:rsidR="00642D6D">
        <w:t xml:space="preserve">Suelen </w:t>
      </w:r>
      <w:r w:rsidRPr="00F92392">
        <w:t>ser servicios orientados al negocio</w:t>
      </w:r>
      <w:r w:rsidR="00642D6D">
        <w:t xml:space="preserve">, los </w:t>
      </w:r>
      <w:proofErr w:type="gramStart"/>
      <w:r w:rsidR="00642D6D">
        <w:t>cuales  pueden</w:t>
      </w:r>
      <w:proofErr w:type="gramEnd"/>
      <w:r w:rsidR="00642D6D">
        <w:t xml:space="preserve"> </w:t>
      </w:r>
      <w:r w:rsidR="00642D6D" w:rsidRPr="00F92392">
        <w:t>suministrar la infraestructura técnica</w:t>
      </w:r>
      <w:r w:rsidR="00642D6D">
        <w:t xml:space="preserve">, pero siempre son </w:t>
      </w:r>
      <w:r w:rsidR="00642D6D" w:rsidRPr="00F92392">
        <w:t>reutilizables y compartidos</w:t>
      </w:r>
      <w:r w:rsidR="00642D6D">
        <w:t>.</w:t>
      </w:r>
    </w:p>
    <w:p w14:paraId="79527585" w14:textId="1FA222A6" w:rsidR="00642D6D" w:rsidRDefault="00642D6D" w:rsidP="00642D6D">
      <w:pPr>
        <w:rPr>
          <w:rFonts w:eastAsia="Times New Roman"/>
        </w:rPr>
      </w:pPr>
      <w:proofErr w:type="spellStart"/>
      <w:r w:rsidRPr="00AD2473">
        <w:rPr>
          <w:rFonts w:eastAsia="Times New Roman"/>
        </w:rPr>
        <w:t>Underlying</w:t>
      </w:r>
      <w:proofErr w:type="spellEnd"/>
      <w:r>
        <w:rPr>
          <w:rFonts w:eastAsia="Times New Roman"/>
        </w:rPr>
        <w:t>:</w:t>
      </w:r>
      <w:r w:rsidRPr="00642D6D">
        <w:t xml:space="preserve"> </w:t>
      </w:r>
      <w:r w:rsidRPr="00642D6D">
        <w:rPr>
          <w:rFonts w:eastAsia="Times New Roman"/>
        </w:rPr>
        <w:t>Aquellos servicios difíciles de migrar</w:t>
      </w:r>
      <w:r>
        <w:rPr>
          <w:rFonts w:eastAsia="Times New Roman"/>
        </w:rPr>
        <w:t xml:space="preserve">, </w:t>
      </w:r>
      <w:r w:rsidRPr="00642D6D">
        <w:rPr>
          <w:rFonts w:eastAsia="Times New Roman"/>
        </w:rPr>
        <w:t>oculta</w:t>
      </w:r>
      <w:r>
        <w:rPr>
          <w:rFonts w:eastAsia="Times New Roman"/>
        </w:rPr>
        <w:t>dos</w:t>
      </w:r>
      <w:r w:rsidRPr="00642D6D">
        <w:rPr>
          <w:rFonts w:eastAsia="Times New Roman"/>
        </w:rPr>
        <w:t xml:space="preserve"> en cajas negras hasta que se logran migrar</w:t>
      </w:r>
      <w:r>
        <w:rPr>
          <w:rFonts w:eastAsia="Times New Roman"/>
        </w:rPr>
        <w:t xml:space="preserve"> y están </w:t>
      </w:r>
      <w:r w:rsidRPr="00642D6D">
        <w:rPr>
          <w:rFonts w:eastAsia="Times New Roman"/>
        </w:rPr>
        <w:t>íntimamente relacionados con los Sistemas Legados</w:t>
      </w:r>
    </w:p>
    <w:p w14:paraId="743C16F0" w14:textId="46E53578" w:rsidR="002912C2" w:rsidRDefault="00642D6D" w:rsidP="00642D6D">
      <w:pPr>
        <w:rPr>
          <w:rFonts w:eastAsia="Times New Roman"/>
        </w:rPr>
      </w:pPr>
      <w:commentRangeStart w:id="138"/>
      <w:proofErr w:type="spellStart"/>
      <w:r w:rsidRPr="00642D6D">
        <w:rPr>
          <w:rFonts w:eastAsia="Times New Roman"/>
        </w:rPr>
        <w:t>Capability</w:t>
      </w:r>
      <w:proofErr w:type="spellEnd"/>
      <w:r>
        <w:rPr>
          <w:rFonts w:eastAsia="Times New Roman"/>
        </w:rPr>
        <w:t xml:space="preserve">: </w:t>
      </w:r>
      <w:r w:rsidRPr="00642D6D">
        <w:rPr>
          <w:rFonts w:eastAsia="Times New Roman"/>
        </w:rPr>
        <w:t>Funciones de Negocio muy especializadas</w:t>
      </w:r>
      <w:commentRangeEnd w:id="138"/>
      <w:r w:rsidR="00C62338">
        <w:rPr>
          <w:rStyle w:val="Refdecomentario"/>
        </w:rPr>
        <w:commentReference w:id="138"/>
      </w:r>
    </w:p>
    <w:p w14:paraId="338C92EB" w14:textId="19107A16" w:rsidR="00F6305E" w:rsidRPr="00F92392" w:rsidRDefault="00F6305E" w:rsidP="00D84EAD">
      <w:pPr>
        <w:pStyle w:val="Ttulo4"/>
        <w:rPr>
          <w:rFonts w:eastAsia="Times New Roman"/>
          <w:b/>
          <w:bCs/>
          <w:i w:val="0"/>
          <w:iCs w:val="0"/>
        </w:rPr>
      </w:pPr>
      <w:r w:rsidRPr="00F6305E">
        <w:rPr>
          <w:b/>
          <w:bCs/>
          <w:i w:val="0"/>
          <w:iCs w:val="0"/>
        </w:rPr>
        <w:t>Ejemplo de Modelización de una SOA</w:t>
      </w:r>
    </w:p>
    <w:p w14:paraId="0FCF352F" w14:textId="46D7BA49" w:rsidR="00CE637D" w:rsidRPr="00CE637D" w:rsidRDefault="002912C2" w:rsidP="00CE637D">
      <w:r>
        <w:rPr>
          <w:noProof/>
        </w:rPr>
        <w:drawing>
          <wp:anchor distT="0" distB="0" distL="114300" distR="114300" simplePos="0" relativeHeight="251698176" behindDoc="0" locked="0" layoutInCell="1" allowOverlap="1" wp14:anchorId="5A088F65" wp14:editId="65F8DD44">
            <wp:simplePos x="0" y="0"/>
            <wp:positionH relativeFrom="column">
              <wp:posOffset>-646094</wp:posOffset>
            </wp:positionH>
            <wp:positionV relativeFrom="paragraph">
              <wp:posOffset>324066</wp:posOffset>
            </wp:positionV>
            <wp:extent cx="1793997" cy="1984075"/>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93997" cy="1984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9CC35AE" wp14:editId="1BA3FACA">
            <wp:simplePos x="0" y="0"/>
            <wp:positionH relativeFrom="margin">
              <wp:posOffset>3683288</wp:posOffset>
            </wp:positionH>
            <wp:positionV relativeFrom="paragraph">
              <wp:posOffset>289189</wp:posOffset>
            </wp:positionV>
            <wp:extent cx="1907183" cy="2087592"/>
            <wp:effectExtent l="0" t="0" r="0" b="825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07183" cy="208759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D52C236" wp14:editId="4B26A94D">
            <wp:simplePos x="0" y="0"/>
            <wp:positionH relativeFrom="page">
              <wp:posOffset>3010619</wp:posOffset>
            </wp:positionH>
            <wp:positionV relativeFrom="paragraph">
              <wp:posOffset>281185</wp:posOffset>
            </wp:positionV>
            <wp:extent cx="1768415" cy="2058862"/>
            <wp:effectExtent l="0" t="0" r="381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73067" cy="2064277"/>
                    </a:xfrm>
                    <a:prstGeom prst="rect">
                      <a:avLst/>
                    </a:prstGeom>
                  </pic:spPr>
                </pic:pic>
              </a:graphicData>
            </a:graphic>
            <wp14:sizeRelH relativeFrom="margin">
              <wp14:pctWidth>0</wp14:pctWidth>
            </wp14:sizeRelH>
            <wp14:sizeRelV relativeFrom="margin">
              <wp14:pctHeight>0</wp14:pctHeight>
            </wp14:sizeRelV>
          </wp:anchor>
        </w:drawing>
      </w:r>
    </w:p>
    <w:p w14:paraId="454F7B50" w14:textId="505FD34F" w:rsidR="00684EBF" w:rsidRPr="00684EBF" w:rsidRDefault="00CE637D" w:rsidP="00684EBF">
      <w:r>
        <w:t xml:space="preserve"> </w:t>
      </w:r>
    </w:p>
    <w:p w14:paraId="129B8E18" w14:textId="7887418B" w:rsidR="00302384" w:rsidRDefault="002912C2" w:rsidP="00302384">
      <w:r>
        <w:rPr>
          <w:noProof/>
        </w:rPr>
        <mc:AlternateContent>
          <mc:Choice Requires="wps">
            <w:drawing>
              <wp:anchor distT="0" distB="0" distL="114300" distR="114300" simplePos="0" relativeHeight="251699200" behindDoc="0" locked="0" layoutInCell="1" allowOverlap="1" wp14:anchorId="0C5D90A7" wp14:editId="6190A742">
                <wp:simplePos x="0" y="0"/>
                <wp:positionH relativeFrom="column">
                  <wp:posOffset>1250783</wp:posOffset>
                </wp:positionH>
                <wp:positionV relativeFrom="paragraph">
                  <wp:posOffset>157959</wp:posOffset>
                </wp:positionV>
                <wp:extent cx="273050" cy="6350"/>
                <wp:effectExtent l="0" t="57150" r="31750" b="88900"/>
                <wp:wrapNone/>
                <wp:docPr id="68" name="Conector recto de flecha 68"/>
                <wp:cNvGraphicFramePr/>
                <a:graphic xmlns:a="http://schemas.openxmlformats.org/drawingml/2006/main">
                  <a:graphicData uri="http://schemas.microsoft.com/office/word/2010/wordprocessingShape">
                    <wps:wsp>
                      <wps:cNvCnPr/>
                      <wps:spPr>
                        <a:xfrm>
                          <a:off x="0" y="0"/>
                          <a:ext cx="2730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BF954F" id="Conector recto de flecha 68" o:spid="_x0000_s1026" type="#_x0000_t32" style="position:absolute;margin-left:98.5pt;margin-top:12.45pt;width:21.5pt;height:.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" strokecolor="#4472c4 [3204]" strokeweight=".5pt">
                <v:stroke endarrow="block" joinstyle="miter"/>
              </v:shape>
            </w:pict>
          </mc:Fallback>
        </mc:AlternateContent>
      </w:r>
      <w:r w:rsidR="0089657E">
        <w:rPr>
          <w:noProof/>
        </w:rPr>
        <mc:AlternateContent>
          <mc:Choice Requires="wps">
            <w:drawing>
              <wp:anchor distT="0" distB="0" distL="114300" distR="114300" simplePos="0" relativeHeight="251700224" behindDoc="0" locked="0" layoutInCell="1" allowOverlap="1" wp14:anchorId="42EAB7E8" wp14:editId="43D79F53">
                <wp:simplePos x="0" y="0"/>
                <wp:positionH relativeFrom="column">
                  <wp:posOffset>3312496</wp:posOffset>
                </wp:positionH>
                <wp:positionV relativeFrom="paragraph">
                  <wp:posOffset>164310</wp:posOffset>
                </wp:positionV>
                <wp:extent cx="336550" cy="6350"/>
                <wp:effectExtent l="0" t="57150" r="44450" b="88900"/>
                <wp:wrapNone/>
                <wp:docPr id="69" name="Conector recto de flecha 69"/>
                <wp:cNvGraphicFramePr/>
                <a:graphic xmlns:a="http://schemas.openxmlformats.org/drawingml/2006/main">
                  <a:graphicData uri="http://schemas.microsoft.com/office/word/2010/wordprocessingShape">
                    <wps:wsp>
                      <wps:cNvCnPr/>
                      <wps:spPr>
                        <a:xfrm>
                          <a:off x="0" y="0"/>
                          <a:ext cx="3365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70108" id="Conector recto de flecha 69" o:spid="_x0000_s1026" type="#_x0000_t32" style="position:absolute;margin-left:260.85pt;margin-top:12.95pt;width:26.5pt;height:.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" strokecolor="#4472c4 [3204]" strokeweight=".5pt">
                <v:stroke endarrow="block" joinstyle="miter"/>
              </v:shape>
            </w:pict>
          </mc:Fallback>
        </mc:AlternateContent>
      </w:r>
    </w:p>
    <w:p w14:paraId="1E2BA6FD" w14:textId="7767049B" w:rsidR="00CE637D" w:rsidRDefault="00CE637D" w:rsidP="00302384"/>
    <w:p w14:paraId="4628A5D2" w14:textId="160B4A37" w:rsidR="002912C2" w:rsidRDefault="002912C2" w:rsidP="00302384"/>
    <w:p w14:paraId="4A2AF028" w14:textId="4C1ECC85" w:rsidR="002912C2" w:rsidRDefault="002912C2" w:rsidP="00302384"/>
    <w:p w14:paraId="5498D638" w14:textId="10E3C327" w:rsidR="002912C2" w:rsidRDefault="002912C2" w:rsidP="00302384"/>
    <w:p w14:paraId="0CC26F03" w14:textId="77777777" w:rsidR="002912C2" w:rsidRDefault="002912C2" w:rsidP="00302384"/>
    <w:p w14:paraId="55BEFFE6" w14:textId="79374CE5" w:rsidR="00CE637D" w:rsidRDefault="00CE637D" w:rsidP="00302384"/>
    <w:p w14:paraId="3E7A78CD" w14:textId="5CF21A36" w:rsidR="00FA58DF" w:rsidRDefault="002912C2" w:rsidP="002912C2">
      <w:pPr>
        <w:pStyle w:val="Ttulo3"/>
      </w:pPr>
      <w:bookmarkStart w:id="139" w:name="_Toc52311806"/>
      <w:r>
        <w:lastRenderedPageBreak/>
        <w:t>R</w:t>
      </w:r>
      <w:r w:rsidR="006A386E">
        <w:t>EST</w:t>
      </w:r>
      <w:bookmarkEnd w:id="139"/>
    </w:p>
    <w:p w14:paraId="7A33BAE7" w14:textId="6DC64F95" w:rsidR="0076702E" w:rsidRDefault="0076702E" w:rsidP="0076702E">
      <w:r>
        <w:t xml:space="preserve">Antes de </w:t>
      </w:r>
      <w:r w:rsidR="006A386E">
        <w:t>nada,</w:t>
      </w:r>
      <w:r>
        <w:t xml:space="preserve"> </w:t>
      </w:r>
      <w:commentRangeStart w:id="140"/>
      <w:r>
        <w:t>cabe destacar que R</w:t>
      </w:r>
      <w:r w:rsidR="006A386E">
        <w:t>EST</w:t>
      </w:r>
      <w:r>
        <w:t xml:space="preserve"> en si no es una arquitectura, sino es un estilo de arquitectura. </w:t>
      </w:r>
      <w:commentRangeEnd w:id="140"/>
      <w:r w:rsidR="00C62338">
        <w:rPr>
          <w:rStyle w:val="Refdecomentario"/>
        </w:rPr>
        <w:commentReference w:id="140"/>
      </w:r>
    </w:p>
    <w:p w14:paraId="5C93CC1F" w14:textId="7807377C" w:rsidR="0076702E" w:rsidRDefault="0076702E" w:rsidP="0076702E">
      <w:r>
        <w:t xml:space="preserve">Cuando quieres aplicar </w:t>
      </w:r>
      <w:r w:rsidR="006A386E">
        <w:t xml:space="preserve">REST </w:t>
      </w:r>
      <w:r>
        <w:t>en una aplicación web,</w:t>
      </w:r>
      <w:commentRangeStart w:id="141"/>
      <w:r>
        <w:t xml:space="preserve"> tienes que</w:t>
      </w:r>
      <w:r w:rsidR="009825B6">
        <w:t xml:space="preserve"> imaginarte que la aplicación en si es una </w:t>
      </w:r>
      <w:r w:rsidR="006A386E">
        <w:t>máquina</w:t>
      </w:r>
      <w:r w:rsidR="009825B6">
        <w:t xml:space="preserve"> de estados, donde los distintos nodos son los recursos y </w:t>
      </w:r>
      <w:proofErr w:type="gramStart"/>
      <w:r w:rsidR="009825B6">
        <w:t>los  enlaces</w:t>
      </w:r>
      <w:proofErr w:type="gramEnd"/>
      <w:r w:rsidR="009825B6">
        <w:t xml:space="preserve"> presentan una transición de estado, por </w:t>
      </w:r>
      <w:r w:rsidR="006A386E">
        <w:t>tanto,</w:t>
      </w:r>
      <w:r w:rsidR="009825B6">
        <w:t xml:space="preserve"> el siguiente estado es el resultado de seguir el enlace y el recurso que se acceda.</w:t>
      </w:r>
      <w:commentRangeEnd w:id="141"/>
      <w:r w:rsidR="00C62338">
        <w:rPr>
          <w:rStyle w:val="Refdecomentario"/>
        </w:rPr>
        <w:commentReference w:id="141"/>
      </w:r>
    </w:p>
    <w:p w14:paraId="66679E06" w14:textId="4442DCA5" w:rsidR="00D84EAD" w:rsidRDefault="00D84EAD" w:rsidP="00D84EAD">
      <w:pPr>
        <w:pStyle w:val="Ttulo4"/>
        <w:rPr>
          <w:b/>
          <w:bCs/>
          <w:i w:val="0"/>
          <w:iCs w:val="0"/>
        </w:rPr>
      </w:pPr>
      <w:r>
        <w:rPr>
          <w:b/>
          <w:bCs/>
          <w:i w:val="0"/>
          <w:iCs w:val="0"/>
        </w:rPr>
        <w:t>Propiedades de REST</w:t>
      </w:r>
    </w:p>
    <w:p w14:paraId="541770CB" w14:textId="503B8230" w:rsidR="00F3079B" w:rsidRDefault="00C04D85" w:rsidP="00F3079B">
      <w:r>
        <w:t>Para poder entender mejor la filosofía REST, se expondrán sus propiedades para una mejor comprensión:</w:t>
      </w:r>
    </w:p>
    <w:p w14:paraId="15FE3B3D" w14:textId="40BB3853" w:rsidR="00C04D85" w:rsidRDefault="006A386E" w:rsidP="00C04D85">
      <w:pPr>
        <w:pStyle w:val="Prrafodelista"/>
        <w:numPr>
          <w:ilvl w:val="0"/>
          <w:numId w:val="20"/>
        </w:numPr>
      </w:pPr>
      <w:r>
        <w:t>Heterogéneo</w:t>
      </w:r>
    </w:p>
    <w:p w14:paraId="59DD8243" w14:textId="58DDB8CC" w:rsidR="00927FE0" w:rsidRDefault="00927FE0" w:rsidP="00927FE0">
      <w:pPr>
        <w:ind w:left="720"/>
      </w:pPr>
      <w:commentRangeStart w:id="142"/>
      <w:r>
        <w:t xml:space="preserve">Hace referencia que es un conjunto de funciones, usadas para diferentes </w:t>
      </w:r>
      <w:r w:rsidR="006A386E">
        <w:t>interacciones</w:t>
      </w:r>
      <w:r>
        <w:t xml:space="preserve"> como los </w:t>
      </w:r>
      <w:proofErr w:type="spellStart"/>
      <w:r w:rsidR="006A386E">
        <w:t>delete</w:t>
      </w:r>
      <w:proofErr w:type="spellEnd"/>
      <w:r>
        <w:t xml:space="preserve">, </w:t>
      </w:r>
      <w:proofErr w:type="spellStart"/>
      <w:r>
        <w:t>put</w:t>
      </w:r>
      <w:proofErr w:type="spellEnd"/>
      <w:r>
        <w:t xml:space="preserve">, post, </w:t>
      </w:r>
      <w:proofErr w:type="spellStart"/>
      <w:r>
        <w:t>etc</w:t>
      </w:r>
      <w:commentRangeEnd w:id="142"/>
      <w:proofErr w:type="spellEnd"/>
      <w:r w:rsidR="00C62338">
        <w:rPr>
          <w:rStyle w:val="Refdecomentario"/>
        </w:rPr>
        <w:commentReference w:id="142"/>
      </w:r>
    </w:p>
    <w:p w14:paraId="5BEBE84A" w14:textId="01F72C42" w:rsidR="00C04D85" w:rsidRDefault="00C04D85" w:rsidP="00C04D85">
      <w:pPr>
        <w:pStyle w:val="Prrafodelista"/>
        <w:numPr>
          <w:ilvl w:val="0"/>
          <w:numId w:val="20"/>
        </w:numPr>
      </w:pPr>
      <w:r>
        <w:t>Escalable</w:t>
      </w:r>
    </w:p>
    <w:p w14:paraId="0269825F" w14:textId="32D3BFD2" w:rsidR="00927FE0" w:rsidRDefault="00927FE0" w:rsidP="00927FE0">
      <w:pPr>
        <w:pStyle w:val="Prrafodelista"/>
      </w:pPr>
      <w:commentRangeStart w:id="143"/>
      <w:r>
        <w:t xml:space="preserve">Al ser </w:t>
      </w:r>
      <w:r w:rsidR="006A386E">
        <w:t>más</w:t>
      </w:r>
      <w:r>
        <w:t xml:space="preserve"> flexible que las otras arquitecturas, esta filosofía permite mediante una modificación </w:t>
      </w:r>
      <w:r w:rsidR="006A386E">
        <w:t>más</w:t>
      </w:r>
      <w:r>
        <w:t xml:space="preserve"> </w:t>
      </w:r>
      <w:r w:rsidR="006A386E">
        <w:t>sencilla</w:t>
      </w:r>
      <w:r>
        <w:t xml:space="preserve"> acoplarle diferentes funcionalidades según avanza su desarrollo.</w:t>
      </w:r>
      <w:commentRangeEnd w:id="143"/>
      <w:r w:rsidR="00C62338">
        <w:rPr>
          <w:rStyle w:val="Refdecomentario"/>
        </w:rPr>
        <w:commentReference w:id="143"/>
      </w:r>
    </w:p>
    <w:p w14:paraId="51346772" w14:textId="680A89D1" w:rsidR="00C04D85" w:rsidRDefault="00C04D85" w:rsidP="00C04D85">
      <w:pPr>
        <w:pStyle w:val="Prrafodelista"/>
        <w:numPr>
          <w:ilvl w:val="0"/>
          <w:numId w:val="20"/>
        </w:numPr>
      </w:pPr>
      <w:r>
        <w:t>Evolutivo</w:t>
      </w:r>
    </w:p>
    <w:p w14:paraId="7755F2DC" w14:textId="1D14D828" w:rsidR="00927FE0" w:rsidRDefault="00927FE0" w:rsidP="00927FE0">
      <w:pPr>
        <w:ind w:left="720"/>
      </w:pPr>
      <w:commentRangeStart w:id="144"/>
      <w:r>
        <w:t>Al ser flexible se adapta a cualquier cambio</w:t>
      </w:r>
      <w:commentRangeEnd w:id="144"/>
      <w:r w:rsidR="00C62338">
        <w:rPr>
          <w:rStyle w:val="Refdecomentario"/>
        </w:rPr>
        <w:commentReference w:id="144"/>
      </w:r>
      <w:r>
        <w:t xml:space="preserve">, siendo capaz de superar cada obstáculo, por </w:t>
      </w:r>
      <w:r w:rsidR="006A386E">
        <w:t>ejemplo,</w:t>
      </w:r>
      <w:r>
        <w:t xml:space="preserve"> que se rompa el móvil, al estar el servicio en la red, este puede ser perfectamente consumible.</w:t>
      </w:r>
    </w:p>
    <w:p w14:paraId="279264EB" w14:textId="0F3E64F2" w:rsidR="00C04D85" w:rsidRDefault="00C04D85" w:rsidP="00C04D85">
      <w:pPr>
        <w:pStyle w:val="Prrafodelista"/>
        <w:numPr>
          <w:ilvl w:val="0"/>
          <w:numId w:val="20"/>
        </w:numPr>
      </w:pPr>
      <w:r>
        <w:t>Visible</w:t>
      </w:r>
    </w:p>
    <w:p w14:paraId="67B34B17" w14:textId="4E5435E5" w:rsidR="00927FE0" w:rsidRDefault="00927FE0" w:rsidP="00927FE0">
      <w:pPr>
        <w:pStyle w:val="Prrafodelista"/>
      </w:pPr>
      <w:r>
        <w:t xml:space="preserve">Significa que es alcanzable de forma sencilla en la red para una mayor accesibilidad </w:t>
      </w:r>
      <w:r w:rsidR="006A386E">
        <w:t>a los recursos</w:t>
      </w:r>
      <w:r>
        <w:t xml:space="preserve"> publicitados.</w:t>
      </w:r>
    </w:p>
    <w:p w14:paraId="66C23FF6" w14:textId="31CD7908" w:rsidR="00927FE0" w:rsidRDefault="00927FE0" w:rsidP="00927FE0">
      <w:pPr>
        <w:pStyle w:val="Prrafodelista"/>
      </w:pPr>
    </w:p>
    <w:p w14:paraId="32A90472" w14:textId="77777777" w:rsidR="00927FE0" w:rsidRDefault="00927FE0" w:rsidP="00927FE0">
      <w:pPr>
        <w:pStyle w:val="Prrafodelista"/>
      </w:pPr>
    </w:p>
    <w:p w14:paraId="0B195F17" w14:textId="1588B2A3" w:rsidR="00C04D85" w:rsidRDefault="00C04D85" w:rsidP="00C04D85">
      <w:pPr>
        <w:pStyle w:val="Prrafodelista"/>
        <w:numPr>
          <w:ilvl w:val="0"/>
          <w:numId w:val="20"/>
        </w:numPr>
      </w:pPr>
      <w:r>
        <w:lastRenderedPageBreak/>
        <w:t>Fiable</w:t>
      </w:r>
    </w:p>
    <w:p w14:paraId="3839C8AB" w14:textId="6EB25421" w:rsidR="00927FE0" w:rsidRDefault="003D7FFB" w:rsidP="00927FE0">
      <w:pPr>
        <w:pStyle w:val="Prrafodelista"/>
      </w:pPr>
      <w:r>
        <w:t xml:space="preserve">Ofrece la posibilidad de cifrar la seguridad de la información que se intercambia entre el cliente y el servicio que se publicita, por ejemplo, </w:t>
      </w:r>
      <w:commentRangeStart w:id="145"/>
      <w:r>
        <w:t xml:space="preserve">mediante </w:t>
      </w:r>
      <w:proofErr w:type="spellStart"/>
      <w:r>
        <w:t>tokens</w:t>
      </w:r>
      <w:commentRangeEnd w:id="145"/>
      <w:proofErr w:type="spellEnd"/>
      <w:r w:rsidR="00C62338">
        <w:rPr>
          <w:rStyle w:val="Refdecomentario"/>
        </w:rPr>
        <w:commentReference w:id="145"/>
      </w:r>
    </w:p>
    <w:p w14:paraId="148F0FF4" w14:textId="202B9F37" w:rsidR="00C04D85" w:rsidRDefault="00C04D85" w:rsidP="00C04D85">
      <w:pPr>
        <w:pStyle w:val="Prrafodelista"/>
        <w:numPr>
          <w:ilvl w:val="0"/>
          <w:numId w:val="20"/>
        </w:numPr>
      </w:pPr>
      <w:r>
        <w:t>Eficiente</w:t>
      </w:r>
    </w:p>
    <w:p w14:paraId="4487BDBF" w14:textId="7DBAFC4F" w:rsidR="003D7FFB" w:rsidRPr="00F3079B" w:rsidRDefault="003D7FFB" w:rsidP="003D7FFB">
      <w:pPr>
        <w:ind w:left="709"/>
      </w:pPr>
      <w:commentRangeStart w:id="146"/>
      <w:r>
        <w:t xml:space="preserve">Al dividir los tipos de </w:t>
      </w:r>
      <w:r w:rsidR="006A386E">
        <w:t>interacciones</w:t>
      </w:r>
      <w:r>
        <w:t xml:space="preserve"> en las funciones permite que los accesos sean diferentes en pesos, por ejemplo, no es lo mismo un pos donde realiza un cambio esperando una respuesta obligatoriamente, que un </w:t>
      </w:r>
      <w:proofErr w:type="spellStart"/>
      <w:r>
        <w:t>delete</w:t>
      </w:r>
      <w:proofErr w:type="spellEnd"/>
      <w:r>
        <w:t>, donde se borran datos.</w:t>
      </w:r>
      <w:commentRangeEnd w:id="146"/>
      <w:r w:rsidR="00C62338">
        <w:rPr>
          <w:rStyle w:val="Refdecomentario"/>
        </w:rPr>
        <w:commentReference w:id="146"/>
      </w:r>
    </w:p>
    <w:p w14:paraId="492E1B7A" w14:textId="6D850840" w:rsidR="00D84EAD" w:rsidRDefault="00D84EAD" w:rsidP="00D84EAD">
      <w:pPr>
        <w:pStyle w:val="Ttulo4"/>
        <w:rPr>
          <w:b/>
          <w:bCs/>
          <w:i w:val="0"/>
          <w:iCs w:val="0"/>
        </w:rPr>
      </w:pPr>
      <w:r>
        <w:rPr>
          <w:b/>
          <w:bCs/>
          <w:i w:val="0"/>
          <w:iCs w:val="0"/>
        </w:rPr>
        <w:t>Restricciones de REST</w:t>
      </w:r>
    </w:p>
    <w:p w14:paraId="239A69CD" w14:textId="691A8ED6" w:rsidR="00D84EAD" w:rsidRDefault="00F3079B" w:rsidP="00D84EAD">
      <w:commentRangeStart w:id="147"/>
      <w:r>
        <w:t>REST al no tener realmente unas pautas y puntos a seguir no se considera como una arquitectura</w:t>
      </w:r>
      <w:commentRangeEnd w:id="147"/>
      <w:r w:rsidR="00C62338">
        <w:rPr>
          <w:rStyle w:val="Refdecomentario"/>
        </w:rPr>
        <w:commentReference w:id="147"/>
      </w:r>
      <w:r>
        <w:t xml:space="preserve">, pero </w:t>
      </w:r>
      <w:commentRangeStart w:id="148"/>
      <w:r>
        <w:t xml:space="preserve">si </w:t>
      </w:r>
      <w:commentRangeEnd w:id="148"/>
      <w:r w:rsidR="00C62338">
        <w:rPr>
          <w:rStyle w:val="Refdecomentario"/>
        </w:rPr>
        <w:commentReference w:id="148"/>
      </w:r>
      <w:r>
        <w:t>posee una serie de restricciones que hace que cualquier arquitectura que quiera seguir REST será modelada por las limitaciones.</w:t>
      </w:r>
    </w:p>
    <w:p w14:paraId="3AE69CDB" w14:textId="4D7867A4" w:rsidR="00F3079B" w:rsidRDefault="00F3079B" w:rsidP="00D84EAD">
      <w:r>
        <w:t>Estas restricciones son:</w:t>
      </w:r>
    </w:p>
    <w:p w14:paraId="7907D1AA" w14:textId="6C0E7AEA" w:rsidR="00F3079B" w:rsidRDefault="00F3079B" w:rsidP="00F3079B">
      <w:pPr>
        <w:pStyle w:val="Prrafodelista"/>
        <w:numPr>
          <w:ilvl w:val="0"/>
          <w:numId w:val="19"/>
        </w:numPr>
      </w:pPr>
      <w:r>
        <w:t>Servidor cliente</w:t>
      </w:r>
    </w:p>
    <w:p w14:paraId="028E5979" w14:textId="69FE206F" w:rsidR="00BB6D14" w:rsidRDefault="00BB6D14" w:rsidP="00BB6D14">
      <w:pPr>
        <w:ind w:left="720"/>
      </w:pPr>
      <w:commentRangeStart w:id="149"/>
      <w:r>
        <w:t xml:space="preserve">Esto significa </w:t>
      </w:r>
      <w:proofErr w:type="gramStart"/>
      <w:r>
        <w:t>que  el</w:t>
      </w:r>
      <w:proofErr w:type="gramEnd"/>
      <w:r>
        <w:t xml:space="preserve"> cliente debe estar separado del servidor y ambos deben estar aislados, de esta manera se puede ofrecer el mismo servicio a diversos clientes con una </w:t>
      </w:r>
      <w:r w:rsidR="006A386E">
        <w:t>abstracción</w:t>
      </w:r>
      <w:r>
        <w:t xml:space="preserve"> mayor, a su vez hace que los cambios son </w:t>
      </w:r>
      <w:r w:rsidR="006A386E">
        <w:t>más</w:t>
      </w:r>
      <w:r>
        <w:t xml:space="preserve"> fáciles de aplicar ya que son cosas diferentes</w:t>
      </w:r>
      <w:commentRangeEnd w:id="149"/>
      <w:r w:rsidR="00C62338">
        <w:rPr>
          <w:rStyle w:val="Refdecomentario"/>
        </w:rPr>
        <w:commentReference w:id="149"/>
      </w:r>
    </w:p>
    <w:p w14:paraId="4CCE83E2" w14:textId="2ED0C378" w:rsidR="00F3079B" w:rsidRDefault="006A386E" w:rsidP="00F3079B">
      <w:pPr>
        <w:pStyle w:val="Prrafodelista"/>
        <w:numPr>
          <w:ilvl w:val="0"/>
          <w:numId w:val="19"/>
        </w:numPr>
      </w:pPr>
      <w:commentRangeStart w:id="150"/>
      <w:r>
        <w:t>Apátrida</w:t>
      </w:r>
      <w:commentRangeEnd w:id="150"/>
      <w:r w:rsidR="00C62338">
        <w:rPr>
          <w:rStyle w:val="Refdecomentario"/>
        </w:rPr>
        <w:commentReference w:id="150"/>
      </w:r>
    </w:p>
    <w:p w14:paraId="29321183" w14:textId="40CA4FF1" w:rsidR="00BB6D14" w:rsidRDefault="00BB6D14" w:rsidP="00BB6D14">
      <w:pPr>
        <w:pStyle w:val="Prrafodelista"/>
      </w:pPr>
      <w:r>
        <w:t xml:space="preserve">Esto hace referencia a que cada servicio ofrecido por </w:t>
      </w:r>
      <w:r w:rsidR="006A386E">
        <w:t>el api</w:t>
      </w:r>
      <w:r>
        <w:t xml:space="preserve"> REST debe ser completo, es decir, la solicitud enviada </w:t>
      </w:r>
      <w:r w:rsidR="006A386E">
        <w:t>debe tener</w:t>
      </w:r>
      <w:r>
        <w:t xml:space="preserve"> lo necesario para el servicio que es atacado, y este debe dar una respuesta coherente.</w:t>
      </w:r>
    </w:p>
    <w:p w14:paraId="29B0F588" w14:textId="1EF0ED6A" w:rsidR="00EE10ED" w:rsidRDefault="00EE10ED" w:rsidP="00BB6D14">
      <w:pPr>
        <w:pStyle w:val="Prrafodelista"/>
      </w:pPr>
    </w:p>
    <w:p w14:paraId="1BD0BBE0" w14:textId="46171652" w:rsidR="00EE10ED" w:rsidRDefault="00EE10ED" w:rsidP="00BB6D14">
      <w:pPr>
        <w:pStyle w:val="Prrafodelista"/>
      </w:pPr>
    </w:p>
    <w:p w14:paraId="7EC029F1" w14:textId="6F3517DF" w:rsidR="00EE10ED" w:rsidRDefault="00EE10ED" w:rsidP="00BB6D14">
      <w:pPr>
        <w:pStyle w:val="Prrafodelista"/>
      </w:pPr>
    </w:p>
    <w:p w14:paraId="62E1B6A1" w14:textId="77777777" w:rsidR="00EE10ED" w:rsidRDefault="00EE10ED" w:rsidP="00BB6D14">
      <w:pPr>
        <w:pStyle w:val="Prrafodelista"/>
      </w:pPr>
    </w:p>
    <w:p w14:paraId="0928ED40" w14:textId="1EF916A4" w:rsidR="00F3079B" w:rsidRDefault="00F3079B" w:rsidP="00F3079B">
      <w:pPr>
        <w:pStyle w:val="Prrafodelista"/>
        <w:numPr>
          <w:ilvl w:val="0"/>
          <w:numId w:val="19"/>
        </w:numPr>
      </w:pPr>
      <w:r>
        <w:lastRenderedPageBreak/>
        <w:t>Caché</w:t>
      </w:r>
    </w:p>
    <w:p w14:paraId="54E65CA8" w14:textId="0EE97B57" w:rsidR="00BB6D14" w:rsidRDefault="00BB6D14" w:rsidP="00BB6D14">
      <w:pPr>
        <w:ind w:left="720"/>
      </w:pPr>
      <w:r>
        <w:t xml:space="preserve">Un servicio de api REST debe ser rápida y eficiente, para ello debe tener una cache para </w:t>
      </w:r>
      <w:r w:rsidR="00EE10ED">
        <w:t>agilizar las respuestas, pero, el mismo usuario debe tener la capacidad de borrarlo</w:t>
      </w:r>
    </w:p>
    <w:p w14:paraId="420C639E" w14:textId="63652814" w:rsidR="00F3079B" w:rsidRDefault="00F3079B" w:rsidP="00F3079B">
      <w:pPr>
        <w:pStyle w:val="Prrafodelista"/>
        <w:numPr>
          <w:ilvl w:val="0"/>
          <w:numId w:val="19"/>
        </w:numPr>
      </w:pPr>
      <w:r>
        <w:t>Interfaz uniforme</w:t>
      </w:r>
    </w:p>
    <w:p w14:paraId="2FBD1350" w14:textId="62AE2FB2" w:rsidR="00BC7D9D" w:rsidRDefault="00BC7D9D" w:rsidP="00BC7D9D">
      <w:pPr>
        <w:pStyle w:val="Prrafodelista"/>
      </w:pPr>
      <w:r>
        <w:t>La definición de los recursos consta de:</w:t>
      </w:r>
    </w:p>
    <w:p w14:paraId="5E17DFA9" w14:textId="7B2862A1" w:rsidR="00BC7D9D" w:rsidRDefault="00BC7D9D" w:rsidP="00BC7D9D">
      <w:pPr>
        <w:pStyle w:val="Prrafodelista"/>
        <w:numPr>
          <w:ilvl w:val="1"/>
          <w:numId w:val="19"/>
        </w:numPr>
      </w:pPr>
      <w:r>
        <w:t>URI</w:t>
      </w:r>
    </w:p>
    <w:p w14:paraId="54EC3C85" w14:textId="78D839E8" w:rsidR="00BC7D9D" w:rsidRDefault="00BC7D9D" w:rsidP="00BC7D9D">
      <w:pPr>
        <w:pStyle w:val="Prrafodelista"/>
        <w:numPr>
          <w:ilvl w:val="1"/>
          <w:numId w:val="19"/>
        </w:numPr>
      </w:pPr>
      <w:r>
        <w:t xml:space="preserve">Formato de intercambio de datos </w:t>
      </w:r>
      <w:r w:rsidR="006A386E">
        <w:t>(</w:t>
      </w:r>
      <w:commentRangeStart w:id="151"/>
      <w:r w:rsidR="006A386E">
        <w:t>XML</w:t>
      </w:r>
      <w:commentRangeEnd w:id="151"/>
      <w:r w:rsidR="00C62338">
        <w:rPr>
          <w:rStyle w:val="Refdecomentario"/>
        </w:rPr>
        <w:commentReference w:id="151"/>
      </w:r>
      <w:r>
        <w:t>)</w:t>
      </w:r>
    </w:p>
    <w:p w14:paraId="30C28E0E" w14:textId="2205BB4F" w:rsidR="00BC7D9D" w:rsidRDefault="00BC7D9D" w:rsidP="00BC7D9D">
      <w:pPr>
        <w:pStyle w:val="Prrafodelista"/>
        <w:numPr>
          <w:ilvl w:val="1"/>
          <w:numId w:val="19"/>
        </w:numPr>
      </w:pPr>
      <w:commentRangeStart w:id="152"/>
      <w:r>
        <w:t xml:space="preserve">Métodos </w:t>
      </w:r>
      <w:commentRangeEnd w:id="152"/>
      <w:r w:rsidR="00C62338">
        <w:rPr>
          <w:rStyle w:val="Refdecomentario"/>
        </w:rPr>
        <w:commentReference w:id="152"/>
      </w:r>
      <w:r>
        <w:t>(</w:t>
      </w:r>
      <w:r w:rsidR="006A386E">
        <w:t xml:space="preserve">GET, PUT, </w:t>
      </w:r>
      <w:commentRangeStart w:id="153"/>
      <w:r w:rsidR="006A386E">
        <w:t>Post</w:t>
      </w:r>
      <w:commentRangeEnd w:id="153"/>
      <w:r w:rsidR="00C62338">
        <w:rPr>
          <w:rStyle w:val="Refdecomentario"/>
        </w:rPr>
        <w:commentReference w:id="153"/>
      </w:r>
      <w:r w:rsidR="006A386E">
        <w:t>.</w:t>
      </w:r>
      <w:r>
        <w:t>)</w:t>
      </w:r>
    </w:p>
    <w:p w14:paraId="455EBD37" w14:textId="657994A1" w:rsidR="00BC7D9D" w:rsidRDefault="00BC7D9D" w:rsidP="00BC7D9D">
      <w:pPr>
        <w:pStyle w:val="Prrafodelista"/>
      </w:pPr>
      <w:r>
        <w:t>Los recursos se identifican de forma unívoca por su URI, estos servicios tienen la capacidad de leer, crear, modificar, y eliminar recursos</w:t>
      </w:r>
    </w:p>
    <w:p w14:paraId="42071DA2" w14:textId="74EB3D89" w:rsidR="00F3079B" w:rsidRDefault="006A386E" w:rsidP="00F3079B">
      <w:pPr>
        <w:pStyle w:val="Prrafodelista"/>
        <w:numPr>
          <w:ilvl w:val="0"/>
          <w:numId w:val="19"/>
        </w:numPr>
      </w:pPr>
      <w:r>
        <w:t>Sistemas</w:t>
      </w:r>
      <w:r w:rsidR="00F3079B">
        <w:t xml:space="preserve"> de capas</w:t>
      </w:r>
    </w:p>
    <w:p w14:paraId="4E008B78" w14:textId="5B4AE2C6" w:rsidR="00BC7D9D" w:rsidRDefault="00BC7D9D" w:rsidP="00BC7D9D">
      <w:pPr>
        <w:ind w:left="720"/>
      </w:pPr>
      <w:r>
        <w:t xml:space="preserve">Al tener este sistema, la aplicación adquiere una estabilidad muy grande, ya que permite una jerarquización de </w:t>
      </w:r>
      <w:r w:rsidR="006A386E">
        <w:t>estas</w:t>
      </w:r>
      <w:r>
        <w:t>, pudiendo encapsular las funcionalidades en cada una de las mismas, fomentando la escalabilidad.</w:t>
      </w:r>
    </w:p>
    <w:p w14:paraId="705BC33B" w14:textId="4EC88F09" w:rsidR="00F3079B" w:rsidRDefault="006A386E" w:rsidP="00F3079B">
      <w:pPr>
        <w:pStyle w:val="Prrafodelista"/>
        <w:numPr>
          <w:ilvl w:val="0"/>
          <w:numId w:val="19"/>
        </w:numPr>
      </w:pPr>
      <w:r>
        <w:t>Código</w:t>
      </w:r>
      <w:r w:rsidR="00F3079B">
        <w:t xml:space="preserve"> bajo demanda</w:t>
      </w:r>
    </w:p>
    <w:p w14:paraId="0ECEB73A" w14:textId="7AC697C0" w:rsidR="00BC7D9D" w:rsidRDefault="00F02F14" w:rsidP="00BC7D9D">
      <w:pPr>
        <w:pStyle w:val="Prrafodelista"/>
      </w:pPr>
      <w:r>
        <w:t>Estamos en una época cambiante y esta tecnología ofrece la posibilidad de adaptar el código a los diferentes obstáculos que se enfrenta en su periodo de desarrollo de la aplicación.</w:t>
      </w:r>
    </w:p>
    <w:p w14:paraId="2FB89CC2" w14:textId="1E325DE8" w:rsidR="00571A31" w:rsidRDefault="00571A31" w:rsidP="00BC7D9D">
      <w:pPr>
        <w:pStyle w:val="Prrafodelista"/>
      </w:pPr>
    </w:p>
    <w:p w14:paraId="0D4947A7" w14:textId="63074503" w:rsidR="00571A31" w:rsidRDefault="00571A31" w:rsidP="00BC7D9D">
      <w:pPr>
        <w:pStyle w:val="Prrafodelista"/>
      </w:pPr>
    </w:p>
    <w:p w14:paraId="28EF802C" w14:textId="5AF96703" w:rsidR="003D6DBA" w:rsidRDefault="003D6DBA" w:rsidP="00BC7D9D">
      <w:pPr>
        <w:pStyle w:val="Prrafodelista"/>
      </w:pPr>
    </w:p>
    <w:p w14:paraId="2CF1C365" w14:textId="75174250" w:rsidR="003D6DBA" w:rsidRDefault="003D6DBA" w:rsidP="00BC7D9D">
      <w:pPr>
        <w:pStyle w:val="Prrafodelista"/>
      </w:pPr>
    </w:p>
    <w:p w14:paraId="1857FF36" w14:textId="77777777" w:rsidR="003D6DBA" w:rsidRDefault="003D6DBA" w:rsidP="00BC7D9D">
      <w:pPr>
        <w:pStyle w:val="Prrafodelista"/>
      </w:pPr>
    </w:p>
    <w:p w14:paraId="6FCB94A6" w14:textId="762582C3" w:rsidR="00571A31" w:rsidRDefault="00571A31" w:rsidP="00BC7D9D">
      <w:pPr>
        <w:pStyle w:val="Prrafodelista"/>
      </w:pPr>
    </w:p>
    <w:p w14:paraId="18166E1A" w14:textId="77777777" w:rsidR="00571A31" w:rsidRPr="00D84EAD" w:rsidRDefault="00571A31" w:rsidP="00BC7D9D">
      <w:pPr>
        <w:pStyle w:val="Prrafodelista"/>
      </w:pPr>
    </w:p>
    <w:p w14:paraId="3C6F4E24" w14:textId="4A167FD3" w:rsidR="00D84EAD" w:rsidRDefault="00D84EAD" w:rsidP="00D84EAD">
      <w:pPr>
        <w:pStyle w:val="Ttulo4"/>
        <w:rPr>
          <w:b/>
          <w:bCs/>
          <w:i w:val="0"/>
          <w:iCs w:val="0"/>
        </w:rPr>
      </w:pPr>
      <w:r>
        <w:rPr>
          <w:b/>
          <w:bCs/>
          <w:i w:val="0"/>
          <w:iCs w:val="0"/>
        </w:rPr>
        <w:lastRenderedPageBreak/>
        <w:t>Ventajas de REST</w:t>
      </w:r>
      <w:r w:rsidR="0087667B">
        <w:rPr>
          <w:b/>
          <w:bCs/>
          <w:i w:val="0"/>
          <w:iCs w:val="0"/>
        </w:rPr>
        <w:t xml:space="preserve"> vs </w:t>
      </w:r>
      <w:commentRangeStart w:id="154"/>
      <w:r w:rsidR="0087667B">
        <w:rPr>
          <w:b/>
          <w:bCs/>
          <w:i w:val="0"/>
          <w:iCs w:val="0"/>
        </w:rPr>
        <w:t>SOAP</w:t>
      </w:r>
      <w:commentRangeEnd w:id="154"/>
      <w:r w:rsidR="00C62338">
        <w:rPr>
          <w:rStyle w:val="Refdecomentario"/>
          <w:rFonts w:asciiTheme="minorHAnsi" w:eastAsiaTheme="minorHAnsi" w:hAnsiTheme="minorHAnsi" w:cstheme="minorBidi"/>
          <w:i w:val="0"/>
          <w:iCs w:val="0"/>
        </w:rPr>
        <w:commentReference w:id="154"/>
      </w:r>
    </w:p>
    <w:p w14:paraId="71D80707" w14:textId="21482C6B" w:rsidR="003D6DBA" w:rsidRDefault="0087667B" w:rsidP="003D6DBA">
      <w:commentRangeStart w:id="155"/>
      <w:r>
        <w:t>Para poder compararlos hay que tener claro que no se pude hacer de manera directa ya que SOAP es un protocolo, mientras que REST es un estilo arquitectónico</w:t>
      </w:r>
      <w:commentRangeEnd w:id="155"/>
      <w:r w:rsidR="00C62338">
        <w:rPr>
          <w:rStyle w:val="Refdecomentario"/>
        </w:rPr>
        <w:commentReference w:id="155"/>
      </w:r>
      <w:r>
        <w:t xml:space="preserve">, también hay que tener en cuenta que hay </w:t>
      </w:r>
      <w:r w:rsidR="006A386E">
        <w:t>muchas personas</w:t>
      </w:r>
      <w:r>
        <w:t xml:space="preserve"> tienen tendencias a llamar a lo que no es SOAP lo llaman REST, para intentar solucionarlo se crearon los niveles de REST.</w:t>
      </w:r>
    </w:p>
    <w:p w14:paraId="64D90BCA" w14:textId="0985480F" w:rsidR="00E84A3B" w:rsidRDefault="00E84A3B" w:rsidP="003D6DBA">
      <w:r>
        <w:t>Para entenderlo mejor, se expondrá las cualidades de ambos en una tabla.</w:t>
      </w:r>
    </w:p>
    <w:p w14:paraId="345F351F" w14:textId="592A0CEA" w:rsidR="00E84A3B" w:rsidRDefault="00E84A3B" w:rsidP="003D6DBA">
      <w:r>
        <w:rPr>
          <w:noProof/>
        </w:rPr>
        <w:drawing>
          <wp:anchor distT="0" distB="0" distL="114300" distR="114300" simplePos="0" relativeHeight="251701248" behindDoc="0" locked="0" layoutInCell="1" allowOverlap="1" wp14:anchorId="1DD2DF37" wp14:editId="7BBC19E6">
            <wp:simplePos x="0" y="0"/>
            <wp:positionH relativeFrom="page">
              <wp:posOffset>438150</wp:posOffset>
            </wp:positionH>
            <wp:positionV relativeFrom="paragraph">
              <wp:posOffset>297815</wp:posOffset>
            </wp:positionV>
            <wp:extent cx="6578046" cy="44862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578046" cy="4486275"/>
                    </a:xfrm>
                    <a:prstGeom prst="rect">
                      <a:avLst/>
                    </a:prstGeom>
                  </pic:spPr>
                </pic:pic>
              </a:graphicData>
            </a:graphic>
            <wp14:sizeRelH relativeFrom="margin">
              <wp14:pctWidth>0</wp14:pctWidth>
            </wp14:sizeRelH>
            <wp14:sizeRelV relativeFrom="margin">
              <wp14:pctHeight>0</wp14:pctHeight>
            </wp14:sizeRelV>
          </wp:anchor>
        </w:drawing>
      </w:r>
    </w:p>
    <w:p w14:paraId="2FA8EBD4" w14:textId="5F073CB8" w:rsidR="00E84A3B" w:rsidRDefault="00E84A3B" w:rsidP="003D6DBA"/>
    <w:p w14:paraId="33B13683" w14:textId="73BEF116" w:rsidR="00E84A3B" w:rsidRDefault="00E84A3B" w:rsidP="003D6DBA"/>
    <w:p w14:paraId="7F33C75C" w14:textId="6AD5ED65" w:rsidR="00E84A3B" w:rsidRDefault="00E84A3B" w:rsidP="003D6DBA"/>
    <w:p w14:paraId="2C011B60" w14:textId="30D6FF36" w:rsidR="00E84A3B" w:rsidRDefault="00E84A3B" w:rsidP="003D6DBA"/>
    <w:p w14:paraId="430989E4" w14:textId="2D4840EF" w:rsidR="00E84A3B" w:rsidRDefault="00E84A3B" w:rsidP="003D6DBA"/>
    <w:p w14:paraId="47EFDC5A" w14:textId="3703CC2E" w:rsidR="00E84A3B" w:rsidRDefault="00E84A3B" w:rsidP="003D6DBA"/>
    <w:p w14:paraId="27BCD66E" w14:textId="05C19B66" w:rsidR="00E84A3B" w:rsidRDefault="00E84A3B" w:rsidP="003D6DBA"/>
    <w:p w14:paraId="6F734BFA" w14:textId="3CEF5BA3" w:rsidR="00E84A3B" w:rsidRDefault="00E84A3B" w:rsidP="003D6DBA"/>
    <w:p w14:paraId="459B4CC3" w14:textId="12D3AE5E" w:rsidR="00E84A3B" w:rsidRDefault="00E84A3B" w:rsidP="003D6DBA"/>
    <w:p w14:paraId="5DD4FFFF" w14:textId="7BC8B64F" w:rsidR="00E84A3B" w:rsidRDefault="00E84A3B" w:rsidP="003D6DBA"/>
    <w:p w14:paraId="5E06ECCF" w14:textId="4F889F87" w:rsidR="00E84A3B" w:rsidRDefault="00E84A3B" w:rsidP="003D6DBA"/>
    <w:p w14:paraId="475CD855" w14:textId="66C5D9DD" w:rsidR="00E84A3B" w:rsidRDefault="00E84A3B" w:rsidP="003D6DBA"/>
    <w:p w14:paraId="4F43E04E" w14:textId="0207598A" w:rsidR="00E84A3B" w:rsidRDefault="00E84A3B" w:rsidP="003D6DBA"/>
    <w:p w14:paraId="6F02A1ED" w14:textId="72D81FD8" w:rsidR="00E84A3B" w:rsidRDefault="00E84A3B" w:rsidP="003D6DBA"/>
    <w:p w14:paraId="684AA378" w14:textId="77777777" w:rsidR="00E84A3B" w:rsidRPr="003D6DBA" w:rsidRDefault="00E84A3B" w:rsidP="003D6DBA"/>
    <w:p w14:paraId="26A2A728" w14:textId="0D0BED82" w:rsidR="00D84EAD" w:rsidRDefault="00D84EAD" w:rsidP="00D84EAD">
      <w:pPr>
        <w:pStyle w:val="Ttulo4"/>
        <w:rPr>
          <w:b/>
          <w:bCs/>
          <w:i w:val="0"/>
          <w:iCs w:val="0"/>
        </w:rPr>
      </w:pPr>
      <w:r>
        <w:rPr>
          <w:b/>
          <w:bCs/>
          <w:i w:val="0"/>
          <w:iCs w:val="0"/>
        </w:rPr>
        <w:t xml:space="preserve">Servicios de </w:t>
      </w:r>
      <w:commentRangeStart w:id="156"/>
      <w:proofErr w:type="spellStart"/>
      <w:r w:rsidR="00BC6220">
        <w:rPr>
          <w:b/>
          <w:bCs/>
          <w:i w:val="0"/>
          <w:iCs w:val="0"/>
        </w:rPr>
        <w:t>RestFull</w:t>
      </w:r>
      <w:commentRangeEnd w:id="156"/>
      <w:proofErr w:type="spellEnd"/>
      <w:r w:rsidR="002F1A23">
        <w:rPr>
          <w:rStyle w:val="Refdecomentario"/>
          <w:rFonts w:asciiTheme="minorHAnsi" w:eastAsiaTheme="minorHAnsi" w:hAnsiTheme="minorHAnsi" w:cstheme="minorBidi"/>
          <w:i w:val="0"/>
          <w:iCs w:val="0"/>
        </w:rPr>
        <w:commentReference w:id="156"/>
      </w:r>
    </w:p>
    <w:p w14:paraId="76CDCD4B" w14:textId="7A62326B" w:rsidR="00255BDB" w:rsidRDefault="00255BDB" w:rsidP="00255BDB">
      <w:r w:rsidRPr="00255BDB">
        <w:t>Leonard Richardson</w:t>
      </w:r>
      <w:r w:rsidR="009720A9">
        <w:t xml:space="preserve"> es un experto en </w:t>
      </w:r>
      <w:proofErr w:type="spellStart"/>
      <w:proofErr w:type="gramStart"/>
      <w:r w:rsidR="00BC6220">
        <w:t>RestFul</w:t>
      </w:r>
      <w:commentRangeStart w:id="157"/>
      <w:r w:rsidR="00BC6220">
        <w:t>l</w:t>
      </w:r>
      <w:proofErr w:type="spellEnd"/>
      <w:r w:rsidR="009720A9">
        <w:t xml:space="preserve">  dejo</w:t>
      </w:r>
      <w:proofErr w:type="gramEnd"/>
      <w:r w:rsidR="009720A9">
        <w:t xml:space="preserve"> los siguientes conceptos entre muchos otros, en los libros que escribió</w:t>
      </w:r>
      <w:r w:rsidR="00D351FB">
        <w:t>.</w:t>
      </w:r>
      <w:commentRangeEnd w:id="157"/>
      <w:r w:rsidR="002F1A23">
        <w:rPr>
          <w:rStyle w:val="Refdecomentario"/>
        </w:rPr>
        <w:commentReference w:id="157"/>
      </w:r>
    </w:p>
    <w:p w14:paraId="1F10CA7A" w14:textId="1E64C085" w:rsidR="00D351FB" w:rsidRDefault="00D351FB" w:rsidP="00255BDB">
      <w:r>
        <w:t xml:space="preserve">Como cualquier otra tecnología, La tecnología web no soluciona automáticamente los problemas de las aplicaciones de negocio o los problemas de integración, pero unas venas </w:t>
      </w:r>
      <w:r w:rsidR="00BC6220">
        <w:t>prácticas</w:t>
      </w:r>
      <w:r>
        <w:t xml:space="preserve"> de diseño, un buen teste</w:t>
      </w:r>
      <w:r w:rsidR="00F817A2">
        <w:t xml:space="preserve">o y un extenso </w:t>
      </w:r>
      <w:r w:rsidR="00BC6220">
        <w:t>número</w:t>
      </w:r>
      <w:r w:rsidR="00F817A2">
        <w:t xml:space="preserve"> de patrones usados, puede tomar una gran cantidad de </w:t>
      </w:r>
      <w:proofErr w:type="gramStart"/>
      <w:r w:rsidR="00F817A2">
        <w:t>tiempo  para</w:t>
      </w:r>
      <w:proofErr w:type="gramEnd"/>
      <w:r w:rsidR="00F817A2">
        <w:t xml:space="preserve"> crear un buen </w:t>
      </w:r>
      <w:r w:rsidR="00BC6220">
        <w:t>servicio</w:t>
      </w:r>
      <w:r w:rsidR="00F817A2">
        <w:t xml:space="preserve"> web.</w:t>
      </w:r>
    </w:p>
    <w:p w14:paraId="77D36B57" w14:textId="7122037A" w:rsidR="00A93613" w:rsidRDefault="00A93613" w:rsidP="00255BDB">
      <w:commentRangeStart w:id="158"/>
      <w:r w:rsidRPr="00255BDB">
        <w:t>Leonard Richardson</w:t>
      </w:r>
      <w:r>
        <w:t xml:space="preserve"> fue el que propuso una clasificación de los servicios web, esta clasificación se divide en cuatro niveles:</w:t>
      </w:r>
      <w:commentRangeEnd w:id="158"/>
      <w:r w:rsidR="002F1A23">
        <w:rPr>
          <w:rStyle w:val="Refdecomentario"/>
        </w:rPr>
        <w:commentReference w:id="158"/>
      </w:r>
    </w:p>
    <w:p w14:paraId="594AA7E4" w14:textId="2E6D4E49" w:rsidR="00A93613" w:rsidRDefault="00A93613" w:rsidP="00A93613">
      <w:pPr>
        <w:pStyle w:val="Prrafodelista"/>
        <w:numPr>
          <w:ilvl w:val="0"/>
          <w:numId w:val="19"/>
        </w:numPr>
      </w:pPr>
      <w:r>
        <w:t>Nivel 0</w:t>
      </w:r>
    </w:p>
    <w:p w14:paraId="275DD893" w14:textId="7DA0D1A8" w:rsidR="00B713BB" w:rsidRDefault="00B713BB" w:rsidP="009B219B">
      <w:pPr>
        <w:pStyle w:val="Prrafodelista"/>
      </w:pPr>
      <w:r>
        <w:t>Es el nivel más básico, donde los servicios que tienen una única URI</w:t>
      </w:r>
      <w:r w:rsidR="009B219B">
        <w:t xml:space="preserve">, a su </w:t>
      </w:r>
      <w:proofErr w:type="gramStart"/>
      <w:r w:rsidR="009B219B">
        <w:t xml:space="preserve">vez </w:t>
      </w:r>
      <w:r>
        <w:t xml:space="preserve"> solo</w:t>
      </w:r>
      <w:proofErr w:type="gramEnd"/>
      <w:r>
        <w:t xml:space="preserve"> utilizan un único método HTTP (POST típicamente)</w:t>
      </w:r>
      <w:r w:rsidR="009B219B">
        <w:t xml:space="preserve"> pero claro, sin  aprovechar las ventajas y las opciones que da </w:t>
      </w:r>
      <w:commentRangeStart w:id="159"/>
      <w:r w:rsidR="009B219B">
        <w:t>(“</w:t>
      </w:r>
      <w:proofErr w:type="spellStart"/>
      <w:r w:rsidR="009B219B">
        <w:t>tunelling</w:t>
      </w:r>
      <w:proofErr w:type="spellEnd"/>
      <w:r w:rsidR="009B219B">
        <w:t xml:space="preserve">” </w:t>
      </w:r>
      <w:proofErr w:type="spellStart"/>
      <w:r w:rsidR="009B219B">
        <w:t>using</w:t>
      </w:r>
      <w:proofErr w:type="spellEnd"/>
      <w:r w:rsidR="009B219B">
        <w:t xml:space="preserve"> HTTP)</w:t>
      </w:r>
      <w:commentRangeEnd w:id="159"/>
      <w:r w:rsidR="002F1A23">
        <w:rPr>
          <w:rStyle w:val="Refdecomentario"/>
        </w:rPr>
        <w:commentReference w:id="159"/>
      </w:r>
    </w:p>
    <w:p w14:paraId="1D98172A" w14:textId="66943640" w:rsidR="009B219B" w:rsidRDefault="009B219B" w:rsidP="009B219B">
      <w:pPr>
        <w:pStyle w:val="Prrafodelista"/>
      </w:pPr>
      <w:r>
        <w:t xml:space="preserve">Un ejemplo claro de este nivel </w:t>
      </w:r>
      <w:r w:rsidR="00BC6220">
        <w:t>sería</w:t>
      </w:r>
      <w:r>
        <w:t xml:space="preserve"> un servicio SOAP.</w:t>
      </w:r>
    </w:p>
    <w:p w14:paraId="08F4F327" w14:textId="77777777" w:rsidR="0019533A" w:rsidRDefault="0019533A" w:rsidP="009B219B">
      <w:pPr>
        <w:pStyle w:val="Prrafodelista"/>
      </w:pPr>
    </w:p>
    <w:p w14:paraId="38994EE6" w14:textId="514F7E14" w:rsidR="00A93613" w:rsidRDefault="00A93613" w:rsidP="00A93613">
      <w:pPr>
        <w:pStyle w:val="Prrafodelista"/>
        <w:numPr>
          <w:ilvl w:val="0"/>
          <w:numId w:val="19"/>
        </w:numPr>
      </w:pPr>
      <w:r>
        <w:t>Nivel 1</w:t>
      </w:r>
    </w:p>
    <w:p w14:paraId="71A4B5BB" w14:textId="195E28ED" w:rsidR="00C13EE7" w:rsidRDefault="00C13EE7" w:rsidP="00C13EE7">
      <w:pPr>
        <w:pStyle w:val="Prrafodelista"/>
      </w:pPr>
      <w:commentRangeStart w:id="160"/>
      <w:r>
        <w:t>Es en este nivel donde se quedan la mayoría de los servicios REST, ya que no supone un gran avance respecto al anterior.</w:t>
      </w:r>
      <w:commentRangeEnd w:id="160"/>
      <w:r w:rsidR="002F1A23">
        <w:rPr>
          <w:rStyle w:val="Refdecomentario"/>
        </w:rPr>
        <w:commentReference w:id="160"/>
      </w:r>
    </w:p>
    <w:p w14:paraId="4C54BBD4" w14:textId="4294E49E" w:rsidR="00C13EE7" w:rsidRDefault="00C13EE7" w:rsidP="00C13EE7">
      <w:pPr>
        <w:pStyle w:val="Prrafodelista"/>
      </w:pPr>
      <w:r>
        <w:t xml:space="preserve">En este nivel se exponen varios </w:t>
      </w:r>
      <w:r w:rsidR="000E012A">
        <w:t xml:space="preserve">recursos, esto se puede dar gracias a que se pueden usar </w:t>
      </w:r>
      <w:r w:rsidR="00BC6220">
        <w:t>más</w:t>
      </w:r>
      <w:r w:rsidR="000E012A">
        <w:t xml:space="preserve"> de una </w:t>
      </w:r>
      <w:r w:rsidR="00BC6220">
        <w:t>Uri,</w:t>
      </w:r>
      <w:r w:rsidR="000E012A">
        <w:t xml:space="preserve"> pero únicamente un método HTTP (normalmente GET o POST).</w:t>
      </w:r>
    </w:p>
    <w:p w14:paraId="1E672977" w14:textId="2A0237E0" w:rsidR="0019533A" w:rsidRDefault="0019533A" w:rsidP="00C13EE7">
      <w:pPr>
        <w:pStyle w:val="Prrafodelista"/>
      </w:pPr>
    </w:p>
    <w:p w14:paraId="322661F2" w14:textId="2DF12730" w:rsidR="0019533A" w:rsidRDefault="0019533A" w:rsidP="00C13EE7">
      <w:pPr>
        <w:pStyle w:val="Prrafodelista"/>
      </w:pPr>
    </w:p>
    <w:p w14:paraId="177926FE" w14:textId="77777777" w:rsidR="0019533A" w:rsidRDefault="0019533A" w:rsidP="00C13EE7">
      <w:pPr>
        <w:pStyle w:val="Prrafodelista"/>
      </w:pPr>
    </w:p>
    <w:p w14:paraId="7FA62D0B" w14:textId="13F099FB" w:rsidR="00A93613" w:rsidRDefault="00A93613" w:rsidP="00A93613">
      <w:pPr>
        <w:pStyle w:val="Prrafodelista"/>
        <w:numPr>
          <w:ilvl w:val="0"/>
          <w:numId w:val="19"/>
        </w:numPr>
      </w:pPr>
      <w:r>
        <w:lastRenderedPageBreak/>
        <w:t>Nivel 2</w:t>
      </w:r>
    </w:p>
    <w:p w14:paraId="53EE1CB5" w14:textId="5C9B84D3" w:rsidR="0017351A" w:rsidRDefault="00B809AF" w:rsidP="0017351A">
      <w:pPr>
        <w:pStyle w:val="Prrafodelista"/>
      </w:pPr>
      <w:r>
        <w:t xml:space="preserve">Es en este nivel donde se utilizan varias </w:t>
      </w:r>
      <w:proofErr w:type="spellStart"/>
      <w:r>
        <w:t>URIs</w:t>
      </w:r>
      <w:proofErr w:type="spellEnd"/>
      <w:r>
        <w:t xml:space="preserve"> que además soportan varios métodos HTTP, además se aprovecharan las ventajas que ofrece HTTP, tales como, los códigos de respuesta, dejando de utilizar HTTP solo para </w:t>
      </w:r>
      <w:r w:rsidR="0017351A">
        <w:t xml:space="preserve">trasporte como en </w:t>
      </w:r>
      <w:r w:rsidR="00BC6220">
        <w:t>los anteriores niveles</w:t>
      </w:r>
      <w:r w:rsidR="0017351A">
        <w:t>. Aparte ya en este nivel tenemos servicios que soportan operaciones CRUD</w:t>
      </w:r>
    </w:p>
    <w:p w14:paraId="65DA27B7" w14:textId="77777777" w:rsidR="00B809AF" w:rsidRDefault="00B809AF" w:rsidP="00B809AF">
      <w:pPr>
        <w:pStyle w:val="Prrafodelista"/>
      </w:pPr>
    </w:p>
    <w:p w14:paraId="2CBF44BB" w14:textId="60705121" w:rsidR="00A93613" w:rsidRDefault="00A93613" w:rsidP="00A93613">
      <w:pPr>
        <w:pStyle w:val="Prrafodelista"/>
        <w:numPr>
          <w:ilvl w:val="0"/>
          <w:numId w:val="19"/>
        </w:numPr>
      </w:pPr>
      <w:r>
        <w:t>Nivel 3</w:t>
      </w:r>
    </w:p>
    <w:p w14:paraId="3C35B7D8" w14:textId="46616B7D" w:rsidR="005D3CD9" w:rsidRDefault="0066222B" w:rsidP="0066222B">
      <w:pPr>
        <w:pStyle w:val="Prrafodelista"/>
      </w:pPr>
      <w:r>
        <w:t xml:space="preserve">En este </w:t>
      </w:r>
      <w:proofErr w:type="gramStart"/>
      <w:r>
        <w:t>nivel  s</w:t>
      </w:r>
      <w:r w:rsidR="005D3CD9">
        <w:t>e</w:t>
      </w:r>
      <w:proofErr w:type="gramEnd"/>
      <w:r w:rsidR="005D3CD9">
        <w:t xml:space="preserve"> añade la noción de </w:t>
      </w:r>
      <w:commentRangeStart w:id="161"/>
      <w:r w:rsidR="005D3CD9">
        <w:t>HATEOAS</w:t>
      </w:r>
      <w:commentRangeEnd w:id="161"/>
      <w:r w:rsidR="002F1A23">
        <w:rPr>
          <w:rStyle w:val="Refdecomentario"/>
        </w:rPr>
        <w:commentReference w:id="161"/>
      </w:r>
      <w:r>
        <w:t>, es decir, los recursos tienen enlaces que apuntan a su vez a otros recursos, donde el cliente mantiene el estado de la aplicación, mientras que la aplicación sabe tras cada respuesta cuales son las posibles continuaciones.</w:t>
      </w:r>
    </w:p>
    <w:p w14:paraId="5AC96FE5" w14:textId="77777777" w:rsidR="00D351FB" w:rsidRPr="00255BDB" w:rsidRDefault="00D351FB" w:rsidP="00255BDB"/>
    <w:p w14:paraId="7D234C6A" w14:textId="0DDF6663" w:rsidR="00D84EAD" w:rsidRDefault="00D84EAD" w:rsidP="00D84EAD">
      <w:pPr>
        <w:pStyle w:val="Ttulo4"/>
        <w:rPr>
          <w:b/>
          <w:bCs/>
          <w:i w:val="0"/>
          <w:iCs w:val="0"/>
        </w:rPr>
      </w:pPr>
      <w:r>
        <w:rPr>
          <w:b/>
          <w:bCs/>
          <w:i w:val="0"/>
          <w:iCs w:val="0"/>
        </w:rPr>
        <w:t>Buenas prácticas en REST</w:t>
      </w:r>
    </w:p>
    <w:p w14:paraId="4E678DB3" w14:textId="4A22763F" w:rsidR="005F159C" w:rsidRDefault="00F37EF8" w:rsidP="005F159C">
      <w:commentRangeStart w:id="162"/>
      <w:r>
        <w:t>Para desarrollar una buena APIREST y que esta sea entendible y simple se deben seguir una serie de puntos:</w:t>
      </w:r>
      <w:commentRangeEnd w:id="162"/>
      <w:r w:rsidR="002F1A23">
        <w:rPr>
          <w:rStyle w:val="Refdecomentario"/>
        </w:rPr>
        <w:commentReference w:id="162"/>
      </w:r>
    </w:p>
    <w:p w14:paraId="17CD9C92" w14:textId="2B3C66AE" w:rsidR="00F37EF8" w:rsidRDefault="00F37EF8" w:rsidP="00F37EF8">
      <w:pPr>
        <w:pStyle w:val="Prrafodelista"/>
        <w:numPr>
          <w:ilvl w:val="0"/>
          <w:numId w:val="19"/>
        </w:numPr>
      </w:pPr>
      <w:r>
        <w:t xml:space="preserve">A la hora de definir un servicio, su </w:t>
      </w:r>
      <w:proofErr w:type="spellStart"/>
      <w:r>
        <w:t>paht</w:t>
      </w:r>
      <w:proofErr w:type="spellEnd"/>
      <w:r>
        <w:t xml:space="preserve"> deben ser sustantivos, nunca verbos, ya que esto dificultaría la comprensión de forma innecesaria.</w:t>
      </w:r>
    </w:p>
    <w:p w14:paraId="473BF25C" w14:textId="09C24B9A" w:rsidR="00F37EF8" w:rsidRDefault="00F37EF8" w:rsidP="00F37EF8">
      <w:pPr>
        <w:pStyle w:val="Prrafodelista"/>
        <w:numPr>
          <w:ilvl w:val="0"/>
          <w:numId w:val="19"/>
        </w:numPr>
      </w:pPr>
      <w:r>
        <w:t xml:space="preserve">Tener múltiples </w:t>
      </w:r>
      <w:proofErr w:type="spellStart"/>
      <w:r>
        <w:t>URIs</w:t>
      </w:r>
      <w:proofErr w:type="spellEnd"/>
      <w:r>
        <w:t>(</w:t>
      </w:r>
      <w:proofErr w:type="spellStart"/>
      <w:r>
        <w:t>paht</w:t>
      </w:r>
      <w:proofErr w:type="spellEnd"/>
      <w:r>
        <w:t>) para diferenciar el acceso a cada recurso.</w:t>
      </w:r>
    </w:p>
    <w:p w14:paraId="7DDAFBED" w14:textId="6C168FD4" w:rsidR="00F37EF8" w:rsidRDefault="00F37EF8" w:rsidP="00F37EF8">
      <w:pPr>
        <w:pStyle w:val="Prrafodelista"/>
        <w:numPr>
          <w:ilvl w:val="0"/>
          <w:numId w:val="19"/>
        </w:numPr>
      </w:pPr>
      <w:r>
        <w:t xml:space="preserve">Las asociaciones deben ser </w:t>
      </w:r>
      <w:r w:rsidR="00BC6220">
        <w:t>simples</w:t>
      </w:r>
      <w:r>
        <w:t xml:space="preserve"> y concretas, buscando siempre que la </w:t>
      </w:r>
      <w:proofErr w:type="gramStart"/>
      <w:r>
        <w:t>API  sea</w:t>
      </w:r>
      <w:proofErr w:type="gramEnd"/>
      <w:r>
        <w:t xml:space="preserve"> muy </w:t>
      </w:r>
      <w:r w:rsidR="00BC6220">
        <w:t>intuitiva</w:t>
      </w:r>
      <w:r>
        <w:t xml:space="preserve"> </w:t>
      </w:r>
    </w:p>
    <w:p w14:paraId="14315F6E" w14:textId="55CB65A5" w:rsidR="00F37EF8" w:rsidRDefault="00F37EF8" w:rsidP="00F37EF8">
      <w:pPr>
        <w:pStyle w:val="Prrafodelista"/>
        <w:numPr>
          <w:ilvl w:val="0"/>
          <w:numId w:val="19"/>
        </w:numPr>
      </w:pPr>
      <w:r>
        <w:t xml:space="preserve">No se debe sobrecargar al cliente, es importante saber que el cliente no siempre requiere toda la información </w:t>
      </w:r>
      <w:r w:rsidR="00EC4D36">
        <w:t xml:space="preserve">y por tanto debe ser filtrada y en caso de ser un resultado muy grande usar la paginación </w:t>
      </w:r>
    </w:p>
    <w:p w14:paraId="77075D47" w14:textId="742FCE1E" w:rsidR="00EC4D36" w:rsidRDefault="00EC4D36" w:rsidP="00F37EF8">
      <w:pPr>
        <w:pStyle w:val="Prrafodelista"/>
        <w:numPr>
          <w:ilvl w:val="0"/>
          <w:numId w:val="19"/>
        </w:numPr>
      </w:pPr>
      <w:r>
        <w:t xml:space="preserve">Hay que tener en cuenta que las peticiones GET tienen un tamaño delimitado, por tanto, si necesitas introducir muchos argumentos o con valores de tamaño variable te puedes servir de </w:t>
      </w:r>
      <w:proofErr w:type="gramStart"/>
      <w:r>
        <w:t>peticiones  como</w:t>
      </w:r>
      <w:proofErr w:type="gramEnd"/>
      <w:r>
        <w:t xml:space="preserve"> POST o PUT.</w:t>
      </w:r>
    </w:p>
    <w:p w14:paraId="69035A1E" w14:textId="0CDDFB9B" w:rsidR="00EC4D36" w:rsidRDefault="00EC4D36" w:rsidP="00F37EF8">
      <w:pPr>
        <w:pStyle w:val="Prrafodelista"/>
        <w:numPr>
          <w:ilvl w:val="0"/>
          <w:numId w:val="19"/>
        </w:numPr>
      </w:pPr>
      <w:r>
        <w:lastRenderedPageBreak/>
        <w:t xml:space="preserve">Es importante utilizar los estándares como los códigos de error de HTTP y utilizar correctamente los métodos haciendo que sea </w:t>
      </w:r>
      <w:r w:rsidR="00BC6220">
        <w:t>más</w:t>
      </w:r>
      <w:r>
        <w:t xml:space="preserve"> intuitiva</w:t>
      </w:r>
    </w:p>
    <w:p w14:paraId="05537144" w14:textId="680A88E9" w:rsidR="00EC4D36" w:rsidRDefault="00EC4D36" w:rsidP="00EC4D36">
      <w:pPr>
        <w:pStyle w:val="Prrafodelista"/>
        <w:numPr>
          <w:ilvl w:val="0"/>
          <w:numId w:val="19"/>
        </w:numPr>
      </w:pPr>
      <w:r>
        <w:t xml:space="preserve">Para buscar, ordenar, filtrar, paginar, </w:t>
      </w:r>
      <w:proofErr w:type="spellStart"/>
      <w:r>
        <w:t>etc</w:t>
      </w:r>
      <w:proofErr w:type="spellEnd"/>
      <w:r>
        <w:t xml:space="preserve"> No se </w:t>
      </w:r>
      <w:r w:rsidR="00BC6220">
        <w:t>crearán</w:t>
      </w:r>
      <w:r>
        <w:t xml:space="preserve"> nuevos </w:t>
      </w:r>
      <w:r w:rsidR="00BC6220">
        <w:t>recursos,</w:t>
      </w:r>
      <w:r>
        <w:t xml:space="preserve"> sino que se añadirán los parámetros al GET </w:t>
      </w:r>
      <w:r w:rsidR="00D508C4">
        <w:t xml:space="preserve">simplificando el </w:t>
      </w:r>
      <w:r w:rsidR="00BC6220">
        <w:t>código</w:t>
      </w:r>
      <w:r w:rsidR="00D508C4">
        <w:t xml:space="preserve"> y quitándole carga al mismo.</w:t>
      </w:r>
    </w:p>
    <w:p w14:paraId="52A6BD3B" w14:textId="4B1F0756" w:rsidR="00D508C4" w:rsidRDefault="00D508C4" w:rsidP="00EC4D36">
      <w:pPr>
        <w:pStyle w:val="Prrafodelista"/>
        <w:numPr>
          <w:ilvl w:val="0"/>
          <w:numId w:val="19"/>
        </w:numPr>
      </w:pPr>
      <w:r>
        <w:t>Hay que avisar al cliente durante las actualizaciones si va a haber compatibilidad con versiones anteriores, manteniendo el nombre, o cambiando el nombre, indicando que no hay compatibilidad hacia atrás.</w:t>
      </w:r>
    </w:p>
    <w:p w14:paraId="006945EA" w14:textId="768A87FA" w:rsidR="00D508C4" w:rsidRDefault="00D508C4" w:rsidP="00D508C4">
      <w:pPr>
        <w:pStyle w:val="Prrafodelista"/>
        <w:numPr>
          <w:ilvl w:val="0"/>
          <w:numId w:val="19"/>
        </w:numPr>
      </w:pPr>
      <w:r>
        <w:t xml:space="preserve">Usar un mapeo de </w:t>
      </w:r>
      <w:proofErr w:type="spellStart"/>
      <w:r>
        <w:t>URIs</w:t>
      </w:r>
      <w:proofErr w:type="spellEnd"/>
      <w:r>
        <w:t xml:space="preserve"> lo más intuitivo posible y no cambiarlo para evitar confusiones</w:t>
      </w:r>
    </w:p>
    <w:p w14:paraId="08228837" w14:textId="01F3F3E7" w:rsidR="00D508C4" w:rsidRDefault="00B02DEB" w:rsidP="00B02DEB">
      <w:pPr>
        <w:pStyle w:val="Prrafodelista"/>
        <w:numPr>
          <w:ilvl w:val="0"/>
          <w:numId w:val="19"/>
        </w:numPr>
      </w:pPr>
      <w:r>
        <w:t xml:space="preserve">Hay que pensar muy bien </w:t>
      </w:r>
      <w:r w:rsidR="00BC6220">
        <w:t>cómo</w:t>
      </w:r>
      <w:r>
        <w:t xml:space="preserve"> va a realizar el consumidor todas las operaciones necesarias puesto que debe ser intuitivas para un uso </w:t>
      </w:r>
      <w:r w:rsidR="00BC6220">
        <w:t>más</w:t>
      </w:r>
      <w:r>
        <w:t xml:space="preserve"> fácil.</w:t>
      </w:r>
    </w:p>
    <w:p w14:paraId="336F60D8" w14:textId="559E307A" w:rsidR="00B02DEB" w:rsidRPr="005F159C" w:rsidRDefault="00B02DEB" w:rsidP="00B02DEB">
      <w:pPr>
        <w:pStyle w:val="Prrafodelista"/>
        <w:numPr>
          <w:ilvl w:val="0"/>
          <w:numId w:val="19"/>
        </w:numPr>
      </w:pPr>
      <w:r>
        <w:t>Aplicar HATEOAS.</w:t>
      </w:r>
    </w:p>
    <w:p w14:paraId="371DCEA2" w14:textId="191E8710" w:rsidR="00EC4D36" w:rsidRDefault="00EC4D36" w:rsidP="00EC4D36">
      <w:pPr>
        <w:pStyle w:val="Prrafodelista"/>
      </w:pPr>
    </w:p>
    <w:p w14:paraId="43301D3F" w14:textId="4CE3836B" w:rsidR="005E326E" w:rsidRDefault="005E326E" w:rsidP="00EC4D36">
      <w:pPr>
        <w:pStyle w:val="Prrafodelista"/>
      </w:pPr>
    </w:p>
    <w:p w14:paraId="4F358878" w14:textId="18669ED8" w:rsidR="005E326E" w:rsidRDefault="005E326E" w:rsidP="00EC4D36">
      <w:pPr>
        <w:pStyle w:val="Prrafodelista"/>
      </w:pPr>
    </w:p>
    <w:p w14:paraId="33E893BE" w14:textId="071F1B4F" w:rsidR="005E326E" w:rsidRDefault="005E326E" w:rsidP="00EC4D36">
      <w:pPr>
        <w:pStyle w:val="Prrafodelista"/>
      </w:pPr>
    </w:p>
    <w:p w14:paraId="4F674DDC" w14:textId="4C60C545" w:rsidR="005E326E" w:rsidRDefault="005E326E" w:rsidP="00EC4D36">
      <w:pPr>
        <w:pStyle w:val="Prrafodelista"/>
      </w:pPr>
    </w:p>
    <w:p w14:paraId="377CC222" w14:textId="7D801546" w:rsidR="005E326E" w:rsidRDefault="005E326E" w:rsidP="00EC4D36">
      <w:pPr>
        <w:pStyle w:val="Prrafodelista"/>
      </w:pPr>
    </w:p>
    <w:p w14:paraId="35BD12A5" w14:textId="6D202E31" w:rsidR="005E326E" w:rsidRDefault="005E326E" w:rsidP="00EC4D36">
      <w:pPr>
        <w:pStyle w:val="Prrafodelista"/>
      </w:pPr>
    </w:p>
    <w:p w14:paraId="06990384" w14:textId="15FC2ECC" w:rsidR="005E326E" w:rsidRDefault="005E326E" w:rsidP="00EC4D36">
      <w:pPr>
        <w:pStyle w:val="Prrafodelista"/>
      </w:pPr>
    </w:p>
    <w:p w14:paraId="069C0C73" w14:textId="7E445E9F" w:rsidR="005E326E" w:rsidRDefault="005E326E" w:rsidP="00EC4D36">
      <w:pPr>
        <w:pStyle w:val="Prrafodelista"/>
      </w:pPr>
    </w:p>
    <w:p w14:paraId="1FEEE463" w14:textId="5FD4660C" w:rsidR="005E326E" w:rsidRDefault="005E326E" w:rsidP="00EC4D36">
      <w:pPr>
        <w:pStyle w:val="Prrafodelista"/>
      </w:pPr>
    </w:p>
    <w:p w14:paraId="725BBC23" w14:textId="3D395D1A" w:rsidR="005E326E" w:rsidRDefault="005E326E" w:rsidP="00EC4D36">
      <w:pPr>
        <w:pStyle w:val="Prrafodelista"/>
      </w:pPr>
    </w:p>
    <w:p w14:paraId="5CB59253" w14:textId="42533ECF" w:rsidR="005E326E" w:rsidRDefault="005E326E" w:rsidP="00EC4D36">
      <w:pPr>
        <w:pStyle w:val="Prrafodelista"/>
      </w:pPr>
    </w:p>
    <w:p w14:paraId="0E9D75FA" w14:textId="61AF7114" w:rsidR="005E326E" w:rsidRDefault="005E326E" w:rsidP="00EC4D36">
      <w:pPr>
        <w:pStyle w:val="Prrafodelista"/>
      </w:pPr>
    </w:p>
    <w:p w14:paraId="2291F518" w14:textId="49A16CF6" w:rsidR="005E326E" w:rsidRDefault="005E326E" w:rsidP="00EC4D36">
      <w:pPr>
        <w:pStyle w:val="Prrafodelista"/>
      </w:pPr>
    </w:p>
    <w:p w14:paraId="50DDF0E2" w14:textId="5515E32A" w:rsidR="005E326E" w:rsidRDefault="005E326E" w:rsidP="00EC4D36">
      <w:pPr>
        <w:pStyle w:val="Prrafodelista"/>
      </w:pPr>
    </w:p>
    <w:p w14:paraId="2B3372B2" w14:textId="77777777" w:rsidR="005E326E" w:rsidRDefault="005E326E" w:rsidP="00EC4D36">
      <w:pPr>
        <w:pStyle w:val="Prrafodelista"/>
      </w:pPr>
    </w:p>
    <w:p w14:paraId="612AA689" w14:textId="3A131919" w:rsidR="00140AB3" w:rsidRDefault="00D84EAD" w:rsidP="00140AB3">
      <w:pPr>
        <w:pStyle w:val="Ttulo4"/>
        <w:rPr>
          <w:b/>
          <w:bCs/>
          <w:i w:val="0"/>
          <w:iCs w:val="0"/>
        </w:rPr>
      </w:pPr>
      <w:commentRangeStart w:id="163"/>
      <w:r>
        <w:rPr>
          <w:b/>
          <w:bCs/>
          <w:i w:val="0"/>
          <w:iCs w:val="0"/>
        </w:rPr>
        <w:lastRenderedPageBreak/>
        <w:t>REST en Java</w:t>
      </w:r>
      <w:commentRangeEnd w:id="163"/>
      <w:r w:rsidR="002F1A23">
        <w:rPr>
          <w:rStyle w:val="Refdecomentario"/>
          <w:rFonts w:asciiTheme="minorHAnsi" w:eastAsiaTheme="minorHAnsi" w:hAnsiTheme="minorHAnsi" w:cstheme="minorBidi"/>
          <w:i w:val="0"/>
          <w:iCs w:val="0"/>
        </w:rPr>
        <w:commentReference w:id="163"/>
      </w:r>
    </w:p>
    <w:p w14:paraId="09B6A9E1" w14:textId="59499D5F" w:rsidR="00140AB3" w:rsidRPr="00140AB3" w:rsidRDefault="00140AB3" w:rsidP="00140AB3">
      <w:r>
        <w:t xml:space="preserve">En este </w:t>
      </w:r>
      <w:r w:rsidR="005C6D6E">
        <w:t xml:space="preserve">proyecto se decidió desarrollar REST en java, por tanto, hay que definir el </w:t>
      </w:r>
      <w:r w:rsidR="00BC6220">
        <w:t>cómo</w:t>
      </w:r>
      <w:r w:rsidR="005C6D6E">
        <w:t xml:space="preserve"> se puede emplear en este lenguaje y </w:t>
      </w:r>
      <w:r w:rsidR="00BC6220">
        <w:t>cuál</w:t>
      </w:r>
      <w:r w:rsidR="005C6D6E">
        <w:t xml:space="preserve"> es su objetivo.</w:t>
      </w:r>
    </w:p>
    <w:p w14:paraId="7E02CDAB" w14:textId="7D09A112" w:rsidR="00D84EAD" w:rsidRDefault="00140AB3" w:rsidP="00140AB3">
      <w:pPr>
        <w:pStyle w:val="Prrafodelista"/>
        <w:numPr>
          <w:ilvl w:val="0"/>
          <w:numId w:val="21"/>
        </w:numPr>
      </w:pPr>
      <w:r>
        <w:t>Especificaciones JAX RS 1 1 y JAX RS 2 0</w:t>
      </w:r>
    </w:p>
    <w:p w14:paraId="75753881" w14:textId="0A8639E7" w:rsidR="005C6D6E" w:rsidRDefault="005C6D6E" w:rsidP="005C6D6E">
      <w:pPr>
        <w:pStyle w:val="Prrafodelista"/>
      </w:pPr>
      <w:r>
        <w:t xml:space="preserve">Para utilizar Res es necesario que tengamos el soporte necesario(librerías) para poder desarrollar el servidor de aplicaciones </w:t>
      </w:r>
      <w:r w:rsidR="005E326E">
        <w:t>al cual le mandaran las peticiones.</w:t>
      </w:r>
    </w:p>
    <w:p w14:paraId="5105E6A0" w14:textId="2E904FCE" w:rsidR="005E326E" w:rsidRDefault="005E326E" w:rsidP="005E326E">
      <w:pPr>
        <w:pStyle w:val="Prrafodelista"/>
        <w:numPr>
          <w:ilvl w:val="0"/>
          <w:numId w:val="21"/>
        </w:numPr>
      </w:pPr>
      <w:r>
        <w:t xml:space="preserve">Jersey </w:t>
      </w:r>
    </w:p>
    <w:p w14:paraId="715255B8" w14:textId="4321FCA5" w:rsidR="005E326E" w:rsidRDefault="005E326E" w:rsidP="005E326E">
      <w:pPr>
        <w:pStyle w:val="Prrafodelista"/>
      </w:pPr>
      <w:r>
        <w:t xml:space="preserve">Es el </w:t>
      </w:r>
      <w:proofErr w:type="spellStart"/>
      <w:r>
        <w:t>framework</w:t>
      </w:r>
      <w:proofErr w:type="spellEnd"/>
      <w:r>
        <w:t xml:space="preserve"> que será utilizado para simplificar la implementación y </w:t>
      </w:r>
      <w:proofErr w:type="gramStart"/>
      <w:r>
        <w:t>despliegue  de</w:t>
      </w:r>
      <w:proofErr w:type="gramEnd"/>
      <w:r>
        <w:t xml:space="preserve"> los servicios REST.</w:t>
      </w:r>
    </w:p>
    <w:p w14:paraId="5D49CE29" w14:textId="0E1CAFA9" w:rsidR="005E326E" w:rsidRDefault="005E326E" w:rsidP="005E326E">
      <w:pPr>
        <w:pStyle w:val="Prrafodelista"/>
      </w:pPr>
      <w:r>
        <w:t xml:space="preserve">Las ventajas que ofrece este </w:t>
      </w:r>
      <w:r w:rsidR="00BC6220">
        <w:t>software,</w:t>
      </w:r>
    </w:p>
    <w:p w14:paraId="09E6118C" w14:textId="0B85BC3B" w:rsidR="005E326E" w:rsidRDefault="005E326E" w:rsidP="005E326E">
      <w:pPr>
        <w:pStyle w:val="Prrafodelista"/>
        <w:numPr>
          <w:ilvl w:val="1"/>
          <w:numId w:val="21"/>
        </w:numPr>
      </w:pPr>
      <w:r>
        <w:t xml:space="preserve">Un software maduro utilizado en entornos de desarrollo, esto significa que posee una gran cantidad de </w:t>
      </w:r>
      <w:r w:rsidR="00BC6220">
        <w:t>guías</w:t>
      </w:r>
      <w:r>
        <w:t xml:space="preserve"> para las dudas que pueda tenerse durante el desarrollo del proyecto.</w:t>
      </w:r>
    </w:p>
    <w:p w14:paraId="6D521C32" w14:textId="029E1ABE" w:rsidR="005E326E" w:rsidRDefault="005E326E" w:rsidP="005E326E">
      <w:pPr>
        <w:pStyle w:val="Prrafodelista"/>
        <w:numPr>
          <w:ilvl w:val="1"/>
          <w:numId w:val="21"/>
        </w:numPr>
      </w:pPr>
      <w:r>
        <w:t xml:space="preserve">Es open </w:t>
      </w:r>
      <w:proofErr w:type="spellStart"/>
      <w:r>
        <w:t>Source</w:t>
      </w:r>
      <w:proofErr w:type="spellEnd"/>
      <w:r>
        <w:t xml:space="preserve">, por lo tanto, no </w:t>
      </w:r>
      <w:proofErr w:type="gramStart"/>
      <w:r>
        <w:t>supondrá  ningún</w:t>
      </w:r>
      <w:proofErr w:type="gramEnd"/>
      <w:r>
        <w:t xml:space="preserve"> coste</w:t>
      </w:r>
      <w:r w:rsidR="00840681">
        <w:t xml:space="preserve"> el emplearlo.</w:t>
      </w:r>
    </w:p>
    <w:p w14:paraId="4C40D9D4" w14:textId="0F5857B0" w:rsidR="005E326E" w:rsidRDefault="00840681" w:rsidP="005E326E">
      <w:pPr>
        <w:pStyle w:val="Prrafodelista"/>
        <w:numPr>
          <w:ilvl w:val="1"/>
          <w:numId w:val="21"/>
        </w:numPr>
      </w:pPr>
      <w:r>
        <w:t xml:space="preserve">Permite utilizar filtros para realizar tareas fuera del </w:t>
      </w:r>
      <w:proofErr w:type="gramStart"/>
      <w:r>
        <w:t>ámbito  de</w:t>
      </w:r>
      <w:proofErr w:type="gramEnd"/>
      <w:r>
        <w:t xml:space="preserve"> la lógica REST</w:t>
      </w:r>
      <w:r w:rsidR="006F5D55">
        <w:t xml:space="preserve">, </w:t>
      </w:r>
      <w:r w:rsidR="00BC6220">
        <w:t>como,</w:t>
      </w:r>
      <w:r w:rsidR="006F5D55">
        <w:t xml:space="preserve"> por ejemplo, realizar cambios en las peticiones HTTP antes y/o después de ejecutar el </w:t>
      </w:r>
      <w:r w:rsidR="00BC6220">
        <w:t>código</w:t>
      </w:r>
      <w:r w:rsidR="006F5D55">
        <w:t xml:space="preserve"> del servicio REST.</w:t>
      </w:r>
    </w:p>
    <w:p w14:paraId="4074AF93" w14:textId="32BF4E06" w:rsidR="00E64534" w:rsidRDefault="00E64534" w:rsidP="00E64534"/>
    <w:p w14:paraId="7020FF80" w14:textId="48B11BC1" w:rsidR="00E64534" w:rsidRDefault="00E64534" w:rsidP="00E64534"/>
    <w:p w14:paraId="4D8289A4" w14:textId="7DA92B7A" w:rsidR="00E64534" w:rsidRDefault="00E64534" w:rsidP="00E64534"/>
    <w:p w14:paraId="5DF5F190" w14:textId="1124ABAB" w:rsidR="00E64534" w:rsidRDefault="00E64534" w:rsidP="00E64534"/>
    <w:p w14:paraId="46DA6C27" w14:textId="2F78BD70" w:rsidR="00E64534" w:rsidRDefault="00E64534" w:rsidP="00E64534"/>
    <w:p w14:paraId="46083E30" w14:textId="4FC59634" w:rsidR="00E64534" w:rsidRDefault="00E64534" w:rsidP="00E64534"/>
    <w:p w14:paraId="6A201757" w14:textId="77777777" w:rsidR="00E64534" w:rsidRDefault="00E64534" w:rsidP="00E64534"/>
    <w:p w14:paraId="3BBB30A5" w14:textId="737D4DBD" w:rsidR="00E64534" w:rsidRDefault="006F5D55" w:rsidP="00E64534">
      <w:pPr>
        <w:pStyle w:val="Prrafodelista"/>
        <w:numPr>
          <w:ilvl w:val="1"/>
          <w:numId w:val="21"/>
        </w:numPr>
      </w:pPr>
      <w:r>
        <w:lastRenderedPageBreak/>
        <w:t xml:space="preserve">Permite la definición de servicios </w:t>
      </w:r>
      <w:r w:rsidR="00175E35">
        <w:t>mediante métodos de clases Java con anotaciones JAX-</w:t>
      </w:r>
      <w:r w:rsidR="00BC6220">
        <w:t>RS. Estas</w:t>
      </w:r>
      <w:r w:rsidR="00B73AA2">
        <w:t xml:space="preserve"> anotaciones pueden ser:</w:t>
      </w:r>
    </w:p>
    <w:p w14:paraId="74B299D3" w14:textId="5D2478E8" w:rsidR="00E64534" w:rsidRDefault="00E64534" w:rsidP="00E64534">
      <w:pPr>
        <w:pStyle w:val="Prrafodelista"/>
        <w:numPr>
          <w:ilvl w:val="2"/>
          <w:numId w:val="21"/>
        </w:numPr>
      </w:pPr>
      <w:r>
        <w:t>@Path --&gt;URL del servicio</w:t>
      </w:r>
    </w:p>
    <w:p w14:paraId="02C42A91" w14:textId="3B726A9D" w:rsidR="00E64534" w:rsidRDefault="00E64534" w:rsidP="00E64534">
      <w:pPr>
        <w:pStyle w:val="Prrafodelista"/>
        <w:numPr>
          <w:ilvl w:val="2"/>
          <w:numId w:val="21"/>
        </w:numPr>
      </w:pPr>
      <w:r>
        <w:t>@GET @PUT @POST @DELETE definen el método HTTP</w:t>
      </w:r>
    </w:p>
    <w:p w14:paraId="0355FEA2" w14:textId="2B4AFDB6" w:rsidR="00E64534" w:rsidRDefault="00E64534" w:rsidP="00E64534">
      <w:pPr>
        <w:pStyle w:val="Prrafodelista"/>
        <w:numPr>
          <w:ilvl w:val="2"/>
          <w:numId w:val="21"/>
        </w:numPr>
      </w:pPr>
      <w:r>
        <w:t xml:space="preserve">@Produces define el tipo de respuesta del servicio </w:t>
      </w:r>
    </w:p>
    <w:p w14:paraId="10783628" w14:textId="0724D0F7" w:rsidR="00E64534" w:rsidRDefault="00E64534" w:rsidP="00E64534">
      <w:pPr>
        <w:pStyle w:val="Prrafodelista"/>
        <w:numPr>
          <w:ilvl w:val="2"/>
          <w:numId w:val="21"/>
        </w:numPr>
      </w:pPr>
      <w:r>
        <w:t xml:space="preserve">@Consumes define el tipo de entrada que espera </w:t>
      </w:r>
      <w:r w:rsidR="00BC6220">
        <w:t>Ej.</w:t>
      </w:r>
      <w:r>
        <w:t xml:space="preserve"> </w:t>
      </w:r>
      <w:proofErr w:type="spellStart"/>
      <w:r>
        <w:t>text</w:t>
      </w:r>
      <w:proofErr w:type="spellEnd"/>
      <w:r>
        <w:t xml:space="preserve"> </w:t>
      </w:r>
      <w:proofErr w:type="spellStart"/>
      <w:r>
        <w:t>plain</w:t>
      </w:r>
      <w:proofErr w:type="spellEnd"/>
    </w:p>
    <w:p w14:paraId="32E84758" w14:textId="2D898DD7" w:rsidR="00E64534" w:rsidRDefault="00E64534" w:rsidP="00E64534">
      <w:pPr>
        <w:pStyle w:val="Prrafodelista"/>
        <w:numPr>
          <w:ilvl w:val="2"/>
          <w:numId w:val="21"/>
        </w:numPr>
      </w:pPr>
      <w:proofErr w:type="spellStart"/>
      <w:r>
        <w:t>Context</w:t>
      </w:r>
      <w:proofErr w:type="spellEnd"/>
      <w:r>
        <w:t xml:space="preserve"> Nos permite hacer referencia a recursos, cabeceras, </w:t>
      </w:r>
      <w:proofErr w:type="spellStart"/>
      <w:r>
        <w:t>etc</w:t>
      </w:r>
      <w:proofErr w:type="spellEnd"/>
    </w:p>
    <w:p w14:paraId="3C26F8E0" w14:textId="25D516B4" w:rsidR="00E64534" w:rsidRDefault="00E64534" w:rsidP="0086687D">
      <w:pPr>
        <w:pStyle w:val="Prrafodelista"/>
        <w:numPr>
          <w:ilvl w:val="2"/>
          <w:numId w:val="21"/>
        </w:numPr>
      </w:pPr>
      <w:proofErr w:type="spellStart"/>
      <w:r>
        <w:t>PathParam</w:t>
      </w:r>
      <w:proofErr w:type="spellEnd"/>
      <w:r>
        <w:t xml:space="preserve"> Parámetro que se obtiene de la URI directamente</w:t>
      </w:r>
    </w:p>
    <w:p w14:paraId="11D1368D" w14:textId="3E267FC5" w:rsidR="00B73AA2" w:rsidRPr="00D84EAD" w:rsidRDefault="00E64534" w:rsidP="00E64534">
      <w:pPr>
        <w:pStyle w:val="Prrafodelista"/>
        <w:numPr>
          <w:ilvl w:val="2"/>
          <w:numId w:val="21"/>
        </w:numPr>
      </w:pPr>
      <w:proofErr w:type="spellStart"/>
      <w:r>
        <w:t>QueryParam</w:t>
      </w:r>
      <w:proofErr w:type="spellEnd"/>
      <w:r>
        <w:t xml:space="preserve"> Parámetro que se envía junto con la URI</w:t>
      </w:r>
    </w:p>
    <w:p w14:paraId="62138F8B" w14:textId="77777777" w:rsidR="00D84EAD" w:rsidRPr="00D84EAD" w:rsidRDefault="00D84EAD" w:rsidP="00D84EAD"/>
    <w:p w14:paraId="02CA8030" w14:textId="142AD620" w:rsidR="00D84EAD" w:rsidRDefault="00D84EAD" w:rsidP="00D84EAD"/>
    <w:p w14:paraId="4A654CC3" w14:textId="77777777" w:rsidR="0086687D" w:rsidRPr="00D84EAD" w:rsidRDefault="0086687D" w:rsidP="00D84EAD"/>
    <w:p w14:paraId="078758D8" w14:textId="39CE8BA3" w:rsidR="00D84EAD" w:rsidRDefault="00D84EAD" w:rsidP="0076702E"/>
    <w:p w14:paraId="28D0C8CD" w14:textId="77777777" w:rsidR="009825B6" w:rsidRPr="0076702E" w:rsidRDefault="009825B6" w:rsidP="0076702E"/>
    <w:p w14:paraId="5EAF5C84" w14:textId="7C5C7C37" w:rsidR="002912C2" w:rsidRDefault="002912C2" w:rsidP="002912C2"/>
    <w:p w14:paraId="031642EB" w14:textId="1AF6CF59" w:rsidR="005E326E" w:rsidRDefault="005E326E" w:rsidP="002912C2"/>
    <w:p w14:paraId="097D4162" w14:textId="2631DC1F" w:rsidR="005E326E" w:rsidRDefault="005E326E" w:rsidP="002912C2"/>
    <w:p w14:paraId="61D64543" w14:textId="59417F9B" w:rsidR="005E326E" w:rsidRDefault="005E326E" w:rsidP="002912C2"/>
    <w:p w14:paraId="40C93846" w14:textId="77777777" w:rsidR="005E326E" w:rsidRPr="002912C2" w:rsidRDefault="005E326E" w:rsidP="002912C2"/>
    <w:p w14:paraId="4DBA4723" w14:textId="2194DC38" w:rsidR="00DC525F" w:rsidRPr="00DC525F" w:rsidRDefault="00BC6220" w:rsidP="00DC525F">
      <w:pPr>
        <w:pStyle w:val="Ttulo2"/>
      </w:pPr>
      <w:bookmarkStart w:id="164" w:name="_Toc52311807"/>
      <w:r>
        <w:lastRenderedPageBreak/>
        <w:t>Tecnologías</w:t>
      </w:r>
      <w:bookmarkEnd w:id="164"/>
    </w:p>
    <w:p w14:paraId="508BA3BF" w14:textId="37FB74CE" w:rsidR="00114B5C" w:rsidRDefault="00176CE0" w:rsidP="00975013">
      <w:r>
        <w:t>En este apartado se procederá a exponer las diversas tecnologías implicadas en el desarrollo del proyecto.</w:t>
      </w:r>
      <w:commentRangeStart w:id="165"/>
      <w:r>
        <w:t xml:space="preserve"> Dado la temática del proyecto, este apartado se dividirá en dos partes: </w:t>
      </w:r>
      <w:proofErr w:type="spellStart"/>
      <w:r>
        <w:t>front-end</w:t>
      </w:r>
      <w:proofErr w:type="spellEnd"/>
      <w:r>
        <w:t xml:space="preserve"> siendo esta parte la encargada de</w:t>
      </w:r>
      <w:r w:rsidR="00114B5C">
        <w:t xml:space="preserve"> recoger las interacciones del usuario con la aplicación y es esta parte la que mandara los datos obtenidos de esas interacciones al back-</w:t>
      </w:r>
      <w:proofErr w:type="spellStart"/>
      <w:r w:rsidR="00114B5C">
        <w:t>end</w:t>
      </w:r>
      <w:proofErr w:type="spellEnd"/>
      <w:r w:rsidR="00114B5C">
        <w:t>. Esta segunda capa no la percibe el usuario, la cual es la encargada de tratar los datos recibidos mediante sus funciones</w:t>
      </w:r>
      <w:r w:rsidR="003E4347">
        <w:t xml:space="preserve"> internas y ofrecer una respuesta que será enviada al cliente.</w:t>
      </w:r>
      <w:commentRangeEnd w:id="165"/>
      <w:r w:rsidR="002F1A23">
        <w:rPr>
          <w:rStyle w:val="Refdecomentario"/>
        </w:rPr>
        <w:commentReference w:id="165"/>
      </w:r>
    </w:p>
    <w:p w14:paraId="44BCE717" w14:textId="031ADA71" w:rsidR="005E66E2" w:rsidRDefault="00BC6220" w:rsidP="00975013">
      <w:r>
        <w:t>Después</w:t>
      </w:r>
      <w:r w:rsidR="005E66E2">
        <w:t xml:space="preserve"> de describir estas dos partes, se </w:t>
      </w:r>
      <w:r>
        <w:t>definirá</w:t>
      </w:r>
      <w:r w:rsidR="005E66E2">
        <w:t xml:space="preserve"> las bases de datos utilizadas y el motivo de su uso.</w:t>
      </w:r>
    </w:p>
    <w:p w14:paraId="08C31B65" w14:textId="09E30875" w:rsidR="003E4347" w:rsidRDefault="003E4347" w:rsidP="003E4347">
      <w:pPr>
        <w:pStyle w:val="Ttulo3"/>
      </w:pPr>
      <w:bookmarkStart w:id="166" w:name="_Toc52311808"/>
      <w:r>
        <w:t>Front-</w:t>
      </w:r>
      <w:proofErr w:type="spellStart"/>
      <w:r>
        <w:t>end</w:t>
      </w:r>
      <w:bookmarkEnd w:id="166"/>
      <w:proofErr w:type="spellEnd"/>
    </w:p>
    <w:p w14:paraId="65C8148B" w14:textId="353C48F1" w:rsidR="0016346F" w:rsidRDefault="0016346F" w:rsidP="0016346F">
      <w:r>
        <w:t>Como ya se mención anteriormente, esta capa es la encargada de la parte del usuari</w:t>
      </w:r>
      <w:r w:rsidR="009564CB">
        <w:t>o</w:t>
      </w:r>
      <w:r>
        <w:t>/cliente.</w:t>
      </w:r>
    </w:p>
    <w:p w14:paraId="15BD08CB" w14:textId="0F218619" w:rsidR="009564CB" w:rsidRDefault="009564CB" w:rsidP="0016346F">
      <w:r>
        <w:t>Para esta parte se expondrán el por que se usan estas tecnologías, y una descripción de estas.</w:t>
      </w:r>
    </w:p>
    <w:p w14:paraId="228DBA5F" w14:textId="700C0F6A" w:rsidR="00483E70" w:rsidRDefault="00483E70" w:rsidP="00483E70">
      <w:pPr>
        <w:pStyle w:val="Ttulo4"/>
        <w:rPr>
          <w:b/>
          <w:bCs/>
          <w:i w:val="0"/>
          <w:iCs w:val="0"/>
        </w:rPr>
      </w:pPr>
      <w:r>
        <w:rPr>
          <w:b/>
          <w:bCs/>
          <w:i w:val="0"/>
          <w:iCs w:val="0"/>
        </w:rPr>
        <w:t>Android</w:t>
      </w:r>
    </w:p>
    <w:p w14:paraId="19B84F1E" w14:textId="05124904" w:rsidR="009564CB" w:rsidRDefault="009564CB" w:rsidP="009564CB">
      <w:r>
        <w:t xml:space="preserve">Esta tecnología es necesaria para poder realizar la entrada al mundo móvil, permitiendo una gran portabilidad de </w:t>
      </w:r>
      <w:r w:rsidR="00BC6220">
        <w:t>esta</w:t>
      </w:r>
      <w:r>
        <w:t xml:space="preserve">. Como ya se expuso en el apartado 3.1, el móvil ya forma parte esencial en nuestras vidas, por lo que es imprescindible que </w:t>
      </w:r>
      <w:r w:rsidR="009D61AA">
        <w:t>haga esta transición.</w:t>
      </w:r>
    </w:p>
    <w:p w14:paraId="5BF938B2" w14:textId="19744AA1" w:rsidR="009D61AA" w:rsidRDefault="009D61AA" w:rsidP="009564CB">
      <w:r>
        <w:t xml:space="preserve">Una vez analizado el </w:t>
      </w:r>
      <w:commentRangeStart w:id="167"/>
      <w:r w:rsidR="00BC6220">
        <w:t>porqué</w:t>
      </w:r>
      <w:commentRangeEnd w:id="167"/>
      <w:r w:rsidR="002F1A23">
        <w:rPr>
          <w:rStyle w:val="Refdecomentario"/>
        </w:rPr>
        <w:commentReference w:id="167"/>
      </w:r>
      <w:r>
        <w:t xml:space="preserve">, se </w:t>
      </w:r>
      <w:r w:rsidR="00BC6220">
        <w:t>procederá</w:t>
      </w:r>
      <w:r>
        <w:t xml:space="preserve"> a explicar la tecnología.</w:t>
      </w:r>
    </w:p>
    <w:p w14:paraId="1E4563A4" w14:textId="77777777" w:rsidR="009D61AA" w:rsidRDefault="009D61AA" w:rsidP="009564CB"/>
    <w:p w14:paraId="71922415" w14:textId="77777777" w:rsidR="009D61AA" w:rsidRDefault="009D61AA" w:rsidP="009564CB"/>
    <w:p w14:paraId="4C074DC4" w14:textId="77777777" w:rsidR="009D61AA" w:rsidRDefault="009D61AA" w:rsidP="009564CB"/>
    <w:p w14:paraId="3F7978C7" w14:textId="079E6837" w:rsidR="009D61AA" w:rsidRDefault="009D61AA" w:rsidP="009564CB">
      <w:r>
        <w:lastRenderedPageBreak/>
        <w:t>Android es un sistema operativo que compite de forma directa con IOS siendo estos los lideres del mercado, aunque actualmente la mayoría usa Android.</w:t>
      </w:r>
    </w:p>
    <w:p w14:paraId="6310B136" w14:textId="7F1BD278" w:rsidR="009D61AA" w:rsidRDefault="009D61AA" w:rsidP="009564CB">
      <w:r>
        <w:rPr>
          <w:noProof/>
        </w:rPr>
        <w:drawing>
          <wp:inline distT="0" distB="0" distL="0" distR="0" wp14:anchorId="1D6E68FB" wp14:editId="1424731F">
            <wp:extent cx="5036185" cy="35071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6185" cy="3507105"/>
                    </a:xfrm>
                    <a:prstGeom prst="rect">
                      <a:avLst/>
                    </a:prstGeom>
                  </pic:spPr>
                </pic:pic>
              </a:graphicData>
            </a:graphic>
          </wp:inline>
        </w:drawing>
      </w:r>
      <w:r>
        <w:rPr>
          <w:rStyle w:val="Refdenotaalpie"/>
        </w:rPr>
        <w:footnoteReference w:id="6"/>
      </w:r>
    </w:p>
    <w:p w14:paraId="602A5BCD" w14:textId="522E7D23" w:rsidR="009D61AA" w:rsidRDefault="00E473F8" w:rsidP="009564CB">
      <w:commentRangeStart w:id="168"/>
      <w:r>
        <w:t>Una cosa curiosa</w:t>
      </w:r>
      <w:commentRangeEnd w:id="168"/>
      <w:r w:rsidR="002F1A23">
        <w:rPr>
          <w:rStyle w:val="Refdecomentario"/>
        </w:rPr>
        <w:commentReference w:id="168"/>
      </w:r>
      <w:r>
        <w:t xml:space="preserve"> de este sistema </w:t>
      </w:r>
      <w:r w:rsidR="00BC6220">
        <w:t>operativo</w:t>
      </w:r>
      <w:r>
        <w:t xml:space="preserve"> es que fue </w:t>
      </w:r>
      <w:proofErr w:type="gramStart"/>
      <w:r>
        <w:t>desarrollado  por</w:t>
      </w:r>
      <w:proofErr w:type="gramEnd"/>
      <w:r>
        <w:t xml:space="preserve"> Google y se basa en el </w:t>
      </w:r>
      <w:proofErr w:type="spellStart"/>
      <w:r>
        <w:t>kernel</w:t>
      </w:r>
      <w:proofErr w:type="spellEnd"/>
      <w:r>
        <w:t xml:space="preserve"> de Linux, además este sistema operativo facilita el uso de diversas aplicaciones, tanto oficiales como no </w:t>
      </w:r>
      <w:r w:rsidR="00BC6220">
        <w:t>oficiales (</w:t>
      </w:r>
      <w:r>
        <w:t>creadas por ti).</w:t>
      </w:r>
    </w:p>
    <w:p w14:paraId="3DB296B4" w14:textId="616C8454" w:rsidR="00E473F8" w:rsidRDefault="00B107C4" w:rsidP="009564CB">
      <w:commentRangeStart w:id="169"/>
      <w:r>
        <w:t xml:space="preserve">Para entenderlo mas en detalle a </w:t>
      </w:r>
      <w:r w:rsidR="00BC6220">
        <w:t>continuación</w:t>
      </w:r>
      <w:r>
        <w:t xml:space="preserve"> se </w:t>
      </w:r>
      <w:r w:rsidR="00BC6220">
        <w:t>mostrará</w:t>
      </w:r>
      <w:r>
        <w:t xml:space="preserve"> la historia de este sistema operativo.</w:t>
      </w:r>
      <w:commentRangeEnd w:id="169"/>
      <w:r w:rsidR="002F1A23">
        <w:rPr>
          <w:rStyle w:val="Refdecomentario"/>
        </w:rPr>
        <w:commentReference w:id="169"/>
      </w:r>
    </w:p>
    <w:p w14:paraId="0B242337" w14:textId="20AA2740" w:rsidR="00B107C4" w:rsidRDefault="00B107C4" w:rsidP="009564CB"/>
    <w:p w14:paraId="3AB07428" w14:textId="290F4ABB" w:rsidR="00CC0505" w:rsidRDefault="00CC0505" w:rsidP="009564CB"/>
    <w:p w14:paraId="4AB2BCE7" w14:textId="1E4261D6" w:rsidR="00CC0505" w:rsidRDefault="00CC0505" w:rsidP="009564CB"/>
    <w:p w14:paraId="73B0153F" w14:textId="2EAD9643" w:rsidR="00CC0505" w:rsidRDefault="00CC0505" w:rsidP="009564CB">
      <w:r>
        <w:lastRenderedPageBreak/>
        <w:t xml:space="preserve">La historia comienza con una empresa llamada Android </w:t>
      </w:r>
      <w:proofErr w:type="spellStart"/>
      <w:r>
        <w:t>Inc</w:t>
      </w:r>
      <w:proofErr w:type="spellEnd"/>
      <w:r>
        <w:t xml:space="preserve"> fundada en 2003, </w:t>
      </w:r>
      <w:r w:rsidR="00BC6220">
        <w:t>fundada</w:t>
      </w:r>
      <w:r>
        <w:t xml:space="preserve"> por </w:t>
      </w:r>
      <w:proofErr w:type="spellStart"/>
      <w:r w:rsidR="00BC6220">
        <w:t>Andrey</w:t>
      </w:r>
      <w:proofErr w:type="spellEnd"/>
      <w:r>
        <w:t xml:space="preserve"> </w:t>
      </w:r>
      <w:r w:rsidR="00BC6220">
        <w:t>Rubín</w:t>
      </w:r>
      <w:r>
        <w:t xml:space="preserve">, </w:t>
      </w:r>
      <w:proofErr w:type="spellStart"/>
      <w:r>
        <w:t>Rich</w:t>
      </w:r>
      <w:proofErr w:type="spellEnd"/>
      <w:r>
        <w:t xml:space="preserve"> </w:t>
      </w:r>
      <w:proofErr w:type="spellStart"/>
      <w:r>
        <w:t>Miner</w:t>
      </w:r>
      <w:proofErr w:type="spellEnd"/>
      <w:r>
        <w:t xml:space="preserve">, Nick Sears y </w:t>
      </w:r>
      <w:proofErr w:type="spellStart"/>
      <w:r>
        <w:t>Chirs</w:t>
      </w:r>
      <w:proofErr w:type="spellEnd"/>
      <w:r>
        <w:t xml:space="preserve"> White. En </w:t>
      </w:r>
      <w:r w:rsidR="009350AA">
        <w:t>un</w:t>
      </w:r>
      <w:r w:rsidR="00C24BA6">
        <w:t xml:space="preserve"> principio esta empresa desarrollo este sistema operativo orientado a las </w:t>
      </w:r>
      <w:r w:rsidR="00BC6220">
        <w:t>cámaras</w:t>
      </w:r>
      <w:r w:rsidR="00C24BA6">
        <w:t xml:space="preserve"> digitales, permitiéndolas conectarlas al pc sin cables, pero al ver que </w:t>
      </w:r>
      <w:r w:rsidR="00BC6220">
        <w:t>no tenia mucho futura</w:t>
      </w:r>
      <w:r w:rsidR="00C24BA6">
        <w:t xml:space="preserve">, decidieron introducirse en el mundo de los teléfonos </w:t>
      </w:r>
      <w:r w:rsidR="00BC6220">
        <w:t>móviles</w:t>
      </w:r>
      <w:r w:rsidR="00C24BA6">
        <w:t xml:space="preserve">. Pasados dos años la empresa es comprada por Google, ya que </w:t>
      </w:r>
      <w:r w:rsidR="00BC6220">
        <w:t>este siempre</w:t>
      </w:r>
      <w:r w:rsidR="00C24BA6">
        <w:t xml:space="preserve"> que ve una empresa emprendedora y rompedora en el área tecnológico suele comprarla.</w:t>
      </w:r>
    </w:p>
    <w:p w14:paraId="6F10E122" w14:textId="51F3EE0D" w:rsidR="00C24BA6" w:rsidRDefault="00C24BA6" w:rsidP="009564CB">
      <w:r>
        <w:t xml:space="preserve">En 2007 se anuncia la primera versión del sistema operativo de Android en </w:t>
      </w:r>
      <w:r w:rsidR="00BC6220">
        <w:t>móviles</w:t>
      </w:r>
      <w:r>
        <w:t xml:space="preserve">, esta se </w:t>
      </w:r>
      <w:r w:rsidR="00BC6220">
        <w:t>llamó</w:t>
      </w:r>
      <w:r>
        <w:t xml:space="preserve"> “</w:t>
      </w:r>
      <w:r w:rsidR="0074655E">
        <w:t>Android 1.0 Apple Pie”,</w:t>
      </w:r>
      <w:r w:rsidR="00353A62">
        <w:t xml:space="preserve"> junto la creación de este sistema </w:t>
      </w:r>
      <w:r w:rsidR="00BC6220">
        <w:t>operativo</w:t>
      </w:r>
      <w:r w:rsidR="00353A62">
        <w:t xml:space="preserve"> se </w:t>
      </w:r>
      <w:r w:rsidR="00BC6220">
        <w:t>creó</w:t>
      </w:r>
      <w:r w:rsidR="00353A62">
        <w:t xml:space="preserve"> la Open </w:t>
      </w:r>
      <w:proofErr w:type="spellStart"/>
      <w:r w:rsidR="00353A62">
        <w:t>Handset</w:t>
      </w:r>
      <w:proofErr w:type="spellEnd"/>
      <w:r w:rsidR="00353A62">
        <w:t xml:space="preserve"> Alliance</w:t>
      </w:r>
      <w:r w:rsidR="00353A62">
        <w:rPr>
          <w:rStyle w:val="Refdenotaalpie"/>
        </w:rPr>
        <w:footnoteReference w:id="7"/>
      </w:r>
      <w:r w:rsidR="00353A62">
        <w:t>, lo que hizo que Google liberase la mayor parte del código de Android bajo licencia de Apache, es decir, de código abierto y licencia libre.</w:t>
      </w:r>
    </w:p>
    <w:p w14:paraId="3C7785BF" w14:textId="43DC682C" w:rsidR="00B61BEF" w:rsidRDefault="00BC6220" w:rsidP="009564CB">
      <w:r>
        <w:t>Habrá</w:t>
      </w:r>
      <w:r w:rsidR="00B61BEF">
        <w:t xml:space="preserve"> que esperar hasta mediados de 2008 donde aparecieron los primeros dispositivos con esta versión de Android.</w:t>
      </w:r>
    </w:p>
    <w:p w14:paraId="5830B9CF" w14:textId="1E00B507" w:rsidR="00B61BEF" w:rsidRDefault="00B61BEF" w:rsidP="009564CB">
      <w:r>
        <w:t>Durante el segundo y tercer trimestre del 2010 consigue una cuota en estados unidos del 43,6% llegando en 2011 superar el 50% a nivel mundial, desde entonces hasta la actualidad, el porcentaje de Android respecto a Apple no ha parado de crecer.</w:t>
      </w:r>
    </w:p>
    <w:p w14:paraId="1C2D800C" w14:textId="6625BA57" w:rsidR="00B61BEF" w:rsidRDefault="00B61BEF" w:rsidP="009564CB">
      <w:r>
        <w:t xml:space="preserve">Dicho esto, a </w:t>
      </w:r>
      <w:r w:rsidR="00BC6220">
        <w:t>continuación,</w:t>
      </w:r>
      <w:r>
        <w:t xml:space="preserve"> se expondrán los principales componentes del sistema operativo Android.</w:t>
      </w:r>
    </w:p>
    <w:p w14:paraId="089F6E25" w14:textId="77777777" w:rsidR="00353A62" w:rsidRDefault="00353A62" w:rsidP="009564CB"/>
    <w:p w14:paraId="63CE20B1" w14:textId="65FE4B75" w:rsidR="00C24BA6" w:rsidRDefault="00C24BA6" w:rsidP="009564CB"/>
    <w:p w14:paraId="67A1C0BC" w14:textId="1E30D934" w:rsidR="00EB7670" w:rsidRDefault="00EB7670" w:rsidP="009564CB"/>
    <w:p w14:paraId="3C7419D7" w14:textId="5CD7DED2" w:rsidR="00EB7670" w:rsidRDefault="00EB7670" w:rsidP="009564CB">
      <w:commentRangeStart w:id="170"/>
      <w:r>
        <w:lastRenderedPageBreak/>
        <w:t>Dentro de la arquitectura de Android se pueden destacar los siguientes componentes:</w:t>
      </w:r>
      <w:commentRangeEnd w:id="170"/>
      <w:r w:rsidR="002F1A23">
        <w:rPr>
          <w:rStyle w:val="Refdecomentario"/>
        </w:rPr>
        <w:commentReference w:id="170"/>
      </w:r>
    </w:p>
    <w:p w14:paraId="0099E481" w14:textId="249B5F02" w:rsidR="00744096" w:rsidRDefault="00744096" w:rsidP="00744096">
      <w:pPr>
        <w:pStyle w:val="Prrafodelista"/>
        <w:numPr>
          <w:ilvl w:val="0"/>
          <w:numId w:val="21"/>
        </w:numPr>
      </w:pPr>
      <w:r>
        <w:t>Núcleo Linux:  el núcleo son los cimientos de la arquitectura del sistema operativo que proporciona la unión entre las aplicaciones y el hardware.</w:t>
      </w:r>
    </w:p>
    <w:p w14:paraId="77989170" w14:textId="161EDA24" w:rsidR="00744096" w:rsidRDefault="00744096" w:rsidP="00744096">
      <w:pPr>
        <w:pStyle w:val="Prrafodelista"/>
      </w:pPr>
      <w:r>
        <w:t xml:space="preserve">Como dato interesante, Google depende mucho del </w:t>
      </w:r>
      <w:proofErr w:type="spellStart"/>
      <w:r>
        <w:t>kernel</w:t>
      </w:r>
      <w:proofErr w:type="spellEnd"/>
      <w:r>
        <w:t xml:space="preserve"> del Linux para desarrollar muchas de sus herramientas, y en este caso no es la excepción, ya que le deja a Linux </w:t>
      </w:r>
      <w:r w:rsidR="00BC6220">
        <w:t>servicios</w:t>
      </w:r>
      <w:r>
        <w:t xml:space="preserve"> básicos como gestión de red, memoria, etc…</w:t>
      </w:r>
    </w:p>
    <w:p w14:paraId="42A96251" w14:textId="77777777" w:rsidR="008B7507" w:rsidRDefault="008B7507" w:rsidP="008B7507"/>
    <w:p w14:paraId="15202320" w14:textId="176FB3CE" w:rsidR="00744096" w:rsidRDefault="00744096" w:rsidP="00744096">
      <w:pPr>
        <w:pStyle w:val="Prrafodelista"/>
        <w:numPr>
          <w:ilvl w:val="0"/>
          <w:numId w:val="21"/>
        </w:numPr>
      </w:pPr>
      <w:proofErr w:type="spellStart"/>
      <w:r>
        <w:t>Runtime</w:t>
      </w:r>
      <w:proofErr w:type="spellEnd"/>
      <w:r w:rsidR="00D265FF">
        <w:t>: posee una serie de librerías de base Java</w:t>
      </w:r>
      <w:r>
        <w:t xml:space="preserve"> Cada aplicación Android corre su propio proceso con su instancia a la máquina virtual </w:t>
      </w:r>
      <w:proofErr w:type="spellStart"/>
      <w:r>
        <w:t>Dalvik</w:t>
      </w:r>
      <w:proofErr w:type="spellEnd"/>
      <w:r>
        <w:t xml:space="preserve">. Esta máquina ejecutaba hasta la versión 5.0 archivos en </w:t>
      </w:r>
      <w:r w:rsidR="00BC6220">
        <w:t xml:space="preserve">formato. </w:t>
      </w:r>
      <w:proofErr w:type="spellStart"/>
      <w:r w:rsidR="00BC6220">
        <w:t>dex</w:t>
      </w:r>
      <w:proofErr w:type="spellEnd"/>
      <w:r>
        <w:t>, pero a partir de esa versión se utilizar el ART, que compila totalmente al momento de instalación de la aplicación.</w:t>
      </w:r>
    </w:p>
    <w:p w14:paraId="38A379E4" w14:textId="77777777" w:rsidR="008B7507" w:rsidRDefault="008B7507" w:rsidP="008B7507">
      <w:pPr>
        <w:pStyle w:val="Prrafodelista"/>
      </w:pPr>
    </w:p>
    <w:p w14:paraId="0CF03EF2" w14:textId="1AC7E827" w:rsidR="00744096" w:rsidRDefault="00744096" w:rsidP="00744096">
      <w:pPr>
        <w:pStyle w:val="Prrafodelista"/>
        <w:numPr>
          <w:ilvl w:val="0"/>
          <w:numId w:val="21"/>
        </w:numPr>
      </w:pPr>
      <w:r>
        <w:t xml:space="preserve">Bibliotecas: </w:t>
      </w:r>
      <w:r w:rsidR="00D265FF">
        <w:t xml:space="preserve"> Principalmente el lenguaje es </w:t>
      </w:r>
      <w:r>
        <w:t xml:space="preserve">C o C++. Entre estas bibliotecas, caben destacara </w:t>
      </w:r>
      <w:proofErr w:type="spellStart"/>
      <w:r>
        <w:t>System</w:t>
      </w:r>
      <w:proofErr w:type="spellEnd"/>
      <w:r>
        <w:t xml:space="preserve"> C, bibliotecas de medios, de gráficos, 3 D o </w:t>
      </w:r>
      <w:proofErr w:type="spellStart"/>
      <w:r>
        <w:t>SQLite</w:t>
      </w:r>
      <w:proofErr w:type="spellEnd"/>
      <w:r>
        <w:t>, entre otras.</w:t>
      </w:r>
    </w:p>
    <w:p w14:paraId="0221E063" w14:textId="77777777" w:rsidR="008B7507" w:rsidRDefault="008B7507" w:rsidP="008B7507">
      <w:pPr>
        <w:pStyle w:val="Prrafodelista"/>
      </w:pPr>
    </w:p>
    <w:p w14:paraId="77AB85DB" w14:textId="486A2B80" w:rsidR="00744096" w:rsidRDefault="00744096" w:rsidP="00744096">
      <w:pPr>
        <w:pStyle w:val="Prrafodelista"/>
        <w:numPr>
          <w:ilvl w:val="0"/>
          <w:numId w:val="21"/>
        </w:numPr>
      </w:pPr>
      <w:r>
        <w:t>Marco del trabajo de aplicaciones: la arquitectura de Android está diseñada para simplificar la reutilización de componentes. Es decir, cualquier aplicación puede publicar sus capacidades y que otras aplicaciones puedan reutilizarlas dentro de unas reglas de seguridad.</w:t>
      </w:r>
    </w:p>
    <w:p w14:paraId="2C13A7A4" w14:textId="77777777" w:rsidR="008B7507" w:rsidRDefault="008B7507" w:rsidP="008B7507">
      <w:pPr>
        <w:pStyle w:val="Prrafodelista"/>
      </w:pPr>
    </w:p>
    <w:p w14:paraId="0A3B0864" w14:textId="77777777" w:rsidR="00744096" w:rsidRDefault="00744096" w:rsidP="00744096">
      <w:pPr>
        <w:pStyle w:val="Prrafodelista"/>
        <w:numPr>
          <w:ilvl w:val="0"/>
          <w:numId w:val="21"/>
        </w:numPr>
      </w:pPr>
      <w:r>
        <w:t>Aplicaciones: Android cuenta con ciertas aplicaciones base que permiten el uso de las funciones básicas de un dispositivo como son, correo electrónico, mensajes de texto SMS, calendario, mapas, navegador, contactos y otros. Aplicaciones desarrolladas en lenguaje Java.</w:t>
      </w:r>
    </w:p>
    <w:p w14:paraId="60D0D8D5" w14:textId="77777777" w:rsidR="00CC0505" w:rsidRPr="009564CB" w:rsidRDefault="00CC0505" w:rsidP="009564CB"/>
    <w:p w14:paraId="7D8B4115" w14:textId="7F8BD0B5" w:rsidR="008C2126" w:rsidRDefault="008C2126" w:rsidP="008C2126">
      <w:pPr>
        <w:pStyle w:val="Ttulo4"/>
        <w:rPr>
          <w:b/>
          <w:bCs/>
          <w:i w:val="0"/>
          <w:iCs w:val="0"/>
        </w:rPr>
      </w:pPr>
      <w:proofErr w:type="spellStart"/>
      <w:r>
        <w:rPr>
          <w:b/>
          <w:bCs/>
          <w:i w:val="0"/>
          <w:iCs w:val="0"/>
        </w:rPr>
        <w:lastRenderedPageBreak/>
        <w:t>Postman</w:t>
      </w:r>
      <w:proofErr w:type="spellEnd"/>
    </w:p>
    <w:p w14:paraId="72737D50" w14:textId="082A566A" w:rsidR="00576304" w:rsidRDefault="00016D50" w:rsidP="00016D50">
      <w:commentRangeStart w:id="171"/>
      <w:r>
        <w:t xml:space="preserve">Es una herramienta realmente útil para el testeo </w:t>
      </w:r>
      <w:commentRangeEnd w:id="171"/>
      <w:r w:rsidR="002F1A23">
        <w:rPr>
          <w:rStyle w:val="Refdecomentario"/>
        </w:rPr>
        <w:commentReference w:id="171"/>
      </w:r>
      <w:r>
        <w:t xml:space="preserve">de los servicios publicados por </w:t>
      </w:r>
      <w:r w:rsidR="00BC6220">
        <w:t>un api</w:t>
      </w:r>
      <w:r>
        <w:t xml:space="preserve"> </w:t>
      </w:r>
      <w:r w:rsidR="00BC6220">
        <w:t>REST</w:t>
      </w:r>
      <w:r>
        <w:t xml:space="preserve"> o un conjunto de servicios</w:t>
      </w:r>
      <w:r w:rsidR="00576304">
        <w:t xml:space="preserve"> </w:t>
      </w:r>
      <w:commentRangeStart w:id="172"/>
      <w:proofErr w:type="spellStart"/>
      <w:r w:rsidR="00576304">
        <w:t>Soa</w:t>
      </w:r>
      <w:proofErr w:type="spellEnd"/>
      <w:r w:rsidR="00576304">
        <w:t xml:space="preserve"> </w:t>
      </w:r>
      <w:commentRangeEnd w:id="172"/>
      <w:r w:rsidR="002F1A23">
        <w:rPr>
          <w:rStyle w:val="Refdecomentario"/>
        </w:rPr>
        <w:commentReference w:id="172"/>
      </w:r>
      <w:r w:rsidR="00576304">
        <w:t xml:space="preserve">a través de una interfaz </w:t>
      </w:r>
      <w:r w:rsidR="00BC6220">
        <w:t>gráfica</w:t>
      </w:r>
      <w:r w:rsidR="00576304">
        <w:t xml:space="preserve"> sencilla.</w:t>
      </w:r>
      <w:r w:rsidR="00AE336D">
        <w:t xml:space="preserve"> A </w:t>
      </w:r>
      <w:r w:rsidR="00BC6220">
        <w:t>continuación,</w:t>
      </w:r>
      <w:r w:rsidR="00576304">
        <w:t xml:space="preserve"> </w:t>
      </w:r>
      <w:commentRangeStart w:id="173"/>
      <w:r w:rsidR="00576304">
        <w:t>se expondrá sus características:</w:t>
      </w:r>
      <w:commentRangeEnd w:id="173"/>
      <w:r w:rsidR="002F1A23">
        <w:rPr>
          <w:rStyle w:val="Refdecomentario"/>
        </w:rPr>
        <w:commentReference w:id="173"/>
      </w:r>
    </w:p>
    <w:p w14:paraId="27DD0B8E" w14:textId="15721C7C" w:rsidR="00576304" w:rsidRDefault="00576304" w:rsidP="00576304">
      <w:pPr>
        <w:pStyle w:val="Prrafodelista"/>
        <w:numPr>
          <w:ilvl w:val="0"/>
          <w:numId w:val="22"/>
        </w:numPr>
      </w:pPr>
      <w:r>
        <w:t xml:space="preserve">Crear Peticiones: </w:t>
      </w:r>
      <w:proofErr w:type="gramStart"/>
      <w:r>
        <w:t>Te  permite</w:t>
      </w:r>
      <w:proofErr w:type="gramEnd"/>
      <w:r>
        <w:t xml:space="preserve"> crear peticiones de diferentes tipos </w:t>
      </w:r>
      <w:r w:rsidR="00BC6220">
        <w:t>(</w:t>
      </w:r>
      <w:proofErr w:type="spellStart"/>
      <w:r w:rsidR="00BC6220">
        <w:t>Get</w:t>
      </w:r>
      <w:proofErr w:type="spellEnd"/>
      <w:r>
        <w:t>, Post, etc..) para servicio REST, estas peticiones se quedan almacenadas en el historial, además te permite guardar y clasificar las diferentes peticiones para poder comparar los diferentes resultados.</w:t>
      </w:r>
    </w:p>
    <w:p w14:paraId="29C27D2F" w14:textId="77777777" w:rsidR="00AE336D" w:rsidRDefault="00AE336D" w:rsidP="00AE336D">
      <w:pPr>
        <w:pStyle w:val="Prrafodelista"/>
      </w:pPr>
    </w:p>
    <w:p w14:paraId="267B513F" w14:textId="537C6AEC" w:rsidR="00AE336D" w:rsidRDefault="00576304" w:rsidP="00AE336D">
      <w:pPr>
        <w:pStyle w:val="Prrafodelista"/>
        <w:numPr>
          <w:ilvl w:val="0"/>
          <w:numId w:val="22"/>
        </w:numPr>
      </w:pPr>
      <w:r>
        <w:t>Definir Colecciones:</w:t>
      </w:r>
      <w:r w:rsidR="00774F82">
        <w:t xml:space="preserve"> este programa es capaz de guardar las diferentes peticiones según su tipo de petición</w:t>
      </w:r>
      <w:r w:rsidR="00CA341F">
        <w:t xml:space="preserve"> o conjunto </w:t>
      </w:r>
      <w:r w:rsidR="00BC6220">
        <w:t>de prueba</w:t>
      </w:r>
      <w:r w:rsidR="00AE336D">
        <w:t>.</w:t>
      </w:r>
    </w:p>
    <w:p w14:paraId="1E4A7174" w14:textId="77777777" w:rsidR="00AE336D" w:rsidRDefault="00AE336D" w:rsidP="00AE336D"/>
    <w:p w14:paraId="1965135C" w14:textId="2482ED28" w:rsidR="00576304" w:rsidRDefault="00CA341F" w:rsidP="00576304">
      <w:pPr>
        <w:pStyle w:val="Prrafodelista"/>
        <w:numPr>
          <w:ilvl w:val="0"/>
          <w:numId w:val="22"/>
        </w:numPr>
      </w:pPr>
      <w:r>
        <w:t>Gestionar</w:t>
      </w:r>
      <w:r w:rsidR="00E67FF4">
        <w:t xml:space="preserve"> la</w:t>
      </w:r>
      <w:r>
        <w:t xml:space="preserve"> </w:t>
      </w:r>
      <w:r w:rsidR="00BC6220">
        <w:t>Documentación</w:t>
      </w:r>
      <w:r w:rsidR="00E67FF4">
        <w:t xml:space="preserve">: genera documentación basada en las </w:t>
      </w:r>
      <w:proofErr w:type="spellStart"/>
      <w:r w:rsidR="00E67FF4">
        <w:t>APIs</w:t>
      </w:r>
      <w:proofErr w:type="spellEnd"/>
      <w:r w:rsidR="00E67FF4">
        <w:t>, pudiéndose hacer publicas</w:t>
      </w:r>
    </w:p>
    <w:p w14:paraId="74715893" w14:textId="77777777" w:rsidR="00AE336D" w:rsidRDefault="00AE336D" w:rsidP="00AE336D">
      <w:pPr>
        <w:pStyle w:val="Prrafodelista"/>
      </w:pPr>
    </w:p>
    <w:p w14:paraId="0B2F8C85" w14:textId="1F71FCE2" w:rsidR="00E67FF4" w:rsidRDefault="00E67FF4" w:rsidP="00576304">
      <w:pPr>
        <w:pStyle w:val="Prrafodelista"/>
        <w:numPr>
          <w:ilvl w:val="0"/>
          <w:numId w:val="22"/>
        </w:numPr>
      </w:pPr>
      <w:r>
        <w:t xml:space="preserve">Entorno colaborativo: permite compartir las </w:t>
      </w:r>
      <w:proofErr w:type="spellStart"/>
      <w:r>
        <w:t>APIs</w:t>
      </w:r>
      <w:proofErr w:type="spellEnd"/>
      <w:r>
        <w:t xml:space="preserve"> mediante el uso de una herramienta colaborativa en Cloud</w:t>
      </w:r>
      <w:r w:rsidR="00776E7B">
        <w:t>.</w:t>
      </w:r>
    </w:p>
    <w:p w14:paraId="72FF20DF" w14:textId="77777777" w:rsidR="00AE336D" w:rsidRDefault="00AE336D" w:rsidP="00AE336D">
      <w:pPr>
        <w:pStyle w:val="Prrafodelista"/>
      </w:pPr>
    </w:p>
    <w:p w14:paraId="07EF328A" w14:textId="443D5752" w:rsidR="00776E7B" w:rsidRDefault="00776E7B" w:rsidP="00576304">
      <w:pPr>
        <w:pStyle w:val="Prrafodelista"/>
        <w:numPr>
          <w:ilvl w:val="0"/>
          <w:numId w:val="22"/>
        </w:numPr>
      </w:pPr>
      <w:r>
        <w:t xml:space="preserve">Genera </w:t>
      </w:r>
      <w:r w:rsidR="00BC6220">
        <w:t>código</w:t>
      </w:r>
      <w:r>
        <w:t xml:space="preserve"> de invocación: genera </w:t>
      </w:r>
      <w:r w:rsidR="00BC6220">
        <w:t>código</w:t>
      </w:r>
      <w:r>
        <w:t xml:space="preserve"> para diferentes lenguajes</w:t>
      </w:r>
      <w:r w:rsidR="00AE336D">
        <w:t>.</w:t>
      </w:r>
    </w:p>
    <w:p w14:paraId="3B45D59F" w14:textId="77777777" w:rsidR="00AE336D" w:rsidRDefault="00AE336D" w:rsidP="00AE336D">
      <w:pPr>
        <w:pStyle w:val="Prrafodelista"/>
      </w:pPr>
    </w:p>
    <w:p w14:paraId="221BD2AF" w14:textId="05A77E1F" w:rsidR="006C52FB" w:rsidRDefault="006C52FB" w:rsidP="00576304">
      <w:pPr>
        <w:pStyle w:val="Prrafodelista"/>
        <w:numPr>
          <w:ilvl w:val="0"/>
          <w:numId w:val="22"/>
        </w:numPr>
      </w:pPr>
      <w:r>
        <w:t xml:space="preserve">Establece </w:t>
      </w:r>
      <w:r w:rsidR="00BC6220">
        <w:t>variable:</w:t>
      </w:r>
      <w:r>
        <w:t xml:space="preserve"> permite establecer tanto una como varas variables dentro de una petición. Estas pueden ser locales o globales.</w:t>
      </w:r>
    </w:p>
    <w:p w14:paraId="630119CB" w14:textId="77777777" w:rsidR="00AE336D" w:rsidRDefault="00AE336D" w:rsidP="00AE336D">
      <w:pPr>
        <w:pStyle w:val="Prrafodelista"/>
      </w:pPr>
    </w:p>
    <w:p w14:paraId="5939C641" w14:textId="0B58B40D" w:rsidR="006C52FB" w:rsidRDefault="00AE336D" w:rsidP="00576304">
      <w:pPr>
        <w:pStyle w:val="Prrafodelista"/>
        <w:numPr>
          <w:ilvl w:val="0"/>
          <w:numId w:val="22"/>
        </w:numPr>
      </w:pPr>
      <w:r>
        <w:t xml:space="preserve">Crea </w:t>
      </w:r>
      <w:proofErr w:type="spellStart"/>
      <w:r>
        <w:t>Mokups</w:t>
      </w:r>
      <w:proofErr w:type="spellEnd"/>
      <w:r>
        <w:t>: herramientas para testear las partes desarrolladas.</w:t>
      </w:r>
    </w:p>
    <w:p w14:paraId="65001E47" w14:textId="77777777" w:rsidR="00AE336D" w:rsidRDefault="00AE336D" w:rsidP="00AE336D">
      <w:pPr>
        <w:pStyle w:val="Prrafodelista"/>
      </w:pPr>
    </w:p>
    <w:p w14:paraId="53EBBB84" w14:textId="2C50BE40" w:rsidR="00AE336D" w:rsidRPr="00016D50" w:rsidRDefault="00AE336D" w:rsidP="00AE336D">
      <w:pPr>
        <w:pStyle w:val="Prrafodelista"/>
        <w:numPr>
          <w:ilvl w:val="0"/>
          <w:numId w:val="22"/>
        </w:numPr>
      </w:pPr>
      <w:r w:rsidRPr="00AE336D">
        <w:t xml:space="preserve">Soporta Ciclo Vida API </w:t>
      </w:r>
      <w:proofErr w:type="spellStart"/>
      <w:r w:rsidR="00BC6220" w:rsidRPr="00AE336D">
        <w:t>management</w:t>
      </w:r>
      <w:proofErr w:type="spellEnd"/>
      <w:r w:rsidR="00BC6220" w:rsidRPr="00AE336D">
        <w:t>,</w:t>
      </w:r>
      <w:r>
        <w:t xml:space="preserve"> Se puede </w:t>
      </w:r>
      <w:r w:rsidRPr="00AE336D">
        <w:t>gestionar el ciclo de vida del API Management, desde la conceptualización del API, la definición del API, el desarrollo del API y la monitorización y mantenimiento del API</w:t>
      </w:r>
    </w:p>
    <w:p w14:paraId="4BB58158" w14:textId="4442C604" w:rsidR="0016346F" w:rsidRDefault="00483E70" w:rsidP="0016346F">
      <w:pPr>
        <w:pStyle w:val="Ttulo4"/>
        <w:rPr>
          <w:b/>
          <w:bCs/>
          <w:i w:val="0"/>
          <w:iCs w:val="0"/>
        </w:rPr>
      </w:pPr>
      <w:commentRangeStart w:id="174"/>
      <w:r>
        <w:rPr>
          <w:b/>
          <w:bCs/>
          <w:i w:val="0"/>
          <w:iCs w:val="0"/>
        </w:rPr>
        <w:lastRenderedPageBreak/>
        <w:t>Modelo vista controlador</w:t>
      </w:r>
      <w:commentRangeEnd w:id="174"/>
      <w:r w:rsidR="002F1A23">
        <w:rPr>
          <w:rStyle w:val="Refdecomentario"/>
          <w:rFonts w:asciiTheme="minorHAnsi" w:eastAsiaTheme="minorHAnsi" w:hAnsiTheme="minorHAnsi" w:cstheme="minorBidi"/>
          <w:i w:val="0"/>
          <w:iCs w:val="0"/>
        </w:rPr>
        <w:commentReference w:id="174"/>
      </w:r>
    </w:p>
    <w:p w14:paraId="50B3651D" w14:textId="02B4A515" w:rsidR="008C2126" w:rsidRDefault="00835402" w:rsidP="008C2126">
      <w:r>
        <w:t>Es un estilo de arquitectura de software que realiza una división en el código, dejando bien claras las diferentes partes implicadas en la aplicación.</w:t>
      </w:r>
    </w:p>
    <w:p w14:paraId="672DB9B1" w14:textId="7A89AE31" w:rsidR="00835402" w:rsidRDefault="00835402" w:rsidP="008C2126">
      <w:r>
        <w:t xml:space="preserve">Se trata de un modelo muy maduro que ha demostrado su validez, siendo empleado en </w:t>
      </w:r>
      <w:r w:rsidR="00BC6220">
        <w:t>múltiples</w:t>
      </w:r>
      <w:r>
        <w:t xml:space="preserve"> aplicaciones, sobre diversos lenguajes, en infinidad de plataformas de desarrollo.</w:t>
      </w:r>
    </w:p>
    <w:p w14:paraId="1C3F2D7E" w14:textId="3D9241CC" w:rsidR="00835402" w:rsidRDefault="00835402" w:rsidP="008C2126">
      <w:r>
        <w:t>Las partes de la arquitectura serian:</w:t>
      </w:r>
    </w:p>
    <w:p w14:paraId="2EF2F445" w14:textId="123C9626" w:rsidR="00835402" w:rsidRDefault="004421A7" w:rsidP="004421A7">
      <w:pPr>
        <w:pStyle w:val="Prrafodelista"/>
        <w:numPr>
          <w:ilvl w:val="0"/>
          <w:numId w:val="23"/>
        </w:numPr>
      </w:pPr>
      <w:r>
        <w:t>El Modelo: El modelo representa los datos, la lógica del sistema y los mecanismos de persistencia.</w:t>
      </w:r>
    </w:p>
    <w:p w14:paraId="3958DA97" w14:textId="35EB97DE" w:rsidR="004421A7" w:rsidRDefault="004421A7" w:rsidP="004421A7">
      <w:pPr>
        <w:pStyle w:val="Prrafodelista"/>
      </w:pPr>
      <w:r>
        <w:t>Es responsable de:</w:t>
      </w:r>
    </w:p>
    <w:p w14:paraId="2A2E0301" w14:textId="714850DD" w:rsidR="004421A7" w:rsidRDefault="004421A7" w:rsidP="004421A7">
      <w:pPr>
        <w:pStyle w:val="Prrafodelista"/>
        <w:numPr>
          <w:ilvl w:val="1"/>
          <w:numId w:val="23"/>
        </w:numPr>
      </w:pPr>
      <w:r>
        <w:t xml:space="preserve">Acceder al sistema encargado de </w:t>
      </w:r>
      <w:r w:rsidR="00BC6220">
        <w:t>almacenar</w:t>
      </w:r>
      <w:r>
        <w:t xml:space="preserve"> </w:t>
      </w:r>
      <w:r w:rsidR="00BC6220">
        <w:t>los datos (</w:t>
      </w:r>
      <w:r>
        <w:t>BBDD). En el mejor de los casos, el modelo debe ser independiente del sistema de almacenamiento</w:t>
      </w:r>
    </w:p>
    <w:p w14:paraId="3B45A653" w14:textId="1BB9BA61" w:rsidR="004421A7" w:rsidRDefault="004421A7" w:rsidP="004421A7">
      <w:pPr>
        <w:pStyle w:val="Prrafodelista"/>
        <w:numPr>
          <w:ilvl w:val="1"/>
          <w:numId w:val="23"/>
        </w:numPr>
      </w:pPr>
      <w:r>
        <w:t>Define las reglas del negocio, es decir, en el estarán estructuradas las funciones que ejecutara el sistema para que el programa ofrezca los resultados deseables.</w:t>
      </w:r>
    </w:p>
    <w:p w14:paraId="3F2FD10A" w14:textId="3F81C220" w:rsidR="004421A7" w:rsidRDefault="004421A7" w:rsidP="004421A7">
      <w:pPr>
        <w:pStyle w:val="Prrafodelista"/>
        <w:numPr>
          <w:ilvl w:val="1"/>
          <w:numId w:val="23"/>
        </w:numPr>
      </w:pPr>
      <w:r>
        <w:t>Lleva un registro de las vistas y controladores del sistema</w:t>
      </w:r>
    </w:p>
    <w:p w14:paraId="5CCA4D0E" w14:textId="7BBCE2B8" w:rsidR="004421A7" w:rsidRDefault="004421A7" w:rsidP="004421A7">
      <w:pPr>
        <w:pStyle w:val="Prrafodelista"/>
        <w:numPr>
          <w:ilvl w:val="1"/>
          <w:numId w:val="23"/>
        </w:numPr>
      </w:pPr>
      <w:r>
        <w:t>Si es un modelo activo, debe notificar los cambios producidos en los sistemas de almacenamiento por un agente externo, a las vistas asociadas</w:t>
      </w:r>
    </w:p>
    <w:p w14:paraId="1852A362" w14:textId="77777777" w:rsidR="004421A7" w:rsidRDefault="004421A7" w:rsidP="004421A7">
      <w:pPr>
        <w:pStyle w:val="Prrafodelista"/>
        <w:ind w:left="1440"/>
      </w:pPr>
    </w:p>
    <w:p w14:paraId="5B763593" w14:textId="77777777" w:rsidR="004421A7" w:rsidRDefault="004421A7" w:rsidP="004421A7">
      <w:pPr>
        <w:pStyle w:val="Prrafodelista"/>
        <w:numPr>
          <w:ilvl w:val="0"/>
          <w:numId w:val="23"/>
        </w:numPr>
      </w:pPr>
      <w:r>
        <w:t xml:space="preserve">Las Vistas: es la interfaz de usuario, que se </w:t>
      </w:r>
      <w:proofErr w:type="gramStart"/>
      <w:r>
        <w:t>encarga  de</w:t>
      </w:r>
      <w:proofErr w:type="gramEnd"/>
      <w:r>
        <w:t xml:space="preserve"> mostrar la información al cliente y de capturar la interacción sobre esta </w:t>
      </w:r>
    </w:p>
    <w:p w14:paraId="58B8E1F6" w14:textId="77777777" w:rsidR="004421A7" w:rsidRDefault="004421A7" w:rsidP="004421A7">
      <w:pPr>
        <w:pStyle w:val="Prrafodelista"/>
      </w:pPr>
      <w:r>
        <w:t>Es responsable de:</w:t>
      </w:r>
    </w:p>
    <w:p w14:paraId="1AB6AC87" w14:textId="5F2C2C69" w:rsidR="004421A7" w:rsidRDefault="004421A7" w:rsidP="004421A7">
      <w:pPr>
        <w:pStyle w:val="Prrafodelista"/>
        <w:numPr>
          <w:ilvl w:val="1"/>
          <w:numId w:val="23"/>
        </w:numPr>
      </w:pPr>
      <w:r>
        <w:t>Recibir la información del modelo y mostrarla al usuario</w:t>
      </w:r>
    </w:p>
    <w:p w14:paraId="3CB09E33" w14:textId="5D9038C0" w:rsidR="004421A7" w:rsidRDefault="004421A7" w:rsidP="004421A7">
      <w:pPr>
        <w:pStyle w:val="Prrafodelista"/>
        <w:numPr>
          <w:ilvl w:val="1"/>
          <w:numId w:val="23"/>
        </w:numPr>
      </w:pPr>
      <w:r>
        <w:t>Captura la respuesta del usuario ante la información mostrada y remite dicha respuesta al modelo</w:t>
      </w:r>
    </w:p>
    <w:p w14:paraId="00DDF3D9" w14:textId="548D0ECB" w:rsidR="004421A7" w:rsidRDefault="004421A7" w:rsidP="004421A7">
      <w:pPr>
        <w:pStyle w:val="Prrafodelista"/>
        <w:numPr>
          <w:ilvl w:val="1"/>
          <w:numId w:val="23"/>
        </w:numPr>
      </w:pPr>
      <w:r>
        <w:t>Tiene un registro del controlador asociado</w:t>
      </w:r>
    </w:p>
    <w:p w14:paraId="6B56BC02" w14:textId="77777777" w:rsidR="004421A7" w:rsidRDefault="004421A7" w:rsidP="004421A7">
      <w:pPr>
        <w:pStyle w:val="Prrafodelista"/>
      </w:pPr>
    </w:p>
    <w:p w14:paraId="6C329783" w14:textId="201FBA09" w:rsidR="004421A7" w:rsidRDefault="004421A7" w:rsidP="004421A7">
      <w:pPr>
        <w:pStyle w:val="Prrafodelista"/>
        <w:numPr>
          <w:ilvl w:val="0"/>
          <w:numId w:val="23"/>
        </w:numPr>
      </w:pPr>
      <w:r>
        <w:t>El Controlador</w:t>
      </w:r>
      <w:r w:rsidR="00126BC8">
        <w:t xml:space="preserve">: es el </w:t>
      </w:r>
      <w:r w:rsidR="00BC6220">
        <w:t>encargado</w:t>
      </w:r>
      <w:r w:rsidR="00126BC8">
        <w:t xml:space="preserve"> de hacer de intermediario entre la vista y el modelo, controlando el flujo de mensajes y </w:t>
      </w:r>
      <w:r w:rsidR="00BC6220">
        <w:t>adaptándolos</w:t>
      </w:r>
      <w:r w:rsidR="00126BC8">
        <w:t xml:space="preserve"> a las necesidades de cada uno.</w:t>
      </w:r>
    </w:p>
    <w:p w14:paraId="2FAB0E2B" w14:textId="0C09EF9A" w:rsidR="00126BC8" w:rsidRDefault="00126BC8" w:rsidP="00126BC8">
      <w:pPr>
        <w:pStyle w:val="Prrafodelista"/>
      </w:pPr>
      <w:r>
        <w:t>Es responsable de:</w:t>
      </w:r>
    </w:p>
    <w:p w14:paraId="7439AA74" w14:textId="3679D295" w:rsidR="00126BC8" w:rsidRDefault="00673A83" w:rsidP="00673A83">
      <w:pPr>
        <w:pStyle w:val="Prrafodelista"/>
        <w:numPr>
          <w:ilvl w:val="1"/>
          <w:numId w:val="23"/>
        </w:numPr>
      </w:pPr>
      <w:r>
        <w:t xml:space="preserve">Recibe la información de la vista </w:t>
      </w:r>
    </w:p>
    <w:p w14:paraId="7A90756B" w14:textId="1D88C643" w:rsidR="00673A83" w:rsidRDefault="00673A83" w:rsidP="00673A83">
      <w:pPr>
        <w:pStyle w:val="Prrafodelista"/>
        <w:numPr>
          <w:ilvl w:val="1"/>
          <w:numId w:val="23"/>
        </w:numPr>
      </w:pPr>
      <w:r>
        <w:t>Contiene reglas de gestión, las cuales siempre llamaran a funciones de las vistas o del modelo.</w:t>
      </w:r>
    </w:p>
    <w:p w14:paraId="232AC3DF" w14:textId="65F7D91D" w:rsidR="00673A83" w:rsidRDefault="00673A83" w:rsidP="00673A83">
      <w:r>
        <w:t>El flujo dentro de esta arquitectura seria:</w:t>
      </w:r>
    </w:p>
    <w:p w14:paraId="70511C34" w14:textId="77777777" w:rsidR="00673A83" w:rsidRDefault="00673A83" w:rsidP="00673A83"/>
    <w:p w14:paraId="443244FA" w14:textId="3B1C9748" w:rsidR="00673A83" w:rsidRDefault="00673A83" w:rsidP="00673A83">
      <w:r>
        <w:rPr>
          <w:noProof/>
        </w:rPr>
        <w:drawing>
          <wp:inline distT="0" distB="0" distL="0" distR="0" wp14:anchorId="42E6821E" wp14:editId="201A9B82">
            <wp:extent cx="4962525" cy="33528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3352800"/>
                    </a:xfrm>
                    <a:prstGeom prst="rect">
                      <a:avLst/>
                    </a:prstGeom>
                  </pic:spPr>
                </pic:pic>
              </a:graphicData>
            </a:graphic>
          </wp:inline>
        </w:drawing>
      </w:r>
    </w:p>
    <w:p w14:paraId="52E46A50" w14:textId="233B05BF" w:rsidR="00673A83" w:rsidRDefault="00673A83" w:rsidP="00673A83"/>
    <w:p w14:paraId="2A584428" w14:textId="454D4F6E" w:rsidR="00673A83" w:rsidRDefault="00673A83" w:rsidP="00673A83"/>
    <w:p w14:paraId="41ECFE4F" w14:textId="6C6E4BD5" w:rsidR="00673A83" w:rsidRDefault="00673A83" w:rsidP="00673A83"/>
    <w:p w14:paraId="2D17D4CA" w14:textId="77777777" w:rsidR="00673A83" w:rsidRPr="008C2126" w:rsidRDefault="00673A83" w:rsidP="00673A83"/>
    <w:p w14:paraId="5148E193" w14:textId="2C415CDE" w:rsidR="003E4347" w:rsidRDefault="003E4347" w:rsidP="003E4347">
      <w:pPr>
        <w:pStyle w:val="Ttulo3"/>
      </w:pPr>
      <w:bookmarkStart w:id="175" w:name="_Toc52311809"/>
      <w:r>
        <w:lastRenderedPageBreak/>
        <w:t>Back-</w:t>
      </w:r>
      <w:proofErr w:type="spellStart"/>
      <w:r>
        <w:t>end</w:t>
      </w:r>
      <w:bookmarkEnd w:id="175"/>
      <w:proofErr w:type="spellEnd"/>
    </w:p>
    <w:p w14:paraId="62948A7C" w14:textId="4CC7162F" w:rsidR="002F7521" w:rsidRPr="002F7521" w:rsidRDefault="002F7521" w:rsidP="002F7521">
      <w:r>
        <w:t xml:space="preserve">Como ya se presento en el apartado de tecnología, esta parte es la encargada de soportar el grueso de la aplicación, por </w:t>
      </w:r>
      <w:r w:rsidR="005D5867">
        <w:t xml:space="preserve">lo general esta parte se encuentra alojada en un servidor y no genera ninguna interfaz </w:t>
      </w:r>
      <w:r w:rsidR="00BC6220">
        <w:t>gráfica</w:t>
      </w:r>
      <w:r w:rsidR="005D5867">
        <w:t>.</w:t>
      </w:r>
    </w:p>
    <w:p w14:paraId="78C3B8C6" w14:textId="79E95858" w:rsidR="00FB52D5" w:rsidRDefault="00FB52D5" w:rsidP="00FB52D5">
      <w:pPr>
        <w:pStyle w:val="Ttulo4"/>
        <w:rPr>
          <w:b/>
          <w:bCs/>
          <w:i w:val="0"/>
          <w:iCs w:val="0"/>
        </w:rPr>
      </w:pPr>
      <w:commentRangeStart w:id="176"/>
      <w:r>
        <w:rPr>
          <w:b/>
          <w:bCs/>
          <w:i w:val="0"/>
          <w:iCs w:val="0"/>
        </w:rPr>
        <w:t>Java</w:t>
      </w:r>
      <w:commentRangeEnd w:id="176"/>
      <w:r w:rsidR="002F1A23">
        <w:rPr>
          <w:rStyle w:val="Refdecomentario"/>
          <w:rFonts w:asciiTheme="minorHAnsi" w:eastAsiaTheme="minorHAnsi" w:hAnsiTheme="minorHAnsi" w:cstheme="minorBidi"/>
          <w:i w:val="0"/>
          <w:iCs w:val="0"/>
        </w:rPr>
        <w:commentReference w:id="176"/>
      </w:r>
    </w:p>
    <w:p w14:paraId="07EF2C5F" w14:textId="5BC48239" w:rsidR="007A7F91" w:rsidRDefault="0079186F" w:rsidP="007A7F91">
      <w:r>
        <w:t xml:space="preserve">En 1991 </w:t>
      </w:r>
      <w:proofErr w:type="spellStart"/>
      <w:r>
        <w:t>Sun</w:t>
      </w:r>
      <w:proofErr w:type="spellEnd"/>
      <w:r>
        <w:t xml:space="preserve"> Microsystems creó el lenguaje de programación </w:t>
      </w:r>
      <w:r w:rsidR="00E00BFF">
        <w:t>“</w:t>
      </w:r>
      <w:proofErr w:type="spellStart"/>
      <w:r>
        <w:t>Oak</w:t>
      </w:r>
      <w:proofErr w:type="spellEnd"/>
      <w:r w:rsidR="00E00BFF">
        <w:t>”</w:t>
      </w:r>
      <w:r>
        <w:t xml:space="preserve"> </w:t>
      </w:r>
      <w:r w:rsidR="00BC6220">
        <w:t>(lenguaje</w:t>
      </w:r>
      <w:r>
        <w:t xml:space="preserve"> de programación para dispositivos digitales de consumo.</w:t>
      </w:r>
      <w:r w:rsidR="00E00BFF">
        <w:t xml:space="preserve"> Posteriormente se llamó “Green”, como el equipo que lo desarrollo dentro de esa empresa, y al final acabó llamándose “Java” del café.</w:t>
      </w:r>
    </w:p>
    <w:p w14:paraId="0431F066" w14:textId="5FE1567A" w:rsidR="00E00BFF" w:rsidRDefault="00E00BFF" w:rsidP="007A7F91">
      <w:r>
        <w:t>Para hacer frente al lenguaje predominante en el sector (C/C++) creo este lenguaje con un objetivo claro “escribe una vez, ejecútalo en cualquier lado”.</w:t>
      </w:r>
    </w:p>
    <w:p w14:paraId="62BF6255" w14:textId="02E231AC" w:rsidR="00E00BFF" w:rsidRDefault="00E00BFF" w:rsidP="007A7F91">
      <w:r>
        <w:t xml:space="preserve">Más tarde en 2010 Oracle adquirió </w:t>
      </w:r>
      <w:proofErr w:type="spellStart"/>
      <w:r>
        <w:t>Sun</w:t>
      </w:r>
      <w:proofErr w:type="spellEnd"/>
      <w:r>
        <w:t xml:space="preserve"> Microsystems junto con Java</w:t>
      </w:r>
      <w:r w:rsidR="002C7AE7">
        <w:t>.</w:t>
      </w:r>
    </w:p>
    <w:p w14:paraId="3A984131" w14:textId="66F182EC" w:rsidR="002C7AE7" w:rsidRDefault="002C7AE7" w:rsidP="007A7F91">
      <w:r>
        <w:t xml:space="preserve">Una vez que ya se conoce un poco la historia, a </w:t>
      </w:r>
      <w:r w:rsidR="00BC6220">
        <w:t>continuación,</w:t>
      </w:r>
      <w:r>
        <w:t xml:space="preserve"> se mostraran sus características:</w:t>
      </w:r>
    </w:p>
    <w:p w14:paraId="22993A8E" w14:textId="7C3604D1" w:rsidR="002C7AE7" w:rsidRDefault="00CE1214" w:rsidP="00CE1214">
      <w:pPr>
        <w:pStyle w:val="Prrafodelista"/>
        <w:numPr>
          <w:ilvl w:val="0"/>
          <w:numId w:val="24"/>
        </w:numPr>
      </w:pPr>
      <w:r>
        <w:t>Java es independiente a la plataforma: Java fue creado con la filosofía de que se pueda ejecutar en cualquier lado sin modificaciones, para ello se sirve de una maquina virtual que es la encargada de traducir ese lenguaje a el lenguaje maquina de la maquina en la que este instalada.</w:t>
      </w:r>
    </w:p>
    <w:p w14:paraId="3F63BD36" w14:textId="77777777" w:rsidR="00CE1214" w:rsidRDefault="00CE1214" w:rsidP="00CE1214">
      <w:pPr>
        <w:pStyle w:val="Prrafodelista"/>
      </w:pPr>
    </w:p>
    <w:p w14:paraId="34C51699" w14:textId="6EF03264" w:rsidR="00E10C40" w:rsidRDefault="00CE1214" w:rsidP="00CE1214">
      <w:pPr>
        <w:pStyle w:val="Prrafodelista"/>
        <w:numPr>
          <w:ilvl w:val="0"/>
          <w:numId w:val="24"/>
        </w:numPr>
      </w:pPr>
      <w:r>
        <w:t>Un lenguaje orientado a objetos</w:t>
      </w:r>
      <w:r w:rsidR="00E10C40">
        <w:t xml:space="preserve">: </w:t>
      </w:r>
      <w:r w:rsidR="00A57D9F">
        <w:t xml:space="preserve">es </w:t>
      </w:r>
      <w:r w:rsidR="00BC6220">
        <w:t>uno</w:t>
      </w:r>
      <w:r w:rsidR="00A57D9F">
        <w:t xml:space="preserve"> de los estilos de programación mas popular, esto se debe a </w:t>
      </w:r>
      <w:r w:rsidR="00BC6220">
        <w:t>que,</w:t>
      </w:r>
      <w:r w:rsidR="00A57D9F">
        <w:t xml:space="preserve"> en la programación, un programa complejo se subdivide en problemas </w:t>
      </w:r>
      <w:r w:rsidR="00BC6220">
        <w:t>más</w:t>
      </w:r>
      <w:r w:rsidR="00A57D9F">
        <w:t xml:space="preserve"> simples, los cuales serán tratados mediante objetos. Esto hace que el </w:t>
      </w:r>
      <w:r w:rsidR="00BC6220">
        <w:t>código</w:t>
      </w:r>
      <w:r w:rsidR="00A57D9F">
        <w:t xml:space="preserve"> sea reutilizable y sea </w:t>
      </w:r>
      <w:r w:rsidR="00BC6220">
        <w:t>más</w:t>
      </w:r>
      <w:r w:rsidR="00A57D9F">
        <w:t xml:space="preserve"> fácil de mantener.</w:t>
      </w:r>
    </w:p>
    <w:p w14:paraId="3C357F44" w14:textId="77777777" w:rsidR="00A57D9F" w:rsidRDefault="00A57D9F" w:rsidP="00A57D9F">
      <w:pPr>
        <w:pStyle w:val="Prrafodelista"/>
      </w:pPr>
    </w:p>
    <w:p w14:paraId="6F8C60FF" w14:textId="77777777" w:rsidR="00A57D9F" w:rsidRDefault="00A57D9F" w:rsidP="00A57D9F">
      <w:pPr>
        <w:pStyle w:val="Prrafodelista"/>
      </w:pPr>
    </w:p>
    <w:p w14:paraId="66015DCF" w14:textId="77777777" w:rsidR="00A57D9F" w:rsidRDefault="00A57D9F" w:rsidP="00A57D9F">
      <w:pPr>
        <w:pStyle w:val="Prrafodelista"/>
      </w:pPr>
    </w:p>
    <w:p w14:paraId="40010E87" w14:textId="1A0E4D47" w:rsidR="00A57D9F" w:rsidRDefault="00A57D9F" w:rsidP="00CE1214">
      <w:pPr>
        <w:pStyle w:val="Prrafodelista"/>
        <w:numPr>
          <w:ilvl w:val="0"/>
          <w:numId w:val="24"/>
        </w:numPr>
      </w:pPr>
      <w:r>
        <w:lastRenderedPageBreak/>
        <w:t xml:space="preserve">Java es rápido: En versiones antiguas, Java era bastante lento, pero este ya no es un problema con las ultimas actualizaciones de las </w:t>
      </w:r>
      <w:r w:rsidR="00BC6220">
        <w:t>máquinas</w:t>
      </w:r>
      <w:r>
        <w:t xml:space="preserve"> virtuales, siendo casi tan rápido como los lenguajes C y C++, siendo </w:t>
      </w:r>
      <w:r w:rsidR="00BC6220">
        <w:t>más</w:t>
      </w:r>
      <w:r>
        <w:t xml:space="preserve"> rápido que </w:t>
      </w:r>
      <w:r w:rsidR="00BC6220">
        <w:t>Python</w:t>
      </w:r>
      <w:r>
        <w:t>, PHP, etc…</w:t>
      </w:r>
    </w:p>
    <w:p w14:paraId="424A0150" w14:textId="77777777" w:rsidR="00A57D9F" w:rsidRDefault="00A57D9F" w:rsidP="00A57D9F">
      <w:pPr>
        <w:pStyle w:val="Prrafodelista"/>
      </w:pPr>
    </w:p>
    <w:p w14:paraId="3CD32BA7" w14:textId="129047A4" w:rsidR="00A57D9F" w:rsidRDefault="00486010" w:rsidP="00CE1214">
      <w:pPr>
        <w:pStyle w:val="Prrafodelista"/>
        <w:numPr>
          <w:ilvl w:val="0"/>
          <w:numId w:val="24"/>
        </w:numPr>
      </w:pPr>
      <w:r>
        <w:t xml:space="preserve">Java es seguro: </w:t>
      </w:r>
      <w:r w:rsidR="0083241B">
        <w:t>Proporciona una plataforma segura para desarrollar y ejecutar aplicaciones, además proporciona que la comunicación sea segura al proteger la integridad y privacidad de los</w:t>
      </w:r>
      <w:r w:rsidR="00221961">
        <w:t xml:space="preserve"> datos compartidos</w:t>
      </w:r>
      <w:r w:rsidR="00C94061">
        <w:t xml:space="preserve">, por último, administra de forma de forma automática la memoria, reduciendo las vulnerabilidades y corrupción de </w:t>
      </w:r>
      <w:r w:rsidR="00BC6220">
        <w:t>esta</w:t>
      </w:r>
      <w:r w:rsidR="00C94061">
        <w:t>.</w:t>
      </w:r>
    </w:p>
    <w:p w14:paraId="54CD3347" w14:textId="7FFA2F0E" w:rsidR="00BC7AB1" w:rsidRDefault="00BC6220" w:rsidP="00BC7AB1">
      <w:r>
        <w:t>Además,</w:t>
      </w:r>
      <w:r w:rsidR="00BC7AB1">
        <w:t xml:space="preserve"> Java ofrece la posibilidad de desarrollar </w:t>
      </w:r>
      <w:r w:rsidR="00D6122D">
        <w:t xml:space="preserve">en diferentes aplicaciones como Android, web, Big Data, </w:t>
      </w:r>
      <w:r>
        <w:t>etc.</w:t>
      </w:r>
    </w:p>
    <w:p w14:paraId="7EE6505B" w14:textId="16BC3381" w:rsidR="00CE1214" w:rsidRPr="007A7F91" w:rsidRDefault="00CE1214" w:rsidP="00D6122D">
      <w:r>
        <w:t xml:space="preserve"> </w:t>
      </w:r>
    </w:p>
    <w:p w14:paraId="355DD783" w14:textId="4B7CA9C4" w:rsidR="00FB52D5" w:rsidRDefault="00B61D7D" w:rsidP="00FB52D5">
      <w:pPr>
        <w:pStyle w:val="Ttulo4"/>
        <w:rPr>
          <w:b/>
          <w:bCs/>
          <w:i w:val="0"/>
          <w:iCs w:val="0"/>
        </w:rPr>
      </w:pPr>
      <w:proofErr w:type="spellStart"/>
      <w:r>
        <w:rPr>
          <w:b/>
          <w:bCs/>
          <w:i w:val="0"/>
          <w:iCs w:val="0"/>
        </w:rPr>
        <w:t>Raspbian</w:t>
      </w:r>
      <w:proofErr w:type="spellEnd"/>
    </w:p>
    <w:p w14:paraId="0889AB3C" w14:textId="2F7D3622" w:rsidR="00D6122D" w:rsidRDefault="00734D8D" w:rsidP="00D6122D">
      <w:r>
        <w:t xml:space="preserve">Es una </w:t>
      </w:r>
      <w:r w:rsidR="00661CCB">
        <w:t xml:space="preserve">distribución de Linux basado en </w:t>
      </w:r>
      <w:proofErr w:type="spellStart"/>
      <w:r w:rsidR="00661CCB">
        <w:t>Debian</w:t>
      </w:r>
      <w:proofErr w:type="spellEnd"/>
      <w:r w:rsidR="00661CCB">
        <w:t xml:space="preserve"> </w:t>
      </w:r>
      <w:proofErr w:type="spellStart"/>
      <w:r w:rsidR="00661CCB">
        <w:t>Strech</w:t>
      </w:r>
      <w:proofErr w:type="spellEnd"/>
      <w:r w:rsidR="00661CCB">
        <w:t xml:space="preserve"> para la placa computadora </w:t>
      </w:r>
      <w:proofErr w:type="spellStart"/>
      <w:r w:rsidR="00661CCB">
        <w:t>Raspberry</w:t>
      </w:r>
      <w:proofErr w:type="spellEnd"/>
      <w:r w:rsidR="00661CCB">
        <w:t xml:space="preserve"> Pi, orientado a la enseñanza informática.</w:t>
      </w:r>
    </w:p>
    <w:p w14:paraId="719291E9" w14:textId="07C831E8" w:rsidR="00FD63DC" w:rsidRDefault="00FD63DC" w:rsidP="00D6122D">
      <w:r>
        <w:t xml:space="preserve">Técnicamente el sistema operativo es un </w:t>
      </w:r>
      <w:commentRangeStart w:id="177"/>
      <w:r w:rsidR="00BC6220">
        <w:t>por</w:t>
      </w:r>
      <w:r>
        <w:t xml:space="preserve"> </w:t>
      </w:r>
      <w:commentRangeEnd w:id="177"/>
      <w:r w:rsidR="002F1A23">
        <w:rPr>
          <w:rStyle w:val="Refdecomentario"/>
        </w:rPr>
        <w:commentReference w:id="177"/>
      </w:r>
      <w:r>
        <w:t xml:space="preserve">no Oficial de </w:t>
      </w:r>
      <w:proofErr w:type="spellStart"/>
      <w:r>
        <w:t>Debian</w:t>
      </w:r>
      <w:proofErr w:type="spellEnd"/>
      <w:r>
        <w:t xml:space="preserve"> </w:t>
      </w:r>
      <w:commentRangeStart w:id="178"/>
      <w:proofErr w:type="spellStart"/>
      <w:r>
        <w:t>armhf</w:t>
      </w:r>
      <w:proofErr w:type="spellEnd"/>
      <w:r>
        <w:t xml:space="preserve"> </w:t>
      </w:r>
      <w:commentRangeEnd w:id="178"/>
      <w:r w:rsidR="002F1A23">
        <w:rPr>
          <w:rStyle w:val="Refdecomentario"/>
        </w:rPr>
        <w:commentReference w:id="178"/>
      </w:r>
      <w:r>
        <w:t xml:space="preserve">para el CPU de </w:t>
      </w:r>
      <w:proofErr w:type="spellStart"/>
      <w:r>
        <w:t>Raspberry</w:t>
      </w:r>
      <w:proofErr w:type="spellEnd"/>
      <w:r>
        <w:t xml:space="preserve"> Pi</w:t>
      </w:r>
      <w:r w:rsidR="003E1D20">
        <w:t>, con soporte optimizado para coma flotante, dando un mejor rendimiento en algunos casos.</w:t>
      </w:r>
    </w:p>
    <w:p w14:paraId="1FB07D3E" w14:textId="7D34612E" w:rsidR="003E1D20" w:rsidRDefault="003E1D20" w:rsidP="00D6122D">
      <w:r>
        <w:t xml:space="preserve">Cabe destacar que la distribución usa LXDE como escritorio y </w:t>
      </w:r>
      <w:proofErr w:type="spellStart"/>
      <w:r>
        <w:t>Chromiun</w:t>
      </w:r>
      <w:proofErr w:type="spellEnd"/>
      <w:r>
        <w:t xml:space="preserve"> como </w:t>
      </w:r>
      <w:r w:rsidR="00BC6220">
        <w:t>navegador,</w:t>
      </w:r>
      <w:r>
        <w:t xml:space="preserve"> </w:t>
      </w:r>
      <w:r w:rsidR="00BC6220">
        <w:t>además</w:t>
      </w:r>
      <w:r>
        <w:t xml:space="preserve"> como cualquier Linux ya tiene el compilador de </w:t>
      </w:r>
      <w:r w:rsidR="00BC6220">
        <w:t>Python</w:t>
      </w:r>
      <w:r>
        <w:t xml:space="preserve"> por defecto.</w:t>
      </w:r>
    </w:p>
    <w:p w14:paraId="5C96BB31" w14:textId="6686089C" w:rsidR="0041634B" w:rsidRDefault="00F633D5" w:rsidP="00D6122D">
      <w:commentRangeStart w:id="179"/>
      <w:r>
        <w:t xml:space="preserve">Por </w:t>
      </w:r>
      <w:r w:rsidR="00BC6220">
        <w:t>último</w:t>
      </w:r>
      <w:r>
        <w:t xml:space="preserve">, no hay que </w:t>
      </w:r>
      <w:r w:rsidR="0041634B">
        <w:t>olvidar el menú “</w:t>
      </w:r>
      <w:proofErr w:type="spellStart"/>
      <w:r w:rsidR="0041634B">
        <w:t>raspi-config</w:t>
      </w:r>
      <w:proofErr w:type="spellEnd"/>
      <w:r w:rsidR="0041634B">
        <w:t>” que permite configurar el sistema operativo sin tener que modificar los ficheros de configuración manualmente.</w:t>
      </w:r>
      <w:commentRangeEnd w:id="179"/>
      <w:r w:rsidR="002F1A23">
        <w:rPr>
          <w:rStyle w:val="Refdecomentario"/>
        </w:rPr>
        <w:commentReference w:id="179"/>
      </w:r>
    </w:p>
    <w:p w14:paraId="746BCD82" w14:textId="2DF8A84C" w:rsidR="003E1D20" w:rsidRPr="00D6122D" w:rsidRDefault="003E1D20" w:rsidP="00D6122D">
      <w:r>
        <w:t xml:space="preserve"> </w:t>
      </w:r>
    </w:p>
    <w:p w14:paraId="446A06EC" w14:textId="175C4C4C" w:rsidR="005E66E2" w:rsidRDefault="005E66E2" w:rsidP="005E66E2">
      <w:pPr>
        <w:pStyle w:val="Ttulo3"/>
      </w:pPr>
      <w:bookmarkStart w:id="180" w:name="_Toc52311810"/>
      <w:r>
        <w:lastRenderedPageBreak/>
        <w:t>Bases de datos</w:t>
      </w:r>
      <w:bookmarkEnd w:id="180"/>
    </w:p>
    <w:p w14:paraId="4AE7ABAB" w14:textId="39895793" w:rsidR="00127D0A" w:rsidRDefault="009E348D" w:rsidP="00127D0A">
      <w:commentRangeStart w:id="181"/>
      <w:r>
        <w:t xml:space="preserve">Según Oracle </w:t>
      </w:r>
      <w:commentRangeEnd w:id="181"/>
      <w:r w:rsidR="002F1A23">
        <w:rPr>
          <w:rStyle w:val="Refdecomentario"/>
        </w:rPr>
        <w:commentReference w:id="181"/>
      </w:r>
      <w:r>
        <w:t xml:space="preserve">“Una base de datos es una recopilación organizada de información o datos estructurados, que normalmente se almacena de forma electrónica en un sistema informático. Normalmente, una base de datos está controlada por un </w:t>
      </w:r>
      <w:r w:rsidRPr="009E348D">
        <w:t xml:space="preserve">sistema de gestión de bases de datos (DBMS). </w:t>
      </w:r>
      <w:r>
        <w:t>En conjunto, los datos y el DBMS, junto con las aplicaciones asociadas a ellos, reciben el nombre de sistema de bases de datos, abreviado normalmente a simplemente base de datos.”</w:t>
      </w:r>
      <w:r>
        <w:rPr>
          <w:rStyle w:val="Refdenotaalpie"/>
        </w:rPr>
        <w:footnoteReference w:id="8"/>
      </w:r>
    </w:p>
    <w:p w14:paraId="64F16A68" w14:textId="5D1B5DA7" w:rsidR="00596B10" w:rsidRDefault="00596B10" w:rsidP="00127D0A">
      <w:r>
        <w:t>Cabe destacar que también depende de los datos que almacene, la estructura de la base de datos puede ser de diferente tipo</w:t>
      </w:r>
      <w:r w:rsidR="00AF416A">
        <w:t>:</w:t>
      </w:r>
    </w:p>
    <w:p w14:paraId="7DE4C6CD" w14:textId="4D6634FF" w:rsidR="00AF416A" w:rsidRDefault="009B40EB" w:rsidP="009B40EB">
      <w:pPr>
        <w:pStyle w:val="Prrafodelista"/>
        <w:numPr>
          <w:ilvl w:val="0"/>
          <w:numId w:val="25"/>
        </w:numPr>
      </w:pPr>
      <w:r w:rsidRPr="009B40EB">
        <w:t>Según la variabilidad de la base de datos</w:t>
      </w:r>
    </w:p>
    <w:p w14:paraId="650BF154" w14:textId="5F1F282D" w:rsidR="009B40EB" w:rsidRDefault="00BC6220" w:rsidP="009B40EB">
      <w:pPr>
        <w:pStyle w:val="Prrafodelista"/>
        <w:numPr>
          <w:ilvl w:val="1"/>
          <w:numId w:val="25"/>
        </w:numPr>
      </w:pPr>
      <w:r>
        <w:t>Estáticas:</w:t>
      </w:r>
      <w:r w:rsidR="009B40EB">
        <w:t xml:space="preserve">  </w:t>
      </w:r>
      <w:r w:rsidR="009B40EB" w:rsidRPr="009B40EB">
        <w:t xml:space="preserve">almacenar y registrar datos históricos </w:t>
      </w:r>
      <w:r w:rsidR="009B40EB">
        <w:t xml:space="preserve">para poder analizarlos a lo largo del tiempo </w:t>
      </w:r>
    </w:p>
    <w:p w14:paraId="497A81E9" w14:textId="3907EEDD" w:rsidR="009B40EB" w:rsidRDefault="00BC6220" w:rsidP="009B40EB">
      <w:pPr>
        <w:pStyle w:val="Prrafodelista"/>
        <w:numPr>
          <w:ilvl w:val="1"/>
          <w:numId w:val="25"/>
        </w:numPr>
      </w:pPr>
      <w:r>
        <w:t>Dinámicas:</w:t>
      </w:r>
      <w:r w:rsidR="009B40EB">
        <w:t xml:space="preserve"> </w:t>
      </w:r>
      <w:r w:rsidR="009B40EB" w:rsidRPr="009B40EB">
        <w:t>actualización, edición y eliminación de los datos</w:t>
      </w:r>
      <w:r w:rsidR="009B40EB">
        <w:t xml:space="preserve"> utilizadas para </w:t>
      </w:r>
      <w:r>
        <w:t>un seguimiento</w:t>
      </w:r>
      <w:r w:rsidR="009B40EB">
        <w:t xml:space="preserve"> de entes vivos en los registros, como por ejemplo la cuenta bancaria de un cliente</w:t>
      </w:r>
    </w:p>
    <w:p w14:paraId="60A8156C" w14:textId="212C4430" w:rsidR="009B40EB" w:rsidRDefault="009B40EB" w:rsidP="009B40EB">
      <w:pPr>
        <w:pStyle w:val="Prrafodelista"/>
        <w:numPr>
          <w:ilvl w:val="0"/>
          <w:numId w:val="25"/>
        </w:numPr>
      </w:pPr>
      <w:r>
        <w:t>Según el contenido</w:t>
      </w:r>
    </w:p>
    <w:p w14:paraId="26A04A88" w14:textId="1F5B8C3F" w:rsidR="005F1A91" w:rsidRDefault="009B40EB" w:rsidP="009B40EB">
      <w:pPr>
        <w:pStyle w:val="Prrafodelista"/>
        <w:numPr>
          <w:ilvl w:val="1"/>
          <w:numId w:val="25"/>
        </w:numPr>
      </w:pPr>
      <w:r w:rsidRPr="009B40EB">
        <w:t>Bases de Datos Bibliográficas</w:t>
      </w:r>
      <w:r w:rsidR="005F1A91">
        <w:t>: Actúan como un registro cuya función principal sería el clasificar diversos campos de datos.</w:t>
      </w:r>
    </w:p>
    <w:p w14:paraId="3787AC66" w14:textId="659060CE" w:rsidR="009B40EB" w:rsidRDefault="009B40EB" w:rsidP="009B40EB">
      <w:pPr>
        <w:pStyle w:val="Prrafodelista"/>
        <w:numPr>
          <w:ilvl w:val="1"/>
          <w:numId w:val="25"/>
        </w:numPr>
      </w:pPr>
      <w:r w:rsidRPr="009B40EB">
        <w:t>Bases de datos de texto completo</w:t>
      </w:r>
      <w:r w:rsidR="005F1A91">
        <w:t>: permite buscar un texto completo almacenado, gracias a que este se encuentra relacionado con una serie de palabras claves.</w:t>
      </w:r>
    </w:p>
    <w:p w14:paraId="6E173305" w14:textId="1CA931D3" w:rsidR="009B40EB" w:rsidRDefault="009B40EB" w:rsidP="009B40EB">
      <w:pPr>
        <w:pStyle w:val="Prrafodelista"/>
        <w:numPr>
          <w:ilvl w:val="1"/>
          <w:numId w:val="25"/>
        </w:numPr>
      </w:pPr>
      <w:r w:rsidRPr="009B40EB">
        <w:t>Directorios</w:t>
      </w:r>
      <w:r w:rsidR="005F1A91">
        <w:t xml:space="preserve">: bases de datos de uso cotidiano que poseen generalmente </w:t>
      </w:r>
      <w:r w:rsidR="00BC6220">
        <w:t>una copia de seguridad</w:t>
      </w:r>
      <w:r w:rsidR="005F1A91">
        <w:t xml:space="preserve"> en la nube.</w:t>
      </w:r>
    </w:p>
    <w:p w14:paraId="7006B212" w14:textId="0A1E7CAD" w:rsidR="005F1A91" w:rsidRDefault="005F1A91" w:rsidP="005F1A91"/>
    <w:p w14:paraId="4EA1C101" w14:textId="77777777" w:rsidR="005F1A91" w:rsidRDefault="005F1A91" w:rsidP="005F1A91"/>
    <w:p w14:paraId="64C92493" w14:textId="13D87142" w:rsidR="009B40EB" w:rsidRDefault="009B40EB" w:rsidP="009B40EB">
      <w:pPr>
        <w:pStyle w:val="Prrafodelista"/>
        <w:numPr>
          <w:ilvl w:val="0"/>
          <w:numId w:val="25"/>
        </w:numPr>
      </w:pPr>
      <w:r w:rsidRPr="009B40EB">
        <w:lastRenderedPageBreak/>
        <w:t>Según los modelos de bases de datos</w:t>
      </w:r>
    </w:p>
    <w:p w14:paraId="717DA93F" w14:textId="7874E757" w:rsidR="009B40EB" w:rsidRDefault="009B40EB" w:rsidP="009B40EB">
      <w:pPr>
        <w:pStyle w:val="Prrafodelista"/>
        <w:numPr>
          <w:ilvl w:val="1"/>
          <w:numId w:val="25"/>
        </w:numPr>
      </w:pPr>
      <w:r w:rsidRPr="009B40EB">
        <w:t>Bases de datos jerárquicas</w:t>
      </w:r>
      <w:r w:rsidR="00FA3517">
        <w:t xml:space="preserve">: estructuradas en un diagrama de árbol </w:t>
      </w:r>
    </w:p>
    <w:p w14:paraId="1F3A3109" w14:textId="164C18DE" w:rsidR="009B40EB" w:rsidRDefault="009B40EB" w:rsidP="009B40EB">
      <w:pPr>
        <w:pStyle w:val="Prrafodelista"/>
        <w:numPr>
          <w:ilvl w:val="1"/>
          <w:numId w:val="25"/>
        </w:numPr>
      </w:pPr>
      <w:r w:rsidRPr="009B40EB">
        <w:t>Base de datos de red</w:t>
      </w:r>
      <w:r w:rsidR="00FA3517">
        <w:t>: similar a las jerárquicas, pero en este caso el nodo puede tener diversos padres</w:t>
      </w:r>
    </w:p>
    <w:p w14:paraId="6014752B" w14:textId="1254A91C" w:rsidR="009B40EB" w:rsidRDefault="009B40EB" w:rsidP="009B40EB">
      <w:pPr>
        <w:pStyle w:val="Prrafodelista"/>
        <w:numPr>
          <w:ilvl w:val="1"/>
          <w:numId w:val="25"/>
        </w:numPr>
      </w:pPr>
      <w:r w:rsidRPr="009B40EB">
        <w:t>Bases de datos Transaccionales</w:t>
      </w:r>
      <w:r w:rsidR="00FA3517">
        <w:t xml:space="preserve">: Se encargan del envío y recepción de datos a gran velocidad. Son poco comunes </w:t>
      </w:r>
    </w:p>
    <w:p w14:paraId="299DA702" w14:textId="01109939" w:rsidR="009B40EB" w:rsidRDefault="009B40EB" w:rsidP="009B40EB">
      <w:pPr>
        <w:pStyle w:val="Prrafodelista"/>
        <w:numPr>
          <w:ilvl w:val="1"/>
          <w:numId w:val="25"/>
        </w:numPr>
      </w:pPr>
      <w:r w:rsidRPr="009B40EB">
        <w:t>Bases de datos relacionales</w:t>
      </w:r>
      <w:r w:rsidR="00E301AB">
        <w:t xml:space="preserve">: se almacenan en formato de tablas </w:t>
      </w:r>
      <w:r w:rsidR="00BC6220">
        <w:t>relacionadas</w:t>
      </w:r>
      <w:r w:rsidR="00E301AB">
        <w:t xml:space="preserve"> mediante claves.</w:t>
      </w:r>
    </w:p>
    <w:p w14:paraId="0C35B988" w14:textId="5E3CEDAD" w:rsidR="009B40EB" w:rsidRDefault="009B40EB" w:rsidP="009B40EB">
      <w:pPr>
        <w:pStyle w:val="Prrafodelista"/>
        <w:numPr>
          <w:ilvl w:val="1"/>
          <w:numId w:val="25"/>
        </w:numPr>
      </w:pPr>
      <w:r w:rsidRPr="009B40EB">
        <w:t>Bases de datos multidimensionales</w:t>
      </w:r>
      <w:r w:rsidR="00E301AB">
        <w:t xml:space="preserve">:  </w:t>
      </w:r>
      <w:proofErr w:type="gramStart"/>
      <w:r w:rsidR="00E301AB">
        <w:t>posen  los</w:t>
      </w:r>
      <w:proofErr w:type="gramEnd"/>
      <w:r w:rsidR="00E301AB">
        <w:t xml:space="preserve"> datos almacenados en diferentes dimensiones o </w:t>
      </w:r>
      <w:r w:rsidR="00BC6220">
        <w:t>métricas</w:t>
      </w:r>
    </w:p>
    <w:p w14:paraId="1995F315" w14:textId="6C956925" w:rsidR="009B40EB" w:rsidRDefault="009B40EB" w:rsidP="009B40EB">
      <w:pPr>
        <w:pStyle w:val="Prrafodelista"/>
        <w:numPr>
          <w:ilvl w:val="1"/>
          <w:numId w:val="25"/>
        </w:numPr>
      </w:pPr>
      <w:r w:rsidRPr="009B40EB">
        <w:t>Base de datos orientadas a objetos</w:t>
      </w:r>
      <w:r w:rsidR="00E301AB">
        <w:t>: almacena el objeto como tal, no solo la información de este.</w:t>
      </w:r>
    </w:p>
    <w:p w14:paraId="76041C38" w14:textId="10BC14A5" w:rsidR="009B40EB" w:rsidRDefault="009B40EB" w:rsidP="009B40EB">
      <w:pPr>
        <w:pStyle w:val="Prrafodelista"/>
        <w:numPr>
          <w:ilvl w:val="1"/>
          <w:numId w:val="25"/>
        </w:numPr>
      </w:pPr>
      <w:r w:rsidRPr="009B40EB">
        <w:t>Bases de datos documentales</w:t>
      </w:r>
      <w:r w:rsidR="00E301AB">
        <w:t>: permiten el manejo de grandes volúmenes de información en periodos mínimos de tiempo.</w:t>
      </w:r>
    </w:p>
    <w:p w14:paraId="14F318C6" w14:textId="006EC74F" w:rsidR="009B40EB" w:rsidRDefault="009B40EB" w:rsidP="009B40EB">
      <w:pPr>
        <w:pStyle w:val="Prrafodelista"/>
        <w:numPr>
          <w:ilvl w:val="1"/>
          <w:numId w:val="25"/>
        </w:numPr>
      </w:pPr>
      <w:r w:rsidRPr="009B40EB">
        <w:t>Bases de datos deductivas</w:t>
      </w:r>
      <w:r w:rsidR="00E301AB">
        <w:t>: se sirve de reglas lógicas para optimizar las diversas consultas.</w:t>
      </w:r>
    </w:p>
    <w:p w14:paraId="0D0522B0" w14:textId="23393B7C" w:rsidR="009B40EB" w:rsidRDefault="009B40EB" w:rsidP="009B40EB">
      <w:r>
        <w:t xml:space="preserve">En este caso las bases de datos que mas se ajustaban a las necesidades del proyecto eran </w:t>
      </w:r>
      <w:commentRangeStart w:id="182"/>
      <w:proofErr w:type="spellStart"/>
      <w:r>
        <w:t>MySQL</w:t>
      </w:r>
      <w:proofErr w:type="spellEnd"/>
      <w:r>
        <w:t xml:space="preserve"> y </w:t>
      </w:r>
      <w:proofErr w:type="spellStart"/>
      <w:r>
        <w:t>MariaDB</w:t>
      </w:r>
      <w:commentRangeEnd w:id="182"/>
      <w:proofErr w:type="spellEnd"/>
      <w:r w:rsidR="00A00D43">
        <w:rPr>
          <w:rStyle w:val="Refdecomentario"/>
        </w:rPr>
        <w:commentReference w:id="182"/>
      </w:r>
      <w:r>
        <w:t xml:space="preserve">, las cuales analizaremos en </w:t>
      </w:r>
      <w:r w:rsidR="00DD77B6">
        <w:t>los</w:t>
      </w:r>
      <w:r>
        <w:t xml:space="preserve"> </w:t>
      </w:r>
      <w:r w:rsidR="00BC6220">
        <w:t>siguientes apartados</w:t>
      </w:r>
      <w:r w:rsidR="00DD77B6">
        <w:t>.</w:t>
      </w:r>
    </w:p>
    <w:p w14:paraId="12839F26" w14:textId="4D922270" w:rsidR="006E6E00" w:rsidRDefault="006E6E00" w:rsidP="009B40EB"/>
    <w:p w14:paraId="7A401002" w14:textId="669E811C" w:rsidR="006E6E00" w:rsidRDefault="006E6E00" w:rsidP="009B40EB"/>
    <w:p w14:paraId="69CC0F99" w14:textId="397D1624" w:rsidR="006E6E00" w:rsidRDefault="006E6E00" w:rsidP="009B40EB"/>
    <w:p w14:paraId="0EC72671" w14:textId="79203C95" w:rsidR="006E6E00" w:rsidRDefault="006E6E00" w:rsidP="009B40EB"/>
    <w:p w14:paraId="64C11C22" w14:textId="528BD325" w:rsidR="006E6E00" w:rsidRDefault="006E6E00" w:rsidP="009B40EB"/>
    <w:p w14:paraId="59301A84" w14:textId="77777777" w:rsidR="006E6E00" w:rsidRDefault="006E6E00" w:rsidP="009B40EB"/>
    <w:p w14:paraId="72ED7382" w14:textId="1D705D37" w:rsidR="00071059" w:rsidRDefault="00071059" w:rsidP="00071059">
      <w:pPr>
        <w:pStyle w:val="Ttulo4"/>
        <w:rPr>
          <w:b/>
          <w:bCs/>
          <w:i w:val="0"/>
          <w:iCs w:val="0"/>
        </w:rPr>
      </w:pPr>
      <w:proofErr w:type="spellStart"/>
      <w:r>
        <w:rPr>
          <w:b/>
          <w:bCs/>
          <w:i w:val="0"/>
          <w:iCs w:val="0"/>
        </w:rPr>
        <w:lastRenderedPageBreak/>
        <w:t>MySQL</w:t>
      </w:r>
      <w:proofErr w:type="spellEnd"/>
    </w:p>
    <w:p w14:paraId="7AB4C1A5" w14:textId="2D1D4DD5" w:rsidR="006E6E00" w:rsidRDefault="002A2026" w:rsidP="006E6E00">
      <w:r>
        <w:t xml:space="preserve">Es un sistema de bases de datos relacionales con un modelo cliente-servidor </w:t>
      </w:r>
      <w:r w:rsidR="004B7C78">
        <w:t>q</w:t>
      </w:r>
      <w:r w:rsidR="005B6237">
        <w:t>u</w:t>
      </w:r>
      <w:r w:rsidR="004B7C78">
        <w:t>e es capaz de almacenar una determinada capacidad de datos de forma permanente.</w:t>
      </w:r>
    </w:p>
    <w:p w14:paraId="0BB7C2D1" w14:textId="51468B4F" w:rsidR="004B7C78" w:rsidRDefault="004B7C78" w:rsidP="006E6E00">
      <w:r>
        <w:t xml:space="preserve">Para poder entenderlo mejor, a </w:t>
      </w:r>
      <w:r w:rsidR="00BC6220">
        <w:t>continuación,</w:t>
      </w:r>
      <w:r>
        <w:t xml:space="preserve"> se expondrán sus características:</w:t>
      </w:r>
    </w:p>
    <w:p w14:paraId="03FDB27A" w14:textId="31BAA617" w:rsidR="004B7C78" w:rsidRDefault="005D744D" w:rsidP="00DF0AC0">
      <w:pPr>
        <w:pStyle w:val="Prrafodelista"/>
        <w:numPr>
          <w:ilvl w:val="0"/>
          <w:numId w:val="26"/>
        </w:numPr>
      </w:pPr>
      <w:r w:rsidRPr="005D744D">
        <w:t>Arquitectura Cliente y Servidor:</w:t>
      </w:r>
      <w:r>
        <w:t xml:space="preserve"> Esto hace referencia a que tanto como el cliente y el servidor quedan diferenciados, donde el cliente puede realizar consultas al servidor pidiéndole una serie de datos y enviarle una respuesta.</w:t>
      </w:r>
    </w:p>
    <w:p w14:paraId="60829446" w14:textId="77777777" w:rsidR="005D744D" w:rsidRDefault="005D744D" w:rsidP="005D744D">
      <w:pPr>
        <w:pStyle w:val="Prrafodelista"/>
        <w:ind w:left="780"/>
      </w:pPr>
    </w:p>
    <w:p w14:paraId="209A9ACA" w14:textId="6AE8F264" w:rsidR="005D744D" w:rsidRDefault="005D744D" w:rsidP="00DF0AC0">
      <w:pPr>
        <w:pStyle w:val="Prrafodelista"/>
        <w:numPr>
          <w:ilvl w:val="0"/>
          <w:numId w:val="26"/>
        </w:numPr>
      </w:pPr>
      <w:r w:rsidRPr="005D744D">
        <w:t>Compatibilidad con SQL:</w:t>
      </w:r>
      <w:r>
        <w:t xml:space="preserve"> Al ser este un lenguaje dentro de la industria, este posee plena compatibilidad con el mismo.</w:t>
      </w:r>
    </w:p>
    <w:p w14:paraId="05A7D394" w14:textId="77777777" w:rsidR="005D744D" w:rsidRDefault="005D744D" w:rsidP="005D744D">
      <w:pPr>
        <w:pStyle w:val="Prrafodelista"/>
        <w:ind w:left="780"/>
      </w:pPr>
    </w:p>
    <w:p w14:paraId="359D6871" w14:textId="3803932B" w:rsidR="005D744D" w:rsidRDefault="005D744D" w:rsidP="00DF0AC0">
      <w:pPr>
        <w:pStyle w:val="Prrafodelista"/>
        <w:numPr>
          <w:ilvl w:val="0"/>
          <w:numId w:val="26"/>
        </w:numPr>
      </w:pPr>
      <w:r w:rsidRPr="005D744D">
        <w:t>Vistas:</w:t>
      </w:r>
      <w:r>
        <w:t xml:space="preserve"> es una visión de una consulta que es almacenada en cache con el objetivo de agilizar las búsquedas, esto es muy útil cuando la base de datos almacena una gran cantidad de datos.</w:t>
      </w:r>
    </w:p>
    <w:p w14:paraId="6BA961C8" w14:textId="77777777" w:rsidR="005D744D" w:rsidRDefault="005D744D" w:rsidP="005D744D">
      <w:pPr>
        <w:pStyle w:val="Prrafodelista"/>
        <w:ind w:left="780"/>
      </w:pPr>
    </w:p>
    <w:p w14:paraId="5A151782" w14:textId="0E7BF180" w:rsidR="005D744D" w:rsidRDefault="005D744D" w:rsidP="005D744D">
      <w:pPr>
        <w:pStyle w:val="Prrafodelista"/>
        <w:numPr>
          <w:ilvl w:val="0"/>
          <w:numId w:val="26"/>
        </w:numPr>
      </w:pPr>
      <w:r w:rsidRPr="005D744D">
        <w:t>Procedimientos almacenados</w:t>
      </w:r>
      <w:r>
        <w:t xml:space="preserve">: </w:t>
      </w:r>
      <w:proofErr w:type="spellStart"/>
      <w:r>
        <w:t>MySQL</w:t>
      </w:r>
      <w:proofErr w:type="spellEnd"/>
      <w:r>
        <w:t xml:space="preserve"> pose la capacidad de no procesar las tablas como tal, ya que seria muy ineficiente, sino, que realiza una serie de pasos con el fin de conseguir esa eficiencia.</w:t>
      </w:r>
    </w:p>
    <w:p w14:paraId="43EC6E27" w14:textId="77777777" w:rsidR="005D744D" w:rsidRDefault="005D744D" w:rsidP="005D744D">
      <w:pPr>
        <w:pStyle w:val="Prrafodelista"/>
        <w:ind w:left="1418"/>
      </w:pPr>
    </w:p>
    <w:p w14:paraId="0FAC3A8F" w14:textId="6552638A" w:rsidR="005D744D" w:rsidRDefault="005D744D" w:rsidP="00DF0AC0">
      <w:pPr>
        <w:pStyle w:val="Prrafodelista"/>
        <w:numPr>
          <w:ilvl w:val="0"/>
          <w:numId w:val="26"/>
        </w:numPr>
      </w:pPr>
      <w:r w:rsidRPr="005D744D">
        <w:t>Desencadenantes</w:t>
      </w:r>
      <w:r>
        <w:t>: Posee la capacidad de crear tareas que reaccionan a determinados eventos producidos dentro de la misma base de datos.</w:t>
      </w:r>
    </w:p>
    <w:p w14:paraId="24C1917B" w14:textId="77777777" w:rsidR="005D744D" w:rsidRDefault="005D744D" w:rsidP="005D744D">
      <w:pPr>
        <w:pStyle w:val="Prrafodelista"/>
        <w:ind w:left="780"/>
      </w:pPr>
    </w:p>
    <w:p w14:paraId="59E2F106" w14:textId="2916A489" w:rsidR="005D744D" w:rsidRDefault="005D744D" w:rsidP="00DF0AC0">
      <w:pPr>
        <w:pStyle w:val="Prrafodelista"/>
        <w:numPr>
          <w:ilvl w:val="0"/>
          <w:numId w:val="26"/>
        </w:numPr>
      </w:pPr>
      <w:r w:rsidRPr="005D744D">
        <w:t>Transacciones</w:t>
      </w:r>
      <w:r>
        <w:t>: Representa un conjunto de acciones o interactuaciones de un cliente o usuario respecto a una base de datos.</w:t>
      </w:r>
    </w:p>
    <w:p w14:paraId="769B8E32" w14:textId="4CE83622" w:rsidR="006E6E00" w:rsidRDefault="006E6E00" w:rsidP="006E6E00"/>
    <w:p w14:paraId="370FEEAF" w14:textId="77777777" w:rsidR="002C0EAB" w:rsidRPr="006E6E00" w:rsidRDefault="002C0EAB" w:rsidP="006E6E00"/>
    <w:p w14:paraId="790E1D25" w14:textId="1E444D70" w:rsidR="00071059" w:rsidRDefault="00071059" w:rsidP="00071059">
      <w:pPr>
        <w:pStyle w:val="Ttulo4"/>
        <w:rPr>
          <w:b/>
          <w:bCs/>
          <w:i w:val="0"/>
          <w:iCs w:val="0"/>
        </w:rPr>
      </w:pPr>
      <w:proofErr w:type="spellStart"/>
      <w:r>
        <w:rPr>
          <w:b/>
          <w:bCs/>
          <w:i w:val="0"/>
          <w:iCs w:val="0"/>
        </w:rPr>
        <w:lastRenderedPageBreak/>
        <w:t>MariaDB</w:t>
      </w:r>
      <w:proofErr w:type="spellEnd"/>
    </w:p>
    <w:p w14:paraId="1A166C14" w14:textId="52D385AD" w:rsidR="001F3462" w:rsidRDefault="001F3462" w:rsidP="00071059">
      <w:r>
        <w:t xml:space="preserve">Es un sistema de gestión de bases de datos. Se deriva de </w:t>
      </w:r>
      <w:proofErr w:type="spellStart"/>
      <w:r>
        <w:t>MySQL</w:t>
      </w:r>
      <w:proofErr w:type="spellEnd"/>
      <w:r>
        <w:t xml:space="preserve"> y las bases de esta base de datos son similares, pero </w:t>
      </w:r>
      <w:proofErr w:type="spellStart"/>
      <w:r>
        <w:t>MariaDB</w:t>
      </w:r>
      <w:proofErr w:type="spellEnd"/>
      <w:r>
        <w:t xml:space="preserve"> tiene una serie de </w:t>
      </w:r>
      <w:r w:rsidR="00BC6220">
        <w:t>características</w:t>
      </w:r>
      <w:r>
        <w:t xml:space="preserve"> que hacen sombra a </w:t>
      </w:r>
      <w:proofErr w:type="spellStart"/>
      <w:r>
        <w:t>MySQL</w:t>
      </w:r>
      <w:proofErr w:type="spellEnd"/>
      <w:r>
        <w:t>. Algunas de estas son:</w:t>
      </w:r>
    </w:p>
    <w:p w14:paraId="6F87872C" w14:textId="20777BA6" w:rsidR="001F3462" w:rsidRDefault="001F3462" w:rsidP="001F3462">
      <w:pPr>
        <w:pStyle w:val="Prrafodelista"/>
        <w:numPr>
          <w:ilvl w:val="0"/>
          <w:numId w:val="27"/>
        </w:numPr>
      </w:pPr>
      <w:r>
        <w:t xml:space="preserve">Mejoras en la velocidad: </w:t>
      </w:r>
    </w:p>
    <w:p w14:paraId="22CF48C4" w14:textId="3E1A0FA5" w:rsidR="001F3462" w:rsidRDefault="001F3462" w:rsidP="001F3462">
      <w:pPr>
        <w:pStyle w:val="Prrafodelista"/>
        <w:numPr>
          <w:ilvl w:val="1"/>
          <w:numId w:val="27"/>
        </w:numPr>
      </w:pPr>
      <w:r>
        <w:t xml:space="preserve">La tabla de chequeo de redundancia es </w:t>
      </w:r>
      <w:r w:rsidR="00BC6220">
        <w:t>más</w:t>
      </w:r>
      <w:r>
        <w:t xml:space="preserve"> rápida</w:t>
      </w:r>
    </w:p>
    <w:p w14:paraId="756751A2" w14:textId="42A720D8" w:rsidR="001F3462" w:rsidRDefault="001F3462" w:rsidP="001F3462">
      <w:pPr>
        <w:pStyle w:val="Prrafodelista"/>
        <w:numPr>
          <w:ilvl w:val="1"/>
          <w:numId w:val="27"/>
        </w:numPr>
      </w:pPr>
      <w:r>
        <w:t xml:space="preserve">Se </w:t>
      </w:r>
      <w:r w:rsidRPr="001F3462">
        <w:t>eliminaron/mejoraron algunas conversiones no necesarias de juegos de caracteres</w:t>
      </w:r>
    </w:p>
    <w:p w14:paraId="20A3D4A3" w14:textId="16539887" w:rsidR="001F3462" w:rsidRDefault="001F3462" w:rsidP="001F3462">
      <w:pPr>
        <w:pStyle w:val="Prrafodelista"/>
        <w:numPr>
          <w:ilvl w:val="1"/>
          <w:numId w:val="27"/>
        </w:numPr>
      </w:pPr>
      <w:r w:rsidRPr="001F3462">
        <w:t xml:space="preserve">El uso del motor aria permite realizar consultas complejas </w:t>
      </w:r>
      <w:r>
        <w:t>rápidamente.</w:t>
      </w:r>
    </w:p>
    <w:p w14:paraId="6EC634BC" w14:textId="3F010653" w:rsidR="001F3462" w:rsidRDefault="001F3462" w:rsidP="001F3462">
      <w:pPr>
        <w:pStyle w:val="Prrafodelista"/>
        <w:numPr>
          <w:ilvl w:val="0"/>
          <w:numId w:val="27"/>
        </w:numPr>
      </w:pPr>
      <w:r>
        <w:t xml:space="preserve">Extensiones y nuevas </w:t>
      </w:r>
      <w:r w:rsidR="00BC6220">
        <w:t>Características</w:t>
      </w:r>
      <w:r>
        <w:t>:</w:t>
      </w:r>
    </w:p>
    <w:p w14:paraId="59C8455B" w14:textId="44FF2904" w:rsidR="001F3462" w:rsidRDefault="001F3462" w:rsidP="001F3462">
      <w:pPr>
        <w:pStyle w:val="Prrafodelista"/>
        <w:numPr>
          <w:ilvl w:val="1"/>
          <w:numId w:val="27"/>
        </w:numPr>
      </w:pPr>
      <w:r>
        <w:t>Puede manejar hasta 32 segmentos clave por clave (sobre los 16 originales)</w:t>
      </w:r>
    </w:p>
    <w:p w14:paraId="0BD55E4A" w14:textId="587C1770" w:rsidR="001F3462" w:rsidRDefault="001F3462" w:rsidP="001F3462">
      <w:pPr>
        <w:pStyle w:val="Prrafodelista"/>
        <w:numPr>
          <w:ilvl w:val="1"/>
          <w:numId w:val="27"/>
        </w:numPr>
      </w:pPr>
      <w:r w:rsidRPr="001F3462">
        <w:t>Pool de Hilos de Ejecución o Procesos</w:t>
      </w:r>
    </w:p>
    <w:p w14:paraId="2B9BFBBB" w14:textId="7808ED26" w:rsidR="001F3462" w:rsidRDefault="001F3462" w:rsidP="001F3462">
      <w:pPr>
        <w:pStyle w:val="Prrafodelista"/>
        <w:numPr>
          <w:ilvl w:val="1"/>
          <w:numId w:val="27"/>
        </w:numPr>
      </w:pPr>
      <w:r w:rsidRPr="001F3462">
        <w:t xml:space="preserve">Extensiones de prueba </w:t>
      </w:r>
      <w:proofErr w:type="spellStart"/>
      <w:r w:rsidRPr="001F3462">
        <w:t>mysqltest</w:t>
      </w:r>
      <w:proofErr w:type="spellEnd"/>
    </w:p>
    <w:p w14:paraId="097EBFC5" w14:textId="2625469B" w:rsidR="001F3462" w:rsidRDefault="001F3462" w:rsidP="001F3462">
      <w:pPr>
        <w:pStyle w:val="Prrafodelista"/>
        <w:numPr>
          <w:ilvl w:val="1"/>
          <w:numId w:val="27"/>
        </w:numPr>
      </w:pPr>
      <w:r w:rsidRPr="001F3462">
        <w:t>Cache de Claves segmentadas</w:t>
      </w:r>
    </w:p>
    <w:p w14:paraId="38AAA6F0" w14:textId="44332C87" w:rsidR="00CC6623" w:rsidRDefault="00CC6623" w:rsidP="00CC6623">
      <w:pPr>
        <w:pStyle w:val="Prrafodelista"/>
        <w:numPr>
          <w:ilvl w:val="1"/>
          <w:numId w:val="27"/>
        </w:numPr>
      </w:pPr>
      <w:r>
        <w:t xml:space="preserve">Especificación de motor de almacenamiento en CREATE TABLE </w:t>
      </w:r>
    </w:p>
    <w:p w14:paraId="7F125D5B" w14:textId="3DECCCA1" w:rsidR="001F3462" w:rsidRDefault="00CC6623" w:rsidP="00CC6623">
      <w:pPr>
        <w:pStyle w:val="Prrafodelista"/>
        <w:numPr>
          <w:ilvl w:val="1"/>
          <w:numId w:val="27"/>
        </w:numPr>
      </w:pPr>
      <w:r>
        <w:t xml:space="preserve">Mejoras a la tabla INFORMATION SCHEMA.PLUGINS </w:t>
      </w:r>
    </w:p>
    <w:p w14:paraId="40732371" w14:textId="51F66325" w:rsidR="00CC6623" w:rsidRDefault="00BC6220" w:rsidP="00CC6623">
      <w:pPr>
        <w:pStyle w:val="Prrafodelista"/>
        <w:numPr>
          <w:ilvl w:val="1"/>
          <w:numId w:val="27"/>
        </w:numPr>
      </w:pPr>
      <w:r w:rsidRPr="00CC6623">
        <w:t>Precisión</w:t>
      </w:r>
      <w:r w:rsidR="00CC6623" w:rsidRPr="00CC6623">
        <w:t xml:space="preserve"> de Microsegundos en la lista de Procesos</w:t>
      </w:r>
    </w:p>
    <w:p w14:paraId="102F7F17" w14:textId="59E88F8F" w:rsidR="00CC6623" w:rsidRDefault="00BC6220" w:rsidP="00CC6623">
      <w:pPr>
        <w:pStyle w:val="Prrafodelista"/>
        <w:numPr>
          <w:ilvl w:val="1"/>
          <w:numId w:val="27"/>
        </w:numPr>
      </w:pPr>
      <w:r w:rsidRPr="00CC6623">
        <w:t>Estadísticas</w:t>
      </w:r>
      <w:r w:rsidR="00CC6623" w:rsidRPr="00CC6623">
        <w:t xml:space="preserve"> extendidas para el usuario </w:t>
      </w:r>
    </w:p>
    <w:p w14:paraId="6C974EB3" w14:textId="630CFDE8" w:rsidR="001F3462" w:rsidRDefault="001F3462" w:rsidP="001F3462">
      <w:pPr>
        <w:pStyle w:val="Prrafodelista"/>
        <w:numPr>
          <w:ilvl w:val="0"/>
          <w:numId w:val="27"/>
        </w:numPr>
      </w:pPr>
      <w:r>
        <w:t>Mejores Pruebas:</w:t>
      </w:r>
    </w:p>
    <w:p w14:paraId="04759057" w14:textId="172001BB" w:rsidR="00CC6623" w:rsidRDefault="00CC6623" w:rsidP="00CC6623">
      <w:pPr>
        <w:pStyle w:val="Prrafodelista"/>
        <w:numPr>
          <w:ilvl w:val="1"/>
          <w:numId w:val="27"/>
        </w:numPr>
      </w:pPr>
      <w:r>
        <w:t xml:space="preserve">Mas cantidad de pruebas disponibles en </w:t>
      </w:r>
      <w:r w:rsidR="00BC6220">
        <w:t>la suite</w:t>
      </w:r>
      <w:r>
        <w:t xml:space="preserve"> de pruebas</w:t>
      </w:r>
    </w:p>
    <w:p w14:paraId="03A482FB" w14:textId="1D5456F9" w:rsidR="00CC6623" w:rsidRDefault="00CC6623" w:rsidP="00CC6623">
      <w:pPr>
        <w:pStyle w:val="Prrafodelista"/>
        <w:numPr>
          <w:ilvl w:val="1"/>
          <w:numId w:val="27"/>
        </w:numPr>
      </w:pPr>
      <w:r>
        <w:t>Errores en las pruebas corregidos</w:t>
      </w:r>
    </w:p>
    <w:p w14:paraId="47995258" w14:textId="14146683" w:rsidR="00CC6623" w:rsidRDefault="00CC6623" w:rsidP="00CC6623">
      <w:pPr>
        <w:pStyle w:val="Prrafodelista"/>
        <w:numPr>
          <w:ilvl w:val="1"/>
          <w:numId w:val="27"/>
        </w:numPr>
      </w:pPr>
      <w:r>
        <w:t>Pruebas invalidas removidas</w:t>
      </w:r>
    </w:p>
    <w:p w14:paraId="6DAD6B88" w14:textId="7273C22D" w:rsidR="00CC6623" w:rsidRDefault="00CC6623" w:rsidP="00CC6623">
      <w:pPr>
        <w:pStyle w:val="Prrafodelista"/>
        <w:numPr>
          <w:ilvl w:val="1"/>
          <w:numId w:val="27"/>
        </w:numPr>
      </w:pPr>
      <w:r>
        <w:t>Pruebas construidas con diferentes opciones de configuración para obtener mejores resultados</w:t>
      </w:r>
    </w:p>
    <w:p w14:paraId="0AF689A7" w14:textId="7A9799FA" w:rsidR="00CC6623" w:rsidRDefault="00CC6623" w:rsidP="00CC6623"/>
    <w:p w14:paraId="5306F766" w14:textId="6D2012BD" w:rsidR="00CC6623" w:rsidRDefault="00CC6623" w:rsidP="00CC6623"/>
    <w:p w14:paraId="50D6623F" w14:textId="6AFFA9D6" w:rsidR="001F3462" w:rsidRDefault="001F3462" w:rsidP="001F3462">
      <w:pPr>
        <w:pStyle w:val="Prrafodelista"/>
        <w:numPr>
          <w:ilvl w:val="0"/>
          <w:numId w:val="27"/>
        </w:numPr>
      </w:pPr>
      <w:r>
        <w:lastRenderedPageBreak/>
        <w:t>Mas motores de almacenamiento:</w:t>
      </w:r>
    </w:p>
    <w:p w14:paraId="2BCE9B60" w14:textId="77777777" w:rsidR="001F3462" w:rsidRDefault="001F3462" w:rsidP="001F3462">
      <w:pPr>
        <w:pStyle w:val="Prrafodelista"/>
        <w:numPr>
          <w:ilvl w:val="1"/>
          <w:numId w:val="27"/>
        </w:numPr>
      </w:pPr>
      <w:r>
        <w:t>Aria</w:t>
      </w:r>
    </w:p>
    <w:p w14:paraId="302B6E58" w14:textId="77777777" w:rsidR="001F3462" w:rsidRDefault="001F3462" w:rsidP="001F3462">
      <w:pPr>
        <w:pStyle w:val="Prrafodelista"/>
        <w:numPr>
          <w:ilvl w:val="1"/>
          <w:numId w:val="27"/>
        </w:numPr>
      </w:pPr>
      <w:proofErr w:type="spellStart"/>
      <w:r>
        <w:t>XtraDB</w:t>
      </w:r>
      <w:proofErr w:type="spellEnd"/>
      <w:r>
        <w:t xml:space="preserve"> (reemplazo para </w:t>
      </w:r>
      <w:proofErr w:type="spellStart"/>
      <w:r>
        <w:t>InnoDB</w:t>
      </w:r>
      <w:proofErr w:type="spellEnd"/>
      <w:r>
        <w:t>)</w:t>
      </w:r>
    </w:p>
    <w:p w14:paraId="0D34EFDA" w14:textId="77777777" w:rsidR="001F3462" w:rsidRDefault="001F3462" w:rsidP="001F3462">
      <w:pPr>
        <w:pStyle w:val="Prrafodelista"/>
        <w:numPr>
          <w:ilvl w:val="1"/>
          <w:numId w:val="27"/>
        </w:numPr>
      </w:pPr>
      <w:r>
        <w:t>PBXT</w:t>
      </w:r>
    </w:p>
    <w:p w14:paraId="42E2356B" w14:textId="77777777" w:rsidR="001F3462" w:rsidRDefault="001F3462" w:rsidP="001F3462">
      <w:pPr>
        <w:pStyle w:val="Prrafodelista"/>
        <w:numPr>
          <w:ilvl w:val="1"/>
          <w:numId w:val="27"/>
        </w:numPr>
      </w:pPr>
      <w:proofErr w:type="spellStart"/>
      <w:r>
        <w:t>FederatedX</w:t>
      </w:r>
      <w:proofErr w:type="spellEnd"/>
      <w:r>
        <w:t xml:space="preserve"> (reemplazo para </w:t>
      </w:r>
      <w:proofErr w:type="spellStart"/>
      <w:r>
        <w:t>Federated</w:t>
      </w:r>
      <w:proofErr w:type="spellEnd"/>
      <w:r>
        <w:t>)</w:t>
      </w:r>
    </w:p>
    <w:p w14:paraId="7B281EB0" w14:textId="5F9159F7" w:rsidR="001F3462" w:rsidRDefault="001F3462" w:rsidP="001F3462">
      <w:pPr>
        <w:pStyle w:val="Prrafodelista"/>
        <w:numPr>
          <w:ilvl w:val="1"/>
          <w:numId w:val="27"/>
        </w:numPr>
      </w:pPr>
      <w:r>
        <w:t xml:space="preserve">OQGRAPH </w:t>
      </w:r>
    </w:p>
    <w:p w14:paraId="4D2E3774" w14:textId="6FDE4ED5" w:rsidR="001F3462" w:rsidRDefault="001F3462" w:rsidP="001F3462">
      <w:pPr>
        <w:pStyle w:val="Prrafodelista"/>
        <w:numPr>
          <w:ilvl w:val="1"/>
          <w:numId w:val="27"/>
        </w:numPr>
      </w:pPr>
      <w:proofErr w:type="spellStart"/>
      <w:r>
        <w:t>SphinxSE</w:t>
      </w:r>
      <w:proofErr w:type="spellEnd"/>
      <w:r>
        <w:t xml:space="preserve"> </w:t>
      </w:r>
    </w:p>
    <w:p w14:paraId="17340B22" w14:textId="38C17DB6" w:rsidR="00975013" w:rsidRDefault="001F3462" w:rsidP="009E38C0">
      <w:pPr>
        <w:pStyle w:val="Prrafodelista"/>
        <w:numPr>
          <w:ilvl w:val="1"/>
          <w:numId w:val="27"/>
        </w:numPr>
      </w:pPr>
      <w:proofErr w:type="spellStart"/>
      <w:r>
        <w:t>T</w:t>
      </w:r>
      <w:commentRangeStart w:id="183"/>
      <w:r>
        <w:t>okuDB</w:t>
      </w:r>
      <w:commentRangeEnd w:id="183"/>
      <w:proofErr w:type="spellEnd"/>
      <w:r w:rsidR="00A00D43">
        <w:rPr>
          <w:rStyle w:val="Refdecomentario"/>
        </w:rPr>
        <w:commentReference w:id="183"/>
      </w:r>
    </w:p>
    <w:p w14:paraId="32208C88" w14:textId="6A7FA840" w:rsidR="009E38C0" w:rsidRDefault="009E38C0" w:rsidP="009E38C0">
      <w:pPr>
        <w:pStyle w:val="Ttulo2"/>
      </w:pPr>
      <w:bookmarkStart w:id="184" w:name="_Toc52311811"/>
      <w:r>
        <w:t>Resumen</w:t>
      </w:r>
      <w:bookmarkEnd w:id="184"/>
    </w:p>
    <w:p w14:paraId="3E669CAE" w14:textId="3FE94837" w:rsidR="003B13CD" w:rsidRDefault="003B13CD" w:rsidP="003B13CD">
      <w:commentRangeStart w:id="185"/>
      <w:r>
        <w:t xml:space="preserve">La aplicación posee un hueco en el mercado el cual puede </w:t>
      </w:r>
      <w:r w:rsidR="00BC6220">
        <w:t>aprovechar,</w:t>
      </w:r>
      <w:r>
        <w:t xml:space="preserve"> pero debe estar al tanto de las tecnologías emergentes ya que es un mercado muy cambiante.</w:t>
      </w:r>
      <w:commentRangeEnd w:id="185"/>
      <w:r w:rsidR="00A00D43">
        <w:rPr>
          <w:rStyle w:val="Refdecomentario"/>
        </w:rPr>
        <w:commentReference w:id="185"/>
      </w:r>
    </w:p>
    <w:p w14:paraId="10BDA4E2" w14:textId="243D22BD" w:rsidR="003B13CD" w:rsidRDefault="003B13CD" w:rsidP="003B13CD">
      <w:r>
        <w:t xml:space="preserve">Para poder </w:t>
      </w:r>
      <w:r w:rsidR="00BC6220">
        <w:t>adaptarse</w:t>
      </w:r>
      <w:r>
        <w:t xml:space="preserve"> a dichos cambios va a utilizar tecnología web, ya que esta es la única manera de hacerla portable sin abandonar la idea de hacerla fácil de modificar y mantener, </w:t>
      </w:r>
      <w:commentRangeStart w:id="186"/>
      <w:r>
        <w:t xml:space="preserve">para ello el proyecto toma la tecnología </w:t>
      </w:r>
      <w:proofErr w:type="gramStart"/>
      <w:r>
        <w:t>REST  en</w:t>
      </w:r>
      <w:proofErr w:type="gramEnd"/>
      <w:r>
        <w:t xml:space="preserve"> vez de SOA, mas que nada por la facilidad de implementación y por los recursos que ofrece manteniendo la simplicidad, cabe destacar que esta es la tecnología mas puntera en cuanto a los servicios web, siendo esto otro punto favorable para REST.</w:t>
      </w:r>
      <w:commentRangeEnd w:id="186"/>
      <w:r w:rsidR="00A00D43">
        <w:rPr>
          <w:rStyle w:val="Refdecomentario"/>
        </w:rPr>
        <w:commentReference w:id="186"/>
      </w:r>
    </w:p>
    <w:p w14:paraId="31FA410D" w14:textId="18409BA0" w:rsidR="003B13CD" w:rsidRDefault="003B13CD" w:rsidP="003B13CD">
      <w:r>
        <w:t xml:space="preserve">Respecto a la distribución de la aplicación, </w:t>
      </w:r>
      <w:commentRangeStart w:id="187"/>
      <w:r w:rsidR="00C63CA3">
        <w:t>se seguirán las pautas de la filosofía REST para ello lo va a dividir en torno al Front-</w:t>
      </w:r>
      <w:proofErr w:type="spellStart"/>
      <w:r w:rsidR="00C63CA3">
        <w:t>end</w:t>
      </w:r>
      <w:proofErr w:type="spellEnd"/>
      <w:r w:rsidR="00C63CA3">
        <w:t xml:space="preserve"> y Back-</w:t>
      </w:r>
      <w:proofErr w:type="spellStart"/>
      <w:r w:rsidR="00C63CA3">
        <w:t>end</w:t>
      </w:r>
      <w:commentRangeEnd w:id="187"/>
      <w:proofErr w:type="spellEnd"/>
      <w:r w:rsidR="00A00D43">
        <w:rPr>
          <w:rStyle w:val="Refdecomentario"/>
        </w:rPr>
        <w:commentReference w:id="187"/>
      </w:r>
      <w:r w:rsidR="00C63CA3">
        <w:t xml:space="preserve">, siendo el primero el que se encargue de la parte de el cliente y el segundo de la parte del servidor, </w:t>
      </w:r>
      <w:r w:rsidR="00BC6220">
        <w:t>haciéndolos</w:t>
      </w:r>
      <w:r w:rsidR="00C63CA3">
        <w:t xml:space="preserve"> mas estancos y </w:t>
      </w:r>
      <w:r w:rsidR="00BC6220">
        <w:t>más</w:t>
      </w:r>
      <w:r w:rsidR="00C63CA3">
        <w:t xml:space="preserve"> fáciles de actualizar o modificar.</w:t>
      </w:r>
    </w:p>
    <w:p w14:paraId="1BBB3C92" w14:textId="75330BCE" w:rsidR="00C63CA3" w:rsidRDefault="00C63CA3" w:rsidP="003B13CD">
      <w:commentRangeStart w:id="188"/>
      <w:r>
        <w:t>Dentro del Front-</w:t>
      </w:r>
      <w:proofErr w:type="spellStart"/>
      <w:r>
        <w:t>end</w:t>
      </w:r>
      <w:proofErr w:type="spellEnd"/>
      <w:r>
        <w:t xml:space="preserve">. Se opto por Android ya que el dispositivo que mas se usa actualmente es el móvil y dentro de los </w:t>
      </w:r>
      <w:r w:rsidR="00BC6220">
        <w:t>móviles</w:t>
      </w:r>
      <w:r>
        <w:t xml:space="preserve"> el mas usado es el que tiene el sistema operativo Android.</w:t>
      </w:r>
    </w:p>
    <w:p w14:paraId="51404198" w14:textId="14989B84" w:rsidR="00C63CA3" w:rsidRDefault="00C63CA3" w:rsidP="003B13CD">
      <w:r>
        <w:t xml:space="preserve">Respecto a </w:t>
      </w:r>
      <w:proofErr w:type="spellStart"/>
      <w:r>
        <w:t>Postman</w:t>
      </w:r>
      <w:proofErr w:type="spellEnd"/>
      <w:r>
        <w:t xml:space="preserve"> es una tecnología que va a ser utilizada para el testeo de los servicios publicados, pudiendo ver </w:t>
      </w:r>
      <w:r w:rsidR="00BC6220">
        <w:t>así</w:t>
      </w:r>
      <w:r>
        <w:t xml:space="preserve"> si su funcionamiento es correcto.</w:t>
      </w:r>
    </w:p>
    <w:p w14:paraId="311FA080" w14:textId="5A4DD1DC" w:rsidR="00C63CA3" w:rsidRDefault="00C63CA3" w:rsidP="003B13CD">
      <w:r>
        <w:lastRenderedPageBreak/>
        <w:t>Por parte del Back-</w:t>
      </w:r>
      <w:proofErr w:type="spellStart"/>
      <w:r>
        <w:t>end</w:t>
      </w:r>
      <w:proofErr w:type="spellEnd"/>
      <w:r>
        <w:t xml:space="preserve"> se van a desarrollar los servicios en Java dado que es el lenguaje en el que puedes desarrollar la parte del Front del cliente en Android, además de ser el lenguaje en el cual poseo </w:t>
      </w:r>
      <w:r w:rsidR="00BC6220">
        <w:t>más</w:t>
      </w:r>
      <w:r>
        <w:t xml:space="preserve"> experiencia es un lenguaje orientado a objetos que es totalmente compatible con la </w:t>
      </w:r>
      <w:r w:rsidR="00BC6220">
        <w:t>filosofía</w:t>
      </w:r>
      <w:r>
        <w:t xml:space="preserve"> REST.</w:t>
      </w:r>
    </w:p>
    <w:p w14:paraId="36B25CD6" w14:textId="48B8811C" w:rsidR="00C63CA3" w:rsidRDefault="00C63CA3" w:rsidP="003B13CD">
      <w:r>
        <w:t xml:space="preserve">Si nos metemos a la sección de </w:t>
      </w:r>
      <w:proofErr w:type="spellStart"/>
      <w:r>
        <w:t>Raspbian</w:t>
      </w:r>
      <w:proofErr w:type="spellEnd"/>
      <w:r>
        <w:t xml:space="preserve">, su empleo es simple, ya que es necesario una maquina que </w:t>
      </w:r>
      <w:r w:rsidR="00BC6220">
        <w:t>actúe</w:t>
      </w:r>
      <w:r>
        <w:t xml:space="preserve"> como servidor y en este caso opte por la </w:t>
      </w:r>
      <w:proofErr w:type="spellStart"/>
      <w:r>
        <w:t>Raspberry</w:t>
      </w:r>
      <w:proofErr w:type="spellEnd"/>
      <w:r>
        <w:t xml:space="preserve"> Pi ya que es un ordenador barato, fácil de manipular y en </w:t>
      </w:r>
      <w:r w:rsidR="00BC6220">
        <w:t>él</w:t>
      </w:r>
      <w:r>
        <w:t xml:space="preserve"> se puede levantar servicios como apache </w:t>
      </w:r>
      <w:proofErr w:type="spellStart"/>
      <w:r>
        <w:t>Tomcat</w:t>
      </w:r>
      <w:proofErr w:type="spellEnd"/>
      <w:r>
        <w:t xml:space="preserve"> y </w:t>
      </w:r>
      <w:proofErr w:type="spellStart"/>
      <w:r>
        <w:t>MariaDB</w:t>
      </w:r>
      <w:proofErr w:type="spellEnd"/>
      <w:r>
        <w:t xml:space="preserve"> que son claves para el correcto funcionamiento de la aplicación.</w:t>
      </w:r>
    </w:p>
    <w:p w14:paraId="3DF3AC97" w14:textId="13F315EA" w:rsidR="00C63CA3" w:rsidRDefault="00C63CA3" w:rsidP="003B13CD">
      <w:r>
        <w:t xml:space="preserve">Por </w:t>
      </w:r>
      <w:r w:rsidR="00BC6220">
        <w:t>último,</w:t>
      </w:r>
      <w:r>
        <w:t xml:space="preserve"> opte por estas dos bases de datos </w:t>
      </w:r>
      <w:r w:rsidR="004877C4">
        <w:t>por que son SQL, al ser de ese tipo me brindan la estructura que necesita el proyecto.</w:t>
      </w:r>
    </w:p>
    <w:p w14:paraId="7D801E29" w14:textId="35979F89" w:rsidR="004877C4" w:rsidRDefault="00BC6220" w:rsidP="003B13CD">
      <w:r>
        <w:t>Además,</w:t>
      </w:r>
      <w:r w:rsidR="004877C4">
        <w:t xml:space="preserve"> al Ser </w:t>
      </w:r>
      <w:proofErr w:type="spellStart"/>
      <w:r w:rsidR="004877C4">
        <w:t>MariaDB</w:t>
      </w:r>
      <w:proofErr w:type="spellEnd"/>
      <w:r w:rsidR="004877C4">
        <w:t xml:space="preserve"> una BBDD derivada de </w:t>
      </w:r>
      <w:proofErr w:type="spellStart"/>
      <w:r w:rsidR="004877C4">
        <w:t>MySQL</w:t>
      </w:r>
      <w:proofErr w:type="spellEnd"/>
      <w:r w:rsidR="004877C4">
        <w:t xml:space="preserve"> facilita muchísimo la compatibilidad entre ambas pudiendo disponer de </w:t>
      </w:r>
      <w:proofErr w:type="spellStart"/>
      <w:r w:rsidR="004877C4">
        <w:t>MySQL</w:t>
      </w:r>
      <w:proofErr w:type="spellEnd"/>
      <w:r w:rsidR="004877C4">
        <w:t xml:space="preserve"> para el entorno de pruebas en local y </w:t>
      </w:r>
      <w:proofErr w:type="spellStart"/>
      <w:r w:rsidR="004877C4">
        <w:t>MariaDB</w:t>
      </w:r>
      <w:proofErr w:type="spellEnd"/>
      <w:r w:rsidR="004877C4">
        <w:t xml:space="preserve"> en el servidor.</w:t>
      </w:r>
      <w:commentRangeEnd w:id="188"/>
      <w:r w:rsidR="00A00D43">
        <w:rPr>
          <w:rStyle w:val="Refdecomentario"/>
        </w:rPr>
        <w:commentReference w:id="188"/>
      </w:r>
    </w:p>
    <w:p w14:paraId="3039B8B1" w14:textId="77777777" w:rsidR="003B13CD" w:rsidRPr="003B13CD" w:rsidRDefault="003B13CD" w:rsidP="003B13CD"/>
    <w:p w14:paraId="1454CD82" w14:textId="77777777" w:rsidR="009E38C0" w:rsidRDefault="009E38C0" w:rsidP="009E38C0"/>
    <w:p w14:paraId="4D095434" w14:textId="77777777" w:rsidR="009E38C0" w:rsidRPr="00390ADC" w:rsidRDefault="009E38C0" w:rsidP="009E38C0"/>
    <w:p w14:paraId="13EFA646" w14:textId="47D4E8B9" w:rsidR="009E38C0" w:rsidRPr="00390ADC" w:rsidRDefault="009E38C0" w:rsidP="00390ADC">
      <w:r>
        <w:tab/>
      </w:r>
    </w:p>
    <w:p w14:paraId="0F8666CB" w14:textId="77777777" w:rsidR="00390ADC" w:rsidRPr="00390ADC" w:rsidRDefault="00390ADC" w:rsidP="00390ADC"/>
    <w:p w14:paraId="48B8E6A7" w14:textId="77777777" w:rsidR="00C00FA0" w:rsidRDefault="00C00FA0" w:rsidP="00303664"/>
    <w:p w14:paraId="6B35AF83" w14:textId="77777777" w:rsidR="00C00FA0" w:rsidRDefault="00C00FA0" w:rsidP="00303664"/>
    <w:p w14:paraId="4496FE71" w14:textId="77777777" w:rsidR="00C00FA0" w:rsidRDefault="00C00FA0" w:rsidP="00303664"/>
    <w:p w14:paraId="2489CDA8" w14:textId="77777777" w:rsidR="00C00FA0" w:rsidRDefault="00C00FA0" w:rsidP="00303664"/>
    <w:p w14:paraId="7296E838" w14:textId="78FEB395" w:rsidR="00C00FA0" w:rsidRPr="00EF1449" w:rsidRDefault="00C00FA0" w:rsidP="00C00FA0">
      <w:pPr>
        <w:pStyle w:val="Ttulo1"/>
        <w:framePr w:wrap="auto" w:vAnchor="margin" w:yAlign="inline"/>
      </w:pPr>
      <w:r>
        <w:lastRenderedPageBreak/>
        <w:br/>
      </w:r>
      <w:bookmarkStart w:id="189" w:name="_Toc52311812"/>
      <w:r w:rsidR="006A386E">
        <w:t>Análisis</w:t>
      </w:r>
      <w:bookmarkEnd w:id="189"/>
    </w:p>
    <w:p w14:paraId="5C211B8B" w14:textId="77777777" w:rsidR="00C00FA0" w:rsidRDefault="00C00FA0" w:rsidP="00303664"/>
    <w:p w14:paraId="5B42DD5F" w14:textId="1E23BD47" w:rsidR="00303664" w:rsidRDefault="00303664" w:rsidP="00303664">
      <w:r>
        <w:t>El análisis contendrá, al menos, la información que se muestra a continuación:</w:t>
      </w:r>
    </w:p>
    <w:p w14:paraId="62E8F9D4" w14:textId="0998B337" w:rsidR="00303664" w:rsidRDefault="00303664" w:rsidP="004D6CFE">
      <w:pPr>
        <w:pStyle w:val="Prrafodelista"/>
        <w:numPr>
          <w:ilvl w:val="0"/>
          <w:numId w:val="2"/>
        </w:numPr>
      </w:pPr>
      <w:r>
        <w:t>Todas aquellas secciones que se consideren oportunas de estado de la cuestión, lagunas a cubrir en el estado de la cuestión, etc.</w:t>
      </w:r>
    </w:p>
    <w:p w14:paraId="0C1B6D44" w14:textId="7B13D9AC" w:rsidR="00303664" w:rsidRDefault="00303664" w:rsidP="004D6CFE">
      <w:pPr>
        <w:pStyle w:val="Prrafodelista"/>
        <w:numPr>
          <w:ilvl w:val="0"/>
          <w:numId w:val="2"/>
        </w:numPr>
      </w:pPr>
      <w:r>
        <w:t>Especificación de requisitos, que incluirá los siguientes puntos (los que proceda):</w:t>
      </w:r>
    </w:p>
    <w:p w14:paraId="133B7A56" w14:textId="69BC28A5" w:rsidR="00303664" w:rsidRDefault="00303664" w:rsidP="004D6CFE">
      <w:pPr>
        <w:pStyle w:val="Prrafodelista"/>
        <w:numPr>
          <w:ilvl w:val="1"/>
          <w:numId w:val="2"/>
        </w:numPr>
      </w:pPr>
      <w:r>
        <w:t>Requisitos funcionales.</w:t>
      </w:r>
    </w:p>
    <w:p w14:paraId="47D31425" w14:textId="2BF86783" w:rsidR="00303664" w:rsidRDefault="00303664" w:rsidP="004D6CFE">
      <w:pPr>
        <w:pStyle w:val="Prrafodelista"/>
        <w:numPr>
          <w:ilvl w:val="1"/>
          <w:numId w:val="2"/>
        </w:numPr>
      </w:pPr>
      <w:r>
        <w:t>Requisitos de interfaces externas. Las que proceda de las siguientes: interfaz de usuario, interfaces software e interfaces de comunicación.</w:t>
      </w:r>
    </w:p>
    <w:p w14:paraId="07B8B5DF" w14:textId="07886672" w:rsidR="00303664" w:rsidRDefault="00303664" w:rsidP="004D6CFE">
      <w:pPr>
        <w:pStyle w:val="Prrafodelista"/>
        <w:numPr>
          <w:ilvl w:val="1"/>
          <w:numId w:val="2"/>
        </w:numPr>
      </w:pPr>
      <w:r>
        <w:t>Requisitos de rendimiento.</w:t>
      </w:r>
    </w:p>
    <w:p w14:paraId="4DB91C09" w14:textId="1A4E10CD" w:rsidR="00303664" w:rsidRDefault="00303664" w:rsidP="004D6CFE">
      <w:pPr>
        <w:pStyle w:val="Prrafodelista"/>
        <w:numPr>
          <w:ilvl w:val="1"/>
          <w:numId w:val="2"/>
        </w:numPr>
      </w:pPr>
      <w:r>
        <w:t>Requisitos tecnológicos: requisitos de hardware, sistema operativo, virtualización, etc.</w:t>
      </w:r>
    </w:p>
    <w:p w14:paraId="20BFD079" w14:textId="0111D76A" w:rsidR="00303664" w:rsidRDefault="00303664" w:rsidP="004D6CFE">
      <w:pPr>
        <w:pStyle w:val="Prrafodelista"/>
        <w:numPr>
          <w:ilvl w:val="0"/>
          <w:numId w:val="2"/>
        </w:numPr>
      </w:pPr>
      <w:r>
        <w:t>Diagrama de contexto de la aplicación donde se indiquen las entradas y las salidas.</w:t>
      </w:r>
    </w:p>
    <w:p w14:paraId="44651740" w14:textId="2BB8E6B0" w:rsidR="00303664" w:rsidRDefault="00303664" w:rsidP="004D6CFE">
      <w:pPr>
        <w:pStyle w:val="Prrafodelista"/>
        <w:numPr>
          <w:ilvl w:val="0"/>
          <w:numId w:val="2"/>
        </w:numPr>
      </w:pPr>
      <w:r>
        <w:t>Diagrama de bloques funcionales con sus interacciones. Tanto los bloques como las interacciones deben estar descritos en el texto de la sección. Los bloques que requieran más detalle pueden, a su vez, mostrarse en diagramas de bloques funcionales de nivel inferior. Estos diagramas no contendrán detalles sobre la tecnología a utilizar (tales detalles se dejan para el diseño).</w:t>
      </w:r>
    </w:p>
    <w:p w14:paraId="31677AF8" w14:textId="4DBF1E23" w:rsidR="00C73DFD" w:rsidRPr="000D0BE5" w:rsidRDefault="00C73DFD" w:rsidP="00C73DFD">
      <w:pPr>
        <w:pStyle w:val="Ttulo2"/>
      </w:pPr>
      <w:bookmarkStart w:id="190" w:name="_Toc52311813"/>
      <w:r>
        <w:lastRenderedPageBreak/>
        <w:t>Apartado 3.1</w:t>
      </w:r>
      <w:bookmarkEnd w:id="190"/>
    </w:p>
    <w:p w14:paraId="69E552EF" w14:textId="3BF721B6" w:rsidR="00C73DFD" w:rsidRDefault="00C73DFD" w:rsidP="00C73DFD">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58A6ECE6" w14:textId="7F8AA8D2" w:rsidR="00C73DFD" w:rsidRPr="00B612E8" w:rsidRDefault="00C73DFD" w:rsidP="00C73DFD">
      <w:pPr>
        <w:pStyle w:val="Ttulo2"/>
      </w:pPr>
      <w:bookmarkStart w:id="191" w:name="_Toc52311814"/>
      <w:r>
        <w:t>Apartado 3.2</w:t>
      </w:r>
      <w:bookmarkEnd w:id="191"/>
    </w:p>
    <w:p w14:paraId="16DB1929" w14:textId="77777777" w:rsidR="00C73DFD" w:rsidRDefault="00C73DFD" w:rsidP="00C73DFD">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01EC8450" w14:textId="4895C66F" w:rsidR="00EF1449" w:rsidRDefault="00EF1449" w:rsidP="00C73DFD"/>
    <w:p w14:paraId="34EA5928" w14:textId="4F160945" w:rsidR="00EF1449" w:rsidRDefault="00EF1449" w:rsidP="00C73DFD"/>
    <w:p w14:paraId="2AD6D016" w14:textId="77777777" w:rsidR="00EF1449" w:rsidRDefault="00EF1449" w:rsidP="00630A81"/>
    <w:p w14:paraId="083E021E" w14:textId="77777777" w:rsidR="00EF1449" w:rsidRDefault="00EF1449" w:rsidP="00630A81"/>
    <w:p w14:paraId="4E43CDE7" w14:textId="63576103" w:rsidR="00E00886" w:rsidRDefault="00E00886" w:rsidP="00630A81">
      <w:pPr>
        <w:sectPr w:rsidR="00E00886" w:rsidSect="00EF1449">
          <w:type w:val="oddPage"/>
          <w:pgSz w:w="11900" w:h="16840" w:code="9"/>
          <w:pgMar w:top="1985" w:right="1701" w:bottom="1418" w:left="1701" w:header="851" w:footer="851" w:gutter="567"/>
          <w:cols w:space="708"/>
          <w:titlePg/>
          <w:docGrid w:linePitch="360"/>
        </w:sectPr>
      </w:pPr>
    </w:p>
    <w:p w14:paraId="12BC3DE6" w14:textId="1EF2ABA7" w:rsidR="00330B30" w:rsidRPr="00747FD4" w:rsidRDefault="009B3341" w:rsidP="00EF1449">
      <w:pPr>
        <w:pStyle w:val="Ttulo1"/>
        <w:framePr w:wrap="notBeside"/>
      </w:pPr>
      <w:r>
        <w:lastRenderedPageBreak/>
        <w:br/>
      </w:r>
      <w:bookmarkStart w:id="192" w:name="_Toc52311815"/>
      <w:r w:rsidR="00303664" w:rsidRPr="00747FD4">
        <w:t>Diseño e i</w:t>
      </w:r>
      <w:r w:rsidR="00330B30" w:rsidRPr="00747FD4">
        <w:t>mplementación</w:t>
      </w:r>
      <w:bookmarkEnd w:id="192"/>
    </w:p>
    <w:p w14:paraId="64F11E11" w14:textId="72C8D640" w:rsidR="00303664" w:rsidRDefault="00303664" w:rsidP="00303664">
      <w:r>
        <w:t>Se incluirá un diagrama con la arquitectura del sistema, mostrando cada uno de los componentes y sus interacciones. Tanto los componentes como sus interacciones estarán descritos en el texto del capítulo.</w:t>
      </w:r>
    </w:p>
    <w:p w14:paraId="62FD3C0F" w14:textId="59D5F2A2" w:rsidR="00303664" w:rsidRDefault="00303664" w:rsidP="00303664">
      <w:r>
        <w:t>Para aquellos componentes que lo requieran, se incluirán figuras con más detalle y sus explicaciones correspondientes.</w:t>
      </w:r>
    </w:p>
    <w:p w14:paraId="20A92B34" w14:textId="0453E220" w:rsidR="00303664" w:rsidRDefault="00303664" w:rsidP="00303664">
      <w:r>
        <w:t>Deberán justificarse las decisiones tomadas sobre la tecnología utilizada y su configuración.</w:t>
      </w:r>
    </w:p>
    <w:p w14:paraId="1B314C8E" w14:textId="7997DC26" w:rsidR="00303664" w:rsidRDefault="00303664" w:rsidP="00303664">
      <w:r>
        <w:t>El código estará disponible en un repositorio al que tendrán acceso, al menos las siguientes personas:</w:t>
      </w:r>
    </w:p>
    <w:p w14:paraId="4D52A812" w14:textId="77777777" w:rsidR="00303664" w:rsidRDefault="00303664" w:rsidP="004D6CFE">
      <w:pPr>
        <w:pStyle w:val="Prrafodelista"/>
        <w:numPr>
          <w:ilvl w:val="0"/>
          <w:numId w:val="3"/>
        </w:numPr>
      </w:pPr>
      <w:r>
        <w:t>El director del proyecto.</w:t>
      </w:r>
    </w:p>
    <w:p w14:paraId="77069520" w14:textId="77777777" w:rsidR="00303664" w:rsidRDefault="00303664" w:rsidP="004D6CFE">
      <w:pPr>
        <w:pStyle w:val="Prrafodelista"/>
        <w:numPr>
          <w:ilvl w:val="0"/>
          <w:numId w:val="3"/>
        </w:numPr>
      </w:pPr>
      <w:r>
        <w:t>Cada uno de los miembros del tribunal.</w:t>
      </w:r>
    </w:p>
    <w:p w14:paraId="5293DD9E" w14:textId="77777777" w:rsidR="00303664" w:rsidRDefault="00303664" w:rsidP="004D6CFE">
      <w:pPr>
        <w:pStyle w:val="Prrafodelista"/>
        <w:numPr>
          <w:ilvl w:val="0"/>
          <w:numId w:val="3"/>
        </w:numPr>
      </w:pPr>
      <w:r>
        <w:t>El profesor coordinador de la asignatura de TFG.</w:t>
      </w:r>
    </w:p>
    <w:p w14:paraId="32572BDF" w14:textId="174A7BF3" w:rsidR="00303664" w:rsidRDefault="00303664" w:rsidP="00303664">
      <w:r>
        <w:t xml:space="preserve">El código deberá estar </w:t>
      </w:r>
      <w:proofErr w:type="spellStart"/>
      <w:r>
        <w:t>adecudamente</w:t>
      </w:r>
      <w:proofErr w:type="spellEnd"/>
      <w:r>
        <w:t xml:space="preserve"> documentado. El </w:t>
      </w:r>
      <w:proofErr w:type="spellStart"/>
      <w:r>
        <w:t>respositorio</w:t>
      </w:r>
      <w:proofErr w:type="spellEnd"/>
      <w:r>
        <w:t xml:space="preserve"> deberá incluir los ficheros README.md necesarios con explicaciones que permitan que cualquier desarrollador pueda entender el código, ejecutarlo, mantenerlo y crear nuevas versiones.</w:t>
      </w:r>
    </w:p>
    <w:p w14:paraId="1EB9E769" w14:textId="2A69920B" w:rsidR="00303664" w:rsidRDefault="00303664" w:rsidP="00303664">
      <w:r>
        <w:t>De hecho, debe ser posible para los miembros del tribunal clonar el repositorio y probar el sistema. Para ello, el alumno deberá utilizar los recursos de virtualización que sean necesarios.</w:t>
      </w:r>
    </w:p>
    <w:p w14:paraId="6C864097" w14:textId="0B079E68" w:rsidR="00303664" w:rsidRDefault="00303664" w:rsidP="00303664">
      <w:r>
        <w:t>En la memoria debe aparecer el enlace al repositorio. En caso de que se considere oportuno, se puede separar la implementación en capítulo aparte.</w:t>
      </w:r>
    </w:p>
    <w:p w14:paraId="193F9303" w14:textId="1FF77499" w:rsidR="00C73DFD" w:rsidRPr="000D0BE5" w:rsidRDefault="00C73DFD" w:rsidP="00C73DFD">
      <w:pPr>
        <w:pStyle w:val="Ttulo2"/>
      </w:pPr>
      <w:bookmarkStart w:id="193" w:name="_Toc52311816"/>
      <w:r>
        <w:lastRenderedPageBreak/>
        <w:t>Apartado 4.1</w:t>
      </w:r>
      <w:bookmarkEnd w:id="193"/>
    </w:p>
    <w:p w14:paraId="36F7968F" w14:textId="77777777" w:rsidR="00C73DFD" w:rsidRDefault="00C73DFD" w:rsidP="00C73DFD">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66E76399" w14:textId="7FE239A3" w:rsidR="00C73DFD" w:rsidRPr="00B612E8" w:rsidRDefault="00C73DFD" w:rsidP="00C73DFD">
      <w:pPr>
        <w:pStyle w:val="Ttulo2"/>
      </w:pPr>
      <w:bookmarkStart w:id="194" w:name="_Toc52311817"/>
      <w:r>
        <w:t>Apartado 4.2</w:t>
      </w:r>
      <w:bookmarkEnd w:id="194"/>
    </w:p>
    <w:p w14:paraId="55E4DFC3" w14:textId="77777777" w:rsidR="00C73DFD" w:rsidRDefault="00C73DFD" w:rsidP="00C73DFD">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6CE4FB9D" w14:textId="7D3B1024" w:rsidR="00EF1449" w:rsidRDefault="00EF1449" w:rsidP="00EF1449">
      <w:pPr>
        <w:sectPr w:rsidR="00EF1449" w:rsidSect="00EF1449">
          <w:type w:val="oddPage"/>
          <w:pgSz w:w="11900" w:h="16840" w:code="9"/>
          <w:pgMar w:top="1985" w:right="1701" w:bottom="1418" w:left="1701" w:header="851" w:footer="851" w:gutter="567"/>
          <w:cols w:space="708"/>
          <w:titlePg/>
          <w:docGrid w:linePitch="360"/>
        </w:sectPr>
      </w:pPr>
    </w:p>
    <w:p w14:paraId="77BBD94E" w14:textId="2AAD926C" w:rsidR="00881A68" w:rsidRPr="00747FD4" w:rsidRDefault="009B3341" w:rsidP="00EF1449">
      <w:pPr>
        <w:pStyle w:val="Ttulo1"/>
        <w:framePr w:wrap="notBeside"/>
      </w:pPr>
      <w:r>
        <w:lastRenderedPageBreak/>
        <w:br/>
      </w:r>
      <w:bookmarkStart w:id="195" w:name="_Toc52311818"/>
      <w:r w:rsidR="00EF1449">
        <w:t>E</w:t>
      </w:r>
      <w:r w:rsidR="00937CF8" w:rsidRPr="00747FD4">
        <w:t>valuación</w:t>
      </w:r>
      <w:bookmarkEnd w:id="195"/>
    </w:p>
    <w:p w14:paraId="3D0E6545" w14:textId="596939CE" w:rsidR="00937CF8" w:rsidRDefault="00937CF8" w:rsidP="00C73DFD">
      <w:r>
        <w:t>Se incluirá cómo se han realizado las pruebas del sistema y, en general, cómo se ha evaluado.</w:t>
      </w:r>
    </w:p>
    <w:p w14:paraId="273B581C" w14:textId="0DBBF513" w:rsidR="00C73DFD" w:rsidRPr="000D0BE5" w:rsidRDefault="00C73DFD" w:rsidP="00C73DFD">
      <w:pPr>
        <w:pStyle w:val="Ttulo2"/>
      </w:pPr>
      <w:bookmarkStart w:id="196" w:name="_Toc52311819"/>
      <w:r>
        <w:t>Apartado 5.1</w:t>
      </w:r>
      <w:bookmarkEnd w:id="196"/>
    </w:p>
    <w:p w14:paraId="2AAFFAF2" w14:textId="77777777" w:rsidR="00C73DFD" w:rsidRDefault="00C73DFD" w:rsidP="00C73DFD">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3AF2DD76" w14:textId="6A092096" w:rsidR="00C73DFD" w:rsidRPr="00B612E8" w:rsidRDefault="00C73DFD" w:rsidP="00C73DFD">
      <w:pPr>
        <w:pStyle w:val="Ttulo2"/>
      </w:pPr>
      <w:bookmarkStart w:id="197" w:name="_Toc52311820"/>
      <w:r>
        <w:t>Apartado 5.2</w:t>
      </w:r>
      <w:bookmarkEnd w:id="197"/>
    </w:p>
    <w:p w14:paraId="1226BF21" w14:textId="759F84DC" w:rsidR="00C73DFD" w:rsidRDefault="00C73DFD" w:rsidP="00C73DFD">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5E8E1B53" w14:textId="77777777" w:rsidR="00EF1449" w:rsidRDefault="00EF1449" w:rsidP="00C73DFD"/>
    <w:p w14:paraId="2D71F4CC" w14:textId="785F3E8F" w:rsidR="00E00886" w:rsidRPr="00B612E8" w:rsidRDefault="00E00886" w:rsidP="00E00886">
      <w:pPr>
        <w:pStyle w:val="Ttulo2"/>
      </w:pPr>
      <w:bookmarkStart w:id="198" w:name="_Toc52311821"/>
      <w:r>
        <w:t>Apartado 5.2</w:t>
      </w:r>
      <w:bookmarkEnd w:id="198"/>
    </w:p>
    <w:p w14:paraId="07C8FCFF" w14:textId="77777777" w:rsidR="00E00886" w:rsidRDefault="00E00886" w:rsidP="00E00886">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2133F78B" w14:textId="77777777" w:rsidR="00EF1449" w:rsidRDefault="00EF1449" w:rsidP="00C73DFD">
      <w:pPr>
        <w:sectPr w:rsidR="00EF1449" w:rsidSect="00C804D3">
          <w:pgSz w:w="11900" w:h="16840" w:code="9"/>
          <w:pgMar w:top="1985" w:right="1701" w:bottom="1418" w:left="1701" w:header="851" w:footer="851" w:gutter="567"/>
          <w:cols w:space="708"/>
          <w:titlePg/>
          <w:docGrid w:linePitch="360"/>
        </w:sectPr>
      </w:pPr>
    </w:p>
    <w:p w14:paraId="217BB919" w14:textId="743D55C9" w:rsidR="00C61D64" w:rsidRPr="00EF1449" w:rsidRDefault="009B3341" w:rsidP="00EF1449">
      <w:pPr>
        <w:pStyle w:val="Ttulo1"/>
        <w:framePr w:wrap="notBeside"/>
      </w:pPr>
      <w:r>
        <w:lastRenderedPageBreak/>
        <w:br/>
      </w:r>
      <w:bookmarkStart w:id="199" w:name="_Toc52311822"/>
      <w:r w:rsidR="00EF1449">
        <w:t>C</w:t>
      </w:r>
      <w:r w:rsidR="000345AB" w:rsidRPr="00EF1449">
        <w:t>onclusiones y líneas futuras</w:t>
      </w:r>
      <w:bookmarkEnd w:id="199"/>
    </w:p>
    <w:p w14:paraId="2F3BDE81" w14:textId="18666304" w:rsidR="00937CF8" w:rsidRDefault="00937CF8" w:rsidP="00C73DFD">
      <w:r>
        <w:t>Ideas a las que se llega después del desarrollo del proyecto, así como las líneas posibles de trabajo posterior.</w:t>
      </w:r>
    </w:p>
    <w:p w14:paraId="723BBCD1" w14:textId="6B568468" w:rsidR="00C73DFD" w:rsidRPr="000D0BE5" w:rsidRDefault="00C73DFD" w:rsidP="00C73DFD">
      <w:pPr>
        <w:pStyle w:val="Ttulo2"/>
      </w:pPr>
      <w:bookmarkStart w:id="200" w:name="_Toc52311823"/>
      <w:r>
        <w:t>Apartado 6.1</w:t>
      </w:r>
      <w:bookmarkEnd w:id="200"/>
    </w:p>
    <w:p w14:paraId="78C78ED7" w14:textId="77777777" w:rsidR="00C73DFD" w:rsidRDefault="00C73DFD" w:rsidP="00C73DFD">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49D39009" w14:textId="3E4E2C50" w:rsidR="00C73DFD" w:rsidRPr="00B612E8" w:rsidRDefault="00C73DFD" w:rsidP="00C73DFD">
      <w:pPr>
        <w:pStyle w:val="Ttulo2"/>
      </w:pPr>
      <w:bookmarkStart w:id="201" w:name="_Toc52311824"/>
      <w:r>
        <w:t>Apartado 6.2</w:t>
      </w:r>
      <w:bookmarkEnd w:id="201"/>
    </w:p>
    <w:p w14:paraId="54497AA4" w14:textId="77777777" w:rsidR="00C73DFD" w:rsidRDefault="00C73DFD" w:rsidP="00C73DFD">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652A2D51" w14:textId="77777777" w:rsidR="004D7FD8" w:rsidRDefault="004D7FD8" w:rsidP="00337FBF"/>
    <w:p w14:paraId="73551708" w14:textId="484790D2" w:rsidR="00E00886" w:rsidRPr="00EF1449" w:rsidRDefault="00E00886" w:rsidP="00E00886">
      <w:pPr>
        <w:pStyle w:val="Ttulo1"/>
        <w:framePr w:wrap="notBeside"/>
      </w:pPr>
      <w:r>
        <w:br/>
      </w:r>
      <w:bookmarkStart w:id="202" w:name="_Toc50135290"/>
      <w:bookmarkStart w:id="203" w:name="_Toc52311825"/>
      <w:r>
        <w:t>C</w:t>
      </w:r>
      <w:r w:rsidRPr="00EF1449">
        <w:t>onclusiones y líneas futuras</w:t>
      </w:r>
      <w:bookmarkEnd w:id="202"/>
      <w:bookmarkEnd w:id="203"/>
    </w:p>
    <w:p w14:paraId="22619621" w14:textId="77777777" w:rsidR="00E00886" w:rsidRDefault="00E00886" w:rsidP="00E00886">
      <w:r>
        <w:t>Ideas a las que se llega después del desarrollo del proyecto, así como las líneas posibles de trabajo posterior.</w:t>
      </w:r>
    </w:p>
    <w:p w14:paraId="14C92C29" w14:textId="6D5B9492" w:rsidR="00E00886" w:rsidRPr="000D0BE5" w:rsidRDefault="00E00886" w:rsidP="00E00886">
      <w:pPr>
        <w:pStyle w:val="Ttulo2"/>
      </w:pPr>
      <w:bookmarkStart w:id="204" w:name="_Toc50135291"/>
      <w:bookmarkStart w:id="205" w:name="_Toc52311826"/>
      <w:r>
        <w:lastRenderedPageBreak/>
        <w:t>Apartado 6.1</w:t>
      </w:r>
      <w:bookmarkEnd w:id="204"/>
      <w:bookmarkEnd w:id="205"/>
    </w:p>
    <w:p w14:paraId="04AFCEE8" w14:textId="77777777" w:rsidR="00E00886" w:rsidRDefault="00E00886" w:rsidP="00E00886">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67A13B9F" w14:textId="03E7711E" w:rsidR="00E00886" w:rsidRPr="00B612E8" w:rsidRDefault="00E00886" w:rsidP="00E00886">
      <w:pPr>
        <w:pStyle w:val="Ttulo2"/>
      </w:pPr>
      <w:bookmarkStart w:id="206" w:name="_Toc50135292"/>
      <w:bookmarkStart w:id="207" w:name="_Toc52311827"/>
      <w:r>
        <w:t>Apartado 6.2</w:t>
      </w:r>
      <w:bookmarkEnd w:id="206"/>
      <w:bookmarkEnd w:id="207"/>
    </w:p>
    <w:p w14:paraId="2F793C72" w14:textId="77777777" w:rsidR="00E00886" w:rsidRDefault="00E00886" w:rsidP="00E00886">
      <w:r>
        <w:t xml:space="preserve">Texto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 xml:space="preserve"> </w:t>
      </w:r>
      <w:proofErr w:type="spellStart"/>
      <w:r>
        <w:t>texto</w:t>
      </w:r>
      <w:proofErr w:type="spellEnd"/>
      <w:r>
        <w:t>.</w:t>
      </w:r>
    </w:p>
    <w:p w14:paraId="5910BAA7" w14:textId="77777777" w:rsidR="00E00886" w:rsidRDefault="00E00886" w:rsidP="00E00886"/>
    <w:p w14:paraId="44D1AD54" w14:textId="77777777"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176B376D" w14:textId="14E42844" w:rsidR="00844985" w:rsidRPr="00747FD4" w:rsidRDefault="00937CF8" w:rsidP="00EF1449">
      <w:pPr>
        <w:pStyle w:val="Ttulo1"/>
        <w:framePr w:wrap="notBeside"/>
        <w:numPr>
          <w:ilvl w:val="0"/>
          <w:numId w:val="0"/>
        </w:numPr>
      </w:pPr>
      <w:bookmarkStart w:id="208" w:name="_Toc52311828"/>
      <w:r w:rsidRPr="00747FD4">
        <w:lastRenderedPageBreak/>
        <w:t>Bibliografía</w:t>
      </w:r>
      <w:bookmarkEnd w:id="208"/>
    </w:p>
    <w:p w14:paraId="01C37AFA" w14:textId="6F580F0F" w:rsidR="00937CF8" w:rsidRDefault="00937CF8" w:rsidP="00937CF8">
      <w:r>
        <w:t xml:space="preserve">Bibliografía citada en la memoria. Seguirá el </w:t>
      </w:r>
      <w:hyperlink r:id="rId45" w:history="1">
        <w:r w:rsidRPr="00937CF8">
          <w:rPr>
            <w:rStyle w:val="Hipervnculo"/>
          </w:rPr>
          <w:t>formato APA</w:t>
        </w:r>
      </w:hyperlink>
      <w:r>
        <w:t>.</w:t>
      </w:r>
    </w:p>
    <w:p w14:paraId="153CE107" w14:textId="2C73B9B1" w:rsidR="00060AFB" w:rsidRDefault="00056FFC" w:rsidP="00337FBF">
      <w:r>
        <w:t>Ejemplos de referencias:</w:t>
      </w:r>
    </w:p>
    <w:p w14:paraId="2AF9D203" w14:textId="2C64B336" w:rsidR="00056FFC" w:rsidRPr="0075425C" w:rsidRDefault="0023331F" w:rsidP="004D6CFE">
      <w:pPr>
        <w:pStyle w:val="Prrafodelista"/>
        <w:numPr>
          <w:ilvl w:val="0"/>
          <w:numId w:val="6"/>
        </w:numPr>
        <w:spacing w:after="0" w:line="240" w:lineRule="auto"/>
        <w:ind w:left="567" w:hanging="567"/>
        <w:contextualSpacing w:val="0"/>
        <w:rPr>
          <w:lang w:val="en-US"/>
        </w:rPr>
      </w:pPr>
      <w:r w:rsidRPr="0075425C">
        <w:rPr>
          <w:lang w:val="en-US"/>
        </w:rPr>
        <w:t>IBM Cloud Education</w:t>
      </w:r>
      <w:r w:rsidR="00056FFC" w:rsidRPr="00056FFC">
        <w:rPr>
          <w:lang w:val="en-US"/>
        </w:rPr>
        <w:t xml:space="preserve"> (</w:t>
      </w:r>
      <w:r w:rsidRPr="0075425C">
        <w:rPr>
          <w:lang w:val="en-US"/>
        </w:rPr>
        <w:t>2019, 17 July</w:t>
      </w:r>
      <w:r w:rsidR="00056FFC" w:rsidRPr="00056FFC">
        <w:rPr>
          <w:lang w:val="en-US"/>
        </w:rPr>
        <w:t>).</w:t>
      </w:r>
      <w:r w:rsidRPr="0075425C">
        <w:rPr>
          <w:lang w:val="en-US"/>
        </w:rPr>
        <w:t xml:space="preserve"> </w:t>
      </w:r>
      <w:r w:rsidRPr="0023331F">
        <w:rPr>
          <w:lang w:val="en-US"/>
        </w:rPr>
        <w:t>SOA (Service-Oriented</w:t>
      </w:r>
      <w:r>
        <w:rPr>
          <w:lang w:val="en-US"/>
        </w:rPr>
        <w:t xml:space="preserve"> </w:t>
      </w:r>
      <w:r w:rsidRPr="0023331F">
        <w:rPr>
          <w:lang w:val="en-US"/>
        </w:rPr>
        <w:t>Architecture</w:t>
      </w:r>
      <w:proofErr w:type="gramStart"/>
      <w:r w:rsidRPr="0023331F">
        <w:rPr>
          <w:lang w:val="en-US"/>
        </w:rPr>
        <w:t>)</w:t>
      </w:r>
      <w:r w:rsidR="00056FFC" w:rsidRPr="0075425C">
        <w:rPr>
          <w:lang w:val="en-US"/>
        </w:rPr>
        <w:t>.</w:t>
      </w:r>
      <w:r w:rsidRPr="0075425C">
        <w:rPr>
          <w:lang w:val="en-US"/>
        </w:rPr>
        <w:t>Retrieved</w:t>
      </w:r>
      <w:proofErr w:type="gramEnd"/>
      <w:r w:rsidRPr="0075425C">
        <w:rPr>
          <w:lang w:val="en-US"/>
        </w:rPr>
        <w:t xml:space="preserve"> from</w:t>
      </w:r>
      <w:r w:rsidR="00056FFC" w:rsidRPr="0075425C">
        <w:rPr>
          <w:lang w:val="en-US"/>
        </w:rPr>
        <w:t xml:space="preserve"> </w:t>
      </w:r>
      <w:hyperlink r:id="rId46" w:history="1">
        <w:r w:rsidRPr="0075425C">
          <w:rPr>
            <w:rStyle w:val="Hipervnculo"/>
            <w:lang w:val="en-US"/>
          </w:rPr>
          <w:t>https://www.ibm.com/cloud/learn/soa</w:t>
        </w:r>
      </w:hyperlink>
    </w:p>
    <w:p w14:paraId="5D868CD0" w14:textId="77777777" w:rsidR="0023331F" w:rsidRPr="0075425C" w:rsidRDefault="0023331F" w:rsidP="0023331F">
      <w:pPr>
        <w:pStyle w:val="Prrafodelista"/>
        <w:spacing w:after="0" w:line="240" w:lineRule="auto"/>
        <w:ind w:left="567"/>
        <w:contextualSpacing w:val="0"/>
        <w:rPr>
          <w:lang w:val="en-US"/>
        </w:rPr>
      </w:pPr>
    </w:p>
    <w:p w14:paraId="7AFC7542" w14:textId="79AA515B" w:rsidR="00056FFC" w:rsidRPr="00056FFC" w:rsidRDefault="00056FFC" w:rsidP="004D6CFE">
      <w:pPr>
        <w:pStyle w:val="Prrafodelista"/>
        <w:numPr>
          <w:ilvl w:val="0"/>
          <w:numId w:val="6"/>
        </w:numPr>
        <w:spacing w:after="0" w:line="240" w:lineRule="auto"/>
        <w:ind w:left="567" w:hanging="567"/>
        <w:contextualSpacing w:val="0"/>
        <w:rPr>
          <w:lang w:val="en-US"/>
        </w:rPr>
      </w:pPr>
      <w:proofErr w:type="spellStart"/>
      <w:r w:rsidRPr="00056FFC">
        <w:rPr>
          <w:lang w:val="en-US"/>
        </w:rPr>
        <w:t>Jerrentrup</w:t>
      </w:r>
      <w:proofErr w:type="spellEnd"/>
      <w:r w:rsidRPr="00056FFC">
        <w:rPr>
          <w:lang w:val="en-US"/>
        </w:rPr>
        <w:t xml:space="preserve">, A., Mueller, T., </w:t>
      </w:r>
      <w:proofErr w:type="spellStart"/>
      <w:r w:rsidRPr="00056FFC">
        <w:rPr>
          <w:lang w:val="en-US"/>
        </w:rPr>
        <w:t>Glowalla</w:t>
      </w:r>
      <w:proofErr w:type="spellEnd"/>
      <w:r w:rsidRPr="00056FFC">
        <w:rPr>
          <w:lang w:val="en-US"/>
        </w:rPr>
        <w:t xml:space="preserve">, U., Herder, M., </w:t>
      </w:r>
      <w:proofErr w:type="spellStart"/>
      <w:r w:rsidRPr="00056FFC">
        <w:rPr>
          <w:lang w:val="en-US"/>
        </w:rPr>
        <w:t>Henrichs</w:t>
      </w:r>
      <w:proofErr w:type="spellEnd"/>
      <w:r w:rsidRPr="00056FFC">
        <w:rPr>
          <w:lang w:val="en-US"/>
        </w:rPr>
        <w:t xml:space="preserve">, N., Neubauer, A., &amp; Schaefer, J. R. (2018). Teaching medicine with the help of “Dr. House”. </w:t>
      </w:r>
      <w:proofErr w:type="spellStart"/>
      <w:r w:rsidRPr="00056FFC">
        <w:rPr>
          <w:lang w:val="en-US"/>
        </w:rPr>
        <w:t>PLoS</w:t>
      </w:r>
      <w:proofErr w:type="spellEnd"/>
      <w:r w:rsidRPr="00056FFC">
        <w:rPr>
          <w:lang w:val="en-US"/>
        </w:rPr>
        <w:t xml:space="preserve"> ONE, 13(3), Article e0193972. </w:t>
      </w:r>
      <w:hyperlink r:id="rId47" w:history="1">
        <w:r w:rsidRPr="00056FFC">
          <w:rPr>
            <w:rStyle w:val="Hipervnculo"/>
            <w:lang w:val="en-US"/>
          </w:rPr>
          <w:t>https://doi.org/10.1371/journal.pone.0193972</w:t>
        </w:r>
      </w:hyperlink>
    </w:p>
    <w:p w14:paraId="5047E0A4" w14:textId="34CF4478"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Schaefer, N. K., &amp; Shapiro, B. (2019, September 6). New middle chapter in the story of human evolution. Science, 365(6457), 981–982. </w:t>
      </w:r>
      <w:hyperlink r:id="rId48" w:history="1">
        <w:r w:rsidRPr="00C16F08">
          <w:rPr>
            <w:rStyle w:val="Hipervnculo"/>
            <w:lang w:val="en-US"/>
          </w:rPr>
          <w:t>https://doi.org/10.1126/science.aay3550</w:t>
        </w:r>
      </w:hyperlink>
      <w:r>
        <w:rPr>
          <w:lang w:val="en-US"/>
        </w:rPr>
        <w:t xml:space="preserve"> </w:t>
      </w:r>
    </w:p>
    <w:p w14:paraId="0E827D4C" w14:textId="0FADD13E"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Carey, B. (2019, March 22). Can we get better at forgetting? The New York Times. </w:t>
      </w:r>
      <w:hyperlink r:id="rId49" w:history="1">
        <w:r w:rsidRPr="00C16F08">
          <w:rPr>
            <w:rStyle w:val="Hipervnculo"/>
            <w:lang w:val="en-US"/>
          </w:rPr>
          <w:t>https://www.nytimes.com/2019/03/22/health/memory-forgetting-psychology.html</w:t>
        </w:r>
      </w:hyperlink>
      <w:r>
        <w:rPr>
          <w:lang w:val="en-US"/>
        </w:rPr>
        <w:t xml:space="preserve"> </w:t>
      </w:r>
    </w:p>
    <w:p w14:paraId="1A40F8F0" w14:textId="64B1A703"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Rabinowitz, F. E. (2019). Deepening group psychotherapy with men: Stories and insights for the journey. American Psychological Association. </w:t>
      </w:r>
      <w:hyperlink r:id="rId50" w:history="1">
        <w:r w:rsidRPr="00C16F08">
          <w:rPr>
            <w:rStyle w:val="Hipervnculo"/>
            <w:lang w:val="en-US"/>
          </w:rPr>
          <w:t>https://doi.org/10.1037/0000132-000</w:t>
        </w:r>
      </w:hyperlink>
      <w:r>
        <w:rPr>
          <w:lang w:val="en-US"/>
        </w:rPr>
        <w:t xml:space="preserve"> </w:t>
      </w:r>
    </w:p>
    <w:p w14:paraId="0E611920" w14:textId="561442F6" w:rsidR="00056FFC" w:rsidRDefault="00056FFC" w:rsidP="004D6CFE">
      <w:pPr>
        <w:pStyle w:val="Prrafodelista"/>
        <w:numPr>
          <w:ilvl w:val="0"/>
          <w:numId w:val="6"/>
        </w:numPr>
        <w:spacing w:after="0" w:line="240" w:lineRule="auto"/>
        <w:ind w:left="567" w:hanging="567"/>
        <w:contextualSpacing w:val="0"/>
        <w:rPr>
          <w:lang w:val="en-US"/>
        </w:rPr>
      </w:pPr>
      <w:r w:rsidRPr="00056FFC">
        <w:t xml:space="preserve">Aron, L., Botella, M., &amp; </w:t>
      </w:r>
      <w:proofErr w:type="spellStart"/>
      <w:r w:rsidRPr="00056FFC">
        <w:t>Lubart</w:t>
      </w:r>
      <w:proofErr w:type="spellEnd"/>
      <w:r w:rsidRPr="00056FFC">
        <w:t xml:space="preserve">, T. (2019). </w:t>
      </w:r>
      <w:r w:rsidRPr="00056FFC">
        <w:rPr>
          <w:lang w:val="en-US"/>
        </w:rPr>
        <w:t xml:space="preserve">Culinary arts: Talent and their development. In R. F. </w:t>
      </w:r>
      <w:proofErr w:type="spellStart"/>
      <w:r w:rsidRPr="00056FFC">
        <w:rPr>
          <w:lang w:val="en-US"/>
        </w:rPr>
        <w:t>Subotnik</w:t>
      </w:r>
      <w:proofErr w:type="spellEnd"/>
      <w:r w:rsidRPr="00056FFC">
        <w:rPr>
          <w:lang w:val="en-US"/>
        </w:rPr>
        <w:t>, P. Olszewski-</w:t>
      </w:r>
      <w:proofErr w:type="spellStart"/>
      <w:r w:rsidRPr="00056FFC">
        <w:rPr>
          <w:lang w:val="en-US"/>
        </w:rPr>
        <w:t>Kubilius</w:t>
      </w:r>
      <w:proofErr w:type="spellEnd"/>
      <w:r w:rsidRPr="00056FFC">
        <w:rPr>
          <w:lang w:val="en-US"/>
        </w:rPr>
        <w:t xml:space="preserve">, &amp; F. C. Worrell (Eds.), The psychology of high performance: Developing human potential into domain-specific talent (pp. 345–359). American Psychological Association. </w:t>
      </w:r>
      <w:hyperlink r:id="rId51" w:history="1">
        <w:r w:rsidRPr="00C16F08">
          <w:rPr>
            <w:rStyle w:val="Hipervnculo"/>
            <w:lang w:val="en-US"/>
          </w:rPr>
          <w:t>https://doi.org/10.1037/0000120-016</w:t>
        </w:r>
      </w:hyperlink>
      <w:r>
        <w:rPr>
          <w:lang w:val="en-US"/>
        </w:rPr>
        <w:t xml:space="preserve"> </w:t>
      </w:r>
    </w:p>
    <w:p w14:paraId="6259C4C3" w14:textId="7F918A08"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Harvard University. (2019, August 28). Soft robotic gripper for jellyfish [Video]. YouTube. </w:t>
      </w:r>
      <w:hyperlink r:id="rId52" w:history="1">
        <w:r w:rsidRPr="00C16F08">
          <w:rPr>
            <w:rStyle w:val="Hipervnculo"/>
            <w:lang w:val="en-US"/>
          </w:rPr>
          <w:t>https://www.youtube.com/watch?v=guRoWTYfxMs</w:t>
        </w:r>
      </w:hyperlink>
      <w:r>
        <w:rPr>
          <w:lang w:val="en-US"/>
        </w:rPr>
        <w:t xml:space="preserve"> </w:t>
      </w:r>
    </w:p>
    <w:p w14:paraId="0D695590" w14:textId="5E16F71C"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APA Databases [@APA_Databases]. (2019, September 5). Help students avoid </w:t>
      </w:r>
      <w:proofErr w:type="spellStart"/>
      <w:r w:rsidRPr="00056FFC">
        <w:rPr>
          <w:lang w:val="en-US"/>
        </w:rPr>
        <w:t>plagiarismWeb</w:t>
      </w:r>
      <w:proofErr w:type="spellEnd"/>
      <w:r w:rsidRPr="00056FFC">
        <w:rPr>
          <w:lang w:val="en-US"/>
        </w:rPr>
        <w:t xml:space="preserve"> emoji of crossing hands and researchers navigate the publication process. More details available in the 7th edition @APA_Style table [Tweet]. Twitter. </w:t>
      </w:r>
      <w:hyperlink r:id="rId53" w:history="1">
        <w:r w:rsidRPr="00C16F08">
          <w:rPr>
            <w:rStyle w:val="Hipervnculo"/>
            <w:lang w:val="en-US"/>
          </w:rPr>
          <w:t>https://twitter.com/APA_Databases/status/1169644365452578823</w:t>
        </w:r>
      </w:hyperlink>
      <w:r>
        <w:rPr>
          <w:lang w:val="en-US"/>
        </w:rPr>
        <w:t xml:space="preserve"> </w:t>
      </w:r>
    </w:p>
    <w:p w14:paraId="33F8DE36" w14:textId="6E228F37"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Fagan, J. (2019, March 25). Nursing clinical brain. OER Commons. Retrieved September 17, 2019, from </w:t>
      </w:r>
      <w:hyperlink r:id="rId54" w:history="1">
        <w:r w:rsidRPr="00C16F08">
          <w:rPr>
            <w:rStyle w:val="Hipervnculo"/>
            <w:lang w:val="en-US"/>
          </w:rPr>
          <w:t>https://www.oercommons.org/authoring/53029-nursing-clinical-brain/view</w:t>
        </w:r>
      </w:hyperlink>
      <w:r>
        <w:rPr>
          <w:lang w:val="en-US"/>
        </w:rPr>
        <w:t xml:space="preserve"> </w:t>
      </w:r>
    </w:p>
    <w:p w14:paraId="0AEC7F5D" w14:textId="035523E7" w:rsidR="00056FFC" w:rsidRPr="0075425C" w:rsidRDefault="00056FFC" w:rsidP="004D6CFE">
      <w:pPr>
        <w:pStyle w:val="Prrafodelista"/>
        <w:numPr>
          <w:ilvl w:val="0"/>
          <w:numId w:val="6"/>
        </w:numPr>
        <w:spacing w:after="0" w:line="240" w:lineRule="auto"/>
        <w:ind w:left="567" w:hanging="567"/>
        <w:contextualSpacing w:val="0"/>
      </w:pPr>
      <w:r w:rsidRPr="00056FFC">
        <w:rPr>
          <w:lang w:val="en-US"/>
        </w:rPr>
        <w:lastRenderedPageBreak/>
        <w:t xml:space="preserve">National Institute of Mental Health. (2018, July). Anxiety disorders. U.S. Department of Health and Human Services, National Institutes of Health. </w:t>
      </w:r>
      <w:hyperlink r:id="rId55" w:history="1">
        <w:r w:rsidRPr="0075425C">
          <w:rPr>
            <w:rStyle w:val="Hipervnculo"/>
          </w:rPr>
          <w:t>https://www.nimh.nih.gov/health/topics/anxiety-disorders/index.shtml</w:t>
        </w:r>
      </w:hyperlink>
    </w:p>
    <w:p w14:paraId="4693FCCB" w14:textId="6FC804E4" w:rsidR="00056FFC" w:rsidRPr="0075425C" w:rsidRDefault="00056FFC" w:rsidP="004D6CFE">
      <w:pPr>
        <w:pStyle w:val="Prrafodelista"/>
        <w:numPr>
          <w:ilvl w:val="0"/>
          <w:numId w:val="6"/>
        </w:numPr>
        <w:spacing w:after="0" w:line="240" w:lineRule="auto"/>
        <w:ind w:left="567" w:hanging="567"/>
        <w:contextualSpacing w:val="0"/>
      </w:pPr>
      <w:proofErr w:type="spellStart"/>
      <w:r w:rsidRPr="00056FFC">
        <w:rPr>
          <w:lang w:val="en-US"/>
        </w:rPr>
        <w:t>Woodyatt</w:t>
      </w:r>
      <w:proofErr w:type="spellEnd"/>
      <w:r w:rsidRPr="00056FFC">
        <w:rPr>
          <w:lang w:val="en-US"/>
        </w:rPr>
        <w:t xml:space="preserve">, A. (2019, September 10). Daytime naps once or twice a week may be linked to a healthy heart, researchers say. </w:t>
      </w:r>
      <w:r w:rsidRPr="0075425C">
        <w:t xml:space="preserve">CNN. </w:t>
      </w:r>
      <w:hyperlink r:id="rId56" w:history="1">
        <w:r w:rsidRPr="0075425C">
          <w:rPr>
            <w:rStyle w:val="Hipervnculo"/>
          </w:rPr>
          <w:t>https://www.cnn.com/2019/09/10/health/nap-heart-health-wellness-intl-scli/index.html</w:t>
        </w:r>
      </w:hyperlink>
      <w:r w:rsidRPr="0075425C">
        <w:t xml:space="preserve"> </w:t>
      </w:r>
    </w:p>
    <w:p w14:paraId="3212DD7E" w14:textId="5B570BC7" w:rsidR="00056FFC" w:rsidRPr="0075425C" w:rsidRDefault="00056FFC" w:rsidP="004D6CFE">
      <w:pPr>
        <w:pStyle w:val="Prrafodelista"/>
        <w:numPr>
          <w:ilvl w:val="0"/>
          <w:numId w:val="6"/>
        </w:numPr>
        <w:spacing w:after="0" w:line="240" w:lineRule="auto"/>
        <w:ind w:left="567" w:hanging="567"/>
        <w:contextualSpacing w:val="0"/>
      </w:pPr>
      <w:r w:rsidRPr="00056FFC">
        <w:rPr>
          <w:lang w:val="en-US"/>
        </w:rPr>
        <w:t xml:space="preserve">World Health Organization. (2018, May 24). The top 10 causes of death. </w:t>
      </w:r>
      <w:hyperlink r:id="rId57" w:history="1">
        <w:r w:rsidRPr="0075425C">
          <w:rPr>
            <w:rStyle w:val="Hipervnculo"/>
          </w:rPr>
          <w:t>https://www.who.int/news-room/fact-sheets/detail/the-top-10-causes-of-death</w:t>
        </w:r>
      </w:hyperlink>
      <w:r w:rsidRPr="0075425C">
        <w:t xml:space="preserve"> </w:t>
      </w:r>
    </w:p>
    <w:p w14:paraId="5978FACC" w14:textId="1362AA4F" w:rsidR="00EF1449" w:rsidRPr="0075425C" w:rsidRDefault="00EF1449" w:rsidP="00337FBF"/>
    <w:p w14:paraId="57FC923A" w14:textId="77777777" w:rsidR="00EF1449" w:rsidRPr="0075425C" w:rsidRDefault="00EF1449" w:rsidP="00EF1449"/>
    <w:p w14:paraId="7596C7FB" w14:textId="77777777" w:rsidR="00EF1449" w:rsidRPr="0075425C" w:rsidRDefault="00EF1449" w:rsidP="00EF1449"/>
    <w:p w14:paraId="471C7BD0" w14:textId="77777777" w:rsidR="00EF1449" w:rsidRPr="0075425C" w:rsidRDefault="00EF1449" w:rsidP="00EF1449"/>
    <w:p w14:paraId="210B5FA3" w14:textId="7BAA160A" w:rsidR="00EF1449" w:rsidRPr="0075425C" w:rsidRDefault="00EF1449" w:rsidP="00EF1449">
      <w:pPr>
        <w:sectPr w:rsidR="00EF1449" w:rsidRPr="0075425C" w:rsidSect="00EF1449">
          <w:type w:val="oddPage"/>
          <w:pgSz w:w="11900" w:h="16840" w:code="9"/>
          <w:pgMar w:top="1985" w:right="1701" w:bottom="1418" w:left="1701" w:header="851" w:footer="851" w:gutter="567"/>
          <w:cols w:space="708"/>
          <w:titlePg/>
          <w:docGrid w:linePitch="360"/>
        </w:sectPr>
      </w:pPr>
    </w:p>
    <w:p w14:paraId="5C046556" w14:textId="67A89FF7" w:rsidR="00303664" w:rsidRPr="00747FD4" w:rsidRDefault="00937CF8" w:rsidP="00EF1449">
      <w:pPr>
        <w:pStyle w:val="Ttulo1"/>
        <w:framePr w:wrap="notBeside"/>
        <w:numPr>
          <w:ilvl w:val="0"/>
          <w:numId w:val="0"/>
        </w:numPr>
      </w:pPr>
      <w:bookmarkStart w:id="209" w:name="_Toc52311829"/>
      <w:r w:rsidRPr="00747FD4">
        <w:lastRenderedPageBreak/>
        <w:t>Glosario de términos</w:t>
      </w:r>
      <w:bookmarkEnd w:id="209"/>
    </w:p>
    <w:p w14:paraId="49FD27C4" w14:textId="2FF31555" w:rsidR="00303664" w:rsidRDefault="00937CF8" w:rsidP="00337FBF">
      <w: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00303664" w:rsidP="00EF1449">
      <w:pPr>
        <w:pStyle w:val="Ttulo1"/>
        <w:framePr w:wrap="notBeside"/>
        <w:numPr>
          <w:ilvl w:val="0"/>
          <w:numId w:val="0"/>
        </w:numPr>
      </w:pPr>
      <w:bookmarkStart w:id="210" w:name="_Toc52311830"/>
      <w:r w:rsidRPr="00747FD4">
        <w:lastRenderedPageBreak/>
        <w:t>Anexos</w:t>
      </w:r>
      <w:bookmarkEnd w:id="210"/>
    </w:p>
    <w:p w14:paraId="276E553D" w14:textId="52F8C2B4" w:rsidR="00F0770A" w:rsidRDefault="00937CF8" w:rsidP="00F0770A">
      <w:r>
        <w:t>Si son necesarios.</w:t>
      </w:r>
    </w:p>
    <w:p w14:paraId="136580BA" w14:textId="3808203C" w:rsidR="00303664" w:rsidRDefault="00303664" w:rsidP="00F0770A"/>
    <w:p w14:paraId="2AC96E45" w14:textId="2709D41A" w:rsidR="00303664" w:rsidRDefault="00303664" w:rsidP="00F0770A"/>
    <w:p w14:paraId="3F1ABD11" w14:textId="5AB2BADC" w:rsidR="00EF1449" w:rsidRDefault="00EF1449" w:rsidP="00F0770A"/>
    <w:p w14:paraId="07926AE4" w14:textId="2B3CA900" w:rsidR="00EF1449" w:rsidRDefault="00EF1449" w:rsidP="00F0770A"/>
    <w:p w14:paraId="512C2DC1" w14:textId="77777777" w:rsidR="00EF1449" w:rsidRDefault="00EF1449" w:rsidP="00F0770A"/>
    <w:p w14:paraId="44921E85" w14:textId="34A9C070" w:rsidR="00303664" w:rsidRDefault="00303664" w:rsidP="00F0770A"/>
    <w:p w14:paraId="6F4866A5" w14:textId="4796BF9A" w:rsidR="00303664" w:rsidRDefault="00303664" w:rsidP="00F0770A"/>
    <w:p w14:paraId="7D4153EE" w14:textId="77777777" w:rsidR="00303664" w:rsidRDefault="00303664" w:rsidP="00F0770A"/>
    <w:p w14:paraId="06124EDF" w14:textId="77777777" w:rsidR="00F0770A" w:rsidRPr="00F0770A" w:rsidRDefault="00F0770A" w:rsidP="00F0770A"/>
    <w:sectPr w:rsidR="00F0770A"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 w:author="Sergio Saugar García" w:date="2020-10-17T13:17:00Z" w:initials="SSG">
    <w:p w14:paraId="5B64BF86" w14:textId="61093C25" w:rsidR="00C62338" w:rsidRDefault="00C62338">
      <w:pPr>
        <w:pStyle w:val="Textocomentario"/>
      </w:pPr>
      <w:r>
        <w:rPr>
          <w:rStyle w:val="Refdecomentario"/>
        </w:rPr>
        <w:annotationRef/>
      </w:r>
      <w:proofErr w:type="gramStart"/>
      <w:r>
        <w:t>Qué tiene que ver esto con el tema del estudiante???</w:t>
      </w:r>
      <w:proofErr w:type="gramEnd"/>
    </w:p>
  </w:comment>
  <w:comment w:id="16" w:author="Sergio Saugar García" w:date="2020-10-17T13:18:00Z" w:initials="SSG">
    <w:p w14:paraId="7CBDF672" w14:textId="277210F0" w:rsidR="00C62338" w:rsidRDefault="00C62338">
      <w:pPr>
        <w:pStyle w:val="Textocomentario"/>
      </w:pPr>
      <w:r>
        <w:rPr>
          <w:rStyle w:val="Refdecomentario"/>
        </w:rPr>
        <w:annotationRef/>
      </w:r>
      <w:r>
        <w:t>Corrige las faltas</w:t>
      </w:r>
    </w:p>
  </w:comment>
  <w:comment w:id="17" w:author="Sergio Saugar García" w:date="2020-10-17T13:18:00Z" w:initials="SSG">
    <w:p w14:paraId="0FE974D6" w14:textId="20219F27" w:rsidR="00C62338" w:rsidRDefault="00C62338">
      <w:pPr>
        <w:pStyle w:val="Textocomentario"/>
      </w:pPr>
      <w:r>
        <w:rPr>
          <w:rStyle w:val="Refdecomentario"/>
        </w:rPr>
        <w:annotationRef/>
      </w:r>
      <w:proofErr w:type="spellStart"/>
      <w:r>
        <w:t>idem</w:t>
      </w:r>
      <w:proofErr w:type="spellEnd"/>
    </w:p>
  </w:comment>
  <w:comment w:id="18" w:author="Sergio Saugar García" w:date="2020-10-17T13:18:00Z" w:initials="SSG">
    <w:p w14:paraId="4CBE71BF" w14:textId="216B8313" w:rsidR="00C62338" w:rsidRDefault="00C62338">
      <w:pPr>
        <w:pStyle w:val="Textocomentario"/>
      </w:pPr>
      <w:r>
        <w:rPr>
          <w:rStyle w:val="Refdecomentario"/>
        </w:rPr>
        <w:annotationRef/>
      </w:r>
      <w:r>
        <w:t>ídem</w:t>
      </w:r>
    </w:p>
    <w:p w14:paraId="112A2288" w14:textId="26D56A2E" w:rsidR="00C62338" w:rsidRDefault="00C62338">
      <w:pPr>
        <w:pStyle w:val="Textocomentario"/>
      </w:pPr>
      <w:r>
        <w:t>Para la próxima versión, ni una palabra subrayada por el corrector</w:t>
      </w:r>
    </w:p>
  </w:comment>
  <w:comment w:id="21" w:author="Sergio Saugar García" w:date="2020-10-17T13:19:00Z" w:initials="SSG">
    <w:p w14:paraId="0684A5EE" w14:textId="4106E1A1" w:rsidR="00C62338" w:rsidRDefault="00C62338">
      <w:pPr>
        <w:pStyle w:val="Textocomentario"/>
      </w:pPr>
      <w:r>
        <w:rPr>
          <w:rStyle w:val="Refdecomentario"/>
        </w:rPr>
        <w:annotationRef/>
      </w:r>
      <w:r>
        <w:t>Hasta aquí, nada de lo escrito tiene que ver con el tema del proyecto</w:t>
      </w:r>
    </w:p>
  </w:comment>
  <w:comment w:id="25" w:author="Sergio Saugar García" w:date="2020-10-17T13:21:00Z" w:initials="SSG">
    <w:p w14:paraId="089EEC1D" w14:textId="09C8D678" w:rsidR="00C62338" w:rsidRDefault="00C62338">
      <w:pPr>
        <w:pStyle w:val="Textocomentario"/>
      </w:pPr>
      <w:r>
        <w:rPr>
          <w:rStyle w:val="Refdecomentario"/>
        </w:rPr>
        <w:annotationRef/>
      </w:r>
      <w:r>
        <w:t>Las referencias no se ponen al pie de página y esto es una referencia.</w:t>
      </w:r>
    </w:p>
  </w:comment>
  <w:comment w:id="26" w:author="Sergio Saugar García" w:date="2020-10-17T13:20:00Z" w:initials="SSG">
    <w:p w14:paraId="0862234D" w14:textId="77777777" w:rsidR="00C62338" w:rsidRDefault="00C62338">
      <w:pPr>
        <w:pStyle w:val="Textocomentario"/>
      </w:pPr>
      <w:r>
        <w:rPr>
          <w:rStyle w:val="Refdecomentario"/>
        </w:rPr>
        <w:annotationRef/>
      </w:r>
      <w:r>
        <w:t>Sólo los últimos párrafos dan una idea de lo que se va a tratar…</w:t>
      </w:r>
    </w:p>
    <w:p w14:paraId="0CC37458" w14:textId="1A5D4D10" w:rsidR="00C62338" w:rsidRDefault="00C62338">
      <w:pPr>
        <w:pStyle w:val="Textocomentario"/>
      </w:pPr>
    </w:p>
  </w:comment>
  <w:comment w:id="32" w:author="Sergio Saugar García" w:date="2020-10-17T13:22:00Z" w:initials="SSG">
    <w:p w14:paraId="0A3CE3FA" w14:textId="7274B76F" w:rsidR="00C62338" w:rsidRDefault="00C62338">
      <w:pPr>
        <w:pStyle w:val="Textocomentario"/>
      </w:pPr>
      <w:r>
        <w:rPr>
          <w:rStyle w:val="Refdecomentario"/>
        </w:rPr>
        <w:annotationRef/>
      </w:r>
      <w:proofErr w:type="gramStart"/>
      <w:r>
        <w:t>De dónde lo sacas?</w:t>
      </w:r>
      <w:proofErr w:type="gramEnd"/>
    </w:p>
  </w:comment>
  <w:comment w:id="33" w:author="Sergio Saugar García" w:date="2020-10-17T13:22:00Z" w:initials="SSG">
    <w:p w14:paraId="16139B22" w14:textId="77777777" w:rsidR="00C62338" w:rsidRDefault="00C62338">
      <w:pPr>
        <w:pStyle w:val="Textocomentario"/>
      </w:pPr>
      <w:r>
        <w:rPr>
          <w:rStyle w:val="Refdecomentario"/>
        </w:rPr>
        <w:annotationRef/>
      </w:r>
      <w:r>
        <w:t>Coloquial</w:t>
      </w:r>
    </w:p>
    <w:p w14:paraId="22FD7AEC" w14:textId="54B7465F" w:rsidR="00C62338" w:rsidRDefault="00C62338">
      <w:pPr>
        <w:pStyle w:val="Textocomentario"/>
      </w:pPr>
    </w:p>
  </w:comment>
  <w:comment w:id="35" w:author="Sergio Saugar García" w:date="2020-10-17T13:22:00Z" w:initials="SSG">
    <w:p w14:paraId="60F59260" w14:textId="589E95DC" w:rsidR="00C62338" w:rsidRDefault="00C62338">
      <w:pPr>
        <w:pStyle w:val="Textocomentario"/>
      </w:pPr>
      <w:r>
        <w:rPr>
          <w:rStyle w:val="Refdecomentario"/>
        </w:rPr>
        <w:annotationRef/>
      </w:r>
      <w:r>
        <w:t>Coloquial</w:t>
      </w:r>
    </w:p>
  </w:comment>
  <w:comment w:id="37" w:author="Sergio Saugar García" w:date="2020-10-17T13:23:00Z" w:initials="SSG">
    <w:p w14:paraId="4DA97587" w14:textId="0E97F7EE" w:rsidR="00C62338" w:rsidRDefault="00C62338">
      <w:pPr>
        <w:pStyle w:val="Textocomentario"/>
      </w:pPr>
      <w:r>
        <w:rPr>
          <w:rStyle w:val="Refdecomentario"/>
        </w:rPr>
        <w:annotationRef/>
      </w:r>
      <w:r>
        <w:t>Referencias en una sección aparte.</w:t>
      </w:r>
    </w:p>
  </w:comment>
  <w:comment w:id="38" w:author="Sergio Saugar García" w:date="2020-10-17T13:23:00Z" w:initials="SSG">
    <w:p w14:paraId="37C860F2" w14:textId="62EE62C2" w:rsidR="00C62338" w:rsidRDefault="00C62338">
      <w:pPr>
        <w:pStyle w:val="Textocomentario"/>
      </w:pPr>
      <w:r>
        <w:rPr>
          <w:rStyle w:val="Refdecomentario"/>
        </w:rPr>
        <w:annotationRef/>
      </w:r>
      <w:r>
        <w:t>Coloquial todo el texto</w:t>
      </w:r>
    </w:p>
  </w:comment>
  <w:comment w:id="39" w:author="Sergio Saugar García" w:date="2020-10-17T13:23:00Z" w:initials="SSG">
    <w:p w14:paraId="10FFDAB6" w14:textId="5F4CDF63" w:rsidR="00C62338" w:rsidRDefault="00C62338">
      <w:pPr>
        <w:pStyle w:val="Textocomentario"/>
      </w:pPr>
      <w:r>
        <w:rPr>
          <w:rStyle w:val="Refdecomentario"/>
        </w:rPr>
        <w:annotationRef/>
      </w:r>
      <w:r>
        <w:t xml:space="preserve">Ojo que aquí no va una mayúscula por mucho que te lo diga el </w:t>
      </w:r>
      <w:proofErr w:type="spellStart"/>
      <w:r>
        <w:t>word</w:t>
      </w:r>
      <w:proofErr w:type="spellEnd"/>
    </w:p>
  </w:comment>
  <w:comment w:id="40" w:author="Sergio Saugar García" w:date="2020-10-17T13:23:00Z" w:initials="SSG">
    <w:p w14:paraId="3F492DAD" w14:textId="658E0B2A" w:rsidR="00C62338" w:rsidRDefault="00C62338">
      <w:pPr>
        <w:pStyle w:val="Textocomentario"/>
      </w:pPr>
      <w:r>
        <w:rPr>
          <w:rStyle w:val="Refdecomentario"/>
        </w:rPr>
        <w:annotationRef/>
      </w:r>
      <w:r>
        <w:t>Que no es para un colega, que es para un tribunal.</w:t>
      </w:r>
    </w:p>
  </w:comment>
  <w:comment w:id="42" w:author="Sergio Saugar García" w:date="2020-10-17T13:24:00Z" w:initials="SSG">
    <w:p w14:paraId="248861BC" w14:textId="566308F2" w:rsidR="00C62338" w:rsidRDefault="00C62338">
      <w:pPr>
        <w:pStyle w:val="Textocomentario"/>
      </w:pPr>
      <w:r>
        <w:rPr>
          <w:rStyle w:val="Refdecomentario"/>
        </w:rPr>
        <w:annotationRef/>
      </w:r>
      <w:r>
        <w:t>Realmente, la sección se llama Problema, pero no llego a verlo.</w:t>
      </w:r>
    </w:p>
  </w:comment>
  <w:comment w:id="44" w:author="Sergio Saugar García" w:date="2020-10-17T13:25:00Z" w:initials="SSG">
    <w:p w14:paraId="6D2E5140" w14:textId="0CDA5E0F" w:rsidR="00C62338" w:rsidRDefault="00C62338">
      <w:pPr>
        <w:pStyle w:val="Textocomentario"/>
      </w:pPr>
      <w:r>
        <w:rPr>
          <w:rStyle w:val="Refdecomentario"/>
        </w:rPr>
        <w:annotationRef/>
      </w:r>
      <w:r>
        <w:t>falso</w:t>
      </w:r>
    </w:p>
  </w:comment>
  <w:comment w:id="45" w:author="Sergio Saugar García" w:date="2020-10-17T13:25:00Z" w:initials="SSG">
    <w:p w14:paraId="7F7473E0" w14:textId="59EA21F6" w:rsidR="00C62338" w:rsidRDefault="00C62338">
      <w:pPr>
        <w:pStyle w:val="Textocomentario"/>
      </w:pPr>
      <w:r>
        <w:rPr>
          <w:rStyle w:val="Refdecomentario"/>
        </w:rPr>
        <w:annotationRef/>
      </w:r>
      <w:r>
        <w:t>Qué tiene que ver la portabilidad, con la accesibilidad</w:t>
      </w:r>
    </w:p>
  </w:comment>
  <w:comment w:id="46" w:author="Sergio Saugar García" w:date="2020-10-17T13:25:00Z" w:initials="SSG">
    <w:p w14:paraId="7FF838EE" w14:textId="77777777" w:rsidR="00C62338" w:rsidRDefault="00C62338">
      <w:pPr>
        <w:pStyle w:val="Textocomentario"/>
      </w:pPr>
      <w:r>
        <w:rPr>
          <w:rStyle w:val="Refdecomentario"/>
        </w:rPr>
        <w:annotationRef/>
      </w:r>
      <w:proofErr w:type="gramStart"/>
      <w:r>
        <w:t>Esto es un objetivo??</w:t>
      </w:r>
      <w:proofErr w:type="gramEnd"/>
    </w:p>
    <w:p w14:paraId="522245F0" w14:textId="6AC313F6" w:rsidR="00C62338" w:rsidRDefault="00C62338">
      <w:pPr>
        <w:pStyle w:val="Textocomentario"/>
      </w:pPr>
      <w:proofErr w:type="gramStart"/>
      <w:r>
        <w:t>Los objetivos debe</w:t>
      </w:r>
      <w:proofErr w:type="gramEnd"/>
      <w:r>
        <w:t xml:space="preserve"> ser algo medible, que va a cumplir tu app, y que luego, en la validación y conclusiones deberás desgranar para comprobar si los has cubierto.</w:t>
      </w:r>
    </w:p>
  </w:comment>
  <w:comment w:id="47" w:author="Sergio Saugar García" w:date="2020-10-17T13:27:00Z" w:initials="SSG">
    <w:p w14:paraId="1C0FE35C" w14:textId="77777777" w:rsidR="00C62338" w:rsidRDefault="00C62338">
      <w:pPr>
        <w:pStyle w:val="Textocomentario"/>
      </w:pPr>
      <w:r>
        <w:rPr>
          <w:rStyle w:val="Refdecomentario"/>
        </w:rPr>
        <w:annotationRef/>
      </w:r>
      <w:r>
        <w:t>Para qué</w:t>
      </w:r>
    </w:p>
    <w:p w14:paraId="6DA40F60" w14:textId="288BCB71" w:rsidR="00C62338" w:rsidRDefault="00C62338">
      <w:pPr>
        <w:pStyle w:val="Textocomentario"/>
      </w:pPr>
      <w:r>
        <w:t xml:space="preserve">Estos objetivos los debería intuir el tribunal después de haber leído la problemática, pero como realmente no la has expuesto, no se </w:t>
      </w:r>
      <w:proofErr w:type="spellStart"/>
      <w:r>
        <w:t>vé</w:t>
      </w:r>
      <w:proofErr w:type="spellEnd"/>
      <w:r>
        <w:t xml:space="preserve"> ninguna relación</w:t>
      </w:r>
    </w:p>
  </w:comment>
  <w:comment w:id="48" w:author="Sergio Saugar García" w:date="2020-10-17T13:26:00Z" w:initials="SSG">
    <w:p w14:paraId="7C3B88AB" w14:textId="77777777" w:rsidR="00C62338" w:rsidRDefault="00C62338">
      <w:pPr>
        <w:pStyle w:val="Textocomentario"/>
      </w:pPr>
      <w:r>
        <w:rPr>
          <w:rStyle w:val="Refdecomentario"/>
        </w:rPr>
        <w:annotationRef/>
      </w:r>
      <w:r>
        <w:t xml:space="preserve">¿?¿?¿?¿?¿? Un objetivo tiene que estar claro. </w:t>
      </w:r>
    </w:p>
    <w:p w14:paraId="260F4C8C" w14:textId="77777777" w:rsidR="00C62338" w:rsidRDefault="00C62338">
      <w:pPr>
        <w:pStyle w:val="Textocomentario"/>
      </w:pPr>
    </w:p>
    <w:p w14:paraId="45412466" w14:textId="77777777" w:rsidR="00C62338" w:rsidRDefault="00C62338">
      <w:pPr>
        <w:pStyle w:val="Textocomentario"/>
      </w:pPr>
      <w:r>
        <w:t>El tribunal puede tener idea o no de lo que estás hablando, pero aquí no estás diciendo nada concreto.</w:t>
      </w:r>
    </w:p>
    <w:p w14:paraId="1CE76A4E" w14:textId="26AC90F1" w:rsidR="00C62338" w:rsidRDefault="00C62338">
      <w:pPr>
        <w:pStyle w:val="Textocomentario"/>
      </w:pPr>
    </w:p>
  </w:comment>
  <w:comment w:id="49" w:author="Sergio Saugar García" w:date="2020-10-17T13:27:00Z" w:initials="SSG">
    <w:p w14:paraId="0CA690A9" w14:textId="4F753BE8" w:rsidR="00C62338" w:rsidRDefault="00C62338">
      <w:pPr>
        <w:pStyle w:val="Textocomentario"/>
      </w:pPr>
      <w:r>
        <w:rPr>
          <w:rStyle w:val="Refdecomentario"/>
        </w:rPr>
        <w:annotationRef/>
      </w:r>
      <w:r>
        <w:t>¿?¿?¿?¿?¿?</w:t>
      </w:r>
    </w:p>
  </w:comment>
  <w:comment w:id="50" w:author="Sergio Saugar García" w:date="2020-10-17T13:28:00Z" w:initials="SSG">
    <w:p w14:paraId="73BC35C3" w14:textId="355AC818" w:rsidR="00C62338" w:rsidRDefault="00C62338">
      <w:pPr>
        <w:pStyle w:val="Textocomentario"/>
      </w:pPr>
      <w:r>
        <w:rPr>
          <w:rStyle w:val="Refdecomentario"/>
        </w:rPr>
        <w:annotationRef/>
      </w:r>
      <w:r>
        <w:t>¿Más de un prototipo? ¿Que haga el qué?</w:t>
      </w:r>
    </w:p>
  </w:comment>
  <w:comment w:id="52" w:author="Sergio Saugar García" w:date="2020-10-17T13:30:00Z" w:initials="SSG">
    <w:p w14:paraId="25602786" w14:textId="6CC030B1" w:rsidR="00C62338" w:rsidRDefault="00C62338">
      <w:pPr>
        <w:pStyle w:val="Textocomentario"/>
      </w:pPr>
      <w:r>
        <w:rPr>
          <w:rStyle w:val="Refdecomentario"/>
        </w:rPr>
        <w:annotationRef/>
      </w:r>
      <w:proofErr w:type="gramStart"/>
      <w:r>
        <w:t>Pero si todavía no has explicado “las herramientas que dispone la app” ni que sirve para subir información de otros usuarios!!!!!!</w:t>
      </w:r>
      <w:proofErr w:type="gramEnd"/>
    </w:p>
  </w:comment>
  <w:comment w:id="53" w:author="Sergio Saugar García" w:date="2020-10-17T13:28:00Z" w:initials="SSG">
    <w:p w14:paraId="0F4EF14F" w14:textId="77777777" w:rsidR="00C62338" w:rsidRDefault="00C62338">
      <w:pPr>
        <w:pStyle w:val="Textocomentario"/>
      </w:pPr>
      <w:r>
        <w:rPr>
          <w:rStyle w:val="Refdecomentario"/>
        </w:rPr>
        <w:annotationRef/>
      </w:r>
      <w:r>
        <w:t xml:space="preserve">No, los objetivos deben quedar absolutamente claros desde el principio. </w:t>
      </w:r>
    </w:p>
    <w:p w14:paraId="2D0F6832" w14:textId="77777777" w:rsidR="00C62338" w:rsidRDefault="00C62338">
      <w:pPr>
        <w:pStyle w:val="Textocomentario"/>
      </w:pPr>
      <w:r>
        <w:t xml:space="preserve">Qué hará tu aplicación, qué cosas vas a abordar, qué vas a solucionar y cómo. Las líneas generales. Nada de verlo después. </w:t>
      </w:r>
    </w:p>
    <w:p w14:paraId="5D7BFB52" w14:textId="77777777" w:rsidR="00C62338" w:rsidRDefault="00C62338">
      <w:pPr>
        <w:pStyle w:val="Textocomentario"/>
      </w:pPr>
      <w:r>
        <w:t xml:space="preserve">Estos objetivos no cumplen con lo que explicas en el párrafo de que “alivian las cargas”, ya que no has hablado de las cargas ni de qué va a hacer la </w:t>
      </w:r>
      <w:proofErr w:type="gramStart"/>
      <w:r>
        <w:t>app</w:t>
      </w:r>
      <w:proofErr w:type="gramEnd"/>
      <w:r>
        <w:t>.</w:t>
      </w:r>
    </w:p>
    <w:p w14:paraId="59618278" w14:textId="33159182" w:rsidR="00C62338" w:rsidRDefault="00C62338">
      <w:pPr>
        <w:pStyle w:val="Textocomentario"/>
      </w:pPr>
    </w:p>
  </w:comment>
  <w:comment w:id="55" w:author="Sergio Saugar García" w:date="2020-10-17T13:30:00Z" w:initials="SSG">
    <w:p w14:paraId="101AF18C" w14:textId="77777777" w:rsidR="00C62338" w:rsidRDefault="00C62338">
      <w:pPr>
        <w:pStyle w:val="Textocomentario"/>
      </w:pPr>
      <w:r>
        <w:rPr>
          <w:rStyle w:val="Refdecomentario"/>
        </w:rPr>
        <w:annotationRef/>
      </w:r>
      <w:r>
        <w:t xml:space="preserve">Coloquial. Y no </w:t>
      </w:r>
      <w:proofErr w:type="gramStart"/>
      <w:r>
        <w:t>vienen :</w:t>
      </w:r>
      <w:proofErr w:type="gramEnd"/>
      <w:r>
        <w:t>. Se escribe todo en un párrafo hilándolo con conectoras.</w:t>
      </w:r>
    </w:p>
    <w:p w14:paraId="707DB86D" w14:textId="77777777" w:rsidR="00C62338" w:rsidRDefault="00C62338">
      <w:pPr>
        <w:pStyle w:val="Textocomentario"/>
      </w:pPr>
    </w:p>
    <w:p w14:paraId="1B7460C0" w14:textId="77777777" w:rsidR="00C62338" w:rsidRDefault="00C62338">
      <w:pPr>
        <w:pStyle w:val="Textocomentario"/>
      </w:pPr>
      <w:r>
        <w:t>La memoria se estructurará de la siguiente manera. En primer lugar, el capítulo 2 abordará la gestión realizada, detallando la metodología, planificación y recursos utilizados. Posteriormente, en el capítulo 3 se realiza una exposición exhaustiva de …. En el capítulo 4 ….</w:t>
      </w:r>
    </w:p>
    <w:p w14:paraId="73D3E300" w14:textId="77777777" w:rsidR="00C62338" w:rsidRDefault="00C62338">
      <w:pPr>
        <w:pStyle w:val="Textocomentario"/>
      </w:pPr>
    </w:p>
    <w:p w14:paraId="023D7EC6" w14:textId="77777777" w:rsidR="00C62338" w:rsidRDefault="00C62338">
      <w:pPr>
        <w:pStyle w:val="Textocomentario"/>
      </w:pPr>
      <w:r>
        <w:t>Y los números de los capítulos son REFERENCIAS CRUZADAS al capítulo.</w:t>
      </w:r>
    </w:p>
    <w:p w14:paraId="0C8A92E0" w14:textId="77777777" w:rsidR="00C62338" w:rsidRDefault="00C62338">
      <w:pPr>
        <w:pStyle w:val="Textocomentario"/>
      </w:pPr>
    </w:p>
    <w:p w14:paraId="32078045" w14:textId="77777777" w:rsidR="00C62338" w:rsidRDefault="00C62338">
      <w:pPr>
        <w:pStyle w:val="Textocomentario"/>
      </w:pPr>
      <w:r>
        <w:t>No se hace referencia en ningún caso a los títulos.</w:t>
      </w:r>
    </w:p>
    <w:p w14:paraId="38153A63" w14:textId="77777777" w:rsidR="00C62338" w:rsidRDefault="00C62338">
      <w:pPr>
        <w:pStyle w:val="Textocomentario"/>
      </w:pPr>
    </w:p>
    <w:p w14:paraId="43F60D31" w14:textId="546E3CFF" w:rsidR="00C62338" w:rsidRDefault="00C62338">
      <w:pPr>
        <w:pStyle w:val="Textocomentario"/>
      </w:pPr>
      <w:r>
        <w:t>Fíjate que en el capítulo 3 se supone que haces un estudio del mercado, comparando cosas, etc… Eso debería venir antes de la gestión del proyecto, puesto que en ese capítulo expondrás qué cosas faltan. De hecho, ese estudio de mercado es lo que llamas problema y debería ir en introducción y después, como objetivos, lo que vas a cubrir en tu TFG.</w:t>
      </w:r>
    </w:p>
  </w:comment>
  <w:comment w:id="56" w:author="Sergio Saugar García" w:date="2020-10-17T13:35:00Z" w:initials="SSG">
    <w:p w14:paraId="3386E13F" w14:textId="2165C86B" w:rsidR="00C62338" w:rsidRDefault="00C62338">
      <w:pPr>
        <w:pStyle w:val="Textocomentario"/>
      </w:pPr>
      <w:r>
        <w:rPr>
          <w:rStyle w:val="Refdecomentario"/>
        </w:rPr>
        <w:annotationRef/>
      </w:r>
      <w:r>
        <w:t xml:space="preserve">¿?¿?¿?¿? Lo haces porque es necesario para tu </w:t>
      </w:r>
      <w:proofErr w:type="spellStart"/>
      <w:r>
        <w:t>soft</w:t>
      </w:r>
      <w:proofErr w:type="spellEnd"/>
      <w:r>
        <w:t xml:space="preserve">, no para el siguiente capítulo. Actores, procesos, interacciones entre ellos… Estructura general de la </w:t>
      </w:r>
      <w:proofErr w:type="gramStart"/>
      <w:r>
        <w:t>app</w:t>
      </w:r>
      <w:proofErr w:type="gramEnd"/>
      <w:r>
        <w:t xml:space="preserve"> (diagrama de arquitectura…)</w:t>
      </w:r>
    </w:p>
  </w:comment>
  <w:comment w:id="57" w:author="Sergio Saugar García" w:date="2020-10-17T13:35:00Z" w:initials="SSG">
    <w:p w14:paraId="241BA224" w14:textId="77777777" w:rsidR="00C62338" w:rsidRDefault="00C62338">
      <w:pPr>
        <w:pStyle w:val="Textocomentario"/>
      </w:pPr>
      <w:r>
        <w:rPr>
          <w:rStyle w:val="Refdecomentario"/>
        </w:rPr>
        <w:annotationRef/>
      </w:r>
      <w:r>
        <w:t>Que no hables de capítulos, habla de tu TFG del trabajo que haces.</w:t>
      </w:r>
    </w:p>
    <w:p w14:paraId="10DED5F0" w14:textId="77777777" w:rsidR="00C62338" w:rsidRDefault="00C62338">
      <w:pPr>
        <w:pStyle w:val="Textocomentario"/>
      </w:pPr>
    </w:p>
    <w:p w14:paraId="67254F21" w14:textId="77777777" w:rsidR="00C62338" w:rsidRDefault="00C62338">
      <w:pPr>
        <w:pStyle w:val="Textocomentario"/>
      </w:pPr>
      <w:r>
        <w:t>Una vez expuestas las necesidades y objetivos, y analizados los requisitos, arquitectura, etc… entonces….</w:t>
      </w:r>
    </w:p>
    <w:p w14:paraId="18D97DBA" w14:textId="4AD84D96" w:rsidR="00C62338" w:rsidRDefault="00C62338">
      <w:pPr>
        <w:pStyle w:val="Textocomentario"/>
      </w:pPr>
    </w:p>
  </w:comment>
  <w:comment w:id="58" w:author="Sergio Saugar García" w:date="2020-10-17T13:37:00Z" w:initials="SSG">
    <w:p w14:paraId="0D0EEE1A" w14:textId="31BD717E" w:rsidR="00C62338" w:rsidRDefault="00C62338">
      <w:pPr>
        <w:pStyle w:val="Textocomentario"/>
      </w:pPr>
      <w:r>
        <w:rPr>
          <w:rStyle w:val="Refdecomentario"/>
        </w:rPr>
        <w:annotationRef/>
      </w:r>
      <w:r>
        <w:t>Eso será porque hay un capítulo de “Validación” done haces ese testeo. Eso de los retoques… es muy informal</w:t>
      </w:r>
    </w:p>
  </w:comment>
  <w:comment w:id="59" w:author="Sergio Saugar García" w:date="2020-10-17T13:36:00Z" w:initials="SSG">
    <w:p w14:paraId="2C06B2F5" w14:textId="5849B361" w:rsidR="00C62338" w:rsidRDefault="00C62338">
      <w:pPr>
        <w:pStyle w:val="Textocomentario"/>
      </w:pPr>
      <w:r>
        <w:rPr>
          <w:rStyle w:val="Refdecomentario"/>
        </w:rPr>
        <w:annotationRef/>
      </w:r>
      <w:r>
        <w:t>qué</w:t>
      </w:r>
    </w:p>
  </w:comment>
  <w:comment w:id="60" w:author="Sergio Saugar García" w:date="2020-10-17T13:36:00Z" w:initials="SSG">
    <w:p w14:paraId="50A155EC" w14:textId="067ABD27" w:rsidR="00C62338" w:rsidRDefault="00C62338">
      <w:pPr>
        <w:pStyle w:val="Textocomentario"/>
      </w:pPr>
      <w:r>
        <w:rPr>
          <w:rStyle w:val="Refdecomentario"/>
        </w:rPr>
        <w:annotationRef/>
      </w:r>
      <w:r>
        <w:t>a los objetivos expuestos</w:t>
      </w:r>
    </w:p>
  </w:comment>
  <w:comment w:id="62" w:author="Sergio Saugar García" w:date="2020-10-17T13:38:00Z" w:initials="SSG">
    <w:p w14:paraId="4ADE1FF7" w14:textId="77777777" w:rsidR="00C62338" w:rsidRDefault="00C62338">
      <w:pPr>
        <w:pStyle w:val="Textocomentario"/>
      </w:pPr>
      <w:r>
        <w:rPr>
          <w:rStyle w:val="Refdecomentario"/>
        </w:rPr>
        <w:annotationRef/>
      </w:r>
      <w:r>
        <w:t>no tiene sentido escribir esto ahora. La metodología será la que apliques. Y el texto no se escribe en futuro porque la memoria recoge “lo que has hecho”.</w:t>
      </w:r>
    </w:p>
    <w:p w14:paraId="0103EEC4" w14:textId="77777777" w:rsidR="00C62338" w:rsidRDefault="00C62338">
      <w:pPr>
        <w:pStyle w:val="Textocomentario"/>
      </w:pPr>
    </w:p>
    <w:p w14:paraId="29411504" w14:textId="77777777" w:rsidR="00C62338" w:rsidRDefault="00C62338">
      <w:pPr>
        <w:pStyle w:val="Textocomentario"/>
      </w:pPr>
      <w:r>
        <w:t xml:space="preserve">La metodología usada o la metodología que se ha utilizado ha sido… </w:t>
      </w:r>
    </w:p>
    <w:p w14:paraId="5CE3319F" w14:textId="77777777" w:rsidR="00C62338" w:rsidRDefault="00C62338">
      <w:pPr>
        <w:pStyle w:val="Textocomentario"/>
      </w:pPr>
    </w:p>
    <w:p w14:paraId="1C6C22CB" w14:textId="7F8AE543" w:rsidR="00C62338" w:rsidRDefault="00C62338">
      <w:pPr>
        <w:pStyle w:val="Textocomentario"/>
      </w:pPr>
      <w:r>
        <w:t>NUNCA EN FUTURO.</w:t>
      </w:r>
    </w:p>
  </w:comment>
  <w:comment w:id="65" w:author="Sergio Saugar García" w:date="2020-10-17T13:38:00Z" w:initials="SSG">
    <w:p w14:paraId="6818229C" w14:textId="79F3FCAF" w:rsidR="00C62338" w:rsidRDefault="00C62338">
      <w:pPr>
        <w:pStyle w:val="Textocomentario"/>
      </w:pPr>
      <w:r>
        <w:rPr>
          <w:rStyle w:val="Refdecomentario"/>
        </w:rPr>
        <w:annotationRef/>
      </w:r>
      <w:r>
        <w:t>Cuando lo vayas a escribir, al menos, asegúrate de que lo haces correctamente.</w:t>
      </w:r>
    </w:p>
  </w:comment>
  <w:comment w:id="64" w:author="Sergio Saugar García" w:date="2020-10-17T13:40:00Z" w:initials="SSG">
    <w:p w14:paraId="106B7FA9" w14:textId="77AB50AA" w:rsidR="00C62338" w:rsidRDefault="00C62338">
      <w:pPr>
        <w:pStyle w:val="Textocomentario"/>
      </w:pPr>
      <w:r>
        <w:rPr>
          <w:rStyle w:val="Refdecomentario"/>
        </w:rPr>
        <w:annotationRef/>
      </w:r>
      <w:proofErr w:type="gramStart"/>
      <w:r>
        <w:t>Por qué la comparas con XP y no con otras????</w:t>
      </w:r>
      <w:proofErr w:type="gramEnd"/>
      <w:r>
        <w:t xml:space="preserve"> No tiene sentido</w:t>
      </w:r>
    </w:p>
  </w:comment>
  <w:comment w:id="70" w:author="Sergio Saugar García" w:date="2020-10-17T13:40:00Z" w:initials="SSG">
    <w:p w14:paraId="69491877" w14:textId="5487CCFE" w:rsidR="00C62338" w:rsidRDefault="00C62338">
      <w:pPr>
        <w:pStyle w:val="Textocomentario"/>
      </w:pPr>
      <w:r>
        <w:rPr>
          <w:rStyle w:val="Refdecomentario"/>
        </w:rPr>
        <w:annotationRef/>
      </w:r>
      <w:r>
        <w:t>Innecesario</w:t>
      </w:r>
    </w:p>
  </w:comment>
  <w:comment w:id="71" w:author="Sergio Saugar García" w:date="2020-10-17T13:38:00Z" w:initials="SSG">
    <w:p w14:paraId="35CB066C" w14:textId="76D715ED" w:rsidR="00C62338" w:rsidRDefault="00C62338">
      <w:pPr>
        <w:pStyle w:val="Textocomentario"/>
      </w:pPr>
      <w:r>
        <w:rPr>
          <w:rStyle w:val="Refdecomentario"/>
        </w:rPr>
        <w:annotationRef/>
      </w:r>
      <w:proofErr w:type="gramStart"/>
      <w:r>
        <w:t>En minúscula??</w:t>
      </w:r>
      <w:proofErr w:type="gramEnd"/>
    </w:p>
  </w:comment>
  <w:comment w:id="72" w:author="Sergio Saugar García" w:date="2020-10-17T13:38:00Z" w:initials="SSG">
    <w:p w14:paraId="5AB8035F" w14:textId="77777777" w:rsidR="00C62338" w:rsidRDefault="00C62338">
      <w:pPr>
        <w:pStyle w:val="Textocomentario"/>
      </w:pPr>
      <w:r>
        <w:rPr>
          <w:rStyle w:val="Refdecomentario"/>
        </w:rPr>
        <w:annotationRef/>
      </w:r>
      <w:proofErr w:type="spellStart"/>
      <w:r>
        <w:t>Pear</w:t>
      </w:r>
      <w:proofErr w:type="spellEnd"/>
      <w:r>
        <w:t xml:space="preserve"> es PERA!</w:t>
      </w:r>
    </w:p>
    <w:p w14:paraId="18EAAC72" w14:textId="77777777" w:rsidR="00C62338" w:rsidRDefault="00C62338">
      <w:pPr>
        <w:pStyle w:val="Textocomentario"/>
      </w:pPr>
    </w:p>
    <w:p w14:paraId="49949C16" w14:textId="6065EAEB" w:rsidR="00C62338" w:rsidRDefault="00C62338">
      <w:pPr>
        <w:pStyle w:val="Textocomentario"/>
      </w:pPr>
      <w:proofErr w:type="spellStart"/>
      <w:r>
        <w:t>Pair</w:t>
      </w:r>
      <w:proofErr w:type="spellEnd"/>
    </w:p>
  </w:comment>
  <w:comment w:id="73" w:author="Sergio Saugar García" w:date="2020-10-17T13:40:00Z" w:initials="SSG">
    <w:p w14:paraId="038D3AD2" w14:textId="77777777" w:rsidR="00C62338" w:rsidRDefault="00C62338">
      <w:pPr>
        <w:pStyle w:val="Textocomentario"/>
      </w:pPr>
      <w:r>
        <w:rPr>
          <w:rStyle w:val="Refdecomentario"/>
        </w:rPr>
        <w:annotationRef/>
      </w:r>
      <w:r>
        <w:t>Estas razones no se ponen.</w:t>
      </w:r>
    </w:p>
    <w:p w14:paraId="46015063" w14:textId="77777777" w:rsidR="00C62338" w:rsidRDefault="00C62338">
      <w:pPr>
        <w:pStyle w:val="Textocomentario"/>
      </w:pPr>
    </w:p>
    <w:p w14:paraId="31C7031B" w14:textId="3E9AFA29" w:rsidR="00C62338" w:rsidRDefault="00C62338">
      <w:pPr>
        <w:pStyle w:val="Textocomentario"/>
      </w:pPr>
      <w:r>
        <w:t>La metodología en cascada se ajustaba más a la cantidad de desarrolladores en el grupo de trabajo.</w:t>
      </w:r>
    </w:p>
  </w:comment>
  <w:comment w:id="74" w:author="Sergio Saugar García" w:date="2020-10-17T13:41:00Z" w:initials="SSG">
    <w:p w14:paraId="013B1FC4" w14:textId="5D71235E" w:rsidR="00C62338" w:rsidRDefault="00C62338">
      <w:pPr>
        <w:pStyle w:val="Textocomentario"/>
      </w:pPr>
      <w:r>
        <w:rPr>
          <w:rStyle w:val="Refdecomentario"/>
        </w:rPr>
        <w:annotationRef/>
      </w:r>
      <w:proofErr w:type="gramStart"/>
      <w:r>
        <w:t>Seguro???</w:t>
      </w:r>
      <w:proofErr w:type="gramEnd"/>
      <w:r>
        <w:t xml:space="preserve"> Lo estás escribiendo a priori…</w:t>
      </w:r>
    </w:p>
  </w:comment>
  <w:comment w:id="75" w:author="Sergio Saugar García" w:date="2020-10-17T13:41:00Z" w:initials="SSG">
    <w:p w14:paraId="0609D100" w14:textId="77777777" w:rsidR="00C62338" w:rsidRDefault="00C62338">
      <w:pPr>
        <w:pStyle w:val="Textocomentario"/>
      </w:pPr>
      <w:r>
        <w:rPr>
          <w:rStyle w:val="Refdecomentario"/>
        </w:rPr>
        <w:annotationRef/>
      </w:r>
      <w:r>
        <w:t>Serían las siguientes ¿qué?</w:t>
      </w:r>
    </w:p>
    <w:p w14:paraId="0B48DE05" w14:textId="77777777" w:rsidR="00C62338" w:rsidRDefault="00C62338">
      <w:pPr>
        <w:pStyle w:val="Textocomentario"/>
      </w:pPr>
    </w:p>
    <w:p w14:paraId="47B88AAD" w14:textId="77777777" w:rsidR="00C62338" w:rsidRDefault="00C62338">
      <w:pPr>
        <w:pStyle w:val="Textocomentario"/>
      </w:pPr>
      <w:r>
        <w:t>La metodología en cascada establece las siguientes etapas en el desarrollo software:</w:t>
      </w:r>
    </w:p>
    <w:p w14:paraId="4CC81E10" w14:textId="77777777" w:rsidR="00C62338" w:rsidRDefault="00C62338">
      <w:pPr>
        <w:pStyle w:val="Textocomentario"/>
      </w:pPr>
    </w:p>
    <w:p w14:paraId="2B99E22E" w14:textId="77777777" w:rsidR="00C62338" w:rsidRDefault="00C62338">
      <w:pPr>
        <w:pStyle w:val="Textocomentario"/>
      </w:pPr>
      <w:r>
        <w:t xml:space="preserve">(y pones una referencia académica donde se explique </w:t>
      </w:r>
      <w:proofErr w:type="spellStart"/>
      <w:r>
        <w:t>Waterfall</w:t>
      </w:r>
      <w:proofErr w:type="spellEnd"/>
      <w:r>
        <w:t xml:space="preserve">). </w:t>
      </w:r>
    </w:p>
    <w:p w14:paraId="0857D1F8" w14:textId="77777777" w:rsidR="00C62338" w:rsidRDefault="00C62338">
      <w:pPr>
        <w:pStyle w:val="Textocomentario"/>
      </w:pPr>
    </w:p>
    <w:p w14:paraId="76E30468" w14:textId="77777777" w:rsidR="00C62338" w:rsidRDefault="00C62338">
      <w:pPr>
        <w:pStyle w:val="Textocomentario"/>
      </w:pPr>
      <w:r>
        <w:t>Cada uno de estos puntos luego tiene que estar en la memoria.</w:t>
      </w:r>
    </w:p>
    <w:p w14:paraId="0B6E80B8" w14:textId="77777777" w:rsidR="00C62338" w:rsidRDefault="00C62338">
      <w:pPr>
        <w:pStyle w:val="Textocomentario"/>
      </w:pPr>
    </w:p>
    <w:p w14:paraId="311BBE8C" w14:textId="77777777" w:rsidR="00C62338" w:rsidRDefault="00C62338">
      <w:pPr>
        <w:pStyle w:val="Textocomentario"/>
      </w:pPr>
      <w:r>
        <w:t>Requisitos, Arquitectura -&gt; Análisis</w:t>
      </w:r>
    </w:p>
    <w:p w14:paraId="11228AF4" w14:textId="77777777" w:rsidR="00C62338" w:rsidRDefault="00C62338">
      <w:pPr>
        <w:pStyle w:val="Textocomentario"/>
      </w:pPr>
      <w:r>
        <w:t>Implementación -&gt; Implementación</w:t>
      </w:r>
    </w:p>
    <w:p w14:paraId="5900547D" w14:textId="77777777" w:rsidR="00C62338" w:rsidRDefault="00C62338">
      <w:pPr>
        <w:pStyle w:val="Textocomentario"/>
      </w:pPr>
      <w:r>
        <w:t>Validación</w:t>
      </w:r>
    </w:p>
    <w:p w14:paraId="1256D7D6" w14:textId="77777777" w:rsidR="00C62338" w:rsidRDefault="00C62338">
      <w:pPr>
        <w:pStyle w:val="Textocomentario"/>
      </w:pPr>
    </w:p>
    <w:p w14:paraId="1100E75B" w14:textId="77777777" w:rsidR="00C62338" w:rsidRDefault="00C62338">
      <w:pPr>
        <w:pStyle w:val="Textocomentario"/>
      </w:pPr>
      <w:r>
        <w:t>¿Mantenimiento?</w:t>
      </w:r>
    </w:p>
    <w:p w14:paraId="07E2BE63" w14:textId="77777777" w:rsidR="00C62338" w:rsidRDefault="00C62338">
      <w:pPr>
        <w:pStyle w:val="Textocomentario"/>
      </w:pPr>
    </w:p>
    <w:p w14:paraId="23D04C2E" w14:textId="05F0F48F" w:rsidR="00C62338" w:rsidRDefault="00C62338">
      <w:pPr>
        <w:pStyle w:val="Textocomentario"/>
      </w:pPr>
    </w:p>
  </w:comment>
  <w:comment w:id="77" w:author="Sergio Saugar García" w:date="2020-10-17T13:43:00Z" w:initials="SSG">
    <w:p w14:paraId="6F591755" w14:textId="3699F27C" w:rsidR="00C62338" w:rsidRDefault="00C62338">
      <w:pPr>
        <w:pStyle w:val="Textocomentario"/>
      </w:pPr>
      <w:r>
        <w:rPr>
          <w:rStyle w:val="Refdecomentario"/>
        </w:rPr>
        <w:annotationRef/>
      </w:r>
      <w:proofErr w:type="gramStart"/>
      <w:r>
        <w:t>Realizadas???</w:t>
      </w:r>
      <w:proofErr w:type="gramEnd"/>
    </w:p>
  </w:comment>
  <w:comment w:id="78" w:author="Sergio Saugar García" w:date="2020-10-17T13:43:00Z" w:initials="SSG">
    <w:p w14:paraId="0FC0015B" w14:textId="5A4C6D08" w:rsidR="00C62338" w:rsidRDefault="00C62338">
      <w:pPr>
        <w:pStyle w:val="Textocomentario"/>
      </w:pPr>
      <w:r>
        <w:rPr>
          <w:rStyle w:val="Refdecomentario"/>
        </w:rPr>
        <w:annotationRef/>
      </w:r>
      <w:r>
        <w:t>En futuro, dentro de un apartado que llamas “realizadas”</w:t>
      </w:r>
    </w:p>
  </w:comment>
  <w:comment w:id="79" w:author="Sergio Saugar García" w:date="2020-10-17T13:43:00Z" w:initials="SSG">
    <w:p w14:paraId="7E06D86B" w14:textId="735E1D19" w:rsidR="00C62338" w:rsidRDefault="00C62338">
      <w:pPr>
        <w:pStyle w:val="Textocomentario"/>
      </w:pPr>
      <w:r>
        <w:rPr>
          <w:rStyle w:val="Refdecomentario"/>
        </w:rPr>
        <w:annotationRef/>
      </w:r>
      <w:r>
        <w:t>ésta</w:t>
      </w:r>
    </w:p>
  </w:comment>
  <w:comment w:id="80" w:author="Sergio Saugar García" w:date="2020-10-17T13:44:00Z" w:initials="SSG">
    <w:p w14:paraId="7189FB51" w14:textId="77777777" w:rsidR="00C62338" w:rsidRDefault="00C62338">
      <w:pPr>
        <w:pStyle w:val="Textocomentario"/>
      </w:pPr>
      <w:r>
        <w:rPr>
          <w:rStyle w:val="Refdecomentario"/>
        </w:rPr>
        <w:annotationRef/>
      </w:r>
      <w:r>
        <w:t>¿?¿?¿?</w:t>
      </w:r>
    </w:p>
    <w:p w14:paraId="1F6289E7" w14:textId="77777777" w:rsidR="00C62338" w:rsidRDefault="00C62338">
      <w:pPr>
        <w:pStyle w:val="Textocomentario"/>
      </w:pPr>
    </w:p>
    <w:p w14:paraId="0174B0B9" w14:textId="186BB424" w:rsidR="00C62338" w:rsidRDefault="00C62338">
      <w:pPr>
        <w:pStyle w:val="Textocomentario"/>
      </w:pPr>
      <w:r>
        <w:t>Tienes que diferenciar las tareas de los objetivos, creo que aquí las mezclas (muchas de estas cosas son realmente los objetivos del TFG)</w:t>
      </w:r>
    </w:p>
  </w:comment>
  <w:comment w:id="83" w:author="Sergio Saugar García" w:date="2020-10-17T13:44:00Z" w:initials="SSG">
    <w:p w14:paraId="7AD4CE1D" w14:textId="77777777" w:rsidR="00C62338" w:rsidRDefault="00C62338">
      <w:pPr>
        <w:pStyle w:val="Textocomentario"/>
      </w:pPr>
      <w:r>
        <w:rPr>
          <w:rStyle w:val="Refdecomentario"/>
        </w:rPr>
        <w:annotationRef/>
      </w:r>
      <w:r>
        <w:t xml:space="preserve">Este tipo de comentarios sobran. Nada de </w:t>
      </w:r>
      <w:proofErr w:type="gramStart"/>
      <w:r>
        <w:t>opiniones personales</w:t>
      </w:r>
      <w:proofErr w:type="gramEnd"/>
      <w:r>
        <w:t xml:space="preserve"> ni de porqué metes un diagrama.</w:t>
      </w:r>
    </w:p>
    <w:p w14:paraId="0F796377" w14:textId="77777777" w:rsidR="00C62338" w:rsidRDefault="00C62338">
      <w:pPr>
        <w:pStyle w:val="Textocomentario"/>
      </w:pPr>
    </w:p>
    <w:p w14:paraId="2134BC21" w14:textId="7F709615" w:rsidR="00C62338" w:rsidRDefault="00C62338">
      <w:pPr>
        <w:pStyle w:val="Textocomentario"/>
      </w:pPr>
      <w:r>
        <w:t>Para visualizar la planificación del proyecto se ha establecido el diagrama de GANT que podemos observar en la figura XXX (referencia cruzada).</w:t>
      </w:r>
    </w:p>
  </w:comment>
  <w:comment w:id="84" w:author="Sergio Saugar García" w:date="2020-10-17T13:45:00Z" w:initials="SSG">
    <w:p w14:paraId="0A3B442B" w14:textId="70E130C4" w:rsidR="00C62338" w:rsidRDefault="00C62338">
      <w:pPr>
        <w:pStyle w:val="Textocomentario"/>
      </w:pPr>
      <w:r>
        <w:rPr>
          <w:rStyle w:val="Refdecomentario"/>
        </w:rPr>
        <w:annotationRef/>
      </w:r>
      <w:r>
        <w:t xml:space="preserve">NO. Las figuras NUNCA suplen al texto. EL TEXTO se apoya en las figuras. Las tareas habrán quedado determinadas anteriormente (si estamos siguiendo </w:t>
      </w:r>
      <w:proofErr w:type="spellStart"/>
      <w:r>
        <w:t>Waterfall</w:t>
      </w:r>
      <w:proofErr w:type="spellEnd"/>
      <w:r>
        <w:t xml:space="preserve">, las tareas serán las propias de la metodología: estado </w:t>
      </w:r>
      <w:proofErr w:type="gramStart"/>
      <w:r>
        <w:t>de la arte</w:t>
      </w:r>
      <w:proofErr w:type="gramEnd"/>
      <w:r>
        <w:t>, requisitos, arquitectura, análisis, diseño, implementación, validación… Y el tiempo también debes comentarlo grosso modo.</w:t>
      </w:r>
    </w:p>
  </w:comment>
  <w:comment w:id="85" w:author="Sergio Saugar García" w:date="2020-10-17T13:47:00Z" w:initials="SSG">
    <w:p w14:paraId="12B974F5" w14:textId="1624A51C" w:rsidR="00C62338" w:rsidRDefault="00C62338">
      <w:pPr>
        <w:pStyle w:val="Textocomentario"/>
      </w:pPr>
      <w:r>
        <w:rPr>
          <w:rStyle w:val="Refdecomentario"/>
        </w:rPr>
        <w:annotationRef/>
      </w:r>
      <w:r>
        <w:t>Obvio.</w:t>
      </w:r>
    </w:p>
  </w:comment>
  <w:comment w:id="87" w:author="Sergio Saugar García" w:date="2020-10-17T13:47:00Z" w:initials="SSG">
    <w:p w14:paraId="0C66301A" w14:textId="77777777" w:rsidR="00C62338" w:rsidRDefault="00C62338">
      <w:pPr>
        <w:pStyle w:val="Textocomentario"/>
      </w:pPr>
      <w:r>
        <w:rPr>
          <w:rStyle w:val="Refdecomentario"/>
        </w:rPr>
        <w:annotationRef/>
      </w:r>
      <w:r>
        <w:t xml:space="preserve">No se especifican </w:t>
      </w:r>
      <w:proofErr w:type="gramStart"/>
      <w:r>
        <w:t>apps</w:t>
      </w:r>
      <w:proofErr w:type="gramEnd"/>
      <w:r>
        <w:t xml:space="preserve"> ni operativos. En la sección de Arquitectura ya se hablará de los distintos equipos, arquitecturas (operativos…), etc… No se explican las herramientas. Es obvio que para GANT has utilizado un editor, también para escribir JAVA, etc… Y de la BBDD, servidor web, etc… ya hablarás en el sitio adecuado (arquitectura del sistema).</w:t>
      </w:r>
    </w:p>
    <w:p w14:paraId="629FE75C" w14:textId="77777777" w:rsidR="00C62338" w:rsidRDefault="00C62338">
      <w:pPr>
        <w:pStyle w:val="Textocomentario"/>
      </w:pPr>
    </w:p>
    <w:p w14:paraId="238949E7" w14:textId="1E633998" w:rsidR="00C62338" w:rsidRDefault="00C62338">
      <w:pPr>
        <w:pStyle w:val="Textocomentario"/>
      </w:pPr>
      <w:proofErr w:type="gramStart"/>
      <w:r>
        <w:t xml:space="preserve">De todas maneras, por qué MYSQL y </w:t>
      </w:r>
      <w:proofErr w:type="spellStart"/>
      <w:r>
        <w:t>MariaDB</w:t>
      </w:r>
      <w:proofErr w:type="spellEnd"/>
      <w:r>
        <w:t>, porqué no lo unificas?</w:t>
      </w:r>
      <w:proofErr w:type="gramEnd"/>
      <w:r>
        <w:t xml:space="preserve"> </w:t>
      </w:r>
    </w:p>
  </w:comment>
  <w:comment w:id="91" w:author="Sergio Saugar García" w:date="2020-10-17T13:50:00Z" w:initials="SSG">
    <w:p w14:paraId="260E8CC3" w14:textId="77777777" w:rsidR="00C62338" w:rsidRDefault="00C62338">
      <w:pPr>
        <w:pStyle w:val="Textocomentario"/>
      </w:pPr>
      <w:r>
        <w:rPr>
          <w:rStyle w:val="Refdecomentario"/>
        </w:rPr>
        <w:annotationRef/>
      </w:r>
      <w:r>
        <w:t>Esto debe venir antes de los objetivos, etc… puesto que se derivan de lo que descubras en este texto. Yo, la sección problema, la llamaría Dominio de la Aplicación y metería todo esto.</w:t>
      </w:r>
    </w:p>
    <w:p w14:paraId="37D4918D" w14:textId="77777777" w:rsidR="00C62338" w:rsidRDefault="00C62338">
      <w:pPr>
        <w:pStyle w:val="Textocomentario"/>
      </w:pPr>
    </w:p>
    <w:p w14:paraId="3F9EA456" w14:textId="63D685B6" w:rsidR="00C62338" w:rsidRDefault="00C62338">
      <w:pPr>
        <w:pStyle w:val="Textocomentario"/>
      </w:pPr>
    </w:p>
  </w:comment>
  <w:comment w:id="93" w:author="Sergio Saugar García" w:date="2020-10-17T13:51:00Z" w:initials="SSG">
    <w:p w14:paraId="39D95BFF" w14:textId="77777777" w:rsidR="00C62338" w:rsidRDefault="00C62338">
      <w:pPr>
        <w:pStyle w:val="Textocomentario"/>
      </w:pPr>
      <w:r>
        <w:rPr>
          <w:rStyle w:val="Refdecomentario"/>
        </w:rPr>
        <w:annotationRef/>
      </w:r>
      <w:r>
        <w:t xml:space="preserve">De nuevo, innecesario de cara a lo que nos ocupa. Y el párrafo de abajo también. </w:t>
      </w:r>
    </w:p>
    <w:p w14:paraId="22A5184D" w14:textId="77777777" w:rsidR="00C62338" w:rsidRDefault="00C62338">
      <w:pPr>
        <w:pStyle w:val="Textocomentario"/>
      </w:pPr>
    </w:p>
    <w:p w14:paraId="35CADB15" w14:textId="04640784" w:rsidR="00C62338" w:rsidRDefault="00C62338">
      <w:pPr>
        <w:pStyle w:val="Textocomentario"/>
      </w:pPr>
      <w:r>
        <w:t xml:space="preserve">Céntrate en lo que hay que analizar. </w:t>
      </w:r>
      <w:proofErr w:type="gramStart"/>
      <w:r>
        <w:t>Apps para facilitar la vida al estudiante que viene de fuera!</w:t>
      </w:r>
      <w:proofErr w:type="gramEnd"/>
    </w:p>
  </w:comment>
  <w:comment w:id="95" w:author="Sergio Saugar García" w:date="2020-10-17T13:52:00Z" w:initials="SSG">
    <w:p w14:paraId="73C5FFE3" w14:textId="77777777" w:rsidR="00C62338" w:rsidRDefault="00C62338">
      <w:pPr>
        <w:pStyle w:val="Textocomentario"/>
      </w:pPr>
      <w:r>
        <w:rPr>
          <w:rStyle w:val="Refdecomentario"/>
        </w:rPr>
        <w:annotationRef/>
      </w:r>
      <w:r>
        <w:t>En todo caso, querrás decir:</w:t>
      </w:r>
    </w:p>
    <w:p w14:paraId="7EE9A1AE" w14:textId="77777777" w:rsidR="00C62338" w:rsidRDefault="00C62338">
      <w:pPr>
        <w:pStyle w:val="Textocomentario"/>
      </w:pPr>
    </w:p>
    <w:p w14:paraId="557EA76D" w14:textId="77777777" w:rsidR="00C62338" w:rsidRDefault="00C62338">
      <w:pPr>
        <w:pStyle w:val="Textocomentario"/>
      </w:pPr>
      <w:r>
        <w:t>Teniendo EN CUENTA los puntos anteriores</w:t>
      </w:r>
    </w:p>
    <w:p w14:paraId="1B5A9813" w14:textId="77777777" w:rsidR="00C62338" w:rsidRDefault="00C62338">
      <w:pPr>
        <w:pStyle w:val="Textocomentario"/>
      </w:pPr>
    </w:p>
    <w:p w14:paraId="4A88F673" w14:textId="77777777" w:rsidR="00C62338" w:rsidRDefault="00C62338">
      <w:pPr>
        <w:pStyle w:val="Textocomentario"/>
      </w:pPr>
      <w:r>
        <w:t>Derivado de lo EXPUESTO ANTERIORMENTE</w:t>
      </w:r>
    </w:p>
    <w:p w14:paraId="68B653E0" w14:textId="77777777" w:rsidR="00C62338" w:rsidRDefault="00C62338">
      <w:pPr>
        <w:pStyle w:val="Textocomentario"/>
      </w:pPr>
    </w:p>
    <w:p w14:paraId="3C25080C" w14:textId="1A05B9D1" w:rsidR="00C62338" w:rsidRDefault="00C62338">
      <w:pPr>
        <w:pStyle w:val="Textocomentario"/>
      </w:pPr>
    </w:p>
  </w:comment>
  <w:comment w:id="96" w:author="Sergio Saugar García" w:date="2020-10-17T13:53:00Z" w:initials="SSG">
    <w:p w14:paraId="6AB7D018" w14:textId="77777777" w:rsidR="00C62338" w:rsidRDefault="00C62338">
      <w:pPr>
        <w:pStyle w:val="Textocomentario"/>
      </w:pPr>
      <w:r>
        <w:rPr>
          <w:rStyle w:val="Refdecomentario"/>
        </w:rPr>
        <w:annotationRef/>
      </w:r>
      <w:r>
        <w:t>Pues como empecemos a “intuirla” en el capítulo 3, mal vamos.</w:t>
      </w:r>
    </w:p>
    <w:p w14:paraId="6C6FC996" w14:textId="77777777" w:rsidR="00C62338" w:rsidRDefault="00C62338">
      <w:pPr>
        <w:pStyle w:val="Textocomentario"/>
      </w:pPr>
    </w:p>
    <w:p w14:paraId="38A76560" w14:textId="77777777" w:rsidR="00C62338" w:rsidRDefault="00C62338">
      <w:pPr>
        <w:pStyle w:val="Textocomentario"/>
      </w:pPr>
      <w:r>
        <w:t>La memoria es expeditiva, tienes que ir al grano:</w:t>
      </w:r>
    </w:p>
    <w:p w14:paraId="2CC39A7D" w14:textId="77777777" w:rsidR="00C62338" w:rsidRDefault="00C62338">
      <w:pPr>
        <w:pStyle w:val="Textocomentario"/>
      </w:pPr>
    </w:p>
    <w:p w14:paraId="0A481F6C" w14:textId="77777777" w:rsidR="00C62338" w:rsidRDefault="00C62338">
      <w:pPr>
        <w:pStyle w:val="Textocomentario"/>
      </w:pPr>
      <w:r>
        <w:t>En este punto vamos a analizar las diferentes aplicaciones …</w:t>
      </w:r>
    </w:p>
    <w:p w14:paraId="25ED143F" w14:textId="76ED57A4" w:rsidR="00C62338" w:rsidRDefault="00C62338">
      <w:pPr>
        <w:pStyle w:val="Textocomentario"/>
      </w:pPr>
    </w:p>
  </w:comment>
  <w:comment w:id="98" w:author="Sergio Saugar García" w:date="2020-10-17T13:54:00Z" w:initials="SSG">
    <w:p w14:paraId="7EE48054" w14:textId="77777777" w:rsidR="00C62338" w:rsidRDefault="00C62338">
      <w:pPr>
        <w:pStyle w:val="Textocomentario"/>
      </w:pPr>
      <w:r>
        <w:rPr>
          <w:rStyle w:val="Refdecomentario"/>
        </w:rPr>
        <w:annotationRef/>
      </w:r>
      <w:r>
        <w:t>Empieza a redactar en condiciones, lee varias veces tu propio texto, sé crítico porque si no, será muy difícil corregir las cosas cuando el documento tenga muchas páginas.</w:t>
      </w:r>
    </w:p>
    <w:p w14:paraId="027F4475" w14:textId="77777777" w:rsidR="00C62338" w:rsidRDefault="00C62338">
      <w:pPr>
        <w:pStyle w:val="Textocomentario"/>
      </w:pPr>
    </w:p>
    <w:p w14:paraId="3B713CA5" w14:textId="77777777" w:rsidR="00C62338" w:rsidRDefault="00C62338">
      <w:pPr>
        <w:pStyle w:val="Textocomentario"/>
      </w:pPr>
      <w:r>
        <w:t xml:space="preserve">Tienes que escribir para alguien que no sabe del tema. Buscar un HILO argumental, que las cosas se vayan explicando poco a poco desde el principio. Unas cosas son consecuencia de las otras (los objetivos del proyecto son consecuencia del análisis del dominio y las necesidades que has encontrado, etc…). TODO debe llevar un orden lógico. </w:t>
      </w:r>
    </w:p>
    <w:p w14:paraId="6D0C2948" w14:textId="77777777" w:rsidR="00C62338" w:rsidRDefault="00C62338">
      <w:pPr>
        <w:pStyle w:val="Textocomentario"/>
      </w:pPr>
    </w:p>
    <w:p w14:paraId="6AA6CE7A" w14:textId="77777777" w:rsidR="00C62338" w:rsidRDefault="00C62338">
      <w:pPr>
        <w:pStyle w:val="Textocomentario"/>
      </w:pPr>
      <w:r>
        <w:t xml:space="preserve">Cuando leas tu memoria, pregúntate, ¿he hablado ya de esto para que se entienda? Acuérdate, por ejemplo, cuando al principio has hablado de que los usuarios compartirán información, </w:t>
      </w:r>
      <w:proofErr w:type="spellStart"/>
      <w:r>
        <w:t xml:space="preserve">dando </w:t>
      </w:r>
      <w:proofErr w:type="spellEnd"/>
      <w:r>
        <w:t>por hecho que se sabe (cuando no es así). Lo sabes tú, pero no el lector.</w:t>
      </w:r>
    </w:p>
    <w:p w14:paraId="41505AED" w14:textId="729C20E4" w:rsidR="00C62338" w:rsidRDefault="00C62338">
      <w:pPr>
        <w:pStyle w:val="Textocomentario"/>
      </w:pPr>
      <w:r>
        <w:t xml:space="preserve"> </w:t>
      </w:r>
    </w:p>
  </w:comment>
  <w:comment w:id="99" w:author="Sergio Saugar García" w:date="2020-10-17T13:58:00Z" w:initials="SSG">
    <w:p w14:paraId="28446474" w14:textId="05D1B465" w:rsidR="00C62338" w:rsidRDefault="00C62338">
      <w:pPr>
        <w:pStyle w:val="Textocomentario"/>
      </w:pPr>
      <w:r>
        <w:rPr>
          <w:rStyle w:val="Refdecomentario"/>
        </w:rPr>
        <w:annotationRef/>
      </w:r>
      <w:proofErr w:type="spellStart"/>
      <w:r>
        <w:t>Joer</w:t>
      </w:r>
      <w:proofErr w:type="spellEnd"/>
      <w:r>
        <w:t>… muy informal. Además, si quieres hablar de ello, ¿de qué estudio has sacado eso? No puedes poner tu opinión. Sólo hechos OBJETIVOS.</w:t>
      </w:r>
    </w:p>
  </w:comment>
  <w:comment w:id="100" w:author="Sergio Saugar García" w:date="2020-10-17T13:57:00Z" w:initials="SSG">
    <w:p w14:paraId="320A0CBD" w14:textId="797A3113" w:rsidR="00C62338" w:rsidRDefault="00C62338">
      <w:pPr>
        <w:pStyle w:val="Textocomentario"/>
      </w:pPr>
      <w:r>
        <w:rPr>
          <w:rStyle w:val="Refdecomentario"/>
        </w:rPr>
        <w:annotationRef/>
      </w:r>
      <w:r>
        <w:t>Esto es súper informal. Ninguna expresión así debe aparecer en la memoria del TFG.</w:t>
      </w:r>
    </w:p>
  </w:comment>
  <w:comment w:id="101" w:author="Sergio Saugar García" w:date="2020-10-17T13:58:00Z" w:initials="SSG">
    <w:p w14:paraId="4F3DED6A" w14:textId="742E7198" w:rsidR="00C62338" w:rsidRDefault="00C62338">
      <w:pPr>
        <w:pStyle w:val="Textocomentario"/>
      </w:pPr>
      <w:r>
        <w:rPr>
          <w:rStyle w:val="Refdecomentario"/>
        </w:rPr>
        <w:annotationRef/>
      </w:r>
      <w:proofErr w:type="gramStart"/>
      <w:r>
        <w:t>Apalear???</w:t>
      </w:r>
      <w:proofErr w:type="gramEnd"/>
      <w:r>
        <w:t xml:space="preserve"> </w:t>
      </w:r>
      <w:proofErr w:type="gramStart"/>
      <w:r>
        <w:t>Las vas a pegar??</w:t>
      </w:r>
      <w:proofErr w:type="gramEnd"/>
    </w:p>
  </w:comment>
  <w:comment w:id="106" w:author="Sergio Saugar García" w:date="2020-10-17T13:59:00Z" w:initials="SSG">
    <w:p w14:paraId="74C81A0B" w14:textId="16BC5F0F" w:rsidR="00C62338" w:rsidRDefault="00C62338">
      <w:pPr>
        <w:pStyle w:val="Textocomentario"/>
      </w:pPr>
      <w:r>
        <w:rPr>
          <w:rStyle w:val="Refdecomentario"/>
        </w:rPr>
        <w:annotationRef/>
      </w:r>
      <w:r>
        <w:t>Tampoco sabe (o tampoco conoce)</w:t>
      </w:r>
    </w:p>
  </w:comment>
  <w:comment w:id="108" w:author="Sergio Saugar García" w:date="2020-10-17T14:00:00Z" w:initials="SSG">
    <w:p w14:paraId="6254627F" w14:textId="77777777" w:rsidR="00C62338" w:rsidRDefault="00C62338">
      <w:pPr>
        <w:pStyle w:val="Textocomentario"/>
      </w:pPr>
      <w:r>
        <w:rPr>
          <w:rStyle w:val="Refdecomentario"/>
        </w:rPr>
        <w:annotationRef/>
      </w:r>
      <w:r>
        <w:t>No se redacta así.</w:t>
      </w:r>
    </w:p>
    <w:p w14:paraId="4C088B89" w14:textId="77777777" w:rsidR="00C62338" w:rsidRDefault="00C62338">
      <w:pPr>
        <w:pStyle w:val="Textocomentario"/>
      </w:pPr>
    </w:p>
    <w:p w14:paraId="284129D7" w14:textId="77777777" w:rsidR="00C62338" w:rsidRDefault="00C62338">
      <w:pPr>
        <w:pStyle w:val="Textocomentario"/>
      </w:pPr>
      <w:r>
        <w:t>La memoria es impersonal. O la pones en impersonal, o en plural.</w:t>
      </w:r>
    </w:p>
    <w:p w14:paraId="52CD4FA3" w14:textId="77777777" w:rsidR="00C62338" w:rsidRDefault="00C62338">
      <w:pPr>
        <w:pStyle w:val="Textocomentario"/>
      </w:pPr>
    </w:p>
    <w:p w14:paraId="18DD3142" w14:textId="77777777" w:rsidR="00C62338" w:rsidRDefault="00C62338">
      <w:pPr>
        <w:pStyle w:val="Textocomentario"/>
      </w:pPr>
      <w:r>
        <w:t>Tras una primera aproximación al mercado podemos observar</w:t>
      </w:r>
    </w:p>
    <w:p w14:paraId="4DD24047" w14:textId="77777777" w:rsidR="00C62338" w:rsidRDefault="00C62338">
      <w:pPr>
        <w:pStyle w:val="Textocomentario"/>
      </w:pPr>
    </w:p>
    <w:p w14:paraId="41C1CB9E" w14:textId="7A9836EA" w:rsidR="00C62338" w:rsidRDefault="00C62338">
      <w:pPr>
        <w:pStyle w:val="Textocomentario"/>
      </w:pPr>
      <w:r>
        <w:t>Tras una primera aproximación al mercado se puede observar</w:t>
      </w:r>
    </w:p>
  </w:comment>
  <w:comment w:id="109" w:author="Sergio Saugar García" w:date="2020-10-17T14:00:00Z" w:initials="SSG">
    <w:p w14:paraId="5CCC5B5A" w14:textId="763AD2BB" w:rsidR="00C62338" w:rsidRDefault="00C62338">
      <w:pPr>
        <w:pStyle w:val="Textocomentario"/>
      </w:pPr>
      <w:r>
        <w:rPr>
          <w:rStyle w:val="Refdecomentario"/>
        </w:rPr>
        <w:annotationRef/>
      </w:r>
      <w:proofErr w:type="gramStart"/>
      <w:r>
        <w:t>PERO DE QUÉ FUNCIONALIDADES ESTÁS HABLANDO SI LLEVAMOS 3 CAPÍTULOS Y LAS ESTOY ESPERANDO!!!!!!!!</w:t>
      </w:r>
      <w:proofErr w:type="gramEnd"/>
    </w:p>
  </w:comment>
  <w:comment w:id="110" w:author="Sergio Saugar García" w:date="2020-10-17T14:01:00Z" w:initials="SSG">
    <w:p w14:paraId="77C73448" w14:textId="498C1D2A" w:rsidR="00C62338" w:rsidRDefault="00C62338">
      <w:pPr>
        <w:pStyle w:val="Textocomentario"/>
      </w:pPr>
      <w:r>
        <w:rPr>
          <w:rStyle w:val="Refdecomentario"/>
        </w:rPr>
        <w:annotationRef/>
      </w:r>
      <w:r>
        <w:t xml:space="preserve">Qué quiere decir que “las relaciona” </w:t>
      </w:r>
    </w:p>
  </w:comment>
  <w:comment w:id="111" w:author="Sergio Saugar García" w:date="2020-10-17T14:01:00Z" w:initials="SSG">
    <w:p w14:paraId="48A077B4" w14:textId="71B1BF84" w:rsidR="00C62338" w:rsidRDefault="00C62338">
      <w:pPr>
        <w:pStyle w:val="Textocomentario"/>
      </w:pPr>
      <w:r>
        <w:rPr>
          <w:rStyle w:val="Refdecomentario"/>
        </w:rPr>
        <w:annotationRef/>
      </w:r>
      <w:proofErr w:type="gramStart"/>
      <w:r>
        <w:t>Pero qué idea!!!!!!!!</w:t>
      </w:r>
      <w:proofErr w:type="gramEnd"/>
    </w:p>
  </w:comment>
  <w:comment w:id="115" w:author="Sergio Saugar García" w:date="2020-10-17T14:03:00Z" w:initials="SSG">
    <w:p w14:paraId="5D761432" w14:textId="7F644BFD" w:rsidR="00C62338" w:rsidRDefault="00C62338">
      <w:pPr>
        <w:pStyle w:val="Textocomentario"/>
      </w:pPr>
      <w:r>
        <w:rPr>
          <w:rStyle w:val="Refdecomentario"/>
        </w:rPr>
        <w:annotationRef/>
      </w:r>
      <w:r>
        <w:t xml:space="preserve">Estas frases rimbombantes sobran, porque no aportan nada. ¿Qué quieres decir realmente? </w:t>
      </w:r>
      <w:proofErr w:type="gramStart"/>
      <w:r>
        <w:t>A qué nivel?</w:t>
      </w:r>
      <w:proofErr w:type="gramEnd"/>
      <w:r>
        <w:t xml:space="preserve"> De hecho, en estos apartados sólo has expuesto aplicaciones relacionadas con la vida académica.</w:t>
      </w:r>
    </w:p>
  </w:comment>
  <w:comment w:id="117" w:author="Sergio Saugar García" w:date="2020-10-17T14:05:00Z" w:initials="SSG">
    <w:p w14:paraId="77D789C3" w14:textId="77777777" w:rsidR="00C62338" w:rsidRDefault="00C62338">
      <w:pPr>
        <w:pStyle w:val="Textocomentario"/>
      </w:pPr>
      <w:r>
        <w:rPr>
          <w:rStyle w:val="Refdecomentario"/>
        </w:rPr>
        <w:annotationRef/>
      </w:r>
      <w:r>
        <w:t xml:space="preserve">No divagues. </w:t>
      </w:r>
    </w:p>
    <w:p w14:paraId="6210BD9D" w14:textId="77777777" w:rsidR="00C62338" w:rsidRDefault="00C62338">
      <w:pPr>
        <w:pStyle w:val="Textocomentario"/>
      </w:pPr>
    </w:p>
    <w:p w14:paraId="5337FCDA" w14:textId="2CE59C63" w:rsidR="00C62338" w:rsidRDefault="00C62338">
      <w:pPr>
        <w:pStyle w:val="Textocomentario"/>
      </w:pPr>
      <w:r>
        <w:t>Analiza las aplicaciones, qué ofrecen, haz una tabla resumen. Y analiza lo que le falta a cada una de ellas.</w:t>
      </w:r>
    </w:p>
  </w:comment>
  <w:comment w:id="121" w:author="Sergio Saugar García" w:date="2020-10-17T14:06:00Z" w:initials="SSG">
    <w:p w14:paraId="51F0EBA9" w14:textId="77777777" w:rsidR="00C62338" w:rsidRDefault="00C62338">
      <w:pPr>
        <w:pStyle w:val="Textocomentario"/>
      </w:pPr>
      <w:r>
        <w:rPr>
          <w:rStyle w:val="Refdecomentario"/>
        </w:rPr>
        <w:annotationRef/>
      </w:r>
      <w:r>
        <w:t xml:space="preserve">Que no cuentes anécdotas. ¿Has hecho un estudio, por ejemplo, pasándoles formularios en los que te describan necesidades, etc…???? </w:t>
      </w:r>
    </w:p>
    <w:p w14:paraId="2737A92B" w14:textId="77777777" w:rsidR="00C62338" w:rsidRDefault="00C62338">
      <w:pPr>
        <w:pStyle w:val="Textocomentario"/>
      </w:pPr>
    </w:p>
    <w:p w14:paraId="4ECF35C2" w14:textId="5C51A096" w:rsidR="00C62338" w:rsidRDefault="00C62338">
      <w:pPr>
        <w:pStyle w:val="Textocomentario"/>
      </w:pPr>
      <w:r>
        <w:t xml:space="preserve">Como mucho puedes </w:t>
      </w:r>
      <w:proofErr w:type="gramStart"/>
      <w:r>
        <w:t>decir</w:t>
      </w:r>
      <w:proofErr w:type="gramEnd"/>
      <w:r>
        <w:t xml:space="preserve"> que has entrevistado a X personas … con el objetivo de extraer los requisitos de la app… etc… etc…</w:t>
      </w:r>
    </w:p>
  </w:comment>
  <w:comment w:id="124" w:author="Sergio Saugar García" w:date="2020-10-17T14:07:00Z" w:initials="SSG">
    <w:p w14:paraId="4C1848CD" w14:textId="2A67B7A3" w:rsidR="00C62338" w:rsidRDefault="00C62338">
      <w:pPr>
        <w:pStyle w:val="Textocomentario"/>
      </w:pPr>
      <w:r>
        <w:rPr>
          <w:rStyle w:val="Refdecomentario"/>
        </w:rPr>
        <w:annotationRef/>
      </w:r>
      <w:proofErr w:type="gramStart"/>
      <w:r>
        <w:t>Coma?</w:t>
      </w:r>
      <w:proofErr w:type="gramEnd"/>
    </w:p>
  </w:comment>
  <w:comment w:id="125" w:author="Sergio Saugar García" w:date="2020-10-17T14:08:00Z" w:initials="SSG">
    <w:p w14:paraId="70325754" w14:textId="1339A85A" w:rsidR="00C62338" w:rsidRDefault="00C62338">
      <w:pPr>
        <w:pStyle w:val="Textocomentario"/>
      </w:pPr>
      <w:r>
        <w:rPr>
          <w:rStyle w:val="Refdecomentario"/>
        </w:rPr>
        <w:annotationRef/>
      </w:r>
      <w:proofErr w:type="spellStart"/>
      <w:r>
        <w:t>puff</w:t>
      </w:r>
      <w:proofErr w:type="spellEnd"/>
    </w:p>
  </w:comment>
  <w:comment w:id="119" w:author="Sergio Saugar García" w:date="2020-10-17T14:08:00Z" w:initials="SSG">
    <w:p w14:paraId="7A923FEA" w14:textId="1F54C9BF" w:rsidR="00C62338" w:rsidRDefault="00C62338">
      <w:pPr>
        <w:pStyle w:val="Textocomentario"/>
      </w:pPr>
      <w:r>
        <w:rPr>
          <w:rStyle w:val="Refdecomentario"/>
        </w:rPr>
        <w:annotationRef/>
      </w:r>
      <w:r>
        <w:t>Cógete algún artículo científico y mira cómo se expone la muestra que tienes, qué características tiene, qué preguntas has realizado y qué conclusiones sacas.</w:t>
      </w:r>
    </w:p>
  </w:comment>
  <w:comment w:id="127" w:author="Sergio Saugar García" w:date="2020-10-17T14:09:00Z" w:initials="SSG">
    <w:p w14:paraId="17A9561E" w14:textId="64147BFE" w:rsidR="00C62338" w:rsidRDefault="00C62338">
      <w:pPr>
        <w:pStyle w:val="Textocomentario"/>
      </w:pPr>
      <w:r>
        <w:rPr>
          <w:rStyle w:val="Refdecomentario"/>
        </w:rPr>
        <w:annotationRef/>
      </w:r>
      <w:r>
        <w:t>Este párrafo no dice nada.</w:t>
      </w:r>
    </w:p>
  </w:comment>
  <w:comment w:id="128" w:author="Sergio Saugar García" w:date="2020-10-17T14:09:00Z" w:initials="SSG">
    <w:p w14:paraId="775CF991" w14:textId="77777777" w:rsidR="00C62338" w:rsidRDefault="00C62338">
      <w:pPr>
        <w:pStyle w:val="Textocomentario"/>
      </w:pPr>
      <w:r>
        <w:rPr>
          <w:rStyle w:val="Refdecomentario"/>
        </w:rPr>
        <w:annotationRef/>
      </w:r>
      <w:r>
        <w:t>Pero cómo que “pinceladas”</w:t>
      </w:r>
    </w:p>
    <w:p w14:paraId="1E0547B5" w14:textId="77777777" w:rsidR="00C62338" w:rsidRDefault="00C62338">
      <w:pPr>
        <w:pStyle w:val="Textocomentario"/>
      </w:pPr>
    </w:p>
    <w:p w14:paraId="5EA1E9DF" w14:textId="71FD0485" w:rsidR="00C62338" w:rsidRDefault="00C62338">
      <w:pPr>
        <w:pStyle w:val="Textocomentario"/>
      </w:pPr>
      <w:r>
        <w:t xml:space="preserve">En tu memoria todo debe quedar nítido. </w:t>
      </w:r>
      <w:proofErr w:type="spellStart"/>
      <w:r>
        <w:t>Super</w:t>
      </w:r>
      <w:proofErr w:type="spellEnd"/>
      <w:r>
        <w:t xml:space="preserve"> explicado académicamente.</w:t>
      </w:r>
    </w:p>
  </w:comment>
  <w:comment w:id="129" w:author="Sergio Saugar García" w:date="2020-10-17T14:09:00Z" w:initials="SSG">
    <w:p w14:paraId="60622BAA" w14:textId="77777777" w:rsidR="00C62338" w:rsidRDefault="00C62338">
      <w:pPr>
        <w:pStyle w:val="Textocomentario"/>
      </w:pPr>
      <w:r>
        <w:rPr>
          <w:rStyle w:val="Refdecomentario"/>
        </w:rPr>
        <w:annotationRef/>
      </w:r>
      <w:r>
        <w:t>Lo estás escribiendo MAL.</w:t>
      </w:r>
    </w:p>
    <w:p w14:paraId="0483583A" w14:textId="77777777" w:rsidR="00C62338" w:rsidRDefault="00C62338">
      <w:pPr>
        <w:pStyle w:val="Textocomentario"/>
      </w:pPr>
    </w:p>
    <w:p w14:paraId="378C9E2B" w14:textId="460DE9A4" w:rsidR="00C62338" w:rsidRDefault="00C62338">
      <w:pPr>
        <w:pStyle w:val="Textocomentario"/>
      </w:pPr>
      <w:proofErr w:type="spellStart"/>
      <w:r>
        <w:t>RESTful</w:t>
      </w:r>
      <w:proofErr w:type="spellEnd"/>
    </w:p>
  </w:comment>
  <w:comment w:id="131" w:author="Sergio Saugar García" w:date="2020-10-17T14:10:00Z" w:initials="SSG">
    <w:p w14:paraId="35E2064D" w14:textId="77777777" w:rsidR="00C62338" w:rsidRDefault="00C62338">
      <w:pPr>
        <w:pStyle w:val="Textocomentario"/>
      </w:pPr>
      <w:r>
        <w:rPr>
          <w:rStyle w:val="Refdecomentario"/>
        </w:rPr>
        <w:annotationRef/>
      </w:r>
      <w:r>
        <w:t>Referencia ACADÉMICA</w:t>
      </w:r>
    </w:p>
    <w:p w14:paraId="6AD52F6B" w14:textId="77777777" w:rsidR="00C62338" w:rsidRDefault="00C62338">
      <w:pPr>
        <w:pStyle w:val="Textocomentario"/>
      </w:pPr>
    </w:p>
    <w:p w14:paraId="0E3CFC3F" w14:textId="0C745612" w:rsidR="00C62338" w:rsidRDefault="00C62338">
      <w:pPr>
        <w:pStyle w:val="Textocomentario"/>
      </w:pPr>
      <w:r>
        <w:t xml:space="preserve">Por cierto, </w:t>
      </w:r>
      <w:proofErr w:type="gramStart"/>
      <w:r>
        <w:t>qué significa SOA???</w:t>
      </w:r>
      <w:proofErr w:type="gramEnd"/>
    </w:p>
  </w:comment>
  <w:comment w:id="132" w:author="Sergio Saugar García" w:date="2020-10-17T14:10:00Z" w:initials="SSG">
    <w:p w14:paraId="59398319" w14:textId="37467686" w:rsidR="00C62338" w:rsidRDefault="00C62338">
      <w:pPr>
        <w:pStyle w:val="Textocomentario"/>
      </w:pPr>
      <w:r>
        <w:rPr>
          <w:rStyle w:val="Refdecomentario"/>
        </w:rPr>
        <w:annotationRef/>
      </w:r>
      <w:r>
        <w:t xml:space="preserve">Estos puntos ya se ven abajo… </w:t>
      </w:r>
      <w:proofErr w:type="gramStart"/>
      <w:r>
        <w:t>Qué aporta cada punto???</w:t>
      </w:r>
      <w:proofErr w:type="gramEnd"/>
    </w:p>
  </w:comment>
  <w:comment w:id="133" w:author="Sergio Saugar García" w:date="2020-10-17T14:11:00Z" w:initials="SSG">
    <w:p w14:paraId="08AB42FA" w14:textId="4B152D79" w:rsidR="00C62338" w:rsidRDefault="00C62338">
      <w:pPr>
        <w:pStyle w:val="Textocomentario"/>
      </w:pPr>
      <w:r>
        <w:rPr>
          <w:rStyle w:val="Refdecomentario"/>
        </w:rPr>
        <w:annotationRef/>
      </w:r>
      <w:r>
        <w:t>El concepto básico sobre el que se construye este estilo arquitectónico es el servicio.</w:t>
      </w:r>
    </w:p>
  </w:comment>
  <w:comment w:id="134" w:author="Sergio Saugar García" w:date="2020-10-17T14:11:00Z" w:initials="SSG">
    <w:p w14:paraId="1CE140B1" w14:textId="38C3EF8E" w:rsidR="00C62338" w:rsidRDefault="00C62338">
      <w:pPr>
        <w:pStyle w:val="Textocomentario"/>
      </w:pPr>
      <w:r>
        <w:rPr>
          <w:rStyle w:val="Refdecomentario"/>
        </w:rPr>
        <w:annotationRef/>
      </w:r>
      <w:r>
        <w:t>¿?¿?</w:t>
      </w:r>
    </w:p>
  </w:comment>
  <w:comment w:id="135" w:author="Sergio Saugar García" w:date="2020-10-17T14:13:00Z" w:initials="SSG">
    <w:p w14:paraId="0308F235" w14:textId="16BA2C64" w:rsidR="00C62338" w:rsidRDefault="00C62338">
      <w:pPr>
        <w:pStyle w:val="Textocomentario"/>
      </w:pPr>
      <w:r>
        <w:rPr>
          <w:rStyle w:val="Refdecomentario"/>
        </w:rPr>
        <w:annotationRef/>
      </w:r>
      <w:r>
        <w:t>No hagas comentarios coloquiales.</w:t>
      </w:r>
    </w:p>
  </w:comment>
  <w:comment w:id="136" w:author="Sergio Saugar García" w:date="2020-10-17T14:12:00Z" w:initials="SSG">
    <w:p w14:paraId="49210791" w14:textId="77777777" w:rsidR="00C62338" w:rsidRDefault="00C62338">
      <w:pPr>
        <w:pStyle w:val="Textocomentario"/>
      </w:pPr>
      <w:r>
        <w:rPr>
          <w:rStyle w:val="Refdecomentario"/>
        </w:rPr>
        <w:annotationRef/>
      </w:r>
      <w:r>
        <w:t>O lo haces de otra manera, o sobra.</w:t>
      </w:r>
    </w:p>
    <w:p w14:paraId="2BABCF4E" w14:textId="77777777" w:rsidR="00C62338" w:rsidRDefault="00C62338">
      <w:pPr>
        <w:pStyle w:val="Textocomentario"/>
      </w:pPr>
    </w:p>
    <w:p w14:paraId="24F948EB" w14:textId="3190A116" w:rsidR="00C62338" w:rsidRDefault="00C62338">
      <w:pPr>
        <w:pStyle w:val="Textocomentario"/>
      </w:pPr>
      <w:r>
        <w:t xml:space="preserve">Las figuras van con sus títulos de figura, se hacen referencias cruzadas y la figura SE EXPLICA. La figura, además </w:t>
      </w:r>
      <w:proofErr w:type="gramStart"/>
      <w:r>
        <w:t>tiene que tener</w:t>
      </w:r>
      <w:proofErr w:type="gramEnd"/>
      <w:r>
        <w:t xml:space="preserve"> un tamaño adecuado para leerse. El texto que hay en la figura no debería ser mucho más pequeño que el texto del documento.</w:t>
      </w:r>
    </w:p>
  </w:comment>
  <w:comment w:id="137" w:author="Sergio Saugar García" w:date="2020-10-17T14:13:00Z" w:initials="SSG">
    <w:p w14:paraId="45DBA9DF" w14:textId="77777777" w:rsidR="00C62338" w:rsidRDefault="00C62338">
      <w:pPr>
        <w:pStyle w:val="Textocomentario"/>
      </w:pPr>
      <w:r>
        <w:rPr>
          <w:rStyle w:val="Refdecomentario"/>
        </w:rPr>
        <w:annotationRef/>
      </w:r>
      <w:r>
        <w:t>Toda sección lleva un párrafo que indica de lo que trata y luego, si la quieres subdividir, pues bien.</w:t>
      </w:r>
    </w:p>
    <w:p w14:paraId="496567CF" w14:textId="77777777" w:rsidR="00C62338" w:rsidRDefault="00C62338">
      <w:pPr>
        <w:pStyle w:val="Textocomentario"/>
      </w:pPr>
    </w:p>
    <w:p w14:paraId="7654EA00" w14:textId="77777777" w:rsidR="00C62338" w:rsidRDefault="00C62338">
      <w:pPr>
        <w:pStyle w:val="Textocomentario"/>
      </w:pPr>
      <w:r>
        <w:t xml:space="preserve">¿De dónde has sacado toda esta </w:t>
      </w:r>
      <w:proofErr w:type="spellStart"/>
      <w:r>
        <w:t>info</w:t>
      </w:r>
      <w:proofErr w:type="spellEnd"/>
      <w:r>
        <w:t>? ¿Qué tiene que ver realmente con SOA?</w:t>
      </w:r>
    </w:p>
    <w:p w14:paraId="74333F90" w14:textId="77777777" w:rsidR="00C62338" w:rsidRDefault="00C62338">
      <w:pPr>
        <w:pStyle w:val="Textocomentario"/>
      </w:pPr>
    </w:p>
    <w:p w14:paraId="03C29CFF" w14:textId="77777777" w:rsidR="00C62338" w:rsidRDefault="00C62338">
      <w:pPr>
        <w:pStyle w:val="Textocomentario"/>
      </w:pPr>
      <w:r>
        <w:t>Precisamente, la ontología, los términos, es algo que tú también deberías recoger en tu TFG y debería estar en esta sección de DOMINIO DEL PROBLEMA o similar que te he comentado anteriormente.</w:t>
      </w:r>
    </w:p>
    <w:p w14:paraId="09E81480" w14:textId="77777777" w:rsidR="00C62338" w:rsidRDefault="00C62338">
      <w:pPr>
        <w:pStyle w:val="Textocomentario"/>
      </w:pPr>
    </w:p>
    <w:p w14:paraId="7718863F" w14:textId="77777777" w:rsidR="00C62338" w:rsidRDefault="00C62338">
      <w:pPr>
        <w:pStyle w:val="Textocomentario"/>
      </w:pPr>
      <w:r>
        <w:t>Pero esto no es relativo a SOA sino a cualquier sistema.</w:t>
      </w:r>
    </w:p>
    <w:p w14:paraId="7AD75DC0" w14:textId="77777777" w:rsidR="00C62338" w:rsidRDefault="00C62338">
      <w:pPr>
        <w:pStyle w:val="Textocomentario"/>
      </w:pPr>
    </w:p>
    <w:p w14:paraId="79E1BF78" w14:textId="77777777" w:rsidR="00C62338" w:rsidRDefault="00C62338">
      <w:pPr>
        <w:pStyle w:val="Textocomentario"/>
      </w:pPr>
      <w:r>
        <w:t>Por esto te comento que de dónde has copiado esto de SOA que no tiene sentido alguno.</w:t>
      </w:r>
    </w:p>
    <w:p w14:paraId="64245BCD" w14:textId="372DFA22" w:rsidR="00C62338" w:rsidRDefault="00C62338">
      <w:pPr>
        <w:pStyle w:val="Textocomentario"/>
      </w:pPr>
    </w:p>
  </w:comment>
  <w:comment w:id="138" w:author="Sergio Saugar García" w:date="2020-10-17T14:16:00Z" w:initials="SSG">
    <w:p w14:paraId="4C62BFC4" w14:textId="77777777" w:rsidR="00C62338" w:rsidRDefault="00C62338">
      <w:pPr>
        <w:pStyle w:val="Textocomentario"/>
      </w:pPr>
      <w:r>
        <w:rPr>
          <w:rStyle w:val="Refdecomentario"/>
        </w:rPr>
        <w:annotationRef/>
      </w:r>
      <w:r>
        <w:t>Y llegamos hasta aquí. No lo he leído.</w:t>
      </w:r>
    </w:p>
    <w:p w14:paraId="2494B200" w14:textId="77777777" w:rsidR="00C62338" w:rsidRDefault="00C62338">
      <w:pPr>
        <w:pStyle w:val="Textocomentario"/>
      </w:pPr>
    </w:p>
    <w:p w14:paraId="4D36D4B4" w14:textId="77777777" w:rsidR="00C62338" w:rsidRDefault="00C62338">
      <w:pPr>
        <w:pStyle w:val="Textocomentario"/>
      </w:pPr>
      <w:r>
        <w:t xml:space="preserve">6 páginas para hablar de SOA, QUE NO VAS A UTILIZAR EN TU TFG. </w:t>
      </w:r>
      <w:proofErr w:type="gramStart"/>
      <w:r>
        <w:t>Y</w:t>
      </w:r>
      <w:proofErr w:type="gramEnd"/>
      <w:r>
        <w:t xml:space="preserve"> de hecho, no abordas las cuestiones básicas de SOA que lo diferencian de ROA.</w:t>
      </w:r>
    </w:p>
    <w:p w14:paraId="6A579E3C" w14:textId="77777777" w:rsidR="00C62338" w:rsidRDefault="00C62338">
      <w:pPr>
        <w:pStyle w:val="Textocomentario"/>
      </w:pPr>
    </w:p>
    <w:p w14:paraId="4BC58444" w14:textId="77777777" w:rsidR="00C62338" w:rsidRDefault="00C62338">
      <w:pPr>
        <w:pStyle w:val="Textocomentario"/>
      </w:pPr>
      <w:r>
        <w:t xml:space="preserve">En vez de buscar </w:t>
      </w:r>
      <w:proofErr w:type="spellStart"/>
      <w:r>
        <w:t>info</w:t>
      </w:r>
      <w:proofErr w:type="spellEnd"/>
      <w:r>
        <w:t xml:space="preserve"> por tu parte, no lees el libro de </w:t>
      </w:r>
      <w:proofErr w:type="spellStart"/>
      <w:r>
        <w:t>RESTful</w:t>
      </w:r>
      <w:proofErr w:type="spellEnd"/>
      <w:r>
        <w:t xml:space="preserve"> Web </w:t>
      </w:r>
      <w:proofErr w:type="spellStart"/>
      <w:r>
        <w:t>Services</w:t>
      </w:r>
      <w:proofErr w:type="spellEnd"/>
      <w:r>
        <w:t xml:space="preserve"> que te recomendé.</w:t>
      </w:r>
    </w:p>
    <w:p w14:paraId="188D2F1D" w14:textId="77777777" w:rsidR="00C62338" w:rsidRDefault="00C62338">
      <w:pPr>
        <w:pStyle w:val="Textocomentario"/>
      </w:pPr>
    </w:p>
    <w:p w14:paraId="47099497" w14:textId="0F021AC2" w:rsidR="00C62338" w:rsidRDefault="00C62338">
      <w:pPr>
        <w:pStyle w:val="Textocomentario"/>
      </w:pPr>
      <w:r>
        <w:t xml:space="preserve">Toda esta </w:t>
      </w:r>
      <w:proofErr w:type="spellStart"/>
      <w:r>
        <w:t>info</w:t>
      </w:r>
      <w:proofErr w:type="spellEnd"/>
      <w:r>
        <w:t xml:space="preserve"> de SOA sobra. No aporta nada.</w:t>
      </w:r>
    </w:p>
  </w:comment>
  <w:comment w:id="140" w:author="Sergio Saugar García" w:date="2020-10-17T14:17:00Z" w:initials="SSG">
    <w:p w14:paraId="157350B9" w14:textId="77777777" w:rsidR="00C62338" w:rsidRDefault="00C62338">
      <w:pPr>
        <w:pStyle w:val="Textocomentario"/>
      </w:pPr>
      <w:r>
        <w:rPr>
          <w:rStyle w:val="Refdecomentario"/>
        </w:rPr>
        <w:annotationRef/>
      </w:r>
      <w:r>
        <w:t>Para hablar de ello, primero tienes que conocerlo en profundidad, que creo que no lo has hecho.</w:t>
      </w:r>
    </w:p>
    <w:p w14:paraId="5AA3CFBE" w14:textId="77777777" w:rsidR="00C62338" w:rsidRDefault="00C62338">
      <w:pPr>
        <w:pStyle w:val="Textocomentario"/>
      </w:pPr>
    </w:p>
    <w:p w14:paraId="0E51A450" w14:textId="6DABB968" w:rsidR="00C62338" w:rsidRDefault="00C62338">
      <w:pPr>
        <w:pStyle w:val="Textocomentario"/>
      </w:pPr>
      <w:r>
        <w:t>REST es un estilo arquitectónico. Al igual que SOA. También es un estilo arquitectónico.</w:t>
      </w:r>
    </w:p>
  </w:comment>
  <w:comment w:id="141" w:author="Sergio Saugar García" w:date="2020-10-17T14:18:00Z" w:initials="SSG">
    <w:p w14:paraId="406018B2" w14:textId="338AADFA" w:rsidR="00C62338" w:rsidRDefault="00C62338">
      <w:pPr>
        <w:pStyle w:val="Textocomentario"/>
      </w:pPr>
      <w:r>
        <w:rPr>
          <w:rStyle w:val="Refdecomentario"/>
        </w:rPr>
        <w:annotationRef/>
      </w:r>
      <w:r>
        <w:t>Informal nivel DIOS.</w:t>
      </w:r>
    </w:p>
  </w:comment>
  <w:comment w:id="142" w:author="Sergio Saugar García" w:date="2020-10-17T14:18:00Z" w:initials="SSG">
    <w:p w14:paraId="4772A27D" w14:textId="4811732C" w:rsidR="00C62338" w:rsidRDefault="00C62338">
      <w:pPr>
        <w:pStyle w:val="Textocomentario"/>
      </w:pPr>
      <w:r>
        <w:rPr>
          <w:rStyle w:val="Refdecomentario"/>
        </w:rPr>
        <w:annotationRef/>
      </w:r>
      <w:r>
        <w:t xml:space="preserve">Toma ya. Esto es para una “mejor compresión” y resulta que, sin hablar de HTTP ni nada, plantas aquí el </w:t>
      </w:r>
      <w:proofErr w:type="spellStart"/>
      <w:r>
        <w:t>delete</w:t>
      </w:r>
      <w:proofErr w:type="spellEnd"/>
      <w:r>
        <w:t>, post…</w:t>
      </w:r>
    </w:p>
  </w:comment>
  <w:comment w:id="143" w:author="Sergio Saugar García" w:date="2020-10-17T14:19:00Z" w:initials="SSG">
    <w:p w14:paraId="77B44017" w14:textId="0F97EF29" w:rsidR="00C62338" w:rsidRDefault="00C62338">
      <w:pPr>
        <w:pStyle w:val="Textocomentario"/>
      </w:pPr>
      <w:r>
        <w:rPr>
          <w:rStyle w:val="Refdecomentario"/>
        </w:rPr>
        <w:annotationRef/>
      </w:r>
      <w:r>
        <w:t>¿por qué?</w:t>
      </w:r>
    </w:p>
  </w:comment>
  <w:comment w:id="144" w:author="Sergio Saugar García" w:date="2020-10-17T14:19:00Z" w:initials="SSG">
    <w:p w14:paraId="21997FE6" w14:textId="77777777" w:rsidR="00C62338" w:rsidRDefault="00C62338">
      <w:pPr>
        <w:pStyle w:val="Textocomentario"/>
      </w:pPr>
      <w:r>
        <w:rPr>
          <w:rStyle w:val="Refdecomentario"/>
        </w:rPr>
        <w:annotationRef/>
      </w:r>
      <w:r>
        <w:t>¿por qué?</w:t>
      </w:r>
    </w:p>
    <w:p w14:paraId="07DFF8A1" w14:textId="77777777" w:rsidR="00C62338" w:rsidRDefault="00C62338">
      <w:pPr>
        <w:pStyle w:val="Textocomentario"/>
      </w:pPr>
    </w:p>
    <w:p w14:paraId="665A35CF" w14:textId="77777777" w:rsidR="00C62338" w:rsidRDefault="00C62338">
      <w:pPr>
        <w:pStyle w:val="Textocomentario"/>
      </w:pPr>
      <w:r>
        <w:t xml:space="preserve">El resto de </w:t>
      </w:r>
      <w:proofErr w:type="gramStart"/>
      <w:r>
        <w:t>puntos</w:t>
      </w:r>
      <w:proofErr w:type="gramEnd"/>
      <w:r>
        <w:t xml:space="preserve"> igual</w:t>
      </w:r>
    </w:p>
    <w:p w14:paraId="5965E514" w14:textId="77777777" w:rsidR="00C62338" w:rsidRDefault="00C62338">
      <w:pPr>
        <w:pStyle w:val="Textocomentario"/>
      </w:pPr>
    </w:p>
    <w:p w14:paraId="73B9BC14" w14:textId="77777777" w:rsidR="00C62338" w:rsidRDefault="00C62338">
      <w:pPr>
        <w:pStyle w:val="Textocomentario"/>
      </w:pPr>
      <w:r>
        <w:t>Quizá deberías empezar a explicar cómo se estructura el estilo arquitectónico de REST. Recursos, identificados universalmente, con una interfaz homogénea, interconectados entre ellos…</w:t>
      </w:r>
    </w:p>
    <w:p w14:paraId="06C6FE77" w14:textId="77777777" w:rsidR="00C62338" w:rsidRDefault="00C62338">
      <w:pPr>
        <w:pStyle w:val="Textocomentario"/>
      </w:pPr>
    </w:p>
    <w:p w14:paraId="67D71F01" w14:textId="28E8267C" w:rsidR="00C62338" w:rsidRDefault="00C62338">
      <w:pPr>
        <w:pStyle w:val="Textocomentario"/>
      </w:pPr>
      <w:r>
        <w:t xml:space="preserve">Falta teoría e información académica antes de llegar a “sus ventajas”. </w:t>
      </w:r>
      <w:proofErr w:type="gramStart"/>
      <w:r>
        <w:t>Además, ventajas sobre qué???</w:t>
      </w:r>
      <w:proofErr w:type="gramEnd"/>
      <w:r>
        <w:t xml:space="preserve"> Si lo de SOA no ha quedado nada claro, cómo vas a argumentar que los servicios </w:t>
      </w:r>
      <w:proofErr w:type="spellStart"/>
      <w:r>
        <w:t>RESTful</w:t>
      </w:r>
      <w:proofErr w:type="spellEnd"/>
      <w:r>
        <w:t xml:space="preserve"> son mejor que los SOA.</w:t>
      </w:r>
    </w:p>
  </w:comment>
  <w:comment w:id="145" w:author="Sergio Saugar García" w:date="2020-10-17T14:21:00Z" w:initials="SSG">
    <w:p w14:paraId="677E6F92" w14:textId="3B4416FA" w:rsidR="00C62338" w:rsidRDefault="00C62338">
      <w:pPr>
        <w:pStyle w:val="Textocomentario"/>
      </w:pPr>
      <w:r>
        <w:rPr>
          <w:rStyle w:val="Refdecomentario"/>
        </w:rPr>
        <w:annotationRef/>
      </w:r>
      <w:proofErr w:type="gramStart"/>
      <w:r>
        <w:t>Toma ya!!!</w:t>
      </w:r>
      <w:proofErr w:type="gramEnd"/>
      <w:r>
        <w:t xml:space="preserve"> </w:t>
      </w:r>
      <w:proofErr w:type="gramStart"/>
      <w:r>
        <w:t>Qué tiene que ver?</w:t>
      </w:r>
      <w:proofErr w:type="gramEnd"/>
    </w:p>
  </w:comment>
  <w:comment w:id="146" w:author="Sergio Saugar García" w:date="2020-10-17T14:21:00Z" w:initials="SSG">
    <w:p w14:paraId="492E78CC" w14:textId="74F26B2B" w:rsidR="00C62338" w:rsidRDefault="00C62338">
      <w:pPr>
        <w:pStyle w:val="Textocomentario"/>
      </w:pPr>
      <w:r>
        <w:rPr>
          <w:rStyle w:val="Refdecomentario"/>
        </w:rPr>
        <w:annotationRef/>
      </w:r>
      <w:r>
        <w:t>Ahora, ponte en la piel de un miembro del tribunal que lee esto, y pregúntate si lo va a entender con la información que le has dado hasta el momento.</w:t>
      </w:r>
    </w:p>
  </w:comment>
  <w:comment w:id="147" w:author="Sergio Saugar García" w:date="2020-10-17T14:22:00Z" w:initials="SSG">
    <w:p w14:paraId="348B7549" w14:textId="60E9D092" w:rsidR="00C62338" w:rsidRDefault="00C62338">
      <w:pPr>
        <w:pStyle w:val="Textocomentario"/>
      </w:pPr>
      <w:r>
        <w:rPr>
          <w:rStyle w:val="Refdecomentario"/>
        </w:rPr>
        <w:annotationRef/>
      </w:r>
      <w:proofErr w:type="gramStart"/>
      <w:r>
        <w:t>PERO QUÉ ME ESTAS CONTANDO!!!!!!</w:t>
      </w:r>
      <w:proofErr w:type="gramEnd"/>
      <w:r>
        <w:t xml:space="preserve"> </w:t>
      </w:r>
      <w:proofErr w:type="gramStart"/>
      <w:r>
        <w:t>SI UN ESTILO ARQUITECTÓNICO ES UN NIVEL SUPERIOR A UNA ARQUITECTURA!!!!!!</w:t>
      </w:r>
      <w:proofErr w:type="gramEnd"/>
      <w:r>
        <w:t xml:space="preserve"> </w:t>
      </w:r>
      <w:proofErr w:type="gramStart"/>
      <w:r>
        <w:t>UNA ARQUITECTURA ES ALGO MENOS ABSTRACTO!!!!</w:t>
      </w:r>
      <w:proofErr w:type="gramEnd"/>
      <w:r>
        <w:t xml:space="preserve"> UN ESTILO AGRUPA MUCHAS ARQUITECTURAS QUE POSEEN LAS MISMAS CARACTERÍSTICAS.</w:t>
      </w:r>
    </w:p>
  </w:comment>
  <w:comment w:id="148" w:author="Sergio Saugar García" w:date="2020-10-17T14:23:00Z" w:initials="SSG">
    <w:p w14:paraId="12347137" w14:textId="5B128C88" w:rsidR="00C62338" w:rsidRDefault="00C62338">
      <w:pPr>
        <w:pStyle w:val="Textocomentario"/>
      </w:pPr>
      <w:r>
        <w:rPr>
          <w:rStyle w:val="Refdecomentario"/>
        </w:rPr>
        <w:annotationRef/>
      </w:r>
      <w:r>
        <w:t>Este sí es afirmación, ¿no?, con acento.</w:t>
      </w:r>
    </w:p>
  </w:comment>
  <w:comment w:id="149" w:author="Sergio Saugar García" w:date="2020-10-17T14:24:00Z" w:initials="SSG">
    <w:p w14:paraId="1DFC6876" w14:textId="58C1A3E4" w:rsidR="00C62338" w:rsidRDefault="00C62338">
      <w:pPr>
        <w:pStyle w:val="Textocomentario"/>
      </w:pPr>
      <w:r>
        <w:rPr>
          <w:rStyle w:val="Refdecomentario"/>
        </w:rPr>
        <w:annotationRef/>
      </w:r>
      <w:r>
        <w:t>Interacción cliente/servidor</w:t>
      </w:r>
    </w:p>
  </w:comment>
  <w:comment w:id="150" w:author="Sergio Saugar García" w:date="2020-10-17T14:23:00Z" w:initials="SSG">
    <w:p w14:paraId="5F21D926" w14:textId="77777777" w:rsidR="00C62338" w:rsidRDefault="00C62338">
      <w:pPr>
        <w:pStyle w:val="Textocomentario"/>
      </w:pPr>
      <w:r>
        <w:rPr>
          <w:rStyle w:val="Refdecomentario"/>
        </w:rPr>
        <w:annotationRef/>
      </w:r>
      <w:r>
        <w:t>¡!!! Primera vez que lo leo.</w:t>
      </w:r>
    </w:p>
    <w:p w14:paraId="716C7ED1" w14:textId="77777777" w:rsidR="00C62338" w:rsidRDefault="00C62338">
      <w:pPr>
        <w:pStyle w:val="Textocomentario"/>
      </w:pPr>
    </w:p>
    <w:p w14:paraId="0F0A77D4" w14:textId="65D58516" w:rsidR="00C62338" w:rsidRDefault="00C62338">
      <w:pPr>
        <w:pStyle w:val="Textocomentario"/>
      </w:pPr>
      <w:r>
        <w:t xml:space="preserve">Deja de leer fuentes de información que encuentres en la web, por favor, y utiliza sólo fuentes académicas. Que en internet escribe </w:t>
      </w:r>
      <w:proofErr w:type="spellStart"/>
      <w:r>
        <w:t>tó</w:t>
      </w:r>
      <w:proofErr w:type="spellEnd"/>
      <w:r>
        <w:t xml:space="preserve"> </w:t>
      </w:r>
      <w:proofErr w:type="spellStart"/>
      <w:r>
        <w:t>quisqui</w:t>
      </w:r>
      <w:proofErr w:type="spellEnd"/>
      <w:r>
        <w:t>.</w:t>
      </w:r>
    </w:p>
  </w:comment>
  <w:comment w:id="151" w:author="Sergio Saugar García" w:date="2020-10-17T14:24:00Z" w:initials="SSG">
    <w:p w14:paraId="0CB4856E" w14:textId="22D03A87" w:rsidR="00C62338" w:rsidRDefault="00C62338">
      <w:pPr>
        <w:pStyle w:val="Textocomentario"/>
      </w:pPr>
      <w:r>
        <w:rPr>
          <w:rStyle w:val="Refdecomentario"/>
        </w:rPr>
        <w:annotationRef/>
      </w:r>
      <w:r>
        <w:t>Cualquier formato definido por los tipos MIME</w:t>
      </w:r>
    </w:p>
  </w:comment>
  <w:comment w:id="152" w:author="Sergio Saugar García" w:date="2020-10-17T14:25:00Z" w:initials="SSG">
    <w:p w14:paraId="0988D73B" w14:textId="7B9ABF27" w:rsidR="00C62338" w:rsidRDefault="00C62338">
      <w:pPr>
        <w:pStyle w:val="Textocomentario"/>
      </w:pPr>
      <w:r>
        <w:rPr>
          <w:rStyle w:val="Refdecomentario"/>
        </w:rPr>
        <w:annotationRef/>
      </w:r>
      <w:r>
        <w:t xml:space="preserve">En el caso de REST aplicado a la Web, se </w:t>
      </w:r>
      <w:proofErr w:type="gramStart"/>
      <w:r>
        <w:t>elige como</w:t>
      </w:r>
      <w:proofErr w:type="gramEnd"/>
      <w:r>
        <w:t xml:space="preserve"> interfaz uniforme el protocolo HTTP</w:t>
      </w:r>
    </w:p>
  </w:comment>
  <w:comment w:id="153" w:author="Sergio Saugar García" w:date="2020-10-17T14:25:00Z" w:initials="SSG">
    <w:p w14:paraId="7991DE02" w14:textId="21CE2CD4" w:rsidR="00C62338" w:rsidRDefault="00C62338">
      <w:pPr>
        <w:pStyle w:val="Textocomentario"/>
      </w:pPr>
      <w:r>
        <w:rPr>
          <w:rStyle w:val="Refdecomentario"/>
        </w:rPr>
        <w:annotationRef/>
      </w:r>
      <w:proofErr w:type="gramStart"/>
      <w:r>
        <w:t>En minúscula y con punto al final, por qué?</w:t>
      </w:r>
      <w:proofErr w:type="gramEnd"/>
      <w:r>
        <w:t xml:space="preserve"> </w:t>
      </w:r>
      <w:proofErr w:type="gramStart"/>
      <w:r>
        <w:t>Es distinto a los otros dos?</w:t>
      </w:r>
      <w:proofErr w:type="gramEnd"/>
    </w:p>
  </w:comment>
  <w:comment w:id="154" w:author="Sergio Saugar García" w:date="2020-10-17T14:26:00Z" w:initials="SSG">
    <w:p w14:paraId="7884C195" w14:textId="5014B76C" w:rsidR="00C62338" w:rsidRDefault="00C62338">
      <w:pPr>
        <w:pStyle w:val="Textocomentario"/>
      </w:pPr>
      <w:r>
        <w:rPr>
          <w:rStyle w:val="Refdecomentario"/>
        </w:rPr>
        <w:annotationRef/>
      </w:r>
      <w:r>
        <w:t>SOAP no es lo mismo que SOA… ¿Qué tiene que ver? No lo has explicado.</w:t>
      </w:r>
    </w:p>
  </w:comment>
  <w:comment w:id="155" w:author="Sergio Saugar García" w:date="2020-10-17T14:26:00Z" w:initials="SSG">
    <w:p w14:paraId="07C40504" w14:textId="77777777" w:rsidR="00C62338" w:rsidRDefault="00C62338">
      <w:pPr>
        <w:pStyle w:val="Textocomentario"/>
      </w:pPr>
      <w:r>
        <w:rPr>
          <w:rStyle w:val="Refdecomentario"/>
        </w:rPr>
        <w:annotationRef/>
      </w:r>
      <w:r>
        <w:t xml:space="preserve">Por supuesto, </w:t>
      </w:r>
      <w:r w:rsidR="002F1A23">
        <w:t xml:space="preserve">de donde hayas sacado esta </w:t>
      </w:r>
      <w:proofErr w:type="spellStart"/>
      <w:r w:rsidR="002F1A23">
        <w:t>info</w:t>
      </w:r>
      <w:proofErr w:type="spellEnd"/>
      <w:r w:rsidR="002F1A23">
        <w:t>, no tienen idea ni de qué es SOAP ni de qué es REST…</w:t>
      </w:r>
    </w:p>
    <w:p w14:paraId="6CBB7D92" w14:textId="77777777" w:rsidR="002F1A23" w:rsidRDefault="002F1A23">
      <w:pPr>
        <w:pStyle w:val="Textocomentario"/>
      </w:pPr>
    </w:p>
    <w:p w14:paraId="3AE1D86C" w14:textId="77777777" w:rsidR="002F1A23" w:rsidRDefault="002F1A23">
      <w:pPr>
        <w:pStyle w:val="Textocomentario"/>
      </w:pPr>
      <w:r>
        <w:t>Lo que hay que comparar es ROA con SOA.</w:t>
      </w:r>
    </w:p>
    <w:p w14:paraId="3AF8C488" w14:textId="77777777" w:rsidR="002F1A23" w:rsidRDefault="002F1A23">
      <w:pPr>
        <w:pStyle w:val="Textocomentario"/>
      </w:pPr>
    </w:p>
    <w:p w14:paraId="58431F8F" w14:textId="77777777" w:rsidR="002F1A23" w:rsidRDefault="002F1A23">
      <w:pPr>
        <w:pStyle w:val="Textocomentario"/>
      </w:pPr>
      <w:r>
        <w:t xml:space="preserve">Léete el libro </w:t>
      </w:r>
      <w:proofErr w:type="spellStart"/>
      <w:r>
        <w:t>RESTful</w:t>
      </w:r>
      <w:proofErr w:type="spellEnd"/>
      <w:r>
        <w:t xml:space="preserve"> Web </w:t>
      </w:r>
      <w:proofErr w:type="spellStart"/>
      <w:r>
        <w:t>Services</w:t>
      </w:r>
      <w:proofErr w:type="spellEnd"/>
      <w:r>
        <w:t>.</w:t>
      </w:r>
    </w:p>
    <w:p w14:paraId="3F031719" w14:textId="77777777" w:rsidR="002F1A23" w:rsidRDefault="002F1A23">
      <w:pPr>
        <w:pStyle w:val="Textocomentario"/>
      </w:pPr>
    </w:p>
    <w:p w14:paraId="126CE80B" w14:textId="04D76D9C" w:rsidR="002F1A23" w:rsidRDefault="002F1A23">
      <w:pPr>
        <w:pStyle w:val="Textocomentario"/>
      </w:pPr>
      <w:r>
        <w:t>Evito leer la tabla, que he visto unas cuantas cosas que me han dolido ;-)</w:t>
      </w:r>
    </w:p>
  </w:comment>
  <w:comment w:id="156" w:author="Sergio Saugar García" w:date="2020-10-17T14:27:00Z" w:initials="SSG">
    <w:p w14:paraId="2BF71A41" w14:textId="38DA74F1" w:rsidR="002F1A23" w:rsidRDefault="002F1A23">
      <w:pPr>
        <w:pStyle w:val="Textocomentario"/>
      </w:pPr>
      <w:r>
        <w:rPr>
          <w:rStyle w:val="Refdecomentario"/>
        </w:rPr>
        <w:annotationRef/>
      </w:r>
      <w:proofErr w:type="spellStart"/>
      <w:r>
        <w:t>RESTful</w:t>
      </w:r>
      <w:proofErr w:type="spellEnd"/>
    </w:p>
  </w:comment>
  <w:comment w:id="157" w:author="Sergio Saugar García" w:date="2020-10-17T14:28:00Z" w:initials="SSG">
    <w:p w14:paraId="41B508E7" w14:textId="53106DB4" w:rsidR="002F1A23" w:rsidRDefault="002F1A23">
      <w:pPr>
        <w:pStyle w:val="Textocomentario"/>
      </w:pPr>
      <w:r>
        <w:rPr>
          <w:rStyle w:val="Refdecomentario"/>
        </w:rPr>
        <w:annotationRef/>
      </w:r>
      <w:r>
        <w:t>Anda que vaya referencia…</w:t>
      </w:r>
    </w:p>
  </w:comment>
  <w:comment w:id="158" w:author="Sergio Saugar García" w:date="2020-10-17T14:28:00Z" w:initials="SSG">
    <w:p w14:paraId="333EDA49" w14:textId="77777777" w:rsidR="002F1A23" w:rsidRDefault="002F1A23">
      <w:pPr>
        <w:pStyle w:val="Textocomentario"/>
      </w:pPr>
      <w:r>
        <w:rPr>
          <w:rStyle w:val="Refdecomentario"/>
        </w:rPr>
        <w:annotationRef/>
      </w:r>
      <w:r>
        <w:t xml:space="preserve">Libro </w:t>
      </w:r>
      <w:proofErr w:type="spellStart"/>
      <w:r>
        <w:t>RESTful</w:t>
      </w:r>
      <w:proofErr w:type="spellEnd"/>
      <w:r>
        <w:t xml:space="preserve"> Web </w:t>
      </w:r>
      <w:proofErr w:type="spellStart"/>
      <w:r>
        <w:t>Services</w:t>
      </w:r>
      <w:proofErr w:type="spellEnd"/>
      <w:r>
        <w:t>.</w:t>
      </w:r>
    </w:p>
    <w:p w14:paraId="656E14C1" w14:textId="77777777" w:rsidR="002F1A23" w:rsidRDefault="002F1A23">
      <w:pPr>
        <w:pStyle w:val="Textocomentario"/>
      </w:pPr>
    </w:p>
    <w:p w14:paraId="6FAB8581" w14:textId="2DD2A7FF" w:rsidR="002F1A23" w:rsidRDefault="002F1A23">
      <w:pPr>
        <w:pStyle w:val="Textocomentario"/>
      </w:pPr>
      <w:r>
        <w:t xml:space="preserve">Esto se llama “Modelo de Madurez de Richardson”. Sirve para clasificar los </w:t>
      </w:r>
      <w:proofErr w:type="spellStart"/>
      <w:r>
        <w:t>RESTful</w:t>
      </w:r>
      <w:proofErr w:type="spellEnd"/>
      <w:r>
        <w:t xml:space="preserve"> Web </w:t>
      </w:r>
      <w:proofErr w:type="spellStart"/>
      <w:r>
        <w:t>Services</w:t>
      </w:r>
      <w:proofErr w:type="spellEnd"/>
      <w:r>
        <w:t xml:space="preserve"> en función de las restricciones de REST que implementan.</w:t>
      </w:r>
    </w:p>
  </w:comment>
  <w:comment w:id="159" w:author="Sergio Saugar García" w:date="2020-10-17T14:29:00Z" w:initials="SSG">
    <w:p w14:paraId="3B0DBAE2" w14:textId="021FE46D" w:rsidR="002F1A23" w:rsidRDefault="002F1A23">
      <w:pPr>
        <w:pStyle w:val="Textocomentario"/>
      </w:pPr>
      <w:r>
        <w:rPr>
          <w:rStyle w:val="Refdecomentario"/>
        </w:rPr>
        <w:annotationRef/>
      </w:r>
      <w:r>
        <w:t xml:space="preserve">¿?¿?¿?¿?¿? </w:t>
      </w:r>
      <w:proofErr w:type="gramStart"/>
      <w:r>
        <w:t>Es cosa tuya o lo estás copiando de algún sitio??</w:t>
      </w:r>
      <w:proofErr w:type="gramEnd"/>
    </w:p>
  </w:comment>
  <w:comment w:id="160" w:author="Sergio Saugar García" w:date="2020-10-17T14:30:00Z" w:initials="SSG">
    <w:p w14:paraId="2E7798B7" w14:textId="6BDDCD20" w:rsidR="002F1A23" w:rsidRDefault="002F1A23">
      <w:pPr>
        <w:pStyle w:val="Textocomentario"/>
      </w:pPr>
      <w:r>
        <w:rPr>
          <w:rStyle w:val="Refdecomentario"/>
        </w:rPr>
        <w:annotationRef/>
      </w:r>
      <w:r>
        <w:t>¿?¿?¿?¿?¿?¿?¿?</w:t>
      </w:r>
    </w:p>
  </w:comment>
  <w:comment w:id="161" w:author="Sergio Saugar García" w:date="2020-10-17T14:30:00Z" w:initials="SSG">
    <w:p w14:paraId="510246DC" w14:textId="592B2DF1" w:rsidR="002F1A23" w:rsidRDefault="002F1A23">
      <w:pPr>
        <w:pStyle w:val="Textocomentario"/>
      </w:pPr>
      <w:r>
        <w:rPr>
          <w:rStyle w:val="Refdecomentario"/>
        </w:rPr>
        <w:annotationRef/>
      </w:r>
      <w:proofErr w:type="gramStart"/>
      <w:r>
        <w:t>Dónde has explicado esta restricción en el texto anterior???</w:t>
      </w:r>
      <w:proofErr w:type="gramEnd"/>
      <w:r>
        <w:t xml:space="preserve"> </w:t>
      </w:r>
    </w:p>
  </w:comment>
  <w:comment w:id="162" w:author="Sergio Saugar García" w:date="2020-10-17T14:31:00Z" w:initials="SSG">
    <w:p w14:paraId="78E5195C" w14:textId="77777777" w:rsidR="002F1A23" w:rsidRDefault="002F1A23">
      <w:pPr>
        <w:pStyle w:val="Textocomentario"/>
      </w:pPr>
      <w:r>
        <w:rPr>
          <w:rStyle w:val="Refdecomentario"/>
        </w:rPr>
        <w:annotationRef/>
      </w:r>
      <w:r>
        <w:t xml:space="preserve">Supongo que esto es una traducción también de las transparencias que te pasé </w:t>
      </w:r>
      <w:proofErr w:type="gramStart"/>
      <w:r>
        <w:t>¿?¿</w:t>
      </w:r>
      <w:proofErr w:type="gramEnd"/>
      <w:r>
        <w:t>?¿?¿?¿?</w:t>
      </w:r>
    </w:p>
    <w:p w14:paraId="61CCA3E0" w14:textId="77777777" w:rsidR="002F1A23" w:rsidRDefault="002F1A23">
      <w:pPr>
        <w:pStyle w:val="Textocomentario"/>
      </w:pPr>
    </w:p>
    <w:p w14:paraId="2DAD2356" w14:textId="0DA1E9E1" w:rsidR="002F1A23" w:rsidRDefault="002F1A23">
      <w:pPr>
        <w:pStyle w:val="Textocomentario"/>
      </w:pPr>
      <w:r>
        <w:t>No sirve de nada si no has explicado bien todo lo anterior.</w:t>
      </w:r>
    </w:p>
  </w:comment>
  <w:comment w:id="163" w:author="Sergio Saugar García" w:date="2020-10-17T14:31:00Z" w:initials="SSG">
    <w:p w14:paraId="4BD5E7F6" w14:textId="17E0F90B" w:rsidR="002F1A23" w:rsidRDefault="002F1A23">
      <w:pPr>
        <w:pStyle w:val="Textocomentario"/>
      </w:pPr>
      <w:r>
        <w:rPr>
          <w:rStyle w:val="Refdecomentario"/>
        </w:rPr>
        <w:annotationRef/>
      </w:r>
      <w:r>
        <w:t>Esto sobra aquí. En todo caso en Implementación.</w:t>
      </w:r>
    </w:p>
  </w:comment>
  <w:comment w:id="165" w:author="Sergio Saugar García" w:date="2020-10-17T14:32:00Z" w:initials="SSG">
    <w:p w14:paraId="6BA71FBE" w14:textId="315FEA51" w:rsidR="002F1A23" w:rsidRDefault="002F1A23">
      <w:pPr>
        <w:pStyle w:val="Textocomentario"/>
      </w:pPr>
      <w:r>
        <w:rPr>
          <w:rStyle w:val="Refdecomentario"/>
        </w:rPr>
        <w:annotationRef/>
      </w:r>
      <w:r>
        <w:t xml:space="preserve">Deberías hablar no de la temática del proyecto, sino de la división habitual entre back y </w:t>
      </w:r>
      <w:proofErr w:type="spellStart"/>
      <w:r>
        <w:t>front</w:t>
      </w:r>
      <w:proofErr w:type="spellEnd"/>
      <w:r>
        <w:t xml:space="preserve"> y qué significa cada una de ellas. De todas maneras, esto no va aquí. Yo lo pondría en diseño. O en arquitectura cuando hables de los bloques que conforman tu aplicación. </w:t>
      </w:r>
      <w:proofErr w:type="gramStart"/>
      <w:r>
        <w:t>Aquí no tiene sentido, no ves que estás mezclando todo???</w:t>
      </w:r>
      <w:proofErr w:type="gramEnd"/>
      <w:r>
        <w:t xml:space="preserve"> REST vs SOAP también en el capítulo de arquitectura, separado del análisis de mercado.</w:t>
      </w:r>
    </w:p>
  </w:comment>
  <w:comment w:id="167" w:author="Sergio Saugar García" w:date="2020-10-17T14:34:00Z" w:initials="SSG">
    <w:p w14:paraId="5F0E1472" w14:textId="12DA5876" w:rsidR="002F1A23" w:rsidRDefault="002F1A23">
      <w:pPr>
        <w:pStyle w:val="Textocomentario"/>
      </w:pPr>
      <w:r>
        <w:rPr>
          <w:rStyle w:val="Refdecomentario"/>
        </w:rPr>
        <w:annotationRef/>
      </w:r>
      <w:proofErr w:type="gramStart"/>
      <w:r>
        <w:t>El análisis es lo anterior?</w:t>
      </w:r>
      <w:proofErr w:type="gramEnd"/>
      <w:r>
        <w:t xml:space="preserve"> </w:t>
      </w:r>
      <w:proofErr w:type="spellStart"/>
      <w:r>
        <w:t>Really</w:t>
      </w:r>
      <w:proofErr w:type="spellEnd"/>
      <w:r>
        <w:t>?</w:t>
      </w:r>
    </w:p>
  </w:comment>
  <w:comment w:id="168" w:author="Sergio Saugar García" w:date="2020-10-17T14:34:00Z" w:initials="SSG">
    <w:p w14:paraId="64482D7A" w14:textId="3048364F" w:rsidR="002F1A23" w:rsidRDefault="002F1A23">
      <w:pPr>
        <w:pStyle w:val="Textocomentario"/>
      </w:pPr>
      <w:r>
        <w:rPr>
          <w:rStyle w:val="Refdecomentario"/>
        </w:rPr>
        <w:annotationRef/>
      </w:r>
      <w:r>
        <w:t>Informal.</w:t>
      </w:r>
    </w:p>
  </w:comment>
  <w:comment w:id="169" w:author="Sergio Saugar García" w:date="2020-10-17T14:34:00Z" w:initials="SSG">
    <w:p w14:paraId="18B3CC7C" w14:textId="646E5480" w:rsidR="002F1A23" w:rsidRDefault="002F1A23">
      <w:pPr>
        <w:pStyle w:val="Textocomentario"/>
      </w:pPr>
      <w:r>
        <w:rPr>
          <w:rStyle w:val="Refdecomentario"/>
        </w:rPr>
        <w:annotationRef/>
      </w:r>
      <w:r>
        <w:t>Innecesario</w:t>
      </w:r>
    </w:p>
  </w:comment>
  <w:comment w:id="170" w:author="Sergio Saugar García" w:date="2020-10-17T14:34:00Z" w:initials="SSG">
    <w:p w14:paraId="4A082CFD" w14:textId="77777777" w:rsidR="002F1A23" w:rsidRDefault="002F1A23">
      <w:pPr>
        <w:pStyle w:val="Textocomentario"/>
      </w:pPr>
      <w:r>
        <w:rPr>
          <w:rStyle w:val="Refdecomentario"/>
        </w:rPr>
        <w:annotationRef/>
      </w:r>
      <w:r>
        <w:t>Innecesario a no ser que quieras resaltar algo relevante para tu TFG</w:t>
      </w:r>
    </w:p>
    <w:p w14:paraId="2BAD77F6" w14:textId="40A251AE" w:rsidR="002F1A23" w:rsidRDefault="002F1A23">
      <w:pPr>
        <w:pStyle w:val="Textocomentario"/>
      </w:pPr>
      <w:r>
        <w:t xml:space="preserve">Por ejemplo, una cosa interesante, que quizá debería ir en diseño, es cómo se estructura una </w:t>
      </w:r>
      <w:proofErr w:type="gramStart"/>
      <w:r>
        <w:t>app</w:t>
      </w:r>
      <w:proofErr w:type="gramEnd"/>
      <w:r>
        <w:t xml:space="preserve"> en Android.</w:t>
      </w:r>
    </w:p>
  </w:comment>
  <w:comment w:id="171" w:author="Sergio Saugar García" w:date="2020-10-17T14:35:00Z" w:initials="SSG">
    <w:p w14:paraId="7489BCB2" w14:textId="5D9A76EC" w:rsidR="002F1A23" w:rsidRDefault="002F1A23">
      <w:pPr>
        <w:pStyle w:val="Textocomentario"/>
      </w:pPr>
      <w:r>
        <w:rPr>
          <w:rStyle w:val="Refdecomentario"/>
        </w:rPr>
        <w:annotationRef/>
      </w:r>
      <w:r>
        <w:t>Cuando hables de Validación, en un capítulo así llamado, justo después de la implementación.</w:t>
      </w:r>
    </w:p>
  </w:comment>
  <w:comment w:id="172" w:author="Sergio Saugar García" w:date="2020-10-17T14:36:00Z" w:initials="SSG">
    <w:p w14:paraId="43367C44" w14:textId="77EDD9AB" w:rsidR="002F1A23" w:rsidRDefault="002F1A23">
      <w:pPr>
        <w:pStyle w:val="Textocomentario"/>
      </w:pPr>
      <w:r>
        <w:rPr>
          <w:rStyle w:val="Refdecomentario"/>
        </w:rPr>
        <w:annotationRef/>
      </w:r>
      <w:r>
        <w:t>Falso.</w:t>
      </w:r>
    </w:p>
  </w:comment>
  <w:comment w:id="173" w:author="Sergio Saugar García" w:date="2020-10-17T14:36:00Z" w:initials="SSG">
    <w:p w14:paraId="112B3D54" w14:textId="585292D4" w:rsidR="002F1A23" w:rsidRDefault="002F1A23">
      <w:pPr>
        <w:pStyle w:val="Textocomentario"/>
      </w:pPr>
      <w:r>
        <w:rPr>
          <w:rStyle w:val="Refdecomentario"/>
        </w:rPr>
        <w:annotationRef/>
      </w:r>
      <w:r>
        <w:t xml:space="preserve">Es </w:t>
      </w:r>
      <w:proofErr w:type="spellStart"/>
      <w:r>
        <w:t>innesario</w:t>
      </w:r>
      <w:proofErr w:type="spellEnd"/>
      <w:r>
        <w:t xml:space="preserve"> poner tanto punto. Redáctalo en un párrafo de forma resumida. Una página es mucho texto para esta </w:t>
      </w:r>
      <w:proofErr w:type="gramStart"/>
      <w:r>
        <w:t>app</w:t>
      </w:r>
      <w:proofErr w:type="gramEnd"/>
      <w:r>
        <w:t>, que no es tan relevante.</w:t>
      </w:r>
    </w:p>
  </w:comment>
  <w:comment w:id="174" w:author="Sergio Saugar García" w:date="2020-10-17T14:36:00Z" w:initials="SSG">
    <w:p w14:paraId="643B86AD" w14:textId="77777777" w:rsidR="002F1A23" w:rsidRDefault="002F1A23">
      <w:pPr>
        <w:pStyle w:val="Textocomentario"/>
      </w:pPr>
      <w:r>
        <w:rPr>
          <w:rStyle w:val="Refdecomentario"/>
        </w:rPr>
        <w:annotationRef/>
      </w:r>
      <w:r>
        <w:t>En arquitectura. Referencia formal e información sacada de un libro o fuente académica de prestigio donde defina este modelo.</w:t>
      </w:r>
    </w:p>
    <w:p w14:paraId="327F84E3" w14:textId="200B1544" w:rsidR="002F1A23" w:rsidRDefault="002F1A23">
      <w:pPr>
        <w:pStyle w:val="Textocomentario"/>
      </w:pPr>
    </w:p>
  </w:comment>
  <w:comment w:id="176" w:author="Sergio Saugar García" w:date="2020-10-17T14:37:00Z" w:initials="SSG">
    <w:p w14:paraId="10988B12" w14:textId="1DC4B1C1" w:rsidR="002F1A23" w:rsidRDefault="002F1A23">
      <w:pPr>
        <w:pStyle w:val="Textocomentario"/>
      </w:pPr>
      <w:r>
        <w:rPr>
          <w:rStyle w:val="Refdecomentario"/>
        </w:rPr>
        <w:annotationRef/>
      </w:r>
      <w:r>
        <w:t>Innecesario todo este punto.</w:t>
      </w:r>
    </w:p>
  </w:comment>
  <w:comment w:id="177" w:author="Sergio Saugar García" w:date="2020-10-17T14:38:00Z" w:initials="SSG">
    <w:p w14:paraId="346901A3" w14:textId="24B96F59" w:rsidR="002F1A23" w:rsidRDefault="002F1A23">
      <w:pPr>
        <w:pStyle w:val="Textocomentario"/>
      </w:pPr>
      <w:r>
        <w:rPr>
          <w:rStyle w:val="Refdecomentario"/>
        </w:rPr>
        <w:annotationRef/>
      </w:r>
      <w:proofErr w:type="gramStart"/>
      <w:r>
        <w:t xml:space="preserve">Un </w:t>
      </w:r>
      <w:proofErr w:type="spellStart"/>
      <w:r>
        <w:t>port</w:t>
      </w:r>
      <w:proofErr w:type="spellEnd"/>
      <w:r>
        <w:t>?</w:t>
      </w:r>
      <w:proofErr w:type="gramEnd"/>
    </w:p>
  </w:comment>
  <w:comment w:id="178" w:author="Sergio Saugar García" w:date="2020-10-17T14:38:00Z" w:initials="SSG">
    <w:p w14:paraId="77BB6AB8" w14:textId="77777777" w:rsidR="002F1A23" w:rsidRDefault="002F1A23">
      <w:pPr>
        <w:pStyle w:val="Textocomentario"/>
      </w:pPr>
      <w:r>
        <w:rPr>
          <w:rStyle w:val="Refdecomentario"/>
        </w:rPr>
        <w:annotationRef/>
      </w:r>
      <w:r>
        <w:t>¿??</w:t>
      </w:r>
    </w:p>
    <w:p w14:paraId="2F73FA4B" w14:textId="77777777" w:rsidR="002F1A23" w:rsidRDefault="002F1A23">
      <w:pPr>
        <w:pStyle w:val="Textocomentario"/>
      </w:pPr>
    </w:p>
    <w:p w14:paraId="25A7C592" w14:textId="00F2ABAE" w:rsidR="002F1A23" w:rsidRDefault="002F1A23">
      <w:pPr>
        <w:pStyle w:val="Textocomentario"/>
      </w:pPr>
      <w:r>
        <w:t>Como no lo expliques un poco…</w:t>
      </w:r>
    </w:p>
  </w:comment>
  <w:comment w:id="179" w:author="Sergio Saugar García" w:date="2020-10-17T14:38:00Z" w:initials="SSG">
    <w:p w14:paraId="4F2B3424" w14:textId="77777777" w:rsidR="002F1A23" w:rsidRDefault="002F1A23">
      <w:pPr>
        <w:pStyle w:val="Textocomentario"/>
      </w:pPr>
      <w:r>
        <w:rPr>
          <w:rStyle w:val="Refdecomentario"/>
        </w:rPr>
        <w:annotationRef/>
      </w:r>
      <w:r>
        <w:t>Innecesario</w:t>
      </w:r>
    </w:p>
    <w:p w14:paraId="511292D4" w14:textId="77777777" w:rsidR="002F1A23" w:rsidRDefault="002F1A23">
      <w:pPr>
        <w:pStyle w:val="Textocomentario"/>
      </w:pPr>
    </w:p>
    <w:p w14:paraId="1A8E8604" w14:textId="61925B0F" w:rsidR="002F1A23" w:rsidRDefault="002F1A23">
      <w:pPr>
        <w:pStyle w:val="Textocomentario"/>
      </w:pPr>
      <w:r>
        <w:t>Todo lo dicho aquí se puede resumir en un párrafo de 5 líneas. Destaca sólo que sea necesario para tu TFG. También estará en otra sección (diseño, seguramente).</w:t>
      </w:r>
    </w:p>
  </w:comment>
  <w:comment w:id="181" w:author="Sergio Saugar García" w:date="2020-10-17T14:39:00Z" w:initials="SSG">
    <w:p w14:paraId="5BCF4E9C" w14:textId="77777777" w:rsidR="002F1A23" w:rsidRDefault="002F1A23">
      <w:pPr>
        <w:pStyle w:val="Textocomentario"/>
      </w:pPr>
      <w:r>
        <w:rPr>
          <w:rStyle w:val="Refdecomentario"/>
        </w:rPr>
        <w:annotationRef/>
      </w:r>
      <w:r>
        <w:t xml:space="preserve">Este apartado </w:t>
      </w:r>
      <w:r w:rsidR="00A00D43">
        <w:t xml:space="preserve">genérico </w:t>
      </w:r>
      <w:r>
        <w:t>de BBDD sobra.</w:t>
      </w:r>
    </w:p>
    <w:p w14:paraId="3C359744" w14:textId="77777777" w:rsidR="00A00D43" w:rsidRDefault="00A00D43">
      <w:pPr>
        <w:pStyle w:val="Textocomentario"/>
      </w:pPr>
    </w:p>
    <w:p w14:paraId="0588AA02" w14:textId="3F255014" w:rsidR="00A00D43" w:rsidRDefault="00A00D43">
      <w:pPr>
        <w:pStyle w:val="Textocomentario"/>
      </w:pPr>
      <w:r>
        <w:t>Seguramente exista algún libro de BBDD que pueda dar una definición de BBDD genérica. En vez de nombrar a Oracle que es una empresa.</w:t>
      </w:r>
    </w:p>
  </w:comment>
  <w:comment w:id="182" w:author="Sergio Saugar García" w:date="2020-10-17T14:40:00Z" w:initials="SSG">
    <w:p w14:paraId="48144E61" w14:textId="18874A33" w:rsidR="00A00D43" w:rsidRDefault="00A00D43">
      <w:pPr>
        <w:pStyle w:val="Textocomentario"/>
      </w:pPr>
      <w:r>
        <w:rPr>
          <w:rStyle w:val="Refdecomentario"/>
        </w:rPr>
        <w:annotationRef/>
      </w:r>
      <w:proofErr w:type="gramStart"/>
      <w:r>
        <w:t>Por qué éstas que son relacionales y no otras?</w:t>
      </w:r>
      <w:proofErr w:type="gramEnd"/>
      <w:r>
        <w:t xml:space="preserve"> Pero aquí no. En otro apartado.</w:t>
      </w:r>
    </w:p>
  </w:comment>
  <w:comment w:id="183" w:author="Sergio Saugar García" w:date="2020-10-17T14:41:00Z" w:initials="SSG">
    <w:p w14:paraId="44EFA576" w14:textId="77777777" w:rsidR="00A00D43" w:rsidRDefault="00A00D43">
      <w:pPr>
        <w:pStyle w:val="Textocomentario"/>
      </w:pPr>
      <w:r>
        <w:rPr>
          <w:rStyle w:val="Refdecomentario"/>
        </w:rPr>
        <w:annotationRef/>
      </w:r>
      <w:r>
        <w:t xml:space="preserve">Llegados a este punto, has hablado por encima de </w:t>
      </w:r>
      <w:proofErr w:type="spellStart"/>
      <w:r>
        <w:t>MySQL</w:t>
      </w:r>
      <w:proofErr w:type="spellEnd"/>
      <w:r>
        <w:t xml:space="preserve"> y de </w:t>
      </w:r>
      <w:proofErr w:type="spellStart"/>
      <w:r>
        <w:t>MariaDB</w:t>
      </w:r>
      <w:proofErr w:type="spellEnd"/>
      <w:r>
        <w:t xml:space="preserve"> y no me queda claro cuál es mejor o porqué has elegido estas BBDD.</w:t>
      </w:r>
    </w:p>
    <w:p w14:paraId="40A922CF" w14:textId="77777777" w:rsidR="00A00D43" w:rsidRDefault="00A00D43">
      <w:pPr>
        <w:pStyle w:val="Textocomentario"/>
      </w:pPr>
    </w:p>
    <w:p w14:paraId="2A8B8FF3" w14:textId="77777777" w:rsidR="00A00D43" w:rsidRDefault="00A00D43">
      <w:pPr>
        <w:pStyle w:val="Textocomentario"/>
      </w:pPr>
      <w:r>
        <w:t xml:space="preserve">De eso va esta memoria. No de poner las características o las definiciones porque sí. </w:t>
      </w:r>
    </w:p>
    <w:p w14:paraId="2F52BCD1" w14:textId="77777777" w:rsidR="00A00D43" w:rsidRDefault="00A00D43">
      <w:pPr>
        <w:pStyle w:val="Textocomentario"/>
      </w:pPr>
    </w:p>
    <w:p w14:paraId="0A485ACD" w14:textId="57A450C6" w:rsidR="00A00D43" w:rsidRDefault="00A00D43">
      <w:pPr>
        <w:pStyle w:val="Textocomentario"/>
      </w:pPr>
      <w:r>
        <w:t>Sino de justificar por qué eliges una BBDD y no otra. Para eso se ponen las características, para compararlas.</w:t>
      </w:r>
    </w:p>
  </w:comment>
  <w:comment w:id="185" w:author="Sergio Saugar García" w:date="2020-10-17T14:42:00Z" w:initials="SSG">
    <w:p w14:paraId="6259EF29" w14:textId="77777777" w:rsidR="00A00D43" w:rsidRDefault="00A00D43">
      <w:pPr>
        <w:pStyle w:val="Textocomentario"/>
      </w:pPr>
      <w:r>
        <w:rPr>
          <w:rStyle w:val="Refdecomentario"/>
        </w:rPr>
        <w:annotationRef/>
      </w:r>
      <w:r>
        <w:t>Pues no me ha quedado claro. Ni siquiera sé qué hueco ni qué vas a hacer en este punto. Qué procesos vas a soportar, qué elementos van a componer tu aplicación, qué va a poder hacer cada usuario, qué tipos de usuarios va a haber… Eso debería haber sido lo relevante.</w:t>
      </w:r>
    </w:p>
    <w:p w14:paraId="7CA07FBC" w14:textId="77777777" w:rsidR="00A00D43" w:rsidRDefault="00A00D43">
      <w:pPr>
        <w:pStyle w:val="Textocomentario"/>
      </w:pPr>
    </w:p>
    <w:p w14:paraId="0F032873" w14:textId="77777777" w:rsidR="00A00D43" w:rsidRDefault="00A00D43">
      <w:pPr>
        <w:pStyle w:val="Textocomentario"/>
      </w:pPr>
      <w:r>
        <w:t xml:space="preserve">Hay mucha </w:t>
      </w:r>
      <w:proofErr w:type="spellStart"/>
      <w:r>
        <w:t>info</w:t>
      </w:r>
      <w:proofErr w:type="spellEnd"/>
      <w:r>
        <w:t>, pero de poco valor, porque no has profundizado realmente en los aspectos.</w:t>
      </w:r>
    </w:p>
    <w:p w14:paraId="13697749" w14:textId="77777777" w:rsidR="00A00D43" w:rsidRDefault="00A00D43">
      <w:pPr>
        <w:pStyle w:val="Textocomentario"/>
      </w:pPr>
    </w:p>
    <w:p w14:paraId="5ACA4B0F" w14:textId="77777777" w:rsidR="00A00D43" w:rsidRDefault="00A00D43">
      <w:pPr>
        <w:pStyle w:val="Textocomentario"/>
      </w:pPr>
      <w:r>
        <w:t xml:space="preserve">El objetivo de ese “estudio” del dominio (necesidades de usuarios, </w:t>
      </w:r>
      <w:proofErr w:type="gramStart"/>
      <w:r>
        <w:t>apps</w:t>
      </w:r>
      <w:proofErr w:type="gramEnd"/>
      <w:r>
        <w:t xml:space="preserve"> existentes) debe servir para establecer los objetivos del sistema y los requisitos de tu software (de manera </w:t>
      </w:r>
      <w:proofErr w:type="spellStart"/>
      <w:r>
        <w:t>super</w:t>
      </w:r>
      <w:proofErr w:type="spellEnd"/>
      <w:r>
        <w:t xml:space="preserve"> precisa).</w:t>
      </w:r>
    </w:p>
    <w:p w14:paraId="45D5745C" w14:textId="77777777" w:rsidR="00A00D43" w:rsidRDefault="00A00D43">
      <w:pPr>
        <w:pStyle w:val="Textocomentario"/>
      </w:pPr>
    </w:p>
    <w:p w14:paraId="550DC08A" w14:textId="3EE70357" w:rsidR="00A00D43" w:rsidRDefault="00A00D43">
      <w:pPr>
        <w:pStyle w:val="Textocomentario"/>
      </w:pPr>
      <w:r>
        <w:t>Eso no se ha hecho y no se intuye desde el texto.</w:t>
      </w:r>
    </w:p>
  </w:comment>
  <w:comment w:id="186" w:author="Sergio Saugar García" w:date="2020-10-17T14:44:00Z" w:initials="SSG">
    <w:p w14:paraId="472587D6" w14:textId="2BD6F771" w:rsidR="00A00D43" w:rsidRDefault="00A00D43">
      <w:pPr>
        <w:pStyle w:val="Textocomentario"/>
      </w:pPr>
      <w:r>
        <w:rPr>
          <w:rStyle w:val="Refdecomentario"/>
        </w:rPr>
        <w:annotationRef/>
      </w:r>
      <w:r>
        <w:t>REST no es una tecnología, ni es más puntera.</w:t>
      </w:r>
    </w:p>
  </w:comment>
  <w:comment w:id="187" w:author="Sergio Saugar García" w:date="2020-10-17T14:45:00Z" w:initials="SSG">
    <w:p w14:paraId="37DC64B3" w14:textId="3AEB4797" w:rsidR="00A00D43" w:rsidRDefault="00A00D43">
      <w:pPr>
        <w:pStyle w:val="Textocomentario"/>
      </w:pPr>
      <w:r>
        <w:rPr>
          <w:rStyle w:val="Refdecomentario"/>
        </w:rPr>
        <w:annotationRef/>
      </w:r>
      <w:r>
        <w:t>Esto no es parte de la filosofía REST, es una estructuración habitual en las aplicaciones WEB.</w:t>
      </w:r>
    </w:p>
  </w:comment>
  <w:comment w:id="188" w:author="Sergio Saugar García" w:date="2020-10-17T14:46:00Z" w:initials="SSG">
    <w:p w14:paraId="7F008BCD" w14:textId="77777777" w:rsidR="00A00D43" w:rsidRDefault="00A00D43">
      <w:pPr>
        <w:pStyle w:val="Textocomentario"/>
      </w:pPr>
      <w:r>
        <w:rPr>
          <w:rStyle w:val="Refdecomentario"/>
        </w:rPr>
        <w:annotationRef/>
      </w:r>
      <w:r>
        <w:t xml:space="preserve">Todo este texto de resumen SOBRA. Ya se irán abordando </w:t>
      </w:r>
      <w:proofErr w:type="gramStart"/>
      <w:r>
        <w:t>la cuestiones</w:t>
      </w:r>
      <w:proofErr w:type="gramEnd"/>
      <w:r>
        <w:t xml:space="preserve"> en cada capítulo correspondiente.</w:t>
      </w:r>
    </w:p>
    <w:p w14:paraId="5128456A" w14:textId="77777777" w:rsidR="00A00D43" w:rsidRDefault="00A00D43">
      <w:pPr>
        <w:pStyle w:val="Textocomentario"/>
      </w:pPr>
    </w:p>
    <w:p w14:paraId="149C5EDC" w14:textId="4665448B" w:rsidR="00A00D43" w:rsidRDefault="00A00D43">
      <w:pPr>
        <w:pStyle w:val="Textocomentario"/>
      </w:pPr>
      <w:r>
        <w:t xml:space="preserve">Y tampoco está razonado correctamente ni sobre argumentos que hayas </w:t>
      </w:r>
      <w:r>
        <w:t>establecido.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B64BF86" w15:done="0"/>
  <w15:commentEx w15:paraId="7CBDF672" w15:done="0"/>
  <w15:commentEx w15:paraId="0FE974D6" w15:done="0"/>
  <w15:commentEx w15:paraId="112A2288" w15:done="0"/>
  <w15:commentEx w15:paraId="0684A5EE" w15:done="0"/>
  <w15:commentEx w15:paraId="089EEC1D" w15:done="0"/>
  <w15:commentEx w15:paraId="0CC37458" w15:done="0"/>
  <w15:commentEx w15:paraId="0A3CE3FA" w15:done="0"/>
  <w15:commentEx w15:paraId="22FD7AEC" w15:done="0"/>
  <w15:commentEx w15:paraId="60F59260" w15:done="0"/>
  <w15:commentEx w15:paraId="4DA97587" w15:done="0"/>
  <w15:commentEx w15:paraId="37C860F2" w15:done="0"/>
  <w15:commentEx w15:paraId="10FFDAB6" w15:done="0"/>
  <w15:commentEx w15:paraId="3F492DAD" w15:done="0"/>
  <w15:commentEx w15:paraId="248861BC" w15:done="0"/>
  <w15:commentEx w15:paraId="6D2E5140" w15:done="0"/>
  <w15:commentEx w15:paraId="7F7473E0" w15:done="0"/>
  <w15:commentEx w15:paraId="522245F0" w15:done="0"/>
  <w15:commentEx w15:paraId="6DA40F60" w15:done="0"/>
  <w15:commentEx w15:paraId="1CE76A4E" w15:done="0"/>
  <w15:commentEx w15:paraId="0CA690A9" w15:done="0"/>
  <w15:commentEx w15:paraId="73BC35C3" w15:done="0"/>
  <w15:commentEx w15:paraId="25602786" w15:done="0"/>
  <w15:commentEx w15:paraId="59618278" w15:done="0"/>
  <w15:commentEx w15:paraId="43F60D31" w15:done="0"/>
  <w15:commentEx w15:paraId="3386E13F" w15:done="0"/>
  <w15:commentEx w15:paraId="18D97DBA" w15:done="0"/>
  <w15:commentEx w15:paraId="0D0EEE1A" w15:done="0"/>
  <w15:commentEx w15:paraId="2C06B2F5" w15:done="0"/>
  <w15:commentEx w15:paraId="50A155EC" w15:done="0"/>
  <w15:commentEx w15:paraId="1C6C22CB" w15:done="0"/>
  <w15:commentEx w15:paraId="6818229C" w15:done="0"/>
  <w15:commentEx w15:paraId="106B7FA9" w15:done="0"/>
  <w15:commentEx w15:paraId="69491877" w15:done="0"/>
  <w15:commentEx w15:paraId="35CB066C" w15:done="0"/>
  <w15:commentEx w15:paraId="49949C16" w15:done="0"/>
  <w15:commentEx w15:paraId="31C7031B" w15:done="0"/>
  <w15:commentEx w15:paraId="013B1FC4" w15:done="0"/>
  <w15:commentEx w15:paraId="23D04C2E" w15:done="0"/>
  <w15:commentEx w15:paraId="6F591755" w15:done="0"/>
  <w15:commentEx w15:paraId="0FC0015B" w15:done="0"/>
  <w15:commentEx w15:paraId="7E06D86B" w15:done="0"/>
  <w15:commentEx w15:paraId="0174B0B9" w15:done="0"/>
  <w15:commentEx w15:paraId="2134BC21" w15:done="0"/>
  <w15:commentEx w15:paraId="0A3B442B" w15:done="0"/>
  <w15:commentEx w15:paraId="12B974F5" w15:done="0"/>
  <w15:commentEx w15:paraId="238949E7" w15:done="0"/>
  <w15:commentEx w15:paraId="3F9EA456" w15:done="0"/>
  <w15:commentEx w15:paraId="35CADB15" w15:done="0"/>
  <w15:commentEx w15:paraId="3C25080C" w15:done="0"/>
  <w15:commentEx w15:paraId="25ED143F" w15:done="0"/>
  <w15:commentEx w15:paraId="41505AED" w15:done="0"/>
  <w15:commentEx w15:paraId="28446474" w15:done="0"/>
  <w15:commentEx w15:paraId="320A0CBD" w15:done="0"/>
  <w15:commentEx w15:paraId="4F3DED6A" w15:done="0"/>
  <w15:commentEx w15:paraId="74C81A0B" w15:done="0"/>
  <w15:commentEx w15:paraId="41C1CB9E" w15:done="0"/>
  <w15:commentEx w15:paraId="5CCC5B5A" w15:done="0"/>
  <w15:commentEx w15:paraId="77C73448" w15:done="0"/>
  <w15:commentEx w15:paraId="48A077B4" w15:done="0"/>
  <w15:commentEx w15:paraId="5D761432" w15:done="0"/>
  <w15:commentEx w15:paraId="5337FCDA" w15:done="0"/>
  <w15:commentEx w15:paraId="4ECF35C2" w15:done="0"/>
  <w15:commentEx w15:paraId="4C1848CD" w15:done="0"/>
  <w15:commentEx w15:paraId="70325754" w15:done="0"/>
  <w15:commentEx w15:paraId="7A923FEA" w15:done="0"/>
  <w15:commentEx w15:paraId="17A9561E" w15:done="0"/>
  <w15:commentEx w15:paraId="5EA1E9DF" w15:done="0"/>
  <w15:commentEx w15:paraId="378C9E2B" w15:done="0"/>
  <w15:commentEx w15:paraId="0E3CFC3F" w15:done="0"/>
  <w15:commentEx w15:paraId="59398319" w15:done="0"/>
  <w15:commentEx w15:paraId="08AB42FA" w15:done="0"/>
  <w15:commentEx w15:paraId="1CE140B1" w15:done="0"/>
  <w15:commentEx w15:paraId="0308F235" w15:done="0"/>
  <w15:commentEx w15:paraId="24F948EB" w15:done="0"/>
  <w15:commentEx w15:paraId="64245BCD" w15:done="0"/>
  <w15:commentEx w15:paraId="47099497" w15:done="0"/>
  <w15:commentEx w15:paraId="0E51A450" w15:done="0"/>
  <w15:commentEx w15:paraId="406018B2" w15:done="0"/>
  <w15:commentEx w15:paraId="4772A27D" w15:done="0"/>
  <w15:commentEx w15:paraId="77B44017" w15:done="0"/>
  <w15:commentEx w15:paraId="67D71F01" w15:done="0"/>
  <w15:commentEx w15:paraId="677E6F92" w15:done="0"/>
  <w15:commentEx w15:paraId="492E78CC" w15:done="0"/>
  <w15:commentEx w15:paraId="348B7549" w15:done="0"/>
  <w15:commentEx w15:paraId="12347137" w15:done="0"/>
  <w15:commentEx w15:paraId="1DFC6876" w15:done="0"/>
  <w15:commentEx w15:paraId="0F0A77D4" w15:done="0"/>
  <w15:commentEx w15:paraId="0CB4856E" w15:done="0"/>
  <w15:commentEx w15:paraId="0988D73B" w15:done="0"/>
  <w15:commentEx w15:paraId="7991DE02" w15:done="0"/>
  <w15:commentEx w15:paraId="7884C195" w15:done="0"/>
  <w15:commentEx w15:paraId="126CE80B" w15:done="0"/>
  <w15:commentEx w15:paraId="2BF71A41" w15:done="0"/>
  <w15:commentEx w15:paraId="41B508E7" w15:done="0"/>
  <w15:commentEx w15:paraId="6FAB8581" w15:done="0"/>
  <w15:commentEx w15:paraId="3B0DBAE2" w15:done="0"/>
  <w15:commentEx w15:paraId="2E7798B7" w15:done="0"/>
  <w15:commentEx w15:paraId="510246DC" w15:done="0"/>
  <w15:commentEx w15:paraId="2DAD2356" w15:done="0"/>
  <w15:commentEx w15:paraId="4BD5E7F6" w15:done="0"/>
  <w15:commentEx w15:paraId="6BA71FBE" w15:done="0"/>
  <w15:commentEx w15:paraId="5F0E1472" w15:done="0"/>
  <w15:commentEx w15:paraId="64482D7A" w15:done="0"/>
  <w15:commentEx w15:paraId="18B3CC7C" w15:done="0"/>
  <w15:commentEx w15:paraId="2BAD77F6" w15:done="0"/>
  <w15:commentEx w15:paraId="7489BCB2" w15:done="0"/>
  <w15:commentEx w15:paraId="43367C44" w15:done="0"/>
  <w15:commentEx w15:paraId="112B3D54" w15:done="0"/>
  <w15:commentEx w15:paraId="327F84E3" w15:done="0"/>
  <w15:commentEx w15:paraId="10988B12" w15:done="0"/>
  <w15:commentEx w15:paraId="346901A3" w15:done="0"/>
  <w15:commentEx w15:paraId="25A7C592" w15:done="0"/>
  <w15:commentEx w15:paraId="1A8E8604" w15:done="0"/>
  <w15:commentEx w15:paraId="0588AA02" w15:done="0"/>
  <w15:commentEx w15:paraId="48144E61" w15:done="0"/>
  <w15:commentEx w15:paraId="0A485ACD" w15:done="0"/>
  <w15:commentEx w15:paraId="550DC08A" w15:done="0"/>
  <w15:commentEx w15:paraId="472587D6" w15:done="0"/>
  <w15:commentEx w15:paraId="37DC64B3" w15:done="0"/>
  <w15:commentEx w15:paraId="149C5E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56D7C" w16cex:dateUtc="2020-10-17T11:17:00Z"/>
  <w16cex:commentExtensible w16cex:durableId="23356D92" w16cex:dateUtc="2020-10-17T11:18:00Z"/>
  <w16cex:commentExtensible w16cex:durableId="23356D9B" w16cex:dateUtc="2020-10-17T11:18:00Z"/>
  <w16cex:commentExtensible w16cex:durableId="23356DA0" w16cex:dateUtc="2020-10-17T11:18:00Z"/>
  <w16cex:commentExtensible w16cex:durableId="23356DF0" w16cex:dateUtc="2020-10-17T11:19:00Z"/>
  <w16cex:commentExtensible w16cex:durableId="23356E63" w16cex:dateUtc="2020-10-17T11:21:00Z"/>
  <w16cex:commentExtensible w16cex:durableId="23356E2F" w16cex:dateUtc="2020-10-17T11:20:00Z"/>
  <w16cex:commentExtensible w16cex:durableId="23356E88" w16cex:dateUtc="2020-10-17T11:22:00Z"/>
  <w16cex:commentExtensible w16cex:durableId="23356E98" w16cex:dateUtc="2020-10-17T11:22:00Z"/>
  <w16cex:commentExtensible w16cex:durableId="23356EA6" w16cex:dateUtc="2020-10-17T11:22:00Z"/>
  <w16cex:commentExtensible w16cex:durableId="23356EB4" w16cex:dateUtc="2020-10-17T11:23:00Z"/>
  <w16cex:commentExtensible w16cex:durableId="23356EC5" w16cex:dateUtc="2020-10-17T11:23:00Z"/>
  <w16cex:commentExtensible w16cex:durableId="23356ED2" w16cex:dateUtc="2020-10-17T11:23:00Z"/>
  <w16cex:commentExtensible w16cex:durableId="23356EE4" w16cex:dateUtc="2020-10-17T11:23:00Z"/>
  <w16cex:commentExtensible w16cex:durableId="23356F16" w16cex:dateUtc="2020-10-17T11:24:00Z"/>
  <w16cex:commentExtensible w16cex:durableId="23356F2E" w16cex:dateUtc="2020-10-17T11:25:00Z"/>
  <w16cex:commentExtensible w16cex:durableId="23356F3A" w16cex:dateUtc="2020-10-17T11:25:00Z"/>
  <w16cex:commentExtensible w16cex:durableId="23356F4E" w16cex:dateUtc="2020-10-17T11:25:00Z"/>
  <w16cex:commentExtensible w16cex:durableId="23356FAB" w16cex:dateUtc="2020-10-17T11:27:00Z"/>
  <w16cex:commentExtensible w16cex:durableId="23356F86" w16cex:dateUtc="2020-10-17T11:26:00Z"/>
  <w16cex:commentExtensible w16cex:durableId="23356FDC" w16cex:dateUtc="2020-10-17T11:27:00Z"/>
  <w16cex:commentExtensible w16cex:durableId="23356FE4" w16cex:dateUtc="2020-10-17T11:28:00Z"/>
  <w16cex:commentExtensible w16cex:durableId="2335705C" w16cex:dateUtc="2020-10-17T11:30:00Z"/>
  <w16cex:commentExtensible w16cex:durableId="23357009" w16cex:dateUtc="2020-10-17T11:28:00Z"/>
  <w16cex:commentExtensible w16cex:durableId="2335707D" w16cex:dateUtc="2020-10-17T11:30:00Z"/>
  <w16cex:commentExtensible w16cex:durableId="23357189" w16cex:dateUtc="2020-10-17T11:35:00Z"/>
  <w16cex:commentExtensible w16cex:durableId="233571B4" w16cex:dateUtc="2020-10-17T11:35:00Z"/>
  <w16cex:commentExtensible w16cex:durableId="23357212" w16cex:dateUtc="2020-10-17T11:37:00Z"/>
  <w16cex:commentExtensible w16cex:durableId="233571F4" w16cex:dateUtc="2020-10-17T11:36:00Z"/>
  <w16cex:commentExtensible w16cex:durableId="233571FB" w16cex:dateUtc="2020-10-17T11:36:00Z"/>
  <w16cex:commentExtensible w16cex:durableId="2335726C" w16cex:dateUtc="2020-10-17T11:38:00Z"/>
  <w16cex:commentExtensible w16cex:durableId="2335723A" w16cex:dateUtc="2020-10-17T11:38:00Z"/>
  <w16cex:commentExtensible w16cex:durableId="233572B3" w16cex:dateUtc="2020-10-17T11:40:00Z"/>
  <w16cex:commentExtensible w16cex:durableId="233572CD" w16cex:dateUtc="2020-10-17T11:40:00Z"/>
  <w16cex:commentExtensible w16cex:durableId="2335724E" w16cex:dateUtc="2020-10-17T11:38:00Z"/>
  <w16cex:commentExtensible w16cex:durableId="23357256" w16cex:dateUtc="2020-10-17T11:38:00Z"/>
  <w16cex:commentExtensible w16cex:durableId="233572DA" w16cex:dateUtc="2020-10-17T11:40:00Z"/>
  <w16cex:commentExtensible w16cex:durableId="23357306" w16cex:dateUtc="2020-10-17T11:41:00Z"/>
  <w16cex:commentExtensible w16cex:durableId="2335731E" w16cex:dateUtc="2020-10-17T11:41:00Z"/>
  <w16cex:commentExtensible w16cex:durableId="23357379" w16cex:dateUtc="2020-10-17T11:43:00Z"/>
  <w16cex:commentExtensible w16cex:durableId="23357393" w16cex:dateUtc="2020-10-17T11:43:00Z"/>
  <w16cex:commentExtensible w16cex:durableId="23357385" w16cex:dateUtc="2020-10-17T11:43:00Z"/>
  <w16cex:commentExtensible w16cex:durableId="233573A2" w16cex:dateUtc="2020-10-17T11:44:00Z"/>
  <w16cex:commentExtensible w16cex:durableId="233573D0" w16cex:dateUtc="2020-10-17T11:44:00Z"/>
  <w16cex:commentExtensible w16cex:durableId="23357415" w16cex:dateUtc="2020-10-17T11:45:00Z"/>
  <w16cex:commentExtensible w16cex:durableId="23357473" w16cex:dateUtc="2020-10-17T11:47:00Z"/>
  <w16cex:commentExtensible w16cex:durableId="2335748C" w16cex:dateUtc="2020-10-17T11:47:00Z"/>
  <w16cex:commentExtensible w16cex:durableId="23357520" w16cex:dateUtc="2020-10-17T11:50:00Z"/>
  <w16cex:commentExtensible w16cex:durableId="2335755F" w16cex:dateUtc="2020-10-17T11:51:00Z"/>
  <w16cex:commentExtensible w16cex:durableId="23357598" w16cex:dateUtc="2020-10-17T11:52:00Z"/>
  <w16cex:commentExtensible w16cex:durableId="233575C2" w16cex:dateUtc="2020-10-17T11:53:00Z"/>
  <w16cex:commentExtensible w16cex:durableId="2335760B" w16cex:dateUtc="2020-10-17T11:54:00Z"/>
  <w16cex:commentExtensible w16cex:durableId="2335770A" w16cex:dateUtc="2020-10-17T11:58:00Z"/>
  <w16cex:commentExtensible w16cex:durableId="233576D1" w16cex:dateUtc="2020-10-17T11:57:00Z"/>
  <w16cex:commentExtensible w16cex:durableId="233576F3" w16cex:dateUtc="2020-10-17T11:58:00Z"/>
  <w16cex:commentExtensible w16cex:durableId="2335774F" w16cex:dateUtc="2020-10-17T11:59:00Z"/>
  <w16cex:commentExtensible w16cex:durableId="23357763" w16cex:dateUtc="2020-10-17T12:00:00Z"/>
  <w16cex:commentExtensible w16cex:durableId="23357798" w16cex:dateUtc="2020-10-17T12:00:00Z"/>
  <w16cex:commentExtensible w16cex:durableId="233577CA" w16cex:dateUtc="2020-10-17T12:01:00Z"/>
  <w16cex:commentExtensible w16cex:durableId="233577D5" w16cex:dateUtc="2020-10-17T12:01:00Z"/>
  <w16cex:commentExtensible w16cex:durableId="23357848" w16cex:dateUtc="2020-10-17T12:03:00Z"/>
  <w16cex:commentExtensible w16cex:durableId="2335789D" w16cex:dateUtc="2020-10-17T12:05:00Z"/>
  <w16cex:commentExtensible w16cex:durableId="233578F4" w16cex:dateUtc="2020-10-17T12:06:00Z"/>
  <w16cex:commentExtensible w16cex:durableId="2335793C" w16cex:dateUtc="2020-10-17T12:07:00Z"/>
  <w16cex:commentExtensible w16cex:durableId="23357946" w16cex:dateUtc="2020-10-17T12:08:00Z"/>
  <w16cex:commentExtensible w16cex:durableId="23357960" w16cex:dateUtc="2020-10-17T12:08:00Z"/>
  <w16cex:commentExtensible w16cex:durableId="2335798E" w16cex:dateUtc="2020-10-17T12:09:00Z"/>
  <w16cex:commentExtensible w16cex:durableId="2335799D" w16cex:dateUtc="2020-10-17T12:09:00Z"/>
  <w16cex:commentExtensible w16cex:durableId="233579B4" w16cex:dateUtc="2020-10-17T12:09:00Z"/>
  <w16cex:commentExtensible w16cex:durableId="233579E4" w16cex:dateUtc="2020-10-17T12:10:00Z"/>
  <w16cex:commentExtensible w16cex:durableId="233579D2" w16cex:dateUtc="2020-10-17T12:10:00Z"/>
  <w16cex:commentExtensible w16cex:durableId="23357A05" w16cex:dateUtc="2020-10-17T12:11:00Z"/>
  <w16cex:commentExtensible w16cex:durableId="23357A22" w16cex:dateUtc="2020-10-17T12:11:00Z"/>
  <w16cex:commentExtensible w16cex:durableId="23357A79" w16cex:dateUtc="2020-10-17T12:13:00Z"/>
  <w16cex:commentExtensible w16cex:durableId="23357A35" w16cex:dateUtc="2020-10-17T12:12:00Z"/>
  <w16cex:commentExtensible w16cex:durableId="23357AA4" w16cex:dateUtc="2020-10-17T12:13:00Z"/>
  <w16cex:commentExtensible w16cex:durableId="23357B2F" w16cex:dateUtc="2020-10-17T12:16:00Z"/>
  <w16cex:commentExtensible w16cex:durableId="23357B7F" w16cex:dateUtc="2020-10-17T12:17:00Z"/>
  <w16cex:commentExtensible w16cex:durableId="23357BB2" w16cex:dateUtc="2020-10-17T12:18:00Z"/>
  <w16cex:commentExtensible w16cex:durableId="23357BC5" w16cex:dateUtc="2020-10-17T12:18:00Z"/>
  <w16cex:commentExtensible w16cex:durableId="23357BE5" w16cex:dateUtc="2020-10-17T12:19:00Z"/>
  <w16cex:commentExtensible w16cex:durableId="23357BF3" w16cex:dateUtc="2020-10-17T12:19:00Z"/>
  <w16cex:commentExtensible w16cex:durableId="23357C62" w16cex:dateUtc="2020-10-17T12:21:00Z"/>
  <w16cex:commentExtensible w16cex:durableId="23357C7E" w16cex:dateUtc="2020-10-17T12:21:00Z"/>
  <w16cex:commentExtensible w16cex:durableId="23357CA0" w16cex:dateUtc="2020-10-17T12:22:00Z"/>
  <w16cex:commentExtensible w16cex:durableId="23357CD9" w16cex:dateUtc="2020-10-17T12:23:00Z"/>
  <w16cex:commentExtensible w16cex:durableId="23357D24" w16cex:dateUtc="2020-10-17T12:24:00Z"/>
  <w16cex:commentExtensible w16cex:durableId="23357CEF" w16cex:dateUtc="2020-10-17T12:23:00Z"/>
  <w16cex:commentExtensible w16cex:durableId="23357D39" w16cex:dateUtc="2020-10-17T12:24:00Z"/>
  <w16cex:commentExtensible w16cex:durableId="23357D45" w16cex:dateUtc="2020-10-17T12:25:00Z"/>
  <w16cex:commentExtensible w16cex:durableId="23357D60" w16cex:dateUtc="2020-10-17T12:25:00Z"/>
  <w16cex:commentExtensible w16cex:durableId="23357D84" w16cex:dateUtc="2020-10-17T12:26:00Z"/>
  <w16cex:commentExtensible w16cex:durableId="23357D9E" w16cex:dateUtc="2020-10-17T12:26:00Z"/>
  <w16cex:commentExtensible w16cex:durableId="23357DEF" w16cex:dateUtc="2020-10-17T12:27:00Z"/>
  <w16cex:commentExtensible w16cex:durableId="23357DFE" w16cex:dateUtc="2020-10-17T12:28:00Z"/>
  <w16cex:commentExtensible w16cex:durableId="23357E17" w16cex:dateUtc="2020-10-17T12:28:00Z"/>
  <w16cex:commentExtensible w16cex:durableId="23357E53" w16cex:dateUtc="2020-10-17T12:29:00Z"/>
  <w16cex:commentExtensible w16cex:durableId="23357E73" w16cex:dateUtc="2020-10-17T12:30:00Z"/>
  <w16cex:commentExtensible w16cex:durableId="23357E89" w16cex:dateUtc="2020-10-17T12:30:00Z"/>
  <w16cex:commentExtensible w16cex:durableId="23357EB8" w16cex:dateUtc="2020-10-17T12:31:00Z"/>
  <w16cex:commentExtensible w16cex:durableId="23357EA9" w16cex:dateUtc="2020-10-17T12:31:00Z"/>
  <w16cex:commentExtensible w16cex:durableId="23357EF7" w16cex:dateUtc="2020-10-17T12:32:00Z"/>
  <w16cex:commentExtensible w16cex:durableId="23357F5A" w16cex:dateUtc="2020-10-17T12:34:00Z"/>
  <w16cex:commentExtensible w16cex:durableId="23357F76" w16cex:dateUtc="2020-10-17T12:34:00Z"/>
  <w16cex:commentExtensible w16cex:durableId="23357F7F" w16cex:dateUtc="2020-10-17T12:34:00Z"/>
  <w16cex:commentExtensible w16cex:durableId="23357F8C" w16cex:dateUtc="2020-10-17T12:34:00Z"/>
  <w16cex:commentExtensible w16cex:durableId="23357FB7" w16cex:dateUtc="2020-10-17T12:35:00Z"/>
  <w16cex:commentExtensible w16cex:durableId="23357FD2" w16cex:dateUtc="2020-10-17T12:36:00Z"/>
  <w16cex:commentExtensible w16cex:durableId="23357FDC" w16cex:dateUtc="2020-10-17T12:36:00Z"/>
  <w16cex:commentExtensible w16cex:durableId="23358001" w16cex:dateUtc="2020-10-17T12:36:00Z"/>
  <w16cex:commentExtensible w16cex:durableId="2335802F" w16cex:dateUtc="2020-10-17T12:37:00Z"/>
  <w16cex:commentExtensible w16cex:durableId="23358052" w16cex:dateUtc="2020-10-17T12:38:00Z"/>
  <w16cex:commentExtensible w16cex:durableId="2335805B" w16cex:dateUtc="2020-10-17T12:38:00Z"/>
  <w16cex:commentExtensible w16cex:durableId="23358068" w16cex:dateUtc="2020-10-17T12:38:00Z"/>
  <w16cex:commentExtensible w16cex:durableId="233580A1" w16cex:dateUtc="2020-10-17T12:39:00Z"/>
  <w16cex:commentExtensible w16cex:durableId="233580E2" w16cex:dateUtc="2020-10-17T12:40:00Z"/>
  <w16cex:commentExtensible w16cex:durableId="2335810C" w16cex:dateUtc="2020-10-17T12:41:00Z"/>
  <w16cex:commentExtensible w16cex:durableId="2335815A" w16cex:dateUtc="2020-10-17T12:42:00Z"/>
  <w16cex:commentExtensible w16cex:durableId="233581E3" w16cex:dateUtc="2020-10-17T12:44:00Z"/>
  <w16cex:commentExtensible w16cex:durableId="23358203" w16cex:dateUtc="2020-10-17T12:45:00Z"/>
  <w16cex:commentExtensible w16cex:durableId="23358235" w16cex:dateUtc="2020-10-17T12: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B64BF86" w16cid:durableId="23356D7C"/>
  <w16cid:commentId w16cid:paraId="7CBDF672" w16cid:durableId="23356D92"/>
  <w16cid:commentId w16cid:paraId="0FE974D6" w16cid:durableId="23356D9B"/>
  <w16cid:commentId w16cid:paraId="112A2288" w16cid:durableId="23356DA0"/>
  <w16cid:commentId w16cid:paraId="0684A5EE" w16cid:durableId="23356DF0"/>
  <w16cid:commentId w16cid:paraId="089EEC1D" w16cid:durableId="23356E63"/>
  <w16cid:commentId w16cid:paraId="0CC37458" w16cid:durableId="23356E2F"/>
  <w16cid:commentId w16cid:paraId="0A3CE3FA" w16cid:durableId="23356E88"/>
  <w16cid:commentId w16cid:paraId="22FD7AEC" w16cid:durableId="23356E98"/>
  <w16cid:commentId w16cid:paraId="60F59260" w16cid:durableId="23356EA6"/>
  <w16cid:commentId w16cid:paraId="4DA97587" w16cid:durableId="23356EB4"/>
  <w16cid:commentId w16cid:paraId="37C860F2" w16cid:durableId="23356EC5"/>
  <w16cid:commentId w16cid:paraId="10FFDAB6" w16cid:durableId="23356ED2"/>
  <w16cid:commentId w16cid:paraId="3F492DAD" w16cid:durableId="23356EE4"/>
  <w16cid:commentId w16cid:paraId="248861BC" w16cid:durableId="23356F16"/>
  <w16cid:commentId w16cid:paraId="6D2E5140" w16cid:durableId="23356F2E"/>
  <w16cid:commentId w16cid:paraId="7F7473E0" w16cid:durableId="23356F3A"/>
  <w16cid:commentId w16cid:paraId="522245F0" w16cid:durableId="23356F4E"/>
  <w16cid:commentId w16cid:paraId="6DA40F60" w16cid:durableId="23356FAB"/>
  <w16cid:commentId w16cid:paraId="1CE76A4E" w16cid:durableId="23356F86"/>
  <w16cid:commentId w16cid:paraId="0CA690A9" w16cid:durableId="23356FDC"/>
  <w16cid:commentId w16cid:paraId="73BC35C3" w16cid:durableId="23356FE4"/>
  <w16cid:commentId w16cid:paraId="25602786" w16cid:durableId="2335705C"/>
  <w16cid:commentId w16cid:paraId="59618278" w16cid:durableId="23357009"/>
  <w16cid:commentId w16cid:paraId="43F60D31" w16cid:durableId="2335707D"/>
  <w16cid:commentId w16cid:paraId="3386E13F" w16cid:durableId="23357189"/>
  <w16cid:commentId w16cid:paraId="18D97DBA" w16cid:durableId="233571B4"/>
  <w16cid:commentId w16cid:paraId="0D0EEE1A" w16cid:durableId="23357212"/>
  <w16cid:commentId w16cid:paraId="2C06B2F5" w16cid:durableId="233571F4"/>
  <w16cid:commentId w16cid:paraId="50A155EC" w16cid:durableId="233571FB"/>
  <w16cid:commentId w16cid:paraId="1C6C22CB" w16cid:durableId="2335726C"/>
  <w16cid:commentId w16cid:paraId="6818229C" w16cid:durableId="2335723A"/>
  <w16cid:commentId w16cid:paraId="106B7FA9" w16cid:durableId="233572B3"/>
  <w16cid:commentId w16cid:paraId="69491877" w16cid:durableId="233572CD"/>
  <w16cid:commentId w16cid:paraId="35CB066C" w16cid:durableId="2335724E"/>
  <w16cid:commentId w16cid:paraId="49949C16" w16cid:durableId="23357256"/>
  <w16cid:commentId w16cid:paraId="31C7031B" w16cid:durableId="233572DA"/>
  <w16cid:commentId w16cid:paraId="013B1FC4" w16cid:durableId="23357306"/>
  <w16cid:commentId w16cid:paraId="23D04C2E" w16cid:durableId="2335731E"/>
  <w16cid:commentId w16cid:paraId="6F591755" w16cid:durableId="23357379"/>
  <w16cid:commentId w16cid:paraId="0FC0015B" w16cid:durableId="23357393"/>
  <w16cid:commentId w16cid:paraId="7E06D86B" w16cid:durableId="23357385"/>
  <w16cid:commentId w16cid:paraId="0174B0B9" w16cid:durableId="233573A2"/>
  <w16cid:commentId w16cid:paraId="2134BC21" w16cid:durableId="233573D0"/>
  <w16cid:commentId w16cid:paraId="0A3B442B" w16cid:durableId="23357415"/>
  <w16cid:commentId w16cid:paraId="12B974F5" w16cid:durableId="23357473"/>
  <w16cid:commentId w16cid:paraId="238949E7" w16cid:durableId="2335748C"/>
  <w16cid:commentId w16cid:paraId="3F9EA456" w16cid:durableId="23357520"/>
  <w16cid:commentId w16cid:paraId="35CADB15" w16cid:durableId="2335755F"/>
  <w16cid:commentId w16cid:paraId="3C25080C" w16cid:durableId="23357598"/>
  <w16cid:commentId w16cid:paraId="25ED143F" w16cid:durableId="233575C2"/>
  <w16cid:commentId w16cid:paraId="41505AED" w16cid:durableId="2335760B"/>
  <w16cid:commentId w16cid:paraId="28446474" w16cid:durableId="2335770A"/>
  <w16cid:commentId w16cid:paraId="320A0CBD" w16cid:durableId="233576D1"/>
  <w16cid:commentId w16cid:paraId="4F3DED6A" w16cid:durableId="233576F3"/>
  <w16cid:commentId w16cid:paraId="74C81A0B" w16cid:durableId="2335774F"/>
  <w16cid:commentId w16cid:paraId="41C1CB9E" w16cid:durableId="23357763"/>
  <w16cid:commentId w16cid:paraId="5CCC5B5A" w16cid:durableId="23357798"/>
  <w16cid:commentId w16cid:paraId="77C73448" w16cid:durableId="233577CA"/>
  <w16cid:commentId w16cid:paraId="48A077B4" w16cid:durableId="233577D5"/>
  <w16cid:commentId w16cid:paraId="5D761432" w16cid:durableId="23357848"/>
  <w16cid:commentId w16cid:paraId="5337FCDA" w16cid:durableId="2335789D"/>
  <w16cid:commentId w16cid:paraId="4ECF35C2" w16cid:durableId="233578F4"/>
  <w16cid:commentId w16cid:paraId="4C1848CD" w16cid:durableId="2335793C"/>
  <w16cid:commentId w16cid:paraId="70325754" w16cid:durableId="23357946"/>
  <w16cid:commentId w16cid:paraId="7A923FEA" w16cid:durableId="23357960"/>
  <w16cid:commentId w16cid:paraId="17A9561E" w16cid:durableId="2335798E"/>
  <w16cid:commentId w16cid:paraId="5EA1E9DF" w16cid:durableId="2335799D"/>
  <w16cid:commentId w16cid:paraId="378C9E2B" w16cid:durableId="233579B4"/>
  <w16cid:commentId w16cid:paraId="0E3CFC3F" w16cid:durableId="233579E4"/>
  <w16cid:commentId w16cid:paraId="59398319" w16cid:durableId="233579D2"/>
  <w16cid:commentId w16cid:paraId="08AB42FA" w16cid:durableId="23357A05"/>
  <w16cid:commentId w16cid:paraId="1CE140B1" w16cid:durableId="23357A22"/>
  <w16cid:commentId w16cid:paraId="0308F235" w16cid:durableId="23357A79"/>
  <w16cid:commentId w16cid:paraId="24F948EB" w16cid:durableId="23357A35"/>
  <w16cid:commentId w16cid:paraId="64245BCD" w16cid:durableId="23357AA4"/>
  <w16cid:commentId w16cid:paraId="47099497" w16cid:durableId="23357B2F"/>
  <w16cid:commentId w16cid:paraId="0E51A450" w16cid:durableId="23357B7F"/>
  <w16cid:commentId w16cid:paraId="406018B2" w16cid:durableId="23357BB2"/>
  <w16cid:commentId w16cid:paraId="4772A27D" w16cid:durableId="23357BC5"/>
  <w16cid:commentId w16cid:paraId="77B44017" w16cid:durableId="23357BE5"/>
  <w16cid:commentId w16cid:paraId="67D71F01" w16cid:durableId="23357BF3"/>
  <w16cid:commentId w16cid:paraId="677E6F92" w16cid:durableId="23357C62"/>
  <w16cid:commentId w16cid:paraId="492E78CC" w16cid:durableId="23357C7E"/>
  <w16cid:commentId w16cid:paraId="348B7549" w16cid:durableId="23357CA0"/>
  <w16cid:commentId w16cid:paraId="12347137" w16cid:durableId="23357CD9"/>
  <w16cid:commentId w16cid:paraId="1DFC6876" w16cid:durableId="23357D24"/>
  <w16cid:commentId w16cid:paraId="0F0A77D4" w16cid:durableId="23357CEF"/>
  <w16cid:commentId w16cid:paraId="0CB4856E" w16cid:durableId="23357D39"/>
  <w16cid:commentId w16cid:paraId="0988D73B" w16cid:durableId="23357D45"/>
  <w16cid:commentId w16cid:paraId="7991DE02" w16cid:durableId="23357D60"/>
  <w16cid:commentId w16cid:paraId="7884C195" w16cid:durableId="23357D84"/>
  <w16cid:commentId w16cid:paraId="126CE80B" w16cid:durableId="23357D9E"/>
  <w16cid:commentId w16cid:paraId="2BF71A41" w16cid:durableId="23357DEF"/>
  <w16cid:commentId w16cid:paraId="41B508E7" w16cid:durableId="23357DFE"/>
  <w16cid:commentId w16cid:paraId="6FAB8581" w16cid:durableId="23357E17"/>
  <w16cid:commentId w16cid:paraId="3B0DBAE2" w16cid:durableId="23357E53"/>
  <w16cid:commentId w16cid:paraId="2E7798B7" w16cid:durableId="23357E73"/>
  <w16cid:commentId w16cid:paraId="510246DC" w16cid:durableId="23357E89"/>
  <w16cid:commentId w16cid:paraId="2DAD2356" w16cid:durableId="23357EB8"/>
  <w16cid:commentId w16cid:paraId="4BD5E7F6" w16cid:durableId="23357EA9"/>
  <w16cid:commentId w16cid:paraId="6BA71FBE" w16cid:durableId="23357EF7"/>
  <w16cid:commentId w16cid:paraId="5F0E1472" w16cid:durableId="23357F5A"/>
  <w16cid:commentId w16cid:paraId="64482D7A" w16cid:durableId="23357F76"/>
  <w16cid:commentId w16cid:paraId="18B3CC7C" w16cid:durableId="23357F7F"/>
  <w16cid:commentId w16cid:paraId="2BAD77F6" w16cid:durableId="23357F8C"/>
  <w16cid:commentId w16cid:paraId="7489BCB2" w16cid:durableId="23357FB7"/>
  <w16cid:commentId w16cid:paraId="43367C44" w16cid:durableId="23357FD2"/>
  <w16cid:commentId w16cid:paraId="112B3D54" w16cid:durableId="23357FDC"/>
  <w16cid:commentId w16cid:paraId="327F84E3" w16cid:durableId="23358001"/>
  <w16cid:commentId w16cid:paraId="10988B12" w16cid:durableId="2335802F"/>
  <w16cid:commentId w16cid:paraId="346901A3" w16cid:durableId="23358052"/>
  <w16cid:commentId w16cid:paraId="25A7C592" w16cid:durableId="2335805B"/>
  <w16cid:commentId w16cid:paraId="1A8E8604" w16cid:durableId="23358068"/>
  <w16cid:commentId w16cid:paraId="0588AA02" w16cid:durableId="233580A1"/>
  <w16cid:commentId w16cid:paraId="48144E61" w16cid:durableId="233580E2"/>
  <w16cid:commentId w16cid:paraId="0A485ACD" w16cid:durableId="2335810C"/>
  <w16cid:commentId w16cid:paraId="550DC08A" w16cid:durableId="2335815A"/>
  <w16cid:commentId w16cid:paraId="472587D6" w16cid:durableId="233581E3"/>
  <w16cid:commentId w16cid:paraId="37DC64B3" w16cid:durableId="23358203"/>
  <w16cid:commentId w16cid:paraId="149C5EDC" w16cid:durableId="233582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3C3E57" w14:textId="77777777" w:rsidR="00D42C15" w:rsidRDefault="00D42C15" w:rsidP="00A91FB3">
      <w:pPr>
        <w:spacing w:after="0" w:line="240" w:lineRule="auto"/>
      </w:pPr>
      <w:r>
        <w:separator/>
      </w:r>
    </w:p>
  </w:endnote>
  <w:endnote w:type="continuationSeparator" w:id="0">
    <w:p w14:paraId="60FB6AAA" w14:textId="77777777" w:rsidR="00D42C15" w:rsidRDefault="00D42C15"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Eras Medium ITC">
    <w:altName w:val="Calibri"/>
    <w:panose1 w:val="020B0602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789E1" w14:textId="77777777" w:rsidR="00C62338" w:rsidRDefault="00C62338" w:rsidP="008F2CD5">
    <w:pPr>
      <w:pStyle w:val="Piedepgina"/>
      <w:framePr w:wrap="none" w:vAnchor="text" w:hAnchor="margin" w:xAlign="center" w:y="1"/>
      <w:jc w:val="center"/>
    </w:pPr>
  </w:p>
  <w:p w14:paraId="09B15B14" w14:textId="77777777" w:rsidR="00C62338" w:rsidRDefault="00C62338" w:rsidP="00937CF8">
    <w:pPr>
      <w:pStyle w:val="Piedepgina"/>
      <w:framePr w:wrap="none" w:vAnchor="text" w:hAnchor="margin" w:xAlign="center" w:y="1"/>
      <w:rPr>
        <w:rStyle w:val="Nmerodepgina"/>
      </w:rPr>
    </w:pPr>
  </w:p>
  <w:p w14:paraId="73FFB5AD" w14:textId="77777777" w:rsidR="00C62338" w:rsidRDefault="00C62338" w:rsidP="00937CF8">
    <w:pPr>
      <w:pStyle w:val="Piedepgina"/>
      <w:framePr w:wrap="none" w:vAnchor="text" w:hAnchor="margin" w:xAlign="center" w:y="1"/>
      <w:rPr>
        <w:rStyle w:val="Nmerodepgina"/>
      </w:rPr>
    </w:pPr>
  </w:p>
  <w:p w14:paraId="33E99C85" w14:textId="77777777" w:rsidR="00C62338" w:rsidRDefault="00C62338"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92B3E" w14:textId="77777777" w:rsidR="00C62338" w:rsidRDefault="00C62338"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A163E" w14:textId="77777777" w:rsidR="00C62338" w:rsidRDefault="00C62338"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AA59D" w14:textId="4EB9596D" w:rsidR="00C62338" w:rsidRDefault="00C62338" w:rsidP="008F2CD5">
    <w:pPr>
      <w:pStyle w:val="Piedepgina"/>
      <w:framePr w:wrap="none" w:vAnchor="text" w:hAnchor="margin" w:xAlign="center" w:y="1"/>
      <w:jc w:val="center"/>
    </w:pPr>
  </w:p>
  <w:p w14:paraId="3F3541CB" w14:textId="2612CC3E" w:rsidR="00C62338" w:rsidRDefault="00C62338" w:rsidP="00C73DFD">
    <w:pPr>
      <w:pStyle w:val="Piedepgina"/>
      <w:framePr w:wrap="none" w:vAnchor="text" w:hAnchor="margin" w:xAlign="center" w:y="1"/>
      <w:rPr>
        <w:rStyle w:val="Nmerodepgina"/>
      </w:rPr>
    </w:pPr>
  </w:p>
  <w:p w14:paraId="7929CCED" w14:textId="50897694" w:rsidR="00C62338" w:rsidRDefault="00C62338" w:rsidP="00C73DFD">
    <w:pPr>
      <w:pStyle w:val="Piedepgina"/>
      <w:framePr w:wrap="none" w:vAnchor="text" w:hAnchor="margin" w:xAlign="center" w:y="1"/>
      <w:rPr>
        <w:rStyle w:val="Nmerodepgina"/>
      </w:rPr>
    </w:pPr>
  </w:p>
  <w:p w14:paraId="53A7AB8A" w14:textId="77777777" w:rsidR="00C62338" w:rsidRDefault="00C62338"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AF031" w14:textId="2AF1067C" w:rsidR="00C62338" w:rsidRDefault="00C62338"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CDA3D" w14:textId="310B42DF" w:rsidR="00C62338" w:rsidRDefault="00C62338"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BEAF5" w14:textId="2E3C4107" w:rsidR="00C62338" w:rsidRDefault="00C62338" w:rsidP="006351D8">
    <w:pPr>
      <w:pStyle w:val="Piedepgina"/>
      <w:jc w:val="center"/>
    </w:pPr>
    <w:sdt>
      <w:sdtPr>
        <w:id w:val="-971443099"/>
        <w:docPartObj>
          <w:docPartGallery w:val="Page Numbers (Bottom of Page)"/>
          <w:docPartUnique/>
        </w:docPartObj>
      </w:sdtPr>
      <w:sdtContent>
        <w:r>
          <w:fldChar w:fldCharType="begin"/>
        </w:r>
        <w:r>
          <w:instrText>PAGE   \* MERGEFORMAT</w:instrText>
        </w:r>
        <w:r>
          <w:fldChar w:fldCharType="separate"/>
        </w:r>
        <w:r>
          <w:t>1</w:t>
        </w:r>
        <w: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AED43" w14:textId="4A45338E" w:rsidR="00C62338" w:rsidRPr="00586518" w:rsidRDefault="00C62338" w:rsidP="0058651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823E1F" w14:textId="77777777" w:rsidR="00D42C15" w:rsidRDefault="00D42C15" w:rsidP="00A91FB3">
      <w:pPr>
        <w:spacing w:after="0" w:line="240" w:lineRule="auto"/>
      </w:pPr>
      <w:r>
        <w:separator/>
      </w:r>
    </w:p>
  </w:footnote>
  <w:footnote w:type="continuationSeparator" w:id="0">
    <w:p w14:paraId="502264FF" w14:textId="77777777" w:rsidR="00D42C15" w:rsidRDefault="00D42C15" w:rsidP="00A91FB3">
      <w:pPr>
        <w:spacing w:after="0" w:line="240" w:lineRule="auto"/>
      </w:pPr>
      <w:r>
        <w:continuationSeparator/>
      </w:r>
    </w:p>
  </w:footnote>
  <w:footnote w:id="1">
    <w:p w14:paraId="60193863" w14:textId="77777777" w:rsidR="00C62338" w:rsidRDefault="00C62338" w:rsidP="001B5788">
      <w:pPr>
        <w:pStyle w:val="Piedepgina"/>
      </w:pPr>
      <w:r>
        <w:rPr>
          <w:rStyle w:val="Refdenotaalpie"/>
        </w:rPr>
        <w:footnoteRef/>
      </w:r>
      <w:r>
        <w:t xml:space="preserve"> </w:t>
      </w:r>
      <w:hyperlink r:id="rId1" w:history="1">
        <w:r w:rsidRPr="00EA4856">
          <w:rPr>
            <w:rStyle w:val="Hipervnculo"/>
          </w:rPr>
          <w:t>https://www.elmundo.es/f5/campus/2017/01/16/5878f6f746163f954c8b4641.html</w:t>
        </w:r>
      </w:hyperlink>
    </w:p>
    <w:p w14:paraId="471A1356" w14:textId="42952660" w:rsidR="00C62338" w:rsidRDefault="00C62338">
      <w:pPr>
        <w:pStyle w:val="Textonotapie"/>
      </w:pPr>
    </w:p>
  </w:footnote>
  <w:footnote w:id="2">
    <w:p w14:paraId="08695C00" w14:textId="3037F78B" w:rsidR="00C62338" w:rsidRDefault="00C62338" w:rsidP="00881A74">
      <w:pPr>
        <w:pStyle w:val="Piedepgina"/>
      </w:pPr>
      <w:r>
        <w:rPr>
          <w:rStyle w:val="Refdenotaalpie"/>
        </w:rPr>
        <w:footnoteRef/>
      </w:r>
      <w:hyperlink r:id="rId2" w:history="1">
        <w:r w:rsidRPr="00EE61AA">
          <w:rPr>
            <w:rStyle w:val="Hipervnculo"/>
          </w:rPr>
          <w:t>https://www.eleconomista.es/especialecoaula/noticias/9895468/05/19/Erasmus-Espana-el-mayor-receptor-y-emisor-de-estudiantes-al-extranjero.html</w:t>
        </w:r>
      </w:hyperlink>
    </w:p>
    <w:p w14:paraId="47DC9007" w14:textId="4CFB2818" w:rsidR="00C62338" w:rsidRDefault="00C62338">
      <w:pPr>
        <w:pStyle w:val="Textonotapie"/>
      </w:pPr>
    </w:p>
  </w:footnote>
  <w:footnote w:id="3">
    <w:p w14:paraId="104CB4FD" w14:textId="6B82B2F0" w:rsidR="00C62338" w:rsidRDefault="00C62338">
      <w:pPr>
        <w:pStyle w:val="Textonotapie"/>
      </w:pPr>
      <w:r>
        <w:rPr>
          <w:rStyle w:val="Refdenotaalpie"/>
        </w:rPr>
        <w:footnoteRef/>
      </w:r>
      <w:r>
        <w:t xml:space="preserve"> </w:t>
      </w:r>
      <w:hyperlink r:id="rId3" w:history="1">
        <w:r w:rsidRPr="00EE61AA">
          <w:rPr>
            <w:rStyle w:val="Hipervnculo"/>
          </w:rPr>
          <w:t>https://www.sciencedirect.com/science/article/pii/S0716864015000073</w:t>
        </w:r>
      </w:hyperlink>
    </w:p>
  </w:footnote>
  <w:footnote w:id="4">
    <w:p w14:paraId="6446CADD" w14:textId="5B102AC4" w:rsidR="00C62338" w:rsidRDefault="00C62338">
      <w:pPr>
        <w:pStyle w:val="Textonotapie"/>
      </w:pPr>
      <w:r>
        <w:rPr>
          <w:rStyle w:val="Refdenotaalpie"/>
        </w:rPr>
        <w:footnoteRef/>
      </w:r>
      <w:r>
        <w:t xml:space="preserve"> </w:t>
      </w:r>
      <w:hyperlink r:id="rId4" w:history="1">
        <w:r w:rsidRPr="00EE61AA">
          <w:rPr>
            <w:rStyle w:val="Hipervnculo"/>
          </w:rPr>
          <w:t>http://www.interior.gob.es/web/servicios-al-ciudadano/extranjeria/acuerdo-de-schengen</w:t>
        </w:r>
      </w:hyperlink>
    </w:p>
  </w:footnote>
  <w:footnote w:id="5">
    <w:p w14:paraId="5B56D458" w14:textId="596A74BD" w:rsidR="00C62338" w:rsidRDefault="00C62338">
      <w:pPr>
        <w:pStyle w:val="Textonotapie"/>
      </w:pPr>
      <w:r>
        <w:rPr>
          <w:rStyle w:val="Refdenotaalpie"/>
        </w:rPr>
        <w:footnoteRef/>
      </w:r>
      <w:r>
        <w:t xml:space="preserve"> </w:t>
      </w:r>
      <w:hyperlink r:id="rId5" w:history="1">
        <w:r w:rsidRPr="00DC79DF">
          <w:rPr>
            <w:rStyle w:val="Hipervnculo"/>
          </w:rPr>
          <w:t>https://www.europapress.es/economia/noticia-inversion-cloud-triplicara-espana-2023-cuando-alcanzara-2800-millones-idc-20191219133342.html</w:t>
        </w:r>
      </w:hyperlink>
    </w:p>
    <w:p w14:paraId="40FC4C30" w14:textId="77777777" w:rsidR="00C62338" w:rsidRDefault="00C62338">
      <w:pPr>
        <w:pStyle w:val="Textonotapie"/>
      </w:pPr>
    </w:p>
  </w:footnote>
  <w:footnote w:id="6">
    <w:p w14:paraId="69664B30" w14:textId="3407FCB9" w:rsidR="00C62338" w:rsidRDefault="00C62338">
      <w:pPr>
        <w:pStyle w:val="Textonotapie"/>
      </w:pPr>
      <w:r>
        <w:rPr>
          <w:rStyle w:val="Refdenotaalpie"/>
        </w:rPr>
        <w:footnoteRef/>
      </w:r>
      <w:r>
        <w:t xml:space="preserve"> </w:t>
      </w:r>
      <w:hyperlink r:id="rId6" w:history="1">
        <w:r w:rsidRPr="009136FC">
          <w:rPr>
            <w:rStyle w:val="Hipervnculo"/>
          </w:rPr>
          <w:t>https://www.pcworld.es/articulos/smartphones/iphone-vs-android-cuota-de-mercado-3692825/</w:t>
        </w:r>
      </w:hyperlink>
    </w:p>
    <w:p w14:paraId="7D93CE0E" w14:textId="77777777" w:rsidR="00C62338" w:rsidRDefault="00C62338">
      <w:pPr>
        <w:pStyle w:val="Textonotapie"/>
      </w:pPr>
    </w:p>
  </w:footnote>
  <w:footnote w:id="7">
    <w:p w14:paraId="57A51FF4" w14:textId="0DECB737" w:rsidR="00C62338" w:rsidRDefault="00C62338">
      <w:pPr>
        <w:pStyle w:val="Textonotapie"/>
      </w:pPr>
      <w:r>
        <w:rPr>
          <w:rStyle w:val="Refdenotaalpie"/>
        </w:rPr>
        <w:footnoteRef/>
      </w:r>
      <w:r>
        <w:t xml:space="preserve"> Un grupo de 84 empresas de tecnología y dispositivos móviles que se han unido para acelerar la innovación en dispositivos móviles y ofrecer a los consumidores una experiencia móvil más rica, menos costosa y mejor.</w:t>
      </w:r>
    </w:p>
  </w:footnote>
  <w:footnote w:id="8">
    <w:p w14:paraId="5F8F98BC" w14:textId="07DE7359" w:rsidR="00C62338" w:rsidRDefault="00C62338">
      <w:pPr>
        <w:pStyle w:val="Textonotapie"/>
      </w:pPr>
      <w:r>
        <w:rPr>
          <w:rStyle w:val="Refdenotaalpie"/>
        </w:rPr>
        <w:footnoteRef/>
      </w:r>
      <w:r>
        <w:t xml:space="preserve"> </w:t>
      </w:r>
      <w:r w:rsidRPr="009E348D">
        <w:t>https://www.oracle.com/es/database/what-is-database.html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ED160" w14:textId="77777777" w:rsidR="00C62338" w:rsidRPr="00630A81" w:rsidRDefault="00C62338">
    <w:pPr>
      <w:pStyle w:val="Encabezado"/>
      <w:rPr>
        <w:i/>
      </w:rP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6E389" w14:textId="77777777" w:rsidR="00C62338" w:rsidRPr="00630A81" w:rsidRDefault="00C62338">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2B30F" w14:textId="77777777" w:rsidR="00C62338" w:rsidRPr="00FB581C" w:rsidRDefault="00C62338"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C62338" w:rsidRPr="00FB581C" w:rsidRDefault="00C62338"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C62338" w:rsidRPr="00FB581C" w:rsidRDefault="00C62338"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C62338" w:rsidRPr="00FB581C" w:rsidRDefault="00C62338"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C62338" w:rsidRPr="00FB581C" w:rsidRDefault="00C62338"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C62338" w:rsidRPr="00FB581C" w:rsidRDefault="00C62338"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C62338" w:rsidRPr="00630A81" w:rsidRDefault="00C62338">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22DCC" w14:textId="77777777" w:rsidR="00C62338" w:rsidRPr="00630A81" w:rsidRDefault="00C62338">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AA43D" w14:textId="77777777" w:rsidR="00C62338" w:rsidRDefault="00C62338">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3385B" w14:textId="71D26E4C" w:rsidR="00C62338" w:rsidRPr="00EF1449" w:rsidRDefault="00C62338"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A469F" w14:textId="75BAD777" w:rsidR="00C62338" w:rsidRPr="00EF1449" w:rsidRDefault="00C62338"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8" name="Imagen 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A00D43">
      <w:rPr>
        <w:rFonts w:asciiTheme="majorHAnsi" w:hAnsiTheme="majorHAnsi" w:cstheme="majorHAnsi"/>
        <w:i/>
        <w:noProof/>
        <w:sz w:val="20"/>
      </w:rPr>
      <w:br/>
      <w:t>Introducción</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FCDE6" w14:textId="16D23DA1" w:rsidR="00C62338" w:rsidRPr="00630A81" w:rsidRDefault="00C62338"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9" name="Imagen 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A00D43">
      <w:rPr>
        <w:rFonts w:asciiTheme="majorHAnsi" w:hAnsiTheme="majorHAnsi" w:cstheme="majorHAnsi"/>
        <w:i/>
        <w:noProof/>
        <w:sz w:val="20"/>
      </w:rPr>
      <w:br/>
      <w:t>Introducción</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A01D" w14:textId="30A13D27" w:rsidR="00C62338" w:rsidRPr="00630A81" w:rsidRDefault="00C62338"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0" name="Imagen 10"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A00D43">
      <w:rPr>
        <w:rFonts w:asciiTheme="majorHAnsi" w:hAnsiTheme="majorHAnsi" w:cstheme="majorHAnsi"/>
        <w:i/>
        <w:sz w:val="20"/>
      </w:rPr>
      <w:fldChar w:fldCharType="separate"/>
    </w:r>
    <w:r w:rsidR="00A00D43">
      <w:rPr>
        <w:rFonts w:asciiTheme="majorHAnsi" w:hAnsiTheme="majorHAnsi" w:cstheme="majorHAnsi"/>
        <w:i/>
        <w:noProof/>
        <w:sz w:val="20"/>
      </w:rPr>
      <w:br/>
      <w:t>Introducción</w:t>
    </w:r>
    <w:r>
      <w:rPr>
        <w:rFonts w:asciiTheme="majorHAnsi" w:hAnsiTheme="majorHAnsi" w:cstheme="majorHAnsi"/>
        <w:i/>
        <w:sz w:val="20"/>
      </w:rPr>
      <w:fldChar w:fldCharType="end"/>
    </w:r>
  </w:p>
  <w:p w14:paraId="1F9D785D" w14:textId="77777777" w:rsidR="00C62338" w:rsidRPr="00EF1449" w:rsidRDefault="00C62338"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60611"/>
    <w:multiLevelType w:val="hybridMultilevel"/>
    <w:tmpl w:val="D9402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396554"/>
    <w:multiLevelType w:val="hybridMultilevel"/>
    <w:tmpl w:val="33048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3B5477"/>
    <w:multiLevelType w:val="hybridMultilevel"/>
    <w:tmpl w:val="3642E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A47F74"/>
    <w:multiLevelType w:val="hybridMultilevel"/>
    <w:tmpl w:val="79927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C94D9A"/>
    <w:multiLevelType w:val="hybridMultilevel"/>
    <w:tmpl w:val="7EAAAF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8C46CD"/>
    <w:multiLevelType w:val="hybridMultilevel"/>
    <w:tmpl w:val="F91C47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8852429"/>
    <w:multiLevelType w:val="hybridMultilevel"/>
    <w:tmpl w:val="2C4849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951931"/>
    <w:multiLevelType w:val="hybridMultilevel"/>
    <w:tmpl w:val="2F2047B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AB15A23"/>
    <w:multiLevelType w:val="hybridMultilevel"/>
    <w:tmpl w:val="AB86D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C362F2A"/>
    <w:multiLevelType w:val="hybridMultilevel"/>
    <w:tmpl w:val="9C3667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DB057ED"/>
    <w:multiLevelType w:val="hybridMultilevel"/>
    <w:tmpl w:val="B02AF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07691C"/>
    <w:multiLevelType w:val="hybridMultilevel"/>
    <w:tmpl w:val="67F6BBD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4" w15:restartNumberingAfterBreak="0">
    <w:nsid w:val="45AD513B"/>
    <w:multiLevelType w:val="hybridMultilevel"/>
    <w:tmpl w:val="39F026CE"/>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5" w15:restartNumberingAfterBreak="0">
    <w:nsid w:val="4D184474"/>
    <w:multiLevelType w:val="hybridMultilevel"/>
    <w:tmpl w:val="4EF687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50AC1086"/>
    <w:multiLevelType w:val="hybridMultilevel"/>
    <w:tmpl w:val="19CC2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1E572B0"/>
    <w:multiLevelType w:val="hybridMultilevel"/>
    <w:tmpl w:val="4B763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3A244E"/>
    <w:multiLevelType w:val="hybridMultilevel"/>
    <w:tmpl w:val="E5A6C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990483"/>
    <w:multiLevelType w:val="hybridMultilevel"/>
    <w:tmpl w:val="DB26D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53E3A2E"/>
    <w:multiLevelType w:val="multilevel"/>
    <w:tmpl w:val="911A2C34"/>
    <w:lvl w:ilvl="0">
      <w:start w:val="1"/>
      <w:numFmt w:val="decimal"/>
      <w:pStyle w:val="Ttulo1"/>
      <w:suff w:val="nothing"/>
      <w:lvlText w:val="Capítulo %1"/>
      <w:lvlJc w:val="left"/>
      <w:pPr>
        <w:ind w:left="0" w:firstLine="0"/>
      </w:pPr>
      <w:rPr>
        <w:rFonts w:ascii="Times New Roman" w:hAnsi="Times New Roman" w:hint="default"/>
        <w:b/>
        <w:i w:val="0"/>
        <w:sz w:val="4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8BE0C72"/>
    <w:multiLevelType w:val="hybridMultilevel"/>
    <w:tmpl w:val="2BD29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E083C"/>
    <w:multiLevelType w:val="hybridMultilevel"/>
    <w:tmpl w:val="BC8A98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9E94047"/>
    <w:multiLevelType w:val="hybridMultilevel"/>
    <w:tmpl w:val="28E2CB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BD039D3"/>
    <w:multiLevelType w:val="hybridMultilevel"/>
    <w:tmpl w:val="33D86F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BFE1FEE"/>
    <w:multiLevelType w:val="hybridMultilevel"/>
    <w:tmpl w:val="5944E06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1"/>
  </w:num>
  <w:num w:numId="2">
    <w:abstractNumId w:val="25"/>
  </w:num>
  <w:num w:numId="3">
    <w:abstractNumId w:val="18"/>
  </w:num>
  <w:num w:numId="4">
    <w:abstractNumId w:val="16"/>
  </w:num>
  <w:num w:numId="5">
    <w:abstractNumId w:val="21"/>
  </w:num>
  <w:num w:numId="6">
    <w:abstractNumId w:val="9"/>
  </w:num>
  <w:num w:numId="7">
    <w:abstractNumId w:val="8"/>
  </w:num>
  <w:num w:numId="8">
    <w:abstractNumId w:val="3"/>
  </w:num>
  <w:num w:numId="9">
    <w:abstractNumId w:val="22"/>
  </w:num>
  <w:num w:numId="10">
    <w:abstractNumId w:val="17"/>
  </w:num>
  <w:num w:numId="11">
    <w:abstractNumId w:val="15"/>
  </w:num>
  <w:num w:numId="12">
    <w:abstractNumId w:val="13"/>
  </w:num>
  <w:num w:numId="13">
    <w:abstractNumId w:val="7"/>
  </w:num>
  <w:num w:numId="14">
    <w:abstractNumId w:val="14"/>
  </w:num>
  <w:num w:numId="15">
    <w:abstractNumId w:val="5"/>
  </w:num>
  <w:num w:numId="16">
    <w:abstractNumId w:val="20"/>
  </w:num>
  <w:num w:numId="17">
    <w:abstractNumId w:val="10"/>
  </w:num>
  <w:num w:numId="18">
    <w:abstractNumId w:val="12"/>
  </w:num>
  <w:num w:numId="19">
    <w:abstractNumId w:val="6"/>
  </w:num>
  <w:num w:numId="20">
    <w:abstractNumId w:val="4"/>
  </w:num>
  <w:num w:numId="21">
    <w:abstractNumId w:val="23"/>
  </w:num>
  <w:num w:numId="22">
    <w:abstractNumId w:val="2"/>
  </w:num>
  <w:num w:numId="23">
    <w:abstractNumId w:val="11"/>
  </w:num>
  <w:num w:numId="24">
    <w:abstractNumId w:val="19"/>
  </w:num>
  <w:num w:numId="25">
    <w:abstractNumId w:val="0"/>
  </w:num>
  <w:num w:numId="26">
    <w:abstractNumId w:val="26"/>
  </w:num>
  <w:num w:numId="27">
    <w:abstractNumId w:val="24"/>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trackRevisions/>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7BF"/>
    <w:rsid w:val="00014A42"/>
    <w:rsid w:val="00015569"/>
    <w:rsid w:val="00016D50"/>
    <w:rsid w:val="00021139"/>
    <w:rsid w:val="000345AB"/>
    <w:rsid w:val="00035F06"/>
    <w:rsid w:val="00043DFD"/>
    <w:rsid w:val="00056FFC"/>
    <w:rsid w:val="00060147"/>
    <w:rsid w:val="00060AFB"/>
    <w:rsid w:val="00062152"/>
    <w:rsid w:val="0006288C"/>
    <w:rsid w:val="000701C6"/>
    <w:rsid w:val="00071059"/>
    <w:rsid w:val="00071FB5"/>
    <w:rsid w:val="00093921"/>
    <w:rsid w:val="0009646A"/>
    <w:rsid w:val="000B5324"/>
    <w:rsid w:val="000B771C"/>
    <w:rsid w:val="000C3639"/>
    <w:rsid w:val="000D4069"/>
    <w:rsid w:val="000D48E3"/>
    <w:rsid w:val="000D52E8"/>
    <w:rsid w:val="000E012A"/>
    <w:rsid w:val="000E0C47"/>
    <w:rsid w:val="000E40DB"/>
    <w:rsid w:val="000E4758"/>
    <w:rsid w:val="000E5189"/>
    <w:rsid w:val="000E57D8"/>
    <w:rsid w:val="000F3B3F"/>
    <w:rsid w:val="000F4A41"/>
    <w:rsid w:val="000F4B0E"/>
    <w:rsid w:val="000F5C6C"/>
    <w:rsid w:val="000F6EA8"/>
    <w:rsid w:val="000F755F"/>
    <w:rsid w:val="000F7891"/>
    <w:rsid w:val="001056A0"/>
    <w:rsid w:val="00106F4D"/>
    <w:rsid w:val="00112DDD"/>
    <w:rsid w:val="00112E79"/>
    <w:rsid w:val="001132CA"/>
    <w:rsid w:val="00114B5C"/>
    <w:rsid w:val="001165CB"/>
    <w:rsid w:val="00117144"/>
    <w:rsid w:val="0012131C"/>
    <w:rsid w:val="00123FD7"/>
    <w:rsid w:val="00126BC8"/>
    <w:rsid w:val="00127D0A"/>
    <w:rsid w:val="0013539A"/>
    <w:rsid w:val="00140AB3"/>
    <w:rsid w:val="0015284E"/>
    <w:rsid w:val="001546A7"/>
    <w:rsid w:val="0016346F"/>
    <w:rsid w:val="00165578"/>
    <w:rsid w:val="00167BC4"/>
    <w:rsid w:val="00170E82"/>
    <w:rsid w:val="0017351A"/>
    <w:rsid w:val="001740DA"/>
    <w:rsid w:val="00175B31"/>
    <w:rsid w:val="00175E35"/>
    <w:rsid w:val="00176CE0"/>
    <w:rsid w:val="0019533A"/>
    <w:rsid w:val="001B323D"/>
    <w:rsid w:val="001B5788"/>
    <w:rsid w:val="001C13F8"/>
    <w:rsid w:val="001C5A56"/>
    <w:rsid w:val="001C7C63"/>
    <w:rsid w:val="001E0B35"/>
    <w:rsid w:val="001E512E"/>
    <w:rsid w:val="001F04AE"/>
    <w:rsid w:val="001F3462"/>
    <w:rsid w:val="001F379C"/>
    <w:rsid w:val="001F576B"/>
    <w:rsid w:val="001F6A63"/>
    <w:rsid w:val="00205AA0"/>
    <w:rsid w:val="00210C69"/>
    <w:rsid w:val="00213D14"/>
    <w:rsid w:val="002154A7"/>
    <w:rsid w:val="00220497"/>
    <w:rsid w:val="00220D74"/>
    <w:rsid w:val="002213DA"/>
    <w:rsid w:val="00221961"/>
    <w:rsid w:val="00223142"/>
    <w:rsid w:val="0023331F"/>
    <w:rsid w:val="0024445A"/>
    <w:rsid w:val="00246903"/>
    <w:rsid w:val="002502FD"/>
    <w:rsid w:val="00255BDB"/>
    <w:rsid w:val="002607A8"/>
    <w:rsid w:val="00265C41"/>
    <w:rsid w:val="00272812"/>
    <w:rsid w:val="00273285"/>
    <w:rsid w:val="002912C2"/>
    <w:rsid w:val="0029413B"/>
    <w:rsid w:val="0029505F"/>
    <w:rsid w:val="002A2026"/>
    <w:rsid w:val="002A4590"/>
    <w:rsid w:val="002A683F"/>
    <w:rsid w:val="002A7B7A"/>
    <w:rsid w:val="002A7DC4"/>
    <w:rsid w:val="002B5991"/>
    <w:rsid w:val="002C0EAB"/>
    <w:rsid w:val="002C4365"/>
    <w:rsid w:val="002C5AC0"/>
    <w:rsid w:val="002C6702"/>
    <w:rsid w:val="002C7AE7"/>
    <w:rsid w:val="002D0947"/>
    <w:rsid w:val="002E34F8"/>
    <w:rsid w:val="002E63A1"/>
    <w:rsid w:val="002E6FA8"/>
    <w:rsid w:val="002E76D3"/>
    <w:rsid w:val="002F1A23"/>
    <w:rsid w:val="002F3211"/>
    <w:rsid w:val="002F67A8"/>
    <w:rsid w:val="002F7521"/>
    <w:rsid w:val="00302384"/>
    <w:rsid w:val="00303664"/>
    <w:rsid w:val="003043C8"/>
    <w:rsid w:val="0030663D"/>
    <w:rsid w:val="00307626"/>
    <w:rsid w:val="00315ECE"/>
    <w:rsid w:val="00323E3D"/>
    <w:rsid w:val="00330B30"/>
    <w:rsid w:val="003314F9"/>
    <w:rsid w:val="00333D62"/>
    <w:rsid w:val="00337A8F"/>
    <w:rsid w:val="00337FBF"/>
    <w:rsid w:val="00342F78"/>
    <w:rsid w:val="00351385"/>
    <w:rsid w:val="00353A62"/>
    <w:rsid w:val="0035608A"/>
    <w:rsid w:val="0035635F"/>
    <w:rsid w:val="00365933"/>
    <w:rsid w:val="0036661F"/>
    <w:rsid w:val="00371DD3"/>
    <w:rsid w:val="00380605"/>
    <w:rsid w:val="00382096"/>
    <w:rsid w:val="00382B6D"/>
    <w:rsid w:val="00382FEC"/>
    <w:rsid w:val="00384239"/>
    <w:rsid w:val="00390ADC"/>
    <w:rsid w:val="003A3F39"/>
    <w:rsid w:val="003A4BE6"/>
    <w:rsid w:val="003A529D"/>
    <w:rsid w:val="003B1310"/>
    <w:rsid w:val="003B13CD"/>
    <w:rsid w:val="003C5022"/>
    <w:rsid w:val="003D293B"/>
    <w:rsid w:val="003D4017"/>
    <w:rsid w:val="003D6DBA"/>
    <w:rsid w:val="003D7165"/>
    <w:rsid w:val="003D7B50"/>
    <w:rsid w:val="003D7FFB"/>
    <w:rsid w:val="003E0C04"/>
    <w:rsid w:val="003E1D20"/>
    <w:rsid w:val="003E4347"/>
    <w:rsid w:val="003E6156"/>
    <w:rsid w:val="003F0BDE"/>
    <w:rsid w:val="003F2912"/>
    <w:rsid w:val="003F3E02"/>
    <w:rsid w:val="004156C2"/>
    <w:rsid w:val="0041634B"/>
    <w:rsid w:val="00422147"/>
    <w:rsid w:val="0042598C"/>
    <w:rsid w:val="004263FF"/>
    <w:rsid w:val="00430A37"/>
    <w:rsid w:val="004421A7"/>
    <w:rsid w:val="00451924"/>
    <w:rsid w:val="00454DA9"/>
    <w:rsid w:val="004603DD"/>
    <w:rsid w:val="0046275C"/>
    <w:rsid w:val="0046650B"/>
    <w:rsid w:val="00471949"/>
    <w:rsid w:val="00475C1E"/>
    <w:rsid w:val="00477B16"/>
    <w:rsid w:val="00483E70"/>
    <w:rsid w:val="00486010"/>
    <w:rsid w:val="0048655F"/>
    <w:rsid w:val="00486975"/>
    <w:rsid w:val="004877C4"/>
    <w:rsid w:val="00493DCF"/>
    <w:rsid w:val="00493DE3"/>
    <w:rsid w:val="00497574"/>
    <w:rsid w:val="00497637"/>
    <w:rsid w:val="004A1850"/>
    <w:rsid w:val="004A363C"/>
    <w:rsid w:val="004B799F"/>
    <w:rsid w:val="004B7C78"/>
    <w:rsid w:val="004D136D"/>
    <w:rsid w:val="004D6CFE"/>
    <w:rsid w:val="004D7FD8"/>
    <w:rsid w:val="004E1E27"/>
    <w:rsid w:val="004E1FE6"/>
    <w:rsid w:val="004E20D2"/>
    <w:rsid w:val="004F4414"/>
    <w:rsid w:val="004F6119"/>
    <w:rsid w:val="005126A4"/>
    <w:rsid w:val="005158BF"/>
    <w:rsid w:val="005170CF"/>
    <w:rsid w:val="005230F1"/>
    <w:rsid w:val="00530433"/>
    <w:rsid w:val="00533F7F"/>
    <w:rsid w:val="0053701A"/>
    <w:rsid w:val="00540977"/>
    <w:rsid w:val="00541F76"/>
    <w:rsid w:val="00542505"/>
    <w:rsid w:val="00547908"/>
    <w:rsid w:val="00551C6C"/>
    <w:rsid w:val="0055637B"/>
    <w:rsid w:val="005624DF"/>
    <w:rsid w:val="005644D9"/>
    <w:rsid w:val="00570436"/>
    <w:rsid w:val="00571A31"/>
    <w:rsid w:val="00571C99"/>
    <w:rsid w:val="005723B9"/>
    <w:rsid w:val="00576304"/>
    <w:rsid w:val="005854CF"/>
    <w:rsid w:val="0058613D"/>
    <w:rsid w:val="00586518"/>
    <w:rsid w:val="00590FBA"/>
    <w:rsid w:val="005952E8"/>
    <w:rsid w:val="00595F87"/>
    <w:rsid w:val="00596B10"/>
    <w:rsid w:val="005A17D9"/>
    <w:rsid w:val="005B0BB6"/>
    <w:rsid w:val="005B6237"/>
    <w:rsid w:val="005C083C"/>
    <w:rsid w:val="005C42DE"/>
    <w:rsid w:val="005C6D6E"/>
    <w:rsid w:val="005C7AEC"/>
    <w:rsid w:val="005D03ED"/>
    <w:rsid w:val="005D2347"/>
    <w:rsid w:val="005D3CD9"/>
    <w:rsid w:val="005D5867"/>
    <w:rsid w:val="005D744D"/>
    <w:rsid w:val="005E2ECF"/>
    <w:rsid w:val="005E3205"/>
    <w:rsid w:val="005E326E"/>
    <w:rsid w:val="005E3502"/>
    <w:rsid w:val="005E66E2"/>
    <w:rsid w:val="005F159C"/>
    <w:rsid w:val="005F1A91"/>
    <w:rsid w:val="005F3172"/>
    <w:rsid w:val="005F3769"/>
    <w:rsid w:val="00601516"/>
    <w:rsid w:val="00602ED4"/>
    <w:rsid w:val="00603D73"/>
    <w:rsid w:val="006116C9"/>
    <w:rsid w:val="006124A8"/>
    <w:rsid w:val="0061660E"/>
    <w:rsid w:val="006278BB"/>
    <w:rsid w:val="00630A81"/>
    <w:rsid w:val="006351D8"/>
    <w:rsid w:val="00637F92"/>
    <w:rsid w:val="00642D6D"/>
    <w:rsid w:val="006531E0"/>
    <w:rsid w:val="0065429F"/>
    <w:rsid w:val="006617B1"/>
    <w:rsid w:val="00661CCB"/>
    <w:rsid w:val="0066222B"/>
    <w:rsid w:val="006661FE"/>
    <w:rsid w:val="0066741D"/>
    <w:rsid w:val="00673A83"/>
    <w:rsid w:val="00674987"/>
    <w:rsid w:val="00684EBF"/>
    <w:rsid w:val="00685C11"/>
    <w:rsid w:val="00691AE5"/>
    <w:rsid w:val="0069382F"/>
    <w:rsid w:val="00695535"/>
    <w:rsid w:val="006A2001"/>
    <w:rsid w:val="006A28C2"/>
    <w:rsid w:val="006A386E"/>
    <w:rsid w:val="006B6108"/>
    <w:rsid w:val="006C52FB"/>
    <w:rsid w:val="006D1C29"/>
    <w:rsid w:val="006D50F3"/>
    <w:rsid w:val="006E17D1"/>
    <w:rsid w:val="006E4FD3"/>
    <w:rsid w:val="006E6E00"/>
    <w:rsid w:val="006F4402"/>
    <w:rsid w:val="006F5D55"/>
    <w:rsid w:val="0071390B"/>
    <w:rsid w:val="007209A0"/>
    <w:rsid w:val="00721DB4"/>
    <w:rsid w:val="00734D8D"/>
    <w:rsid w:val="0073726B"/>
    <w:rsid w:val="00741A03"/>
    <w:rsid w:val="00744096"/>
    <w:rsid w:val="00744724"/>
    <w:rsid w:val="00745B45"/>
    <w:rsid w:val="0074655E"/>
    <w:rsid w:val="00746CBE"/>
    <w:rsid w:val="007470E9"/>
    <w:rsid w:val="00747FD4"/>
    <w:rsid w:val="00753ADA"/>
    <w:rsid w:val="00754123"/>
    <w:rsid w:val="0075425C"/>
    <w:rsid w:val="00756ED7"/>
    <w:rsid w:val="00765AF9"/>
    <w:rsid w:val="00766464"/>
    <w:rsid w:val="0076702E"/>
    <w:rsid w:val="00767294"/>
    <w:rsid w:val="00767F00"/>
    <w:rsid w:val="00774F82"/>
    <w:rsid w:val="00776E7B"/>
    <w:rsid w:val="00782957"/>
    <w:rsid w:val="00782B86"/>
    <w:rsid w:val="00783F1F"/>
    <w:rsid w:val="007855AC"/>
    <w:rsid w:val="0079186F"/>
    <w:rsid w:val="007925DC"/>
    <w:rsid w:val="00793BB6"/>
    <w:rsid w:val="00795B8D"/>
    <w:rsid w:val="007A0581"/>
    <w:rsid w:val="007A3AA0"/>
    <w:rsid w:val="007A47E2"/>
    <w:rsid w:val="007A65EF"/>
    <w:rsid w:val="007A7F91"/>
    <w:rsid w:val="007B1733"/>
    <w:rsid w:val="007B4949"/>
    <w:rsid w:val="007B5976"/>
    <w:rsid w:val="007C4335"/>
    <w:rsid w:val="007D2F3C"/>
    <w:rsid w:val="007D305D"/>
    <w:rsid w:val="007D441C"/>
    <w:rsid w:val="007D4BB9"/>
    <w:rsid w:val="007E1C89"/>
    <w:rsid w:val="007E2658"/>
    <w:rsid w:val="008012D4"/>
    <w:rsid w:val="008016A1"/>
    <w:rsid w:val="00804479"/>
    <w:rsid w:val="008109AF"/>
    <w:rsid w:val="00812A9E"/>
    <w:rsid w:val="00814584"/>
    <w:rsid w:val="00814EAD"/>
    <w:rsid w:val="00817673"/>
    <w:rsid w:val="008211EE"/>
    <w:rsid w:val="0082214D"/>
    <w:rsid w:val="00823029"/>
    <w:rsid w:val="00823C9E"/>
    <w:rsid w:val="008241E9"/>
    <w:rsid w:val="0083034F"/>
    <w:rsid w:val="0083241B"/>
    <w:rsid w:val="00832652"/>
    <w:rsid w:val="00835402"/>
    <w:rsid w:val="00835622"/>
    <w:rsid w:val="00840681"/>
    <w:rsid w:val="00844985"/>
    <w:rsid w:val="00845CFF"/>
    <w:rsid w:val="00847E06"/>
    <w:rsid w:val="008523B0"/>
    <w:rsid w:val="00852491"/>
    <w:rsid w:val="00854A5D"/>
    <w:rsid w:val="00861CF6"/>
    <w:rsid w:val="0086471E"/>
    <w:rsid w:val="0086687D"/>
    <w:rsid w:val="00870192"/>
    <w:rsid w:val="00872D91"/>
    <w:rsid w:val="0087667B"/>
    <w:rsid w:val="00881A68"/>
    <w:rsid w:val="00881A74"/>
    <w:rsid w:val="00882F9E"/>
    <w:rsid w:val="00890EA0"/>
    <w:rsid w:val="00893060"/>
    <w:rsid w:val="0089657E"/>
    <w:rsid w:val="00897C92"/>
    <w:rsid w:val="008A0A82"/>
    <w:rsid w:val="008A265F"/>
    <w:rsid w:val="008A54D5"/>
    <w:rsid w:val="008A7CCB"/>
    <w:rsid w:val="008B06B7"/>
    <w:rsid w:val="008B1B15"/>
    <w:rsid w:val="008B24D4"/>
    <w:rsid w:val="008B7507"/>
    <w:rsid w:val="008C2126"/>
    <w:rsid w:val="008C3AB5"/>
    <w:rsid w:val="008D1AC9"/>
    <w:rsid w:val="008D7658"/>
    <w:rsid w:val="008F2CD5"/>
    <w:rsid w:val="008F336E"/>
    <w:rsid w:val="00910FA1"/>
    <w:rsid w:val="00913443"/>
    <w:rsid w:val="00922079"/>
    <w:rsid w:val="00927705"/>
    <w:rsid w:val="00927FE0"/>
    <w:rsid w:val="009350AA"/>
    <w:rsid w:val="00937CF8"/>
    <w:rsid w:val="00941A4D"/>
    <w:rsid w:val="0094388C"/>
    <w:rsid w:val="00955955"/>
    <w:rsid w:val="009564CB"/>
    <w:rsid w:val="00957BEE"/>
    <w:rsid w:val="0096152C"/>
    <w:rsid w:val="00965B55"/>
    <w:rsid w:val="00967E00"/>
    <w:rsid w:val="009720A9"/>
    <w:rsid w:val="00975013"/>
    <w:rsid w:val="00977F01"/>
    <w:rsid w:val="00977F17"/>
    <w:rsid w:val="009825B6"/>
    <w:rsid w:val="009855A5"/>
    <w:rsid w:val="009912BA"/>
    <w:rsid w:val="009A437A"/>
    <w:rsid w:val="009B219B"/>
    <w:rsid w:val="009B30B3"/>
    <w:rsid w:val="009B3341"/>
    <w:rsid w:val="009B3362"/>
    <w:rsid w:val="009B40EB"/>
    <w:rsid w:val="009B441F"/>
    <w:rsid w:val="009B591C"/>
    <w:rsid w:val="009D38A6"/>
    <w:rsid w:val="009D5194"/>
    <w:rsid w:val="009D61AA"/>
    <w:rsid w:val="009E26DE"/>
    <w:rsid w:val="009E348D"/>
    <w:rsid w:val="009E38C0"/>
    <w:rsid w:val="009E4A61"/>
    <w:rsid w:val="009E51DE"/>
    <w:rsid w:val="009E6D7C"/>
    <w:rsid w:val="009E7712"/>
    <w:rsid w:val="009F2B8D"/>
    <w:rsid w:val="009F45B3"/>
    <w:rsid w:val="009F4A63"/>
    <w:rsid w:val="00A00C1F"/>
    <w:rsid w:val="00A00D43"/>
    <w:rsid w:val="00A01B6C"/>
    <w:rsid w:val="00A0641F"/>
    <w:rsid w:val="00A127F4"/>
    <w:rsid w:val="00A24F5F"/>
    <w:rsid w:val="00A3443A"/>
    <w:rsid w:val="00A41424"/>
    <w:rsid w:val="00A4198C"/>
    <w:rsid w:val="00A43872"/>
    <w:rsid w:val="00A4793B"/>
    <w:rsid w:val="00A5100F"/>
    <w:rsid w:val="00A57D9F"/>
    <w:rsid w:val="00A635A9"/>
    <w:rsid w:val="00A71548"/>
    <w:rsid w:val="00A740A0"/>
    <w:rsid w:val="00A74148"/>
    <w:rsid w:val="00A74A6A"/>
    <w:rsid w:val="00A75E86"/>
    <w:rsid w:val="00A813F8"/>
    <w:rsid w:val="00A84E06"/>
    <w:rsid w:val="00A91FB3"/>
    <w:rsid w:val="00A93613"/>
    <w:rsid w:val="00AA42AE"/>
    <w:rsid w:val="00AB141F"/>
    <w:rsid w:val="00AC124F"/>
    <w:rsid w:val="00AD1138"/>
    <w:rsid w:val="00AD1EB4"/>
    <w:rsid w:val="00AD2473"/>
    <w:rsid w:val="00AD4AB1"/>
    <w:rsid w:val="00AD4C94"/>
    <w:rsid w:val="00AE1B57"/>
    <w:rsid w:val="00AE336D"/>
    <w:rsid w:val="00AE4720"/>
    <w:rsid w:val="00AE5D5C"/>
    <w:rsid w:val="00AF10B8"/>
    <w:rsid w:val="00AF416A"/>
    <w:rsid w:val="00AF67F3"/>
    <w:rsid w:val="00B01BF9"/>
    <w:rsid w:val="00B01E2B"/>
    <w:rsid w:val="00B02DEB"/>
    <w:rsid w:val="00B02EA4"/>
    <w:rsid w:val="00B03B28"/>
    <w:rsid w:val="00B107C4"/>
    <w:rsid w:val="00B22945"/>
    <w:rsid w:val="00B342D5"/>
    <w:rsid w:val="00B37D6B"/>
    <w:rsid w:val="00B37E0A"/>
    <w:rsid w:val="00B4044B"/>
    <w:rsid w:val="00B56406"/>
    <w:rsid w:val="00B61BEF"/>
    <w:rsid w:val="00B61D7D"/>
    <w:rsid w:val="00B635CE"/>
    <w:rsid w:val="00B65D34"/>
    <w:rsid w:val="00B713BB"/>
    <w:rsid w:val="00B73AA2"/>
    <w:rsid w:val="00B760CB"/>
    <w:rsid w:val="00B80674"/>
    <w:rsid w:val="00B809AF"/>
    <w:rsid w:val="00B86E46"/>
    <w:rsid w:val="00B876DC"/>
    <w:rsid w:val="00B96A15"/>
    <w:rsid w:val="00BA12AE"/>
    <w:rsid w:val="00BA67FA"/>
    <w:rsid w:val="00BA79AB"/>
    <w:rsid w:val="00BB6D14"/>
    <w:rsid w:val="00BC13A5"/>
    <w:rsid w:val="00BC21CE"/>
    <w:rsid w:val="00BC2B2F"/>
    <w:rsid w:val="00BC6220"/>
    <w:rsid w:val="00BC7500"/>
    <w:rsid w:val="00BC7AB1"/>
    <w:rsid w:val="00BC7CCF"/>
    <w:rsid w:val="00BC7D9D"/>
    <w:rsid w:val="00BD3B4F"/>
    <w:rsid w:val="00BD4523"/>
    <w:rsid w:val="00BD6AA3"/>
    <w:rsid w:val="00BE38E4"/>
    <w:rsid w:val="00BE6FEA"/>
    <w:rsid w:val="00BF461F"/>
    <w:rsid w:val="00C00FA0"/>
    <w:rsid w:val="00C04324"/>
    <w:rsid w:val="00C04D85"/>
    <w:rsid w:val="00C05AEA"/>
    <w:rsid w:val="00C07584"/>
    <w:rsid w:val="00C13EAE"/>
    <w:rsid w:val="00C13EE7"/>
    <w:rsid w:val="00C22E5A"/>
    <w:rsid w:val="00C24BA6"/>
    <w:rsid w:val="00C31136"/>
    <w:rsid w:val="00C31423"/>
    <w:rsid w:val="00C31898"/>
    <w:rsid w:val="00C3382E"/>
    <w:rsid w:val="00C36106"/>
    <w:rsid w:val="00C43959"/>
    <w:rsid w:val="00C510EB"/>
    <w:rsid w:val="00C548C1"/>
    <w:rsid w:val="00C61D64"/>
    <w:rsid w:val="00C62338"/>
    <w:rsid w:val="00C63CA3"/>
    <w:rsid w:val="00C65846"/>
    <w:rsid w:val="00C66800"/>
    <w:rsid w:val="00C73DFD"/>
    <w:rsid w:val="00C751BA"/>
    <w:rsid w:val="00C751E3"/>
    <w:rsid w:val="00C804D3"/>
    <w:rsid w:val="00C854BA"/>
    <w:rsid w:val="00C901E0"/>
    <w:rsid w:val="00C94047"/>
    <w:rsid w:val="00C94061"/>
    <w:rsid w:val="00C94C08"/>
    <w:rsid w:val="00CA341F"/>
    <w:rsid w:val="00CA42EB"/>
    <w:rsid w:val="00CA768D"/>
    <w:rsid w:val="00CC0505"/>
    <w:rsid w:val="00CC1A77"/>
    <w:rsid w:val="00CC6623"/>
    <w:rsid w:val="00CD40CB"/>
    <w:rsid w:val="00CE0AF0"/>
    <w:rsid w:val="00CE1214"/>
    <w:rsid w:val="00CE5B4C"/>
    <w:rsid w:val="00CE637D"/>
    <w:rsid w:val="00CF2B92"/>
    <w:rsid w:val="00CF6BC2"/>
    <w:rsid w:val="00D0403E"/>
    <w:rsid w:val="00D05AF8"/>
    <w:rsid w:val="00D06437"/>
    <w:rsid w:val="00D076F4"/>
    <w:rsid w:val="00D17605"/>
    <w:rsid w:val="00D20C67"/>
    <w:rsid w:val="00D2318A"/>
    <w:rsid w:val="00D265FF"/>
    <w:rsid w:val="00D351FB"/>
    <w:rsid w:val="00D35E52"/>
    <w:rsid w:val="00D371D2"/>
    <w:rsid w:val="00D41D46"/>
    <w:rsid w:val="00D42C15"/>
    <w:rsid w:val="00D44330"/>
    <w:rsid w:val="00D508C4"/>
    <w:rsid w:val="00D60971"/>
    <w:rsid w:val="00D6122D"/>
    <w:rsid w:val="00D63D8C"/>
    <w:rsid w:val="00D65CF1"/>
    <w:rsid w:val="00D73855"/>
    <w:rsid w:val="00D7393F"/>
    <w:rsid w:val="00D74E90"/>
    <w:rsid w:val="00D74F81"/>
    <w:rsid w:val="00D84EAD"/>
    <w:rsid w:val="00D8720C"/>
    <w:rsid w:val="00D97373"/>
    <w:rsid w:val="00DA39CA"/>
    <w:rsid w:val="00DA72AD"/>
    <w:rsid w:val="00DA7953"/>
    <w:rsid w:val="00DB4785"/>
    <w:rsid w:val="00DC486D"/>
    <w:rsid w:val="00DC525F"/>
    <w:rsid w:val="00DC7F60"/>
    <w:rsid w:val="00DD12ED"/>
    <w:rsid w:val="00DD149B"/>
    <w:rsid w:val="00DD7440"/>
    <w:rsid w:val="00DD77B6"/>
    <w:rsid w:val="00DF0AC0"/>
    <w:rsid w:val="00DF2BDE"/>
    <w:rsid w:val="00E0052F"/>
    <w:rsid w:val="00E00886"/>
    <w:rsid w:val="00E00BFF"/>
    <w:rsid w:val="00E06CE0"/>
    <w:rsid w:val="00E10C40"/>
    <w:rsid w:val="00E14070"/>
    <w:rsid w:val="00E21B58"/>
    <w:rsid w:val="00E25389"/>
    <w:rsid w:val="00E301AB"/>
    <w:rsid w:val="00E31BC1"/>
    <w:rsid w:val="00E35C79"/>
    <w:rsid w:val="00E43747"/>
    <w:rsid w:val="00E473F8"/>
    <w:rsid w:val="00E54EE7"/>
    <w:rsid w:val="00E638A2"/>
    <w:rsid w:val="00E64534"/>
    <w:rsid w:val="00E64C0D"/>
    <w:rsid w:val="00E655F8"/>
    <w:rsid w:val="00E67FF4"/>
    <w:rsid w:val="00E733D2"/>
    <w:rsid w:val="00E8370C"/>
    <w:rsid w:val="00E84A3B"/>
    <w:rsid w:val="00E97DC2"/>
    <w:rsid w:val="00EB12B3"/>
    <w:rsid w:val="00EB7670"/>
    <w:rsid w:val="00EC2D81"/>
    <w:rsid w:val="00EC4D36"/>
    <w:rsid w:val="00EC73FD"/>
    <w:rsid w:val="00ED4147"/>
    <w:rsid w:val="00ED4B4F"/>
    <w:rsid w:val="00ED681F"/>
    <w:rsid w:val="00EE10ED"/>
    <w:rsid w:val="00EE5D1F"/>
    <w:rsid w:val="00EE6B5E"/>
    <w:rsid w:val="00EF1449"/>
    <w:rsid w:val="00EF7B81"/>
    <w:rsid w:val="00F02198"/>
    <w:rsid w:val="00F02F14"/>
    <w:rsid w:val="00F0324A"/>
    <w:rsid w:val="00F0770A"/>
    <w:rsid w:val="00F1351B"/>
    <w:rsid w:val="00F22D37"/>
    <w:rsid w:val="00F27DCD"/>
    <w:rsid w:val="00F3013C"/>
    <w:rsid w:val="00F3079B"/>
    <w:rsid w:val="00F329CD"/>
    <w:rsid w:val="00F37EF8"/>
    <w:rsid w:val="00F4624F"/>
    <w:rsid w:val="00F52DDE"/>
    <w:rsid w:val="00F61C07"/>
    <w:rsid w:val="00F6305E"/>
    <w:rsid w:val="00F633D5"/>
    <w:rsid w:val="00F66DFE"/>
    <w:rsid w:val="00F67120"/>
    <w:rsid w:val="00F817A2"/>
    <w:rsid w:val="00F82986"/>
    <w:rsid w:val="00F84672"/>
    <w:rsid w:val="00F85496"/>
    <w:rsid w:val="00F86FB6"/>
    <w:rsid w:val="00F92392"/>
    <w:rsid w:val="00F96D59"/>
    <w:rsid w:val="00FA0B81"/>
    <w:rsid w:val="00FA22F7"/>
    <w:rsid w:val="00FA29E4"/>
    <w:rsid w:val="00FA3517"/>
    <w:rsid w:val="00FA58DF"/>
    <w:rsid w:val="00FB29E3"/>
    <w:rsid w:val="00FB49F0"/>
    <w:rsid w:val="00FB52D5"/>
    <w:rsid w:val="00FC0FB2"/>
    <w:rsid w:val="00FC2DE8"/>
    <w:rsid w:val="00FD3AE5"/>
    <w:rsid w:val="00FD63DC"/>
    <w:rsid w:val="00FE64B6"/>
    <w:rsid w:val="00FE6937"/>
    <w:rsid w:val="00FF3743"/>
  </w:rsids>
  <m:mathPr>
    <m:mathFont m:val="Cambria Math"/>
    <m:brkBin m:val="before"/>
    <m:brkBinSub m:val="--"/>
    <m:smallFrac m:val="0"/>
    <m:dispDef/>
    <m:lMargin m:val="0"/>
    <m:rMargin m:val="0"/>
    <m:defJc m:val="centerGroup"/>
    <m:wrapIndent m:val="1440"/>
    <m:intLim m:val="subSup"/>
    <m:naryLim m:val="undOvr"/>
  </m:mathPr>
  <w:themeFontLang w:val="es-E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5"/>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5"/>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5"/>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5"/>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semiHidden/>
    <w:unhideWhenUsed/>
    <w:qFormat/>
    <w:rsid w:val="004603D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link w:val="SinespaciadoCar"/>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semiHidden/>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7"/>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customStyle="1" w:styleId="SinespaciadoCar">
    <w:name w:val="Sin espaciado Car"/>
    <w:basedOn w:val="Fuentedeprrafopredeter"/>
    <w:link w:val="Sinespaciado"/>
    <w:uiPriority w:val="1"/>
    <w:rsid w:val="001B5788"/>
    <w:rPr>
      <w:sz w:val="22"/>
      <w:szCs w:val="22"/>
    </w:rPr>
  </w:style>
  <w:style w:type="paragraph" w:styleId="Textonotaalfinal">
    <w:name w:val="endnote text"/>
    <w:basedOn w:val="Normal"/>
    <w:link w:val="TextonotaalfinalCar"/>
    <w:uiPriority w:val="99"/>
    <w:semiHidden/>
    <w:unhideWhenUsed/>
    <w:rsid w:val="001B5788"/>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B5788"/>
    <w:rPr>
      <w:sz w:val="20"/>
      <w:szCs w:val="20"/>
    </w:rPr>
  </w:style>
  <w:style w:type="character" w:styleId="Refdenotaalfinal">
    <w:name w:val="endnote reference"/>
    <w:basedOn w:val="Fuentedeprrafopredeter"/>
    <w:uiPriority w:val="99"/>
    <w:semiHidden/>
    <w:unhideWhenUsed/>
    <w:rsid w:val="001B5788"/>
    <w:rPr>
      <w:vertAlign w:val="superscript"/>
    </w:rPr>
  </w:style>
  <w:style w:type="paragraph" w:styleId="Textonotapie">
    <w:name w:val="footnote text"/>
    <w:basedOn w:val="Normal"/>
    <w:link w:val="TextonotapieCar"/>
    <w:uiPriority w:val="99"/>
    <w:semiHidden/>
    <w:unhideWhenUsed/>
    <w:rsid w:val="001B5788"/>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1B5788"/>
    <w:rPr>
      <w:sz w:val="20"/>
      <w:szCs w:val="20"/>
    </w:rPr>
  </w:style>
  <w:style w:type="character" w:styleId="Refdenotaalpie">
    <w:name w:val="footnote reference"/>
    <w:basedOn w:val="Fuentedeprrafopredeter"/>
    <w:uiPriority w:val="99"/>
    <w:semiHidden/>
    <w:unhideWhenUsed/>
    <w:rsid w:val="001B5788"/>
    <w:rPr>
      <w:vertAlign w:val="superscript"/>
    </w:rPr>
  </w:style>
  <w:style w:type="character" w:styleId="Hipervnculovisitado">
    <w:name w:val="FollowedHyperlink"/>
    <w:basedOn w:val="Fuentedeprrafopredeter"/>
    <w:uiPriority w:val="99"/>
    <w:semiHidden/>
    <w:unhideWhenUsed/>
    <w:rsid w:val="0023331F"/>
    <w:rPr>
      <w:color w:val="954F72" w:themeColor="followedHyperlink"/>
      <w:u w:val="single"/>
    </w:rPr>
  </w:style>
  <w:style w:type="character" w:styleId="Refdecomentario">
    <w:name w:val="annotation reference"/>
    <w:basedOn w:val="Fuentedeprrafopredeter"/>
    <w:uiPriority w:val="99"/>
    <w:semiHidden/>
    <w:unhideWhenUsed/>
    <w:rsid w:val="0075425C"/>
    <w:rPr>
      <w:sz w:val="16"/>
      <w:szCs w:val="16"/>
    </w:rPr>
  </w:style>
  <w:style w:type="paragraph" w:styleId="Textocomentario">
    <w:name w:val="annotation text"/>
    <w:basedOn w:val="Normal"/>
    <w:link w:val="TextocomentarioCar"/>
    <w:uiPriority w:val="99"/>
    <w:semiHidden/>
    <w:unhideWhenUsed/>
    <w:rsid w:val="0075425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5425C"/>
    <w:rPr>
      <w:sz w:val="20"/>
      <w:szCs w:val="20"/>
    </w:rPr>
  </w:style>
  <w:style w:type="paragraph" w:styleId="Asuntodelcomentario">
    <w:name w:val="annotation subject"/>
    <w:basedOn w:val="Textocomentario"/>
    <w:next w:val="Textocomentario"/>
    <w:link w:val="AsuntodelcomentarioCar"/>
    <w:uiPriority w:val="99"/>
    <w:semiHidden/>
    <w:unhideWhenUsed/>
    <w:rsid w:val="0075425C"/>
    <w:rPr>
      <w:b/>
      <w:bCs/>
    </w:rPr>
  </w:style>
  <w:style w:type="character" w:customStyle="1" w:styleId="AsuntodelcomentarioCar">
    <w:name w:val="Asunto del comentario Car"/>
    <w:basedOn w:val="TextocomentarioCar"/>
    <w:link w:val="Asuntodelcomentario"/>
    <w:uiPriority w:val="99"/>
    <w:semiHidden/>
    <w:rsid w:val="0075425C"/>
    <w:rPr>
      <w:b/>
      <w:bCs/>
      <w:sz w:val="20"/>
      <w:szCs w:val="20"/>
    </w:rPr>
  </w:style>
  <w:style w:type="paragraph" w:styleId="Textodeglobo">
    <w:name w:val="Balloon Text"/>
    <w:basedOn w:val="Normal"/>
    <w:link w:val="TextodegloboCar"/>
    <w:uiPriority w:val="99"/>
    <w:semiHidden/>
    <w:unhideWhenUsed/>
    <w:rsid w:val="0075425C"/>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5425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68076">
      <w:bodyDiv w:val="1"/>
      <w:marLeft w:val="0"/>
      <w:marRight w:val="0"/>
      <w:marTop w:val="0"/>
      <w:marBottom w:val="0"/>
      <w:divBdr>
        <w:top w:val="none" w:sz="0" w:space="0" w:color="auto"/>
        <w:left w:val="none" w:sz="0" w:space="0" w:color="auto"/>
        <w:bottom w:val="none" w:sz="0" w:space="0" w:color="auto"/>
        <w:right w:val="none" w:sz="0" w:space="0" w:color="auto"/>
      </w:divBdr>
    </w:div>
    <w:div w:id="282342990">
      <w:bodyDiv w:val="1"/>
      <w:marLeft w:val="0"/>
      <w:marRight w:val="0"/>
      <w:marTop w:val="0"/>
      <w:marBottom w:val="0"/>
      <w:divBdr>
        <w:top w:val="none" w:sz="0" w:space="0" w:color="auto"/>
        <w:left w:val="none" w:sz="0" w:space="0" w:color="auto"/>
        <w:bottom w:val="none" w:sz="0" w:space="0" w:color="auto"/>
        <w:right w:val="none" w:sz="0" w:space="0" w:color="auto"/>
      </w:divBdr>
    </w:div>
    <w:div w:id="295068882">
      <w:bodyDiv w:val="1"/>
      <w:marLeft w:val="0"/>
      <w:marRight w:val="0"/>
      <w:marTop w:val="0"/>
      <w:marBottom w:val="0"/>
      <w:divBdr>
        <w:top w:val="none" w:sz="0" w:space="0" w:color="auto"/>
        <w:left w:val="none" w:sz="0" w:space="0" w:color="auto"/>
        <w:bottom w:val="none" w:sz="0" w:space="0" w:color="auto"/>
        <w:right w:val="none" w:sz="0" w:space="0" w:color="auto"/>
      </w:divBdr>
      <w:divsChild>
        <w:div w:id="674188237">
          <w:marLeft w:val="446"/>
          <w:marRight w:val="0"/>
          <w:marTop w:val="0"/>
          <w:marBottom w:val="0"/>
          <w:divBdr>
            <w:top w:val="none" w:sz="0" w:space="0" w:color="auto"/>
            <w:left w:val="none" w:sz="0" w:space="0" w:color="auto"/>
            <w:bottom w:val="none" w:sz="0" w:space="0" w:color="auto"/>
            <w:right w:val="none" w:sz="0" w:space="0" w:color="auto"/>
          </w:divBdr>
        </w:div>
      </w:divsChild>
    </w:div>
    <w:div w:id="324282548">
      <w:bodyDiv w:val="1"/>
      <w:marLeft w:val="0"/>
      <w:marRight w:val="0"/>
      <w:marTop w:val="0"/>
      <w:marBottom w:val="0"/>
      <w:divBdr>
        <w:top w:val="none" w:sz="0" w:space="0" w:color="auto"/>
        <w:left w:val="none" w:sz="0" w:space="0" w:color="auto"/>
        <w:bottom w:val="none" w:sz="0" w:space="0" w:color="auto"/>
        <w:right w:val="none" w:sz="0" w:space="0" w:color="auto"/>
      </w:divBdr>
    </w:div>
    <w:div w:id="388529729">
      <w:bodyDiv w:val="1"/>
      <w:marLeft w:val="0"/>
      <w:marRight w:val="0"/>
      <w:marTop w:val="0"/>
      <w:marBottom w:val="0"/>
      <w:divBdr>
        <w:top w:val="none" w:sz="0" w:space="0" w:color="auto"/>
        <w:left w:val="none" w:sz="0" w:space="0" w:color="auto"/>
        <w:bottom w:val="none" w:sz="0" w:space="0" w:color="auto"/>
        <w:right w:val="none" w:sz="0" w:space="0" w:color="auto"/>
      </w:divBdr>
    </w:div>
    <w:div w:id="458453131">
      <w:bodyDiv w:val="1"/>
      <w:marLeft w:val="0"/>
      <w:marRight w:val="0"/>
      <w:marTop w:val="0"/>
      <w:marBottom w:val="0"/>
      <w:divBdr>
        <w:top w:val="none" w:sz="0" w:space="0" w:color="auto"/>
        <w:left w:val="none" w:sz="0" w:space="0" w:color="auto"/>
        <w:bottom w:val="none" w:sz="0" w:space="0" w:color="auto"/>
        <w:right w:val="none" w:sz="0" w:space="0" w:color="auto"/>
      </w:divBdr>
      <w:divsChild>
        <w:div w:id="1496071303">
          <w:marLeft w:val="1166"/>
          <w:marRight w:val="0"/>
          <w:marTop w:val="0"/>
          <w:marBottom w:val="0"/>
          <w:divBdr>
            <w:top w:val="none" w:sz="0" w:space="0" w:color="auto"/>
            <w:left w:val="none" w:sz="0" w:space="0" w:color="auto"/>
            <w:bottom w:val="none" w:sz="0" w:space="0" w:color="auto"/>
            <w:right w:val="none" w:sz="0" w:space="0" w:color="auto"/>
          </w:divBdr>
        </w:div>
        <w:div w:id="422341124">
          <w:marLeft w:val="1166"/>
          <w:marRight w:val="0"/>
          <w:marTop w:val="0"/>
          <w:marBottom w:val="0"/>
          <w:divBdr>
            <w:top w:val="none" w:sz="0" w:space="0" w:color="auto"/>
            <w:left w:val="none" w:sz="0" w:space="0" w:color="auto"/>
            <w:bottom w:val="none" w:sz="0" w:space="0" w:color="auto"/>
            <w:right w:val="none" w:sz="0" w:space="0" w:color="auto"/>
          </w:divBdr>
        </w:div>
        <w:div w:id="2060786123">
          <w:marLeft w:val="1166"/>
          <w:marRight w:val="0"/>
          <w:marTop w:val="0"/>
          <w:marBottom w:val="0"/>
          <w:divBdr>
            <w:top w:val="none" w:sz="0" w:space="0" w:color="auto"/>
            <w:left w:val="none" w:sz="0" w:space="0" w:color="auto"/>
            <w:bottom w:val="none" w:sz="0" w:space="0" w:color="auto"/>
            <w:right w:val="none" w:sz="0" w:space="0" w:color="auto"/>
          </w:divBdr>
        </w:div>
        <w:div w:id="538469624">
          <w:marLeft w:val="1166"/>
          <w:marRight w:val="0"/>
          <w:marTop w:val="0"/>
          <w:marBottom w:val="0"/>
          <w:divBdr>
            <w:top w:val="none" w:sz="0" w:space="0" w:color="auto"/>
            <w:left w:val="none" w:sz="0" w:space="0" w:color="auto"/>
            <w:bottom w:val="none" w:sz="0" w:space="0" w:color="auto"/>
            <w:right w:val="none" w:sz="0" w:space="0" w:color="auto"/>
          </w:divBdr>
        </w:div>
      </w:divsChild>
    </w:div>
    <w:div w:id="519660177">
      <w:bodyDiv w:val="1"/>
      <w:marLeft w:val="0"/>
      <w:marRight w:val="0"/>
      <w:marTop w:val="0"/>
      <w:marBottom w:val="0"/>
      <w:divBdr>
        <w:top w:val="none" w:sz="0" w:space="0" w:color="auto"/>
        <w:left w:val="none" w:sz="0" w:space="0" w:color="auto"/>
        <w:bottom w:val="none" w:sz="0" w:space="0" w:color="auto"/>
        <w:right w:val="none" w:sz="0" w:space="0" w:color="auto"/>
      </w:divBdr>
      <w:divsChild>
        <w:div w:id="1208419659">
          <w:marLeft w:val="446"/>
          <w:marRight w:val="0"/>
          <w:marTop w:val="0"/>
          <w:marBottom w:val="0"/>
          <w:divBdr>
            <w:top w:val="none" w:sz="0" w:space="0" w:color="auto"/>
            <w:left w:val="none" w:sz="0" w:space="0" w:color="auto"/>
            <w:bottom w:val="none" w:sz="0" w:space="0" w:color="auto"/>
            <w:right w:val="none" w:sz="0" w:space="0" w:color="auto"/>
          </w:divBdr>
        </w:div>
      </w:divsChild>
    </w:div>
    <w:div w:id="625739785">
      <w:bodyDiv w:val="1"/>
      <w:marLeft w:val="0"/>
      <w:marRight w:val="0"/>
      <w:marTop w:val="0"/>
      <w:marBottom w:val="0"/>
      <w:divBdr>
        <w:top w:val="none" w:sz="0" w:space="0" w:color="auto"/>
        <w:left w:val="none" w:sz="0" w:space="0" w:color="auto"/>
        <w:bottom w:val="none" w:sz="0" w:space="0" w:color="auto"/>
        <w:right w:val="none" w:sz="0" w:space="0" w:color="auto"/>
      </w:divBdr>
    </w:div>
    <w:div w:id="669481456">
      <w:bodyDiv w:val="1"/>
      <w:marLeft w:val="0"/>
      <w:marRight w:val="0"/>
      <w:marTop w:val="0"/>
      <w:marBottom w:val="0"/>
      <w:divBdr>
        <w:top w:val="none" w:sz="0" w:space="0" w:color="auto"/>
        <w:left w:val="none" w:sz="0" w:space="0" w:color="auto"/>
        <w:bottom w:val="none" w:sz="0" w:space="0" w:color="auto"/>
        <w:right w:val="none" w:sz="0" w:space="0" w:color="auto"/>
      </w:divBdr>
      <w:divsChild>
        <w:div w:id="1759446407">
          <w:marLeft w:val="446"/>
          <w:marRight w:val="0"/>
          <w:marTop w:val="0"/>
          <w:marBottom w:val="0"/>
          <w:divBdr>
            <w:top w:val="none" w:sz="0" w:space="0" w:color="auto"/>
            <w:left w:val="none" w:sz="0" w:space="0" w:color="auto"/>
            <w:bottom w:val="none" w:sz="0" w:space="0" w:color="auto"/>
            <w:right w:val="none" w:sz="0" w:space="0" w:color="auto"/>
          </w:divBdr>
        </w:div>
        <w:div w:id="302544594">
          <w:marLeft w:val="446"/>
          <w:marRight w:val="0"/>
          <w:marTop w:val="0"/>
          <w:marBottom w:val="0"/>
          <w:divBdr>
            <w:top w:val="none" w:sz="0" w:space="0" w:color="auto"/>
            <w:left w:val="none" w:sz="0" w:space="0" w:color="auto"/>
            <w:bottom w:val="none" w:sz="0" w:space="0" w:color="auto"/>
            <w:right w:val="none" w:sz="0" w:space="0" w:color="auto"/>
          </w:divBdr>
        </w:div>
        <w:div w:id="1956598494">
          <w:marLeft w:val="446"/>
          <w:marRight w:val="0"/>
          <w:marTop w:val="0"/>
          <w:marBottom w:val="0"/>
          <w:divBdr>
            <w:top w:val="none" w:sz="0" w:space="0" w:color="auto"/>
            <w:left w:val="none" w:sz="0" w:space="0" w:color="auto"/>
            <w:bottom w:val="none" w:sz="0" w:space="0" w:color="auto"/>
            <w:right w:val="none" w:sz="0" w:space="0" w:color="auto"/>
          </w:divBdr>
        </w:div>
      </w:divsChild>
    </w:div>
    <w:div w:id="681392761">
      <w:bodyDiv w:val="1"/>
      <w:marLeft w:val="0"/>
      <w:marRight w:val="0"/>
      <w:marTop w:val="0"/>
      <w:marBottom w:val="0"/>
      <w:divBdr>
        <w:top w:val="none" w:sz="0" w:space="0" w:color="auto"/>
        <w:left w:val="none" w:sz="0" w:space="0" w:color="auto"/>
        <w:bottom w:val="none" w:sz="0" w:space="0" w:color="auto"/>
        <w:right w:val="none" w:sz="0" w:space="0" w:color="auto"/>
      </w:divBdr>
      <w:divsChild>
        <w:div w:id="1405299876">
          <w:marLeft w:val="0"/>
          <w:marRight w:val="0"/>
          <w:marTop w:val="0"/>
          <w:marBottom w:val="0"/>
          <w:divBdr>
            <w:top w:val="none" w:sz="0" w:space="0" w:color="auto"/>
            <w:left w:val="none" w:sz="0" w:space="0" w:color="auto"/>
            <w:bottom w:val="none" w:sz="0" w:space="0" w:color="auto"/>
            <w:right w:val="none" w:sz="0" w:space="0" w:color="auto"/>
          </w:divBdr>
          <w:divsChild>
            <w:div w:id="783816698">
              <w:marLeft w:val="0"/>
              <w:marRight w:val="0"/>
              <w:marTop w:val="0"/>
              <w:marBottom w:val="0"/>
              <w:divBdr>
                <w:top w:val="none" w:sz="0" w:space="0" w:color="auto"/>
                <w:left w:val="none" w:sz="0" w:space="0" w:color="auto"/>
                <w:bottom w:val="none" w:sz="0" w:space="0" w:color="auto"/>
                <w:right w:val="none" w:sz="0" w:space="0" w:color="auto"/>
              </w:divBdr>
              <w:divsChild>
                <w:div w:id="1709257115">
                  <w:marLeft w:val="0"/>
                  <w:marRight w:val="0"/>
                  <w:marTop w:val="0"/>
                  <w:marBottom w:val="0"/>
                  <w:divBdr>
                    <w:top w:val="none" w:sz="0" w:space="0" w:color="auto"/>
                    <w:left w:val="none" w:sz="0" w:space="0" w:color="auto"/>
                    <w:bottom w:val="none" w:sz="0" w:space="0" w:color="auto"/>
                    <w:right w:val="none" w:sz="0" w:space="0" w:color="auto"/>
                  </w:divBdr>
                  <w:divsChild>
                    <w:div w:id="6398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176819">
      <w:bodyDiv w:val="1"/>
      <w:marLeft w:val="0"/>
      <w:marRight w:val="0"/>
      <w:marTop w:val="0"/>
      <w:marBottom w:val="0"/>
      <w:divBdr>
        <w:top w:val="none" w:sz="0" w:space="0" w:color="auto"/>
        <w:left w:val="none" w:sz="0" w:space="0" w:color="auto"/>
        <w:bottom w:val="none" w:sz="0" w:space="0" w:color="auto"/>
        <w:right w:val="none" w:sz="0" w:space="0" w:color="auto"/>
      </w:divBdr>
    </w:div>
    <w:div w:id="781464337">
      <w:bodyDiv w:val="1"/>
      <w:marLeft w:val="0"/>
      <w:marRight w:val="0"/>
      <w:marTop w:val="0"/>
      <w:marBottom w:val="0"/>
      <w:divBdr>
        <w:top w:val="none" w:sz="0" w:space="0" w:color="auto"/>
        <w:left w:val="none" w:sz="0" w:space="0" w:color="auto"/>
        <w:bottom w:val="none" w:sz="0" w:space="0" w:color="auto"/>
        <w:right w:val="none" w:sz="0" w:space="0" w:color="auto"/>
      </w:divBdr>
      <w:divsChild>
        <w:div w:id="1537624107">
          <w:marLeft w:val="446"/>
          <w:marRight w:val="0"/>
          <w:marTop w:val="0"/>
          <w:marBottom w:val="0"/>
          <w:divBdr>
            <w:top w:val="none" w:sz="0" w:space="0" w:color="auto"/>
            <w:left w:val="none" w:sz="0" w:space="0" w:color="auto"/>
            <w:bottom w:val="none" w:sz="0" w:space="0" w:color="auto"/>
            <w:right w:val="none" w:sz="0" w:space="0" w:color="auto"/>
          </w:divBdr>
        </w:div>
      </w:divsChild>
    </w:div>
    <w:div w:id="814103978">
      <w:bodyDiv w:val="1"/>
      <w:marLeft w:val="0"/>
      <w:marRight w:val="0"/>
      <w:marTop w:val="0"/>
      <w:marBottom w:val="0"/>
      <w:divBdr>
        <w:top w:val="none" w:sz="0" w:space="0" w:color="auto"/>
        <w:left w:val="none" w:sz="0" w:space="0" w:color="auto"/>
        <w:bottom w:val="none" w:sz="0" w:space="0" w:color="auto"/>
        <w:right w:val="none" w:sz="0" w:space="0" w:color="auto"/>
      </w:divBdr>
      <w:divsChild>
        <w:div w:id="60713048">
          <w:marLeft w:val="446"/>
          <w:marRight w:val="0"/>
          <w:marTop w:val="0"/>
          <w:marBottom w:val="0"/>
          <w:divBdr>
            <w:top w:val="none" w:sz="0" w:space="0" w:color="auto"/>
            <w:left w:val="none" w:sz="0" w:space="0" w:color="auto"/>
            <w:bottom w:val="none" w:sz="0" w:space="0" w:color="auto"/>
            <w:right w:val="none" w:sz="0" w:space="0" w:color="auto"/>
          </w:divBdr>
        </w:div>
        <w:div w:id="1545215669">
          <w:marLeft w:val="1166"/>
          <w:marRight w:val="0"/>
          <w:marTop w:val="0"/>
          <w:marBottom w:val="0"/>
          <w:divBdr>
            <w:top w:val="none" w:sz="0" w:space="0" w:color="auto"/>
            <w:left w:val="none" w:sz="0" w:space="0" w:color="auto"/>
            <w:bottom w:val="none" w:sz="0" w:space="0" w:color="auto"/>
            <w:right w:val="none" w:sz="0" w:space="0" w:color="auto"/>
          </w:divBdr>
        </w:div>
        <w:div w:id="1053889385">
          <w:marLeft w:val="1166"/>
          <w:marRight w:val="0"/>
          <w:marTop w:val="0"/>
          <w:marBottom w:val="0"/>
          <w:divBdr>
            <w:top w:val="none" w:sz="0" w:space="0" w:color="auto"/>
            <w:left w:val="none" w:sz="0" w:space="0" w:color="auto"/>
            <w:bottom w:val="none" w:sz="0" w:space="0" w:color="auto"/>
            <w:right w:val="none" w:sz="0" w:space="0" w:color="auto"/>
          </w:divBdr>
        </w:div>
        <w:div w:id="1368750753">
          <w:marLeft w:val="1166"/>
          <w:marRight w:val="0"/>
          <w:marTop w:val="0"/>
          <w:marBottom w:val="0"/>
          <w:divBdr>
            <w:top w:val="none" w:sz="0" w:space="0" w:color="auto"/>
            <w:left w:val="none" w:sz="0" w:space="0" w:color="auto"/>
            <w:bottom w:val="none" w:sz="0" w:space="0" w:color="auto"/>
            <w:right w:val="none" w:sz="0" w:space="0" w:color="auto"/>
          </w:divBdr>
        </w:div>
      </w:divsChild>
    </w:div>
    <w:div w:id="841121383">
      <w:bodyDiv w:val="1"/>
      <w:marLeft w:val="0"/>
      <w:marRight w:val="0"/>
      <w:marTop w:val="0"/>
      <w:marBottom w:val="0"/>
      <w:divBdr>
        <w:top w:val="none" w:sz="0" w:space="0" w:color="auto"/>
        <w:left w:val="none" w:sz="0" w:space="0" w:color="auto"/>
        <w:bottom w:val="none" w:sz="0" w:space="0" w:color="auto"/>
        <w:right w:val="none" w:sz="0" w:space="0" w:color="auto"/>
      </w:divBdr>
      <w:divsChild>
        <w:div w:id="1070661790">
          <w:marLeft w:val="446"/>
          <w:marRight w:val="0"/>
          <w:marTop w:val="0"/>
          <w:marBottom w:val="0"/>
          <w:divBdr>
            <w:top w:val="none" w:sz="0" w:space="0" w:color="auto"/>
            <w:left w:val="none" w:sz="0" w:space="0" w:color="auto"/>
            <w:bottom w:val="none" w:sz="0" w:space="0" w:color="auto"/>
            <w:right w:val="none" w:sz="0" w:space="0" w:color="auto"/>
          </w:divBdr>
        </w:div>
        <w:div w:id="1197237826">
          <w:marLeft w:val="446"/>
          <w:marRight w:val="0"/>
          <w:marTop w:val="0"/>
          <w:marBottom w:val="0"/>
          <w:divBdr>
            <w:top w:val="none" w:sz="0" w:space="0" w:color="auto"/>
            <w:left w:val="none" w:sz="0" w:space="0" w:color="auto"/>
            <w:bottom w:val="none" w:sz="0" w:space="0" w:color="auto"/>
            <w:right w:val="none" w:sz="0" w:space="0" w:color="auto"/>
          </w:divBdr>
        </w:div>
        <w:div w:id="300430939">
          <w:marLeft w:val="446"/>
          <w:marRight w:val="0"/>
          <w:marTop w:val="0"/>
          <w:marBottom w:val="0"/>
          <w:divBdr>
            <w:top w:val="none" w:sz="0" w:space="0" w:color="auto"/>
            <w:left w:val="none" w:sz="0" w:space="0" w:color="auto"/>
            <w:bottom w:val="none" w:sz="0" w:space="0" w:color="auto"/>
            <w:right w:val="none" w:sz="0" w:space="0" w:color="auto"/>
          </w:divBdr>
        </w:div>
        <w:div w:id="1424914682">
          <w:marLeft w:val="446"/>
          <w:marRight w:val="0"/>
          <w:marTop w:val="0"/>
          <w:marBottom w:val="0"/>
          <w:divBdr>
            <w:top w:val="none" w:sz="0" w:space="0" w:color="auto"/>
            <w:left w:val="none" w:sz="0" w:space="0" w:color="auto"/>
            <w:bottom w:val="none" w:sz="0" w:space="0" w:color="auto"/>
            <w:right w:val="none" w:sz="0" w:space="0" w:color="auto"/>
          </w:divBdr>
        </w:div>
        <w:div w:id="1671327026">
          <w:marLeft w:val="446"/>
          <w:marRight w:val="0"/>
          <w:marTop w:val="0"/>
          <w:marBottom w:val="0"/>
          <w:divBdr>
            <w:top w:val="none" w:sz="0" w:space="0" w:color="auto"/>
            <w:left w:val="none" w:sz="0" w:space="0" w:color="auto"/>
            <w:bottom w:val="none" w:sz="0" w:space="0" w:color="auto"/>
            <w:right w:val="none" w:sz="0" w:space="0" w:color="auto"/>
          </w:divBdr>
        </w:div>
      </w:divsChild>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01790005">
      <w:bodyDiv w:val="1"/>
      <w:marLeft w:val="0"/>
      <w:marRight w:val="0"/>
      <w:marTop w:val="0"/>
      <w:marBottom w:val="0"/>
      <w:divBdr>
        <w:top w:val="none" w:sz="0" w:space="0" w:color="auto"/>
        <w:left w:val="none" w:sz="0" w:space="0" w:color="auto"/>
        <w:bottom w:val="none" w:sz="0" w:space="0" w:color="auto"/>
        <w:right w:val="none" w:sz="0" w:space="0" w:color="auto"/>
      </w:divBdr>
    </w:div>
    <w:div w:id="904032005">
      <w:bodyDiv w:val="1"/>
      <w:marLeft w:val="0"/>
      <w:marRight w:val="0"/>
      <w:marTop w:val="0"/>
      <w:marBottom w:val="0"/>
      <w:divBdr>
        <w:top w:val="none" w:sz="0" w:space="0" w:color="auto"/>
        <w:left w:val="none" w:sz="0" w:space="0" w:color="auto"/>
        <w:bottom w:val="none" w:sz="0" w:space="0" w:color="auto"/>
        <w:right w:val="none" w:sz="0" w:space="0" w:color="auto"/>
      </w:divBdr>
      <w:divsChild>
        <w:div w:id="896938669">
          <w:marLeft w:val="446"/>
          <w:marRight w:val="0"/>
          <w:marTop w:val="0"/>
          <w:marBottom w:val="0"/>
          <w:divBdr>
            <w:top w:val="none" w:sz="0" w:space="0" w:color="auto"/>
            <w:left w:val="none" w:sz="0" w:space="0" w:color="auto"/>
            <w:bottom w:val="none" w:sz="0" w:space="0" w:color="auto"/>
            <w:right w:val="none" w:sz="0" w:space="0" w:color="auto"/>
          </w:divBdr>
        </w:div>
      </w:divsChild>
    </w:div>
    <w:div w:id="937367229">
      <w:bodyDiv w:val="1"/>
      <w:marLeft w:val="0"/>
      <w:marRight w:val="0"/>
      <w:marTop w:val="0"/>
      <w:marBottom w:val="0"/>
      <w:divBdr>
        <w:top w:val="none" w:sz="0" w:space="0" w:color="auto"/>
        <w:left w:val="none" w:sz="0" w:space="0" w:color="auto"/>
        <w:bottom w:val="none" w:sz="0" w:space="0" w:color="auto"/>
        <w:right w:val="none" w:sz="0" w:space="0" w:color="auto"/>
      </w:divBdr>
    </w:div>
    <w:div w:id="973025711">
      <w:bodyDiv w:val="1"/>
      <w:marLeft w:val="0"/>
      <w:marRight w:val="0"/>
      <w:marTop w:val="0"/>
      <w:marBottom w:val="0"/>
      <w:divBdr>
        <w:top w:val="none" w:sz="0" w:space="0" w:color="auto"/>
        <w:left w:val="none" w:sz="0" w:space="0" w:color="auto"/>
        <w:bottom w:val="none" w:sz="0" w:space="0" w:color="auto"/>
        <w:right w:val="none" w:sz="0" w:space="0" w:color="auto"/>
      </w:divBdr>
    </w:div>
    <w:div w:id="1017078241">
      <w:bodyDiv w:val="1"/>
      <w:marLeft w:val="0"/>
      <w:marRight w:val="0"/>
      <w:marTop w:val="0"/>
      <w:marBottom w:val="0"/>
      <w:divBdr>
        <w:top w:val="none" w:sz="0" w:space="0" w:color="auto"/>
        <w:left w:val="none" w:sz="0" w:space="0" w:color="auto"/>
        <w:bottom w:val="none" w:sz="0" w:space="0" w:color="auto"/>
        <w:right w:val="none" w:sz="0" w:space="0" w:color="auto"/>
      </w:divBdr>
      <w:divsChild>
        <w:div w:id="1754083102">
          <w:marLeft w:val="446"/>
          <w:marRight w:val="0"/>
          <w:marTop w:val="0"/>
          <w:marBottom w:val="0"/>
          <w:divBdr>
            <w:top w:val="none" w:sz="0" w:space="0" w:color="auto"/>
            <w:left w:val="none" w:sz="0" w:space="0" w:color="auto"/>
            <w:bottom w:val="none" w:sz="0" w:space="0" w:color="auto"/>
            <w:right w:val="none" w:sz="0" w:space="0" w:color="auto"/>
          </w:divBdr>
        </w:div>
        <w:div w:id="151065912">
          <w:marLeft w:val="446"/>
          <w:marRight w:val="0"/>
          <w:marTop w:val="0"/>
          <w:marBottom w:val="0"/>
          <w:divBdr>
            <w:top w:val="none" w:sz="0" w:space="0" w:color="auto"/>
            <w:left w:val="none" w:sz="0" w:space="0" w:color="auto"/>
            <w:bottom w:val="none" w:sz="0" w:space="0" w:color="auto"/>
            <w:right w:val="none" w:sz="0" w:space="0" w:color="auto"/>
          </w:divBdr>
        </w:div>
        <w:div w:id="434710212">
          <w:marLeft w:val="446"/>
          <w:marRight w:val="0"/>
          <w:marTop w:val="0"/>
          <w:marBottom w:val="0"/>
          <w:divBdr>
            <w:top w:val="none" w:sz="0" w:space="0" w:color="auto"/>
            <w:left w:val="none" w:sz="0" w:space="0" w:color="auto"/>
            <w:bottom w:val="none" w:sz="0" w:space="0" w:color="auto"/>
            <w:right w:val="none" w:sz="0" w:space="0" w:color="auto"/>
          </w:divBdr>
        </w:div>
        <w:div w:id="114372489">
          <w:marLeft w:val="446"/>
          <w:marRight w:val="0"/>
          <w:marTop w:val="0"/>
          <w:marBottom w:val="0"/>
          <w:divBdr>
            <w:top w:val="none" w:sz="0" w:space="0" w:color="auto"/>
            <w:left w:val="none" w:sz="0" w:space="0" w:color="auto"/>
            <w:bottom w:val="none" w:sz="0" w:space="0" w:color="auto"/>
            <w:right w:val="none" w:sz="0" w:space="0" w:color="auto"/>
          </w:divBdr>
        </w:div>
      </w:divsChild>
    </w:div>
    <w:div w:id="1032223472">
      <w:bodyDiv w:val="1"/>
      <w:marLeft w:val="0"/>
      <w:marRight w:val="0"/>
      <w:marTop w:val="0"/>
      <w:marBottom w:val="0"/>
      <w:divBdr>
        <w:top w:val="none" w:sz="0" w:space="0" w:color="auto"/>
        <w:left w:val="none" w:sz="0" w:space="0" w:color="auto"/>
        <w:bottom w:val="none" w:sz="0" w:space="0" w:color="auto"/>
        <w:right w:val="none" w:sz="0" w:space="0" w:color="auto"/>
      </w:divBdr>
    </w:div>
    <w:div w:id="1044215606">
      <w:bodyDiv w:val="1"/>
      <w:marLeft w:val="0"/>
      <w:marRight w:val="0"/>
      <w:marTop w:val="0"/>
      <w:marBottom w:val="0"/>
      <w:divBdr>
        <w:top w:val="none" w:sz="0" w:space="0" w:color="auto"/>
        <w:left w:val="none" w:sz="0" w:space="0" w:color="auto"/>
        <w:bottom w:val="none" w:sz="0" w:space="0" w:color="auto"/>
        <w:right w:val="none" w:sz="0" w:space="0" w:color="auto"/>
      </w:divBdr>
      <w:divsChild>
        <w:div w:id="500702695">
          <w:marLeft w:val="446"/>
          <w:marRight w:val="0"/>
          <w:marTop w:val="0"/>
          <w:marBottom w:val="0"/>
          <w:divBdr>
            <w:top w:val="none" w:sz="0" w:space="0" w:color="auto"/>
            <w:left w:val="none" w:sz="0" w:space="0" w:color="auto"/>
            <w:bottom w:val="none" w:sz="0" w:space="0" w:color="auto"/>
            <w:right w:val="none" w:sz="0" w:space="0" w:color="auto"/>
          </w:divBdr>
        </w:div>
      </w:divsChild>
    </w:div>
    <w:div w:id="1049189780">
      <w:bodyDiv w:val="1"/>
      <w:marLeft w:val="0"/>
      <w:marRight w:val="0"/>
      <w:marTop w:val="0"/>
      <w:marBottom w:val="0"/>
      <w:divBdr>
        <w:top w:val="none" w:sz="0" w:space="0" w:color="auto"/>
        <w:left w:val="none" w:sz="0" w:space="0" w:color="auto"/>
        <w:bottom w:val="none" w:sz="0" w:space="0" w:color="auto"/>
        <w:right w:val="none" w:sz="0" w:space="0" w:color="auto"/>
      </w:divBdr>
      <w:divsChild>
        <w:div w:id="1231043646">
          <w:marLeft w:val="446"/>
          <w:marRight w:val="0"/>
          <w:marTop w:val="0"/>
          <w:marBottom w:val="0"/>
          <w:divBdr>
            <w:top w:val="none" w:sz="0" w:space="0" w:color="auto"/>
            <w:left w:val="none" w:sz="0" w:space="0" w:color="auto"/>
            <w:bottom w:val="none" w:sz="0" w:space="0" w:color="auto"/>
            <w:right w:val="none" w:sz="0" w:space="0" w:color="auto"/>
          </w:divBdr>
        </w:div>
      </w:divsChild>
    </w:div>
    <w:div w:id="1057582548">
      <w:bodyDiv w:val="1"/>
      <w:marLeft w:val="0"/>
      <w:marRight w:val="0"/>
      <w:marTop w:val="0"/>
      <w:marBottom w:val="0"/>
      <w:divBdr>
        <w:top w:val="none" w:sz="0" w:space="0" w:color="auto"/>
        <w:left w:val="none" w:sz="0" w:space="0" w:color="auto"/>
        <w:bottom w:val="none" w:sz="0" w:space="0" w:color="auto"/>
        <w:right w:val="none" w:sz="0" w:space="0" w:color="auto"/>
      </w:divBdr>
      <w:divsChild>
        <w:div w:id="1599365443">
          <w:marLeft w:val="1267"/>
          <w:marRight w:val="0"/>
          <w:marTop w:val="0"/>
          <w:marBottom w:val="0"/>
          <w:divBdr>
            <w:top w:val="none" w:sz="0" w:space="0" w:color="auto"/>
            <w:left w:val="none" w:sz="0" w:space="0" w:color="auto"/>
            <w:bottom w:val="none" w:sz="0" w:space="0" w:color="auto"/>
            <w:right w:val="none" w:sz="0" w:space="0" w:color="auto"/>
          </w:divBdr>
        </w:div>
        <w:div w:id="686830520">
          <w:marLeft w:val="1267"/>
          <w:marRight w:val="0"/>
          <w:marTop w:val="0"/>
          <w:marBottom w:val="0"/>
          <w:divBdr>
            <w:top w:val="none" w:sz="0" w:space="0" w:color="auto"/>
            <w:left w:val="none" w:sz="0" w:space="0" w:color="auto"/>
            <w:bottom w:val="none" w:sz="0" w:space="0" w:color="auto"/>
            <w:right w:val="none" w:sz="0" w:space="0" w:color="auto"/>
          </w:divBdr>
        </w:div>
        <w:div w:id="799080601">
          <w:marLeft w:val="1267"/>
          <w:marRight w:val="0"/>
          <w:marTop w:val="0"/>
          <w:marBottom w:val="0"/>
          <w:divBdr>
            <w:top w:val="none" w:sz="0" w:space="0" w:color="auto"/>
            <w:left w:val="none" w:sz="0" w:space="0" w:color="auto"/>
            <w:bottom w:val="none" w:sz="0" w:space="0" w:color="auto"/>
            <w:right w:val="none" w:sz="0" w:space="0" w:color="auto"/>
          </w:divBdr>
        </w:div>
        <w:div w:id="74135880">
          <w:marLeft w:val="1267"/>
          <w:marRight w:val="0"/>
          <w:marTop w:val="0"/>
          <w:marBottom w:val="0"/>
          <w:divBdr>
            <w:top w:val="none" w:sz="0" w:space="0" w:color="auto"/>
            <w:left w:val="none" w:sz="0" w:space="0" w:color="auto"/>
            <w:bottom w:val="none" w:sz="0" w:space="0" w:color="auto"/>
            <w:right w:val="none" w:sz="0" w:space="0" w:color="auto"/>
          </w:divBdr>
        </w:div>
        <w:div w:id="2115900617">
          <w:marLeft w:val="1267"/>
          <w:marRight w:val="0"/>
          <w:marTop w:val="0"/>
          <w:marBottom w:val="0"/>
          <w:divBdr>
            <w:top w:val="none" w:sz="0" w:space="0" w:color="auto"/>
            <w:left w:val="none" w:sz="0" w:space="0" w:color="auto"/>
            <w:bottom w:val="none" w:sz="0" w:space="0" w:color="auto"/>
            <w:right w:val="none" w:sz="0" w:space="0" w:color="auto"/>
          </w:divBdr>
        </w:div>
        <w:div w:id="8223660">
          <w:marLeft w:val="1267"/>
          <w:marRight w:val="0"/>
          <w:marTop w:val="0"/>
          <w:marBottom w:val="0"/>
          <w:divBdr>
            <w:top w:val="none" w:sz="0" w:space="0" w:color="auto"/>
            <w:left w:val="none" w:sz="0" w:space="0" w:color="auto"/>
            <w:bottom w:val="none" w:sz="0" w:space="0" w:color="auto"/>
            <w:right w:val="none" w:sz="0" w:space="0" w:color="auto"/>
          </w:divBdr>
        </w:div>
        <w:div w:id="2050759672">
          <w:marLeft w:val="1267"/>
          <w:marRight w:val="0"/>
          <w:marTop w:val="0"/>
          <w:marBottom w:val="0"/>
          <w:divBdr>
            <w:top w:val="none" w:sz="0" w:space="0" w:color="auto"/>
            <w:left w:val="none" w:sz="0" w:space="0" w:color="auto"/>
            <w:bottom w:val="none" w:sz="0" w:space="0" w:color="auto"/>
            <w:right w:val="none" w:sz="0" w:space="0" w:color="auto"/>
          </w:divBdr>
        </w:div>
        <w:div w:id="2056544017">
          <w:marLeft w:val="1267"/>
          <w:marRight w:val="0"/>
          <w:marTop w:val="0"/>
          <w:marBottom w:val="0"/>
          <w:divBdr>
            <w:top w:val="none" w:sz="0" w:space="0" w:color="auto"/>
            <w:left w:val="none" w:sz="0" w:space="0" w:color="auto"/>
            <w:bottom w:val="none" w:sz="0" w:space="0" w:color="auto"/>
            <w:right w:val="none" w:sz="0" w:space="0" w:color="auto"/>
          </w:divBdr>
        </w:div>
      </w:divsChild>
    </w:div>
    <w:div w:id="1075711871">
      <w:bodyDiv w:val="1"/>
      <w:marLeft w:val="0"/>
      <w:marRight w:val="0"/>
      <w:marTop w:val="0"/>
      <w:marBottom w:val="0"/>
      <w:divBdr>
        <w:top w:val="none" w:sz="0" w:space="0" w:color="auto"/>
        <w:left w:val="none" w:sz="0" w:space="0" w:color="auto"/>
        <w:bottom w:val="none" w:sz="0" w:space="0" w:color="auto"/>
        <w:right w:val="none" w:sz="0" w:space="0" w:color="auto"/>
      </w:divBdr>
      <w:divsChild>
        <w:div w:id="724985284">
          <w:marLeft w:val="1166"/>
          <w:marRight w:val="0"/>
          <w:marTop w:val="0"/>
          <w:marBottom w:val="0"/>
          <w:divBdr>
            <w:top w:val="none" w:sz="0" w:space="0" w:color="auto"/>
            <w:left w:val="none" w:sz="0" w:space="0" w:color="auto"/>
            <w:bottom w:val="none" w:sz="0" w:space="0" w:color="auto"/>
            <w:right w:val="none" w:sz="0" w:space="0" w:color="auto"/>
          </w:divBdr>
        </w:div>
        <w:div w:id="839855611">
          <w:marLeft w:val="1166"/>
          <w:marRight w:val="0"/>
          <w:marTop w:val="0"/>
          <w:marBottom w:val="0"/>
          <w:divBdr>
            <w:top w:val="none" w:sz="0" w:space="0" w:color="auto"/>
            <w:left w:val="none" w:sz="0" w:space="0" w:color="auto"/>
            <w:bottom w:val="none" w:sz="0" w:space="0" w:color="auto"/>
            <w:right w:val="none" w:sz="0" w:space="0" w:color="auto"/>
          </w:divBdr>
        </w:div>
        <w:div w:id="1382633456">
          <w:marLeft w:val="1166"/>
          <w:marRight w:val="0"/>
          <w:marTop w:val="0"/>
          <w:marBottom w:val="0"/>
          <w:divBdr>
            <w:top w:val="none" w:sz="0" w:space="0" w:color="auto"/>
            <w:left w:val="none" w:sz="0" w:space="0" w:color="auto"/>
            <w:bottom w:val="none" w:sz="0" w:space="0" w:color="auto"/>
            <w:right w:val="none" w:sz="0" w:space="0" w:color="auto"/>
          </w:divBdr>
        </w:div>
      </w:divsChild>
    </w:div>
    <w:div w:id="1097868278">
      <w:bodyDiv w:val="1"/>
      <w:marLeft w:val="0"/>
      <w:marRight w:val="0"/>
      <w:marTop w:val="0"/>
      <w:marBottom w:val="0"/>
      <w:divBdr>
        <w:top w:val="none" w:sz="0" w:space="0" w:color="auto"/>
        <w:left w:val="none" w:sz="0" w:space="0" w:color="auto"/>
        <w:bottom w:val="none" w:sz="0" w:space="0" w:color="auto"/>
        <w:right w:val="none" w:sz="0" w:space="0" w:color="auto"/>
      </w:divBdr>
    </w:div>
    <w:div w:id="1098334264">
      <w:bodyDiv w:val="1"/>
      <w:marLeft w:val="0"/>
      <w:marRight w:val="0"/>
      <w:marTop w:val="0"/>
      <w:marBottom w:val="0"/>
      <w:divBdr>
        <w:top w:val="none" w:sz="0" w:space="0" w:color="auto"/>
        <w:left w:val="none" w:sz="0" w:space="0" w:color="auto"/>
        <w:bottom w:val="none" w:sz="0" w:space="0" w:color="auto"/>
        <w:right w:val="none" w:sz="0" w:space="0" w:color="auto"/>
      </w:divBdr>
      <w:divsChild>
        <w:div w:id="1919904886">
          <w:marLeft w:val="446"/>
          <w:marRight w:val="0"/>
          <w:marTop w:val="0"/>
          <w:marBottom w:val="0"/>
          <w:divBdr>
            <w:top w:val="none" w:sz="0" w:space="0" w:color="auto"/>
            <w:left w:val="none" w:sz="0" w:space="0" w:color="auto"/>
            <w:bottom w:val="none" w:sz="0" w:space="0" w:color="auto"/>
            <w:right w:val="none" w:sz="0" w:space="0" w:color="auto"/>
          </w:divBdr>
        </w:div>
        <w:div w:id="739718702">
          <w:marLeft w:val="446"/>
          <w:marRight w:val="0"/>
          <w:marTop w:val="0"/>
          <w:marBottom w:val="0"/>
          <w:divBdr>
            <w:top w:val="none" w:sz="0" w:space="0" w:color="auto"/>
            <w:left w:val="none" w:sz="0" w:space="0" w:color="auto"/>
            <w:bottom w:val="none" w:sz="0" w:space="0" w:color="auto"/>
            <w:right w:val="none" w:sz="0" w:space="0" w:color="auto"/>
          </w:divBdr>
        </w:div>
        <w:div w:id="2100250667">
          <w:marLeft w:val="446"/>
          <w:marRight w:val="0"/>
          <w:marTop w:val="0"/>
          <w:marBottom w:val="0"/>
          <w:divBdr>
            <w:top w:val="none" w:sz="0" w:space="0" w:color="auto"/>
            <w:left w:val="none" w:sz="0" w:space="0" w:color="auto"/>
            <w:bottom w:val="none" w:sz="0" w:space="0" w:color="auto"/>
            <w:right w:val="none" w:sz="0" w:space="0" w:color="auto"/>
          </w:divBdr>
        </w:div>
      </w:divsChild>
    </w:div>
    <w:div w:id="1146511879">
      <w:bodyDiv w:val="1"/>
      <w:marLeft w:val="0"/>
      <w:marRight w:val="0"/>
      <w:marTop w:val="0"/>
      <w:marBottom w:val="0"/>
      <w:divBdr>
        <w:top w:val="none" w:sz="0" w:space="0" w:color="auto"/>
        <w:left w:val="none" w:sz="0" w:space="0" w:color="auto"/>
        <w:bottom w:val="none" w:sz="0" w:space="0" w:color="auto"/>
        <w:right w:val="none" w:sz="0" w:space="0" w:color="auto"/>
      </w:divBdr>
    </w:div>
    <w:div w:id="1162239639">
      <w:bodyDiv w:val="1"/>
      <w:marLeft w:val="0"/>
      <w:marRight w:val="0"/>
      <w:marTop w:val="0"/>
      <w:marBottom w:val="0"/>
      <w:divBdr>
        <w:top w:val="none" w:sz="0" w:space="0" w:color="auto"/>
        <w:left w:val="none" w:sz="0" w:space="0" w:color="auto"/>
        <w:bottom w:val="none" w:sz="0" w:space="0" w:color="auto"/>
        <w:right w:val="none" w:sz="0" w:space="0" w:color="auto"/>
      </w:divBdr>
    </w:div>
    <w:div w:id="1192957794">
      <w:bodyDiv w:val="1"/>
      <w:marLeft w:val="0"/>
      <w:marRight w:val="0"/>
      <w:marTop w:val="0"/>
      <w:marBottom w:val="0"/>
      <w:divBdr>
        <w:top w:val="none" w:sz="0" w:space="0" w:color="auto"/>
        <w:left w:val="none" w:sz="0" w:space="0" w:color="auto"/>
        <w:bottom w:val="none" w:sz="0" w:space="0" w:color="auto"/>
        <w:right w:val="none" w:sz="0" w:space="0" w:color="auto"/>
      </w:divBdr>
    </w:div>
    <w:div w:id="1257440918">
      <w:bodyDiv w:val="1"/>
      <w:marLeft w:val="0"/>
      <w:marRight w:val="0"/>
      <w:marTop w:val="0"/>
      <w:marBottom w:val="0"/>
      <w:divBdr>
        <w:top w:val="none" w:sz="0" w:space="0" w:color="auto"/>
        <w:left w:val="none" w:sz="0" w:space="0" w:color="auto"/>
        <w:bottom w:val="none" w:sz="0" w:space="0" w:color="auto"/>
        <w:right w:val="none" w:sz="0" w:space="0" w:color="auto"/>
      </w:divBdr>
    </w:div>
    <w:div w:id="1365401628">
      <w:bodyDiv w:val="1"/>
      <w:marLeft w:val="0"/>
      <w:marRight w:val="0"/>
      <w:marTop w:val="0"/>
      <w:marBottom w:val="0"/>
      <w:divBdr>
        <w:top w:val="none" w:sz="0" w:space="0" w:color="auto"/>
        <w:left w:val="none" w:sz="0" w:space="0" w:color="auto"/>
        <w:bottom w:val="none" w:sz="0" w:space="0" w:color="auto"/>
        <w:right w:val="none" w:sz="0" w:space="0" w:color="auto"/>
      </w:divBdr>
      <w:divsChild>
        <w:div w:id="1568102875">
          <w:marLeft w:val="446"/>
          <w:marRight w:val="0"/>
          <w:marTop w:val="0"/>
          <w:marBottom w:val="0"/>
          <w:divBdr>
            <w:top w:val="none" w:sz="0" w:space="0" w:color="auto"/>
            <w:left w:val="none" w:sz="0" w:space="0" w:color="auto"/>
            <w:bottom w:val="none" w:sz="0" w:space="0" w:color="auto"/>
            <w:right w:val="none" w:sz="0" w:space="0" w:color="auto"/>
          </w:divBdr>
        </w:div>
        <w:div w:id="219170751">
          <w:marLeft w:val="446"/>
          <w:marRight w:val="0"/>
          <w:marTop w:val="0"/>
          <w:marBottom w:val="0"/>
          <w:divBdr>
            <w:top w:val="none" w:sz="0" w:space="0" w:color="auto"/>
            <w:left w:val="none" w:sz="0" w:space="0" w:color="auto"/>
            <w:bottom w:val="none" w:sz="0" w:space="0" w:color="auto"/>
            <w:right w:val="none" w:sz="0" w:space="0" w:color="auto"/>
          </w:divBdr>
        </w:div>
        <w:div w:id="1271623803">
          <w:marLeft w:val="446"/>
          <w:marRight w:val="0"/>
          <w:marTop w:val="0"/>
          <w:marBottom w:val="0"/>
          <w:divBdr>
            <w:top w:val="none" w:sz="0" w:space="0" w:color="auto"/>
            <w:left w:val="none" w:sz="0" w:space="0" w:color="auto"/>
            <w:bottom w:val="none" w:sz="0" w:space="0" w:color="auto"/>
            <w:right w:val="none" w:sz="0" w:space="0" w:color="auto"/>
          </w:divBdr>
        </w:div>
        <w:div w:id="1327245517">
          <w:marLeft w:val="446"/>
          <w:marRight w:val="0"/>
          <w:marTop w:val="0"/>
          <w:marBottom w:val="0"/>
          <w:divBdr>
            <w:top w:val="none" w:sz="0" w:space="0" w:color="auto"/>
            <w:left w:val="none" w:sz="0" w:space="0" w:color="auto"/>
            <w:bottom w:val="none" w:sz="0" w:space="0" w:color="auto"/>
            <w:right w:val="none" w:sz="0" w:space="0" w:color="auto"/>
          </w:divBdr>
        </w:div>
      </w:divsChild>
    </w:div>
    <w:div w:id="1382168585">
      <w:bodyDiv w:val="1"/>
      <w:marLeft w:val="0"/>
      <w:marRight w:val="0"/>
      <w:marTop w:val="0"/>
      <w:marBottom w:val="0"/>
      <w:divBdr>
        <w:top w:val="none" w:sz="0" w:space="0" w:color="auto"/>
        <w:left w:val="none" w:sz="0" w:space="0" w:color="auto"/>
        <w:bottom w:val="none" w:sz="0" w:space="0" w:color="auto"/>
        <w:right w:val="none" w:sz="0" w:space="0" w:color="auto"/>
      </w:divBdr>
    </w:div>
    <w:div w:id="1392315912">
      <w:bodyDiv w:val="1"/>
      <w:marLeft w:val="0"/>
      <w:marRight w:val="0"/>
      <w:marTop w:val="0"/>
      <w:marBottom w:val="0"/>
      <w:divBdr>
        <w:top w:val="none" w:sz="0" w:space="0" w:color="auto"/>
        <w:left w:val="none" w:sz="0" w:space="0" w:color="auto"/>
        <w:bottom w:val="none" w:sz="0" w:space="0" w:color="auto"/>
        <w:right w:val="none" w:sz="0" w:space="0" w:color="auto"/>
      </w:divBdr>
      <w:divsChild>
        <w:div w:id="69893691">
          <w:marLeft w:val="1166"/>
          <w:marRight w:val="0"/>
          <w:marTop w:val="0"/>
          <w:marBottom w:val="0"/>
          <w:divBdr>
            <w:top w:val="none" w:sz="0" w:space="0" w:color="auto"/>
            <w:left w:val="none" w:sz="0" w:space="0" w:color="auto"/>
            <w:bottom w:val="none" w:sz="0" w:space="0" w:color="auto"/>
            <w:right w:val="none" w:sz="0" w:space="0" w:color="auto"/>
          </w:divBdr>
        </w:div>
        <w:div w:id="1979145138">
          <w:marLeft w:val="1166"/>
          <w:marRight w:val="0"/>
          <w:marTop w:val="0"/>
          <w:marBottom w:val="0"/>
          <w:divBdr>
            <w:top w:val="none" w:sz="0" w:space="0" w:color="auto"/>
            <w:left w:val="none" w:sz="0" w:space="0" w:color="auto"/>
            <w:bottom w:val="none" w:sz="0" w:space="0" w:color="auto"/>
            <w:right w:val="none" w:sz="0" w:space="0" w:color="auto"/>
          </w:divBdr>
        </w:div>
        <w:div w:id="1901358874">
          <w:marLeft w:val="1166"/>
          <w:marRight w:val="0"/>
          <w:marTop w:val="0"/>
          <w:marBottom w:val="0"/>
          <w:divBdr>
            <w:top w:val="none" w:sz="0" w:space="0" w:color="auto"/>
            <w:left w:val="none" w:sz="0" w:space="0" w:color="auto"/>
            <w:bottom w:val="none" w:sz="0" w:space="0" w:color="auto"/>
            <w:right w:val="none" w:sz="0" w:space="0" w:color="auto"/>
          </w:divBdr>
        </w:div>
      </w:divsChild>
    </w:div>
    <w:div w:id="1394810518">
      <w:bodyDiv w:val="1"/>
      <w:marLeft w:val="0"/>
      <w:marRight w:val="0"/>
      <w:marTop w:val="0"/>
      <w:marBottom w:val="0"/>
      <w:divBdr>
        <w:top w:val="none" w:sz="0" w:space="0" w:color="auto"/>
        <w:left w:val="none" w:sz="0" w:space="0" w:color="auto"/>
        <w:bottom w:val="none" w:sz="0" w:space="0" w:color="auto"/>
        <w:right w:val="none" w:sz="0" w:space="0" w:color="auto"/>
      </w:divBdr>
      <w:divsChild>
        <w:div w:id="1117212863">
          <w:marLeft w:val="446"/>
          <w:marRight w:val="0"/>
          <w:marTop w:val="0"/>
          <w:marBottom w:val="0"/>
          <w:divBdr>
            <w:top w:val="none" w:sz="0" w:space="0" w:color="auto"/>
            <w:left w:val="none" w:sz="0" w:space="0" w:color="auto"/>
            <w:bottom w:val="none" w:sz="0" w:space="0" w:color="auto"/>
            <w:right w:val="none" w:sz="0" w:space="0" w:color="auto"/>
          </w:divBdr>
        </w:div>
        <w:div w:id="2077891775">
          <w:marLeft w:val="446"/>
          <w:marRight w:val="0"/>
          <w:marTop w:val="0"/>
          <w:marBottom w:val="0"/>
          <w:divBdr>
            <w:top w:val="none" w:sz="0" w:space="0" w:color="auto"/>
            <w:left w:val="none" w:sz="0" w:space="0" w:color="auto"/>
            <w:bottom w:val="none" w:sz="0" w:space="0" w:color="auto"/>
            <w:right w:val="none" w:sz="0" w:space="0" w:color="auto"/>
          </w:divBdr>
        </w:div>
        <w:div w:id="1797992421">
          <w:marLeft w:val="446"/>
          <w:marRight w:val="0"/>
          <w:marTop w:val="0"/>
          <w:marBottom w:val="0"/>
          <w:divBdr>
            <w:top w:val="none" w:sz="0" w:space="0" w:color="auto"/>
            <w:left w:val="none" w:sz="0" w:space="0" w:color="auto"/>
            <w:bottom w:val="none" w:sz="0" w:space="0" w:color="auto"/>
            <w:right w:val="none" w:sz="0" w:space="0" w:color="auto"/>
          </w:divBdr>
        </w:div>
        <w:div w:id="1214001878">
          <w:marLeft w:val="446"/>
          <w:marRight w:val="0"/>
          <w:marTop w:val="0"/>
          <w:marBottom w:val="0"/>
          <w:divBdr>
            <w:top w:val="none" w:sz="0" w:space="0" w:color="auto"/>
            <w:left w:val="none" w:sz="0" w:space="0" w:color="auto"/>
            <w:bottom w:val="none" w:sz="0" w:space="0" w:color="auto"/>
            <w:right w:val="none" w:sz="0" w:space="0" w:color="auto"/>
          </w:divBdr>
        </w:div>
      </w:divsChild>
    </w:div>
    <w:div w:id="1395424623">
      <w:bodyDiv w:val="1"/>
      <w:marLeft w:val="0"/>
      <w:marRight w:val="0"/>
      <w:marTop w:val="0"/>
      <w:marBottom w:val="0"/>
      <w:divBdr>
        <w:top w:val="none" w:sz="0" w:space="0" w:color="auto"/>
        <w:left w:val="none" w:sz="0" w:space="0" w:color="auto"/>
        <w:bottom w:val="none" w:sz="0" w:space="0" w:color="auto"/>
        <w:right w:val="none" w:sz="0" w:space="0" w:color="auto"/>
      </w:divBdr>
      <w:divsChild>
        <w:div w:id="1542013225">
          <w:marLeft w:val="0"/>
          <w:marRight w:val="0"/>
          <w:marTop w:val="0"/>
          <w:marBottom w:val="0"/>
          <w:divBdr>
            <w:top w:val="none" w:sz="0" w:space="0" w:color="auto"/>
            <w:left w:val="none" w:sz="0" w:space="0" w:color="auto"/>
            <w:bottom w:val="none" w:sz="0" w:space="0" w:color="auto"/>
            <w:right w:val="none" w:sz="0" w:space="0" w:color="auto"/>
          </w:divBdr>
          <w:divsChild>
            <w:div w:id="1283268022">
              <w:marLeft w:val="0"/>
              <w:marRight w:val="0"/>
              <w:marTop w:val="0"/>
              <w:marBottom w:val="0"/>
              <w:divBdr>
                <w:top w:val="none" w:sz="0" w:space="0" w:color="auto"/>
                <w:left w:val="none" w:sz="0" w:space="0" w:color="auto"/>
                <w:bottom w:val="none" w:sz="0" w:space="0" w:color="auto"/>
                <w:right w:val="none" w:sz="0" w:space="0" w:color="auto"/>
              </w:divBdr>
              <w:divsChild>
                <w:div w:id="279577989">
                  <w:marLeft w:val="0"/>
                  <w:marRight w:val="0"/>
                  <w:marTop w:val="0"/>
                  <w:marBottom w:val="0"/>
                  <w:divBdr>
                    <w:top w:val="none" w:sz="0" w:space="0" w:color="auto"/>
                    <w:left w:val="none" w:sz="0" w:space="0" w:color="auto"/>
                    <w:bottom w:val="none" w:sz="0" w:space="0" w:color="auto"/>
                    <w:right w:val="none" w:sz="0" w:space="0" w:color="auto"/>
                  </w:divBdr>
                  <w:divsChild>
                    <w:div w:id="1509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991271">
      <w:bodyDiv w:val="1"/>
      <w:marLeft w:val="0"/>
      <w:marRight w:val="0"/>
      <w:marTop w:val="0"/>
      <w:marBottom w:val="0"/>
      <w:divBdr>
        <w:top w:val="none" w:sz="0" w:space="0" w:color="auto"/>
        <w:left w:val="none" w:sz="0" w:space="0" w:color="auto"/>
        <w:bottom w:val="none" w:sz="0" w:space="0" w:color="auto"/>
        <w:right w:val="none" w:sz="0" w:space="0" w:color="auto"/>
      </w:divBdr>
    </w:div>
    <w:div w:id="1547328234">
      <w:bodyDiv w:val="1"/>
      <w:marLeft w:val="0"/>
      <w:marRight w:val="0"/>
      <w:marTop w:val="0"/>
      <w:marBottom w:val="0"/>
      <w:divBdr>
        <w:top w:val="none" w:sz="0" w:space="0" w:color="auto"/>
        <w:left w:val="none" w:sz="0" w:space="0" w:color="auto"/>
        <w:bottom w:val="none" w:sz="0" w:space="0" w:color="auto"/>
        <w:right w:val="none" w:sz="0" w:space="0" w:color="auto"/>
      </w:divBdr>
      <w:divsChild>
        <w:div w:id="1362896765">
          <w:marLeft w:val="1166"/>
          <w:marRight w:val="0"/>
          <w:marTop w:val="0"/>
          <w:marBottom w:val="0"/>
          <w:divBdr>
            <w:top w:val="none" w:sz="0" w:space="0" w:color="auto"/>
            <w:left w:val="none" w:sz="0" w:space="0" w:color="auto"/>
            <w:bottom w:val="none" w:sz="0" w:space="0" w:color="auto"/>
            <w:right w:val="none" w:sz="0" w:space="0" w:color="auto"/>
          </w:divBdr>
        </w:div>
        <w:div w:id="1758473956">
          <w:marLeft w:val="1166"/>
          <w:marRight w:val="0"/>
          <w:marTop w:val="0"/>
          <w:marBottom w:val="0"/>
          <w:divBdr>
            <w:top w:val="none" w:sz="0" w:space="0" w:color="auto"/>
            <w:left w:val="none" w:sz="0" w:space="0" w:color="auto"/>
            <w:bottom w:val="none" w:sz="0" w:space="0" w:color="auto"/>
            <w:right w:val="none" w:sz="0" w:space="0" w:color="auto"/>
          </w:divBdr>
        </w:div>
        <w:div w:id="575937011">
          <w:marLeft w:val="1166"/>
          <w:marRight w:val="0"/>
          <w:marTop w:val="0"/>
          <w:marBottom w:val="0"/>
          <w:divBdr>
            <w:top w:val="none" w:sz="0" w:space="0" w:color="auto"/>
            <w:left w:val="none" w:sz="0" w:space="0" w:color="auto"/>
            <w:bottom w:val="none" w:sz="0" w:space="0" w:color="auto"/>
            <w:right w:val="none" w:sz="0" w:space="0" w:color="auto"/>
          </w:divBdr>
        </w:div>
        <w:div w:id="1336616214">
          <w:marLeft w:val="1166"/>
          <w:marRight w:val="0"/>
          <w:marTop w:val="0"/>
          <w:marBottom w:val="0"/>
          <w:divBdr>
            <w:top w:val="none" w:sz="0" w:space="0" w:color="auto"/>
            <w:left w:val="none" w:sz="0" w:space="0" w:color="auto"/>
            <w:bottom w:val="none" w:sz="0" w:space="0" w:color="auto"/>
            <w:right w:val="none" w:sz="0" w:space="0" w:color="auto"/>
          </w:divBdr>
        </w:div>
        <w:div w:id="466313846">
          <w:marLeft w:val="1166"/>
          <w:marRight w:val="0"/>
          <w:marTop w:val="0"/>
          <w:marBottom w:val="0"/>
          <w:divBdr>
            <w:top w:val="none" w:sz="0" w:space="0" w:color="auto"/>
            <w:left w:val="none" w:sz="0" w:space="0" w:color="auto"/>
            <w:bottom w:val="none" w:sz="0" w:space="0" w:color="auto"/>
            <w:right w:val="none" w:sz="0" w:space="0" w:color="auto"/>
          </w:divBdr>
        </w:div>
      </w:divsChild>
    </w:div>
    <w:div w:id="1552304710">
      <w:bodyDiv w:val="1"/>
      <w:marLeft w:val="0"/>
      <w:marRight w:val="0"/>
      <w:marTop w:val="0"/>
      <w:marBottom w:val="0"/>
      <w:divBdr>
        <w:top w:val="none" w:sz="0" w:space="0" w:color="auto"/>
        <w:left w:val="none" w:sz="0" w:space="0" w:color="auto"/>
        <w:bottom w:val="none" w:sz="0" w:space="0" w:color="auto"/>
        <w:right w:val="none" w:sz="0" w:space="0" w:color="auto"/>
      </w:divBdr>
      <w:divsChild>
        <w:div w:id="125247377">
          <w:marLeft w:val="446"/>
          <w:marRight w:val="0"/>
          <w:marTop w:val="0"/>
          <w:marBottom w:val="0"/>
          <w:divBdr>
            <w:top w:val="none" w:sz="0" w:space="0" w:color="auto"/>
            <w:left w:val="none" w:sz="0" w:space="0" w:color="auto"/>
            <w:bottom w:val="none" w:sz="0" w:space="0" w:color="auto"/>
            <w:right w:val="none" w:sz="0" w:space="0" w:color="auto"/>
          </w:divBdr>
        </w:div>
        <w:div w:id="366639176">
          <w:marLeft w:val="446"/>
          <w:marRight w:val="0"/>
          <w:marTop w:val="0"/>
          <w:marBottom w:val="0"/>
          <w:divBdr>
            <w:top w:val="none" w:sz="0" w:space="0" w:color="auto"/>
            <w:left w:val="none" w:sz="0" w:space="0" w:color="auto"/>
            <w:bottom w:val="none" w:sz="0" w:space="0" w:color="auto"/>
            <w:right w:val="none" w:sz="0" w:space="0" w:color="auto"/>
          </w:divBdr>
        </w:div>
        <w:div w:id="1108084674">
          <w:marLeft w:val="446"/>
          <w:marRight w:val="0"/>
          <w:marTop w:val="0"/>
          <w:marBottom w:val="0"/>
          <w:divBdr>
            <w:top w:val="none" w:sz="0" w:space="0" w:color="auto"/>
            <w:left w:val="none" w:sz="0" w:space="0" w:color="auto"/>
            <w:bottom w:val="none" w:sz="0" w:space="0" w:color="auto"/>
            <w:right w:val="none" w:sz="0" w:space="0" w:color="auto"/>
          </w:divBdr>
        </w:div>
        <w:div w:id="164634504">
          <w:marLeft w:val="446"/>
          <w:marRight w:val="0"/>
          <w:marTop w:val="0"/>
          <w:marBottom w:val="0"/>
          <w:divBdr>
            <w:top w:val="none" w:sz="0" w:space="0" w:color="auto"/>
            <w:left w:val="none" w:sz="0" w:space="0" w:color="auto"/>
            <w:bottom w:val="none" w:sz="0" w:space="0" w:color="auto"/>
            <w:right w:val="none" w:sz="0" w:space="0" w:color="auto"/>
          </w:divBdr>
        </w:div>
        <w:div w:id="211118240">
          <w:marLeft w:val="446"/>
          <w:marRight w:val="0"/>
          <w:marTop w:val="0"/>
          <w:marBottom w:val="0"/>
          <w:divBdr>
            <w:top w:val="none" w:sz="0" w:space="0" w:color="auto"/>
            <w:left w:val="none" w:sz="0" w:space="0" w:color="auto"/>
            <w:bottom w:val="none" w:sz="0" w:space="0" w:color="auto"/>
            <w:right w:val="none" w:sz="0" w:space="0" w:color="auto"/>
          </w:divBdr>
        </w:div>
        <w:div w:id="1564170280">
          <w:marLeft w:val="446"/>
          <w:marRight w:val="0"/>
          <w:marTop w:val="0"/>
          <w:marBottom w:val="0"/>
          <w:divBdr>
            <w:top w:val="none" w:sz="0" w:space="0" w:color="auto"/>
            <w:left w:val="none" w:sz="0" w:space="0" w:color="auto"/>
            <w:bottom w:val="none" w:sz="0" w:space="0" w:color="auto"/>
            <w:right w:val="none" w:sz="0" w:space="0" w:color="auto"/>
          </w:divBdr>
        </w:div>
        <w:div w:id="1392464968">
          <w:marLeft w:val="446"/>
          <w:marRight w:val="0"/>
          <w:marTop w:val="0"/>
          <w:marBottom w:val="0"/>
          <w:divBdr>
            <w:top w:val="none" w:sz="0" w:space="0" w:color="auto"/>
            <w:left w:val="none" w:sz="0" w:space="0" w:color="auto"/>
            <w:bottom w:val="none" w:sz="0" w:space="0" w:color="auto"/>
            <w:right w:val="none" w:sz="0" w:space="0" w:color="auto"/>
          </w:divBdr>
        </w:div>
      </w:divsChild>
    </w:div>
    <w:div w:id="1569269902">
      <w:bodyDiv w:val="1"/>
      <w:marLeft w:val="0"/>
      <w:marRight w:val="0"/>
      <w:marTop w:val="0"/>
      <w:marBottom w:val="0"/>
      <w:divBdr>
        <w:top w:val="none" w:sz="0" w:space="0" w:color="auto"/>
        <w:left w:val="none" w:sz="0" w:space="0" w:color="auto"/>
        <w:bottom w:val="none" w:sz="0" w:space="0" w:color="auto"/>
        <w:right w:val="none" w:sz="0" w:space="0" w:color="auto"/>
      </w:divBdr>
    </w:div>
    <w:div w:id="1596474986">
      <w:bodyDiv w:val="1"/>
      <w:marLeft w:val="0"/>
      <w:marRight w:val="0"/>
      <w:marTop w:val="0"/>
      <w:marBottom w:val="0"/>
      <w:divBdr>
        <w:top w:val="none" w:sz="0" w:space="0" w:color="auto"/>
        <w:left w:val="none" w:sz="0" w:space="0" w:color="auto"/>
        <w:bottom w:val="none" w:sz="0" w:space="0" w:color="auto"/>
        <w:right w:val="none" w:sz="0" w:space="0" w:color="auto"/>
      </w:divBdr>
      <w:divsChild>
        <w:div w:id="977537528">
          <w:marLeft w:val="547"/>
          <w:marRight w:val="0"/>
          <w:marTop w:val="0"/>
          <w:marBottom w:val="0"/>
          <w:divBdr>
            <w:top w:val="none" w:sz="0" w:space="0" w:color="auto"/>
            <w:left w:val="none" w:sz="0" w:space="0" w:color="auto"/>
            <w:bottom w:val="none" w:sz="0" w:space="0" w:color="auto"/>
            <w:right w:val="none" w:sz="0" w:space="0" w:color="auto"/>
          </w:divBdr>
        </w:div>
        <w:div w:id="902063181">
          <w:marLeft w:val="547"/>
          <w:marRight w:val="0"/>
          <w:marTop w:val="0"/>
          <w:marBottom w:val="0"/>
          <w:divBdr>
            <w:top w:val="none" w:sz="0" w:space="0" w:color="auto"/>
            <w:left w:val="none" w:sz="0" w:space="0" w:color="auto"/>
            <w:bottom w:val="none" w:sz="0" w:space="0" w:color="auto"/>
            <w:right w:val="none" w:sz="0" w:space="0" w:color="auto"/>
          </w:divBdr>
        </w:div>
        <w:div w:id="1592081083">
          <w:marLeft w:val="547"/>
          <w:marRight w:val="0"/>
          <w:marTop w:val="0"/>
          <w:marBottom w:val="0"/>
          <w:divBdr>
            <w:top w:val="none" w:sz="0" w:space="0" w:color="auto"/>
            <w:left w:val="none" w:sz="0" w:space="0" w:color="auto"/>
            <w:bottom w:val="none" w:sz="0" w:space="0" w:color="auto"/>
            <w:right w:val="none" w:sz="0" w:space="0" w:color="auto"/>
          </w:divBdr>
        </w:div>
        <w:div w:id="1687556686">
          <w:marLeft w:val="547"/>
          <w:marRight w:val="0"/>
          <w:marTop w:val="0"/>
          <w:marBottom w:val="0"/>
          <w:divBdr>
            <w:top w:val="none" w:sz="0" w:space="0" w:color="auto"/>
            <w:left w:val="none" w:sz="0" w:space="0" w:color="auto"/>
            <w:bottom w:val="none" w:sz="0" w:space="0" w:color="auto"/>
            <w:right w:val="none" w:sz="0" w:space="0" w:color="auto"/>
          </w:divBdr>
        </w:div>
        <w:div w:id="223486616">
          <w:marLeft w:val="547"/>
          <w:marRight w:val="0"/>
          <w:marTop w:val="0"/>
          <w:marBottom w:val="0"/>
          <w:divBdr>
            <w:top w:val="none" w:sz="0" w:space="0" w:color="auto"/>
            <w:left w:val="none" w:sz="0" w:space="0" w:color="auto"/>
            <w:bottom w:val="none" w:sz="0" w:space="0" w:color="auto"/>
            <w:right w:val="none" w:sz="0" w:space="0" w:color="auto"/>
          </w:divBdr>
        </w:div>
        <w:div w:id="1526476876">
          <w:marLeft w:val="547"/>
          <w:marRight w:val="0"/>
          <w:marTop w:val="0"/>
          <w:marBottom w:val="0"/>
          <w:divBdr>
            <w:top w:val="none" w:sz="0" w:space="0" w:color="auto"/>
            <w:left w:val="none" w:sz="0" w:space="0" w:color="auto"/>
            <w:bottom w:val="none" w:sz="0" w:space="0" w:color="auto"/>
            <w:right w:val="none" w:sz="0" w:space="0" w:color="auto"/>
          </w:divBdr>
        </w:div>
        <w:div w:id="309989890">
          <w:marLeft w:val="547"/>
          <w:marRight w:val="0"/>
          <w:marTop w:val="0"/>
          <w:marBottom w:val="0"/>
          <w:divBdr>
            <w:top w:val="none" w:sz="0" w:space="0" w:color="auto"/>
            <w:left w:val="none" w:sz="0" w:space="0" w:color="auto"/>
            <w:bottom w:val="none" w:sz="0" w:space="0" w:color="auto"/>
            <w:right w:val="none" w:sz="0" w:space="0" w:color="auto"/>
          </w:divBdr>
        </w:div>
      </w:divsChild>
    </w:div>
    <w:div w:id="1654866724">
      <w:bodyDiv w:val="1"/>
      <w:marLeft w:val="0"/>
      <w:marRight w:val="0"/>
      <w:marTop w:val="0"/>
      <w:marBottom w:val="0"/>
      <w:divBdr>
        <w:top w:val="none" w:sz="0" w:space="0" w:color="auto"/>
        <w:left w:val="none" w:sz="0" w:space="0" w:color="auto"/>
        <w:bottom w:val="none" w:sz="0" w:space="0" w:color="auto"/>
        <w:right w:val="none" w:sz="0" w:space="0" w:color="auto"/>
      </w:divBdr>
      <w:divsChild>
        <w:div w:id="954756382">
          <w:marLeft w:val="547"/>
          <w:marRight w:val="0"/>
          <w:marTop w:val="0"/>
          <w:marBottom w:val="0"/>
          <w:divBdr>
            <w:top w:val="none" w:sz="0" w:space="0" w:color="auto"/>
            <w:left w:val="none" w:sz="0" w:space="0" w:color="auto"/>
            <w:bottom w:val="none" w:sz="0" w:space="0" w:color="auto"/>
            <w:right w:val="none" w:sz="0" w:space="0" w:color="auto"/>
          </w:divBdr>
        </w:div>
        <w:div w:id="494154990">
          <w:marLeft w:val="547"/>
          <w:marRight w:val="0"/>
          <w:marTop w:val="0"/>
          <w:marBottom w:val="0"/>
          <w:divBdr>
            <w:top w:val="none" w:sz="0" w:space="0" w:color="auto"/>
            <w:left w:val="none" w:sz="0" w:space="0" w:color="auto"/>
            <w:bottom w:val="none" w:sz="0" w:space="0" w:color="auto"/>
            <w:right w:val="none" w:sz="0" w:space="0" w:color="auto"/>
          </w:divBdr>
        </w:div>
        <w:div w:id="1825927069">
          <w:marLeft w:val="547"/>
          <w:marRight w:val="0"/>
          <w:marTop w:val="0"/>
          <w:marBottom w:val="0"/>
          <w:divBdr>
            <w:top w:val="none" w:sz="0" w:space="0" w:color="auto"/>
            <w:left w:val="none" w:sz="0" w:space="0" w:color="auto"/>
            <w:bottom w:val="none" w:sz="0" w:space="0" w:color="auto"/>
            <w:right w:val="none" w:sz="0" w:space="0" w:color="auto"/>
          </w:divBdr>
        </w:div>
        <w:div w:id="1056900679">
          <w:marLeft w:val="547"/>
          <w:marRight w:val="0"/>
          <w:marTop w:val="0"/>
          <w:marBottom w:val="0"/>
          <w:divBdr>
            <w:top w:val="none" w:sz="0" w:space="0" w:color="auto"/>
            <w:left w:val="none" w:sz="0" w:space="0" w:color="auto"/>
            <w:bottom w:val="none" w:sz="0" w:space="0" w:color="auto"/>
            <w:right w:val="none" w:sz="0" w:space="0" w:color="auto"/>
          </w:divBdr>
        </w:div>
        <w:div w:id="1733194747">
          <w:marLeft w:val="547"/>
          <w:marRight w:val="0"/>
          <w:marTop w:val="0"/>
          <w:marBottom w:val="0"/>
          <w:divBdr>
            <w:top w:val="none" w:sz="0" w:space="0" w:color="auto"/>
            <w:left w:val="none" w:sz="0" w:space="0" w:color="auto"/>
            <w:bottom w:val="none" w:sz="0" w:space="0" w:color="auto"/>
            <w:right w:val="none" w:sz="0" w:space="0" w:color="auto"/>
          </w:divBdr>
        </w:div>
        <w:div w:id="299113880">
          <w:marLeft w:val="547"/>
          <w:marRight w:val="0"/>
          <w:marTop w:val="0"/>
          <w:marBottom w:val="0"/>
          <w:divBdr>
            <w:top w:val="none" w:sz="0" w:space="0" w:color="auto"/>
            <w:left w:val="none" w:sz="0" w:space="0" w:color="auto"/>
            <w:bottom w:val="none" w:sz="0" w:space="0" w:color="auto"/>
            <w:right w:val="none" w:sz="0" w:space="0" w:color="auto"/>
          </w:divBdr>
        </w:div>
        <w:div w:id="514854498">
          <w:marLeft w:val="547"/>
          <w:marRight w:val="0"/>
          <w:marTop w:val="0"/>
          <w:marBottom w:val="0"/>
          <w:divBdr>
            <w:top w:val="none" w:sz="0" w:space="0" w:color="auto"/>
            <w:left w:val="none" w:sz="0" w:space="0" w:color="auto"/>
            <w:bottom w:val="none" w:sz="0" w:space="0" w:color="auto"/>
            <w:right w:val="none" w:sz="0" w:space="0" w:color="auto"/>
          </w:divBdr>
        </w:div>
      </w:divsChild>
    </w:div>
    <w:div w:id="1719083589">
      <w:bodyDiv w:val="1"/>
      <w:marLeft w:val="0"/>
      <w:marRight w:val="0"/>
      <w:marTop w:val="0"/>
      <w:marBottom w:val="0"/>
      <w:divBdr>
        <w:top w:val="none" w:sz="0" w:space="0" w:color="auto"/>
        <w:left w:val="none" w:sz="0" w:space="0" w:color="auto"/>
        <w:bottom w:val="none" w:sz="0" w:space="0" w:color="auto"/>
        <w:right w:val="none" w:sz="0" w:space="0" w:color="auto"/>
      </w:divBdr>
      <w:divsChild>
        <w:div w:id="1948388879">
          <w:marLeft w:val="0"/>
          <w:marRight w:val="0"/>
          <w:marTop w:val="0"/>
          <w:marBottom w:val="0"/>
          <w:divBdr>
            <w:top w:val="none" w:sz="0" w:space="0" w:color="auto"/>
            <w:left w:val="none" w:sz="0" w:space="0" w:color="auto"/>
            <w:bottom w:val="none" w:sz="0" w:space="0" w:color="auto"/>
            <w:right w:val="none" w:sz="0" w:space="0" w:color="auto"/>
          </w:divBdr>
        </w:div>
      </w:divsChild>
    </w:div>
    <w:div w:id="1780298780">
      <w:bodyDiv w:val="1"/>
      <w:marLeft w:val="0"/>
      <w:marRight w:val="0"/>
      <w:marTop w:val="0"/>
      <w:marBottom w:val="0"/>
      <w:divBdr>
        <w:top w:val="none" w:sz="0" w:space="0" w:color="auto"/>
        <w:left w:val="none" w:sz="0" w:space="0" w:color="auto"/>
        <w:bottom w:val="none" w:sz="0" w:space="0" w:color="auto"/>
        <w:right w:val="none" w:sz="0" w:space="0" w:color="auto"/>
      </w:divBdr>
      <w:divsChild>
        <w:div w:id="210069918">
          <w:marLeft w:val="1166"/>
          <w:marRight w:val="0"/>
          <w:marTop w:val="0"/>
          <w:marBottom w:val="0"/>
          <w:divBdr>
            <w:top w:val="none" w:sz="0" w:space="0" w:color="auto"/>
            <w:left w:val="none" w:sz="0" w:space="0" w:color="auto"/>
            <w:bottom w:val="none" w:sz="0" w:space="0" w:color="auto"/>
            <w:right w:val="none" w:sz="0" w:space="0" w:color="auto"/>
          </w:divBdr>
        </w:div>
      </w:divsChild>
    </w:div>
    <w:div w:id="1783960800">
      <w:bodyDiv w:val="1"/>
      <w:marLeft w:val="0"/>
      <w:marRight w:val="0"/>
      <w:marTop w:val="0"/>
      <w:marBottom w:val="0"/>
      <w:divBdr>
        <w:top w:val="none" w:sz="0" w:space="0" w:color="auto"/>
        <w:left w:val="none" w:sz="0" w:space="0" w:color="auto"/>
        <w:bottom w:val="none" w:sz="0" w:space="0" w:color="auto"/>
        <w:right w:val="none" w:sz="0" w:space="0" w:color="auto"/>
      </w:divBdr>
      <w:divsChild>
        <w:div w:id="735251363">
          <w:marLeft w:val="446"/>
          <w:marRight w:val="0"/>
          <w:marTop w:val="0"/>
          <w:marBottom w:val="0"/>
          <w:divBdr>
            <w:top w:val="none" w:sz="0" w:space="0" w:color="auto"/>
            <w:left w:val="none" w:sz="0" w:space="0" w:color="auto"/>
            <w:bottom w:val="none" w:sz="0" w:space="0" w:color="auto"/>
            <w:right w:val="none" w:sz="0" w:space="0" w:color="auto"/>
          </w:divBdr>
        </w:div>
      </w:divsChild>
    </w:div>
    <w:div w:id="1872955649">
      <w:bodyDiv w:val="1"/>
      <w:marLeft w:val="0"/>
      <w:marRight w:val="0"/>
      <w:marTop w:val="0"/>
      <w:marBottom w:val="0"/>
      <w:divBdr>
        <w:top w:val="none" w:sz="0" w:space="0" w:color="auto"/>
        <w:left w:val="none" w:sz="0" w:space="0" w:color="auto"/>
        <w:bottom w:val="none" w:sz="0" w:space="0" w:color="auto"/>
        <w:right w:val="none" w:sz="0" w:space="0" w:color="auto"/>
      </w:divBdr>
      <w:divsChild>
        <w:div w:id="341467709">
          <w:marLeft w:val="446"/>
          <w:marRight w:val="0"/>
          <w:marTop w:val="0"/>
          <w:marBottom w:val="0"/>
          <w:divBdr>
            <w:top w:val="none" w:sz="0" w:space="0" w:color="auto"/>
            <w:left w:val="none" w:sz="0" w:space="0" w:color="auto"/>
            <w:bottom w:val="none" w:sz="0" w:space="0" w:color="auto"/>
            <w:right w:val="none" w:sz="0" w:space="0" w:color="auto"/>
          </w:divBdr>
        </w:div>
        <w:div w:id="2102992243">
          <w:marLeft w:val="1166"/>
          <w:marRight w:val="0"/>
          <w:marTop w:val="0"/>
          <w:marBottom w:val="0"/>
          <w:divBdr>
            <w:top w:val="none" w:sz="0" w:space="0" w:color="auto"/>
            <w:left w:val="none" w:sz="0" w:space="0" w:color="auto"/>
            <w:bottom w:val="none" w:sz="0" w:space="0" w:color="auto"/>
            <w:right w:val="none" w:sz="0" w:space="0" w:color="auto"/>
          </w:divBdr>
        </w:div>
        <w:div w:id="53359352">
          <w:marLeft w:val="1166"/>
          <w:marRight w:val="0"/>
          <w:marTop w:val="0"/>
          <w:marBottom w:val="0"/>
          <w:divBdr>
            <w:top w:val="none" w:sz="0" w:space="0" w:color="auto"/>
            <w:left w:val="none" w:sz="0" w:space="0" w:color="auto"/>
            <w:bottom w:val="none" w:sz="0" w:space="0" w:color="auto"/>
            <w:right w:val="none" w:sz="0" w:space="0" w:color="auto"/>
          </w:divBdr>
        </w:div>
        <w:div w:id="860124908">
          <w:marLeft w:val="446"/>
          <w:marRight w:val="0"/>
          <w:marTop w:val="0"/>
          <w:marBottom w:val="0"/>
          <w:divBdr>
            <w:top w:val="none" w:sz="0" w:space="0" w:color="auto"/>
            <w:left w:val="none" w:sz="0" w:space="0" w:color="auto"/>
            <w:bottom w:val="none" w:sz="0" w:space="0" w:color="auto"/>
            <w:right w:val="none" w:sz="0" w:space="0" w:color="auto"/>
          </w:divBdr>
        </w:div>
        <w:div w:id="210193910">
          <w:marLeft w:val="446"/>
          <w:marRight w:val="0"/>
          <w:marTop w:val="0"/>
          <w:marBottom w:val="0"/>
          <w:divBdr>
            <w:top w:val="none" w:sz="0" w:space="0" w:color="auto"/>
            <w:left w:val="none" w:sz="0" w:space="0" w:color="auto"/>
            <w:bottom w:val="none" w:sz="0" w:space="0" w:color="auto"/>
            <w:right w:val="none" w:sz="0" w:space="0" w:color="auto"/>
          </w:divBdr>
        </w:div>
      </w:divsChild>
    </w:div>
    <w:div w:id="1922135371">
      <w:bodyDiv w:val="1"/>
      <w:marLeft w:val="0"/>
      <w:marRight w:val="0"/>
      <w:marTop w:val="0"/>
      <w:marBottom w:val="0"/>
      <w:divBdr>
        <w:top w:val="none" w:sz="0" w:space="0" w:color="auto"/>
        <w:left w:val="none" w:sz="0" w:space="0" w:color="auto"/>
        <w:bottom w:val="none" w:sz="0" w:space="0" w:color="auto"/>
        <w:right w:val="none" w:sz="0" w:space="0" w:color="auto"/>
      </w:divBdr>
      <w:divsChild>
        <w:div w:id="1355889168">
          <w:marLeft w:val="446"/>
          <w:marRight w:val="0"/>
          <w:marTop w:val="0"/>
          <w:marBottom w:val="0"/>
          <w:divBdr>
            <w:top w:val="none" w:sz="0" w:space="0" w:color="auto"/>
            <w:left w:val="none" w:sz="0" w:space="0" w:color="auto"/>
            <w:bottom w:val="none" w:sz="0" w:space="0" w:color="auto"/>
            <w:right w:val="none" w:sz="0" w:space="0" w:color="auto"/>
          </w:divBdr>
        </w:div>
        <w:div w:id="37583431">
          <w:marLeft w:val="446"/>
          <w:marRight w:val="0"/>
          <w:marTop w:val="0"/>
          <w:marBottom w:val="0"/>
          <w:divBdr>
            <w:top w:val="none" w:sz="0" w:space="0" w:color="auto"/>
            <w:left w:val="none" w:sz="0" w:space="0" w:color="auto"/>
            <w:bottom w:val="none" w:sz="0" w:space="0" w:color="auto"/>
            <w:right w:val="none" w:sz="0" w:space="0" w:color="auto"/>
          </w:divBdr>
        </w:div>
        <w:div w:id="207113468">
          <w:marLeft w:val="446"/>
          <w:marRight w:val="0"/>
          <w:marTop w:val="0"/>
          <w:marBottom w:val="0"/>
          <w:divBdr>
            <w:top w:val="none" w:sz="0" w:space="0" w:color="auto"/>
            <w:left w:val="none" w:sz="0" w:space="0" w:color="auto"/>
            <w:bottom w:val="none" w:sz="0" w:space="0" w:color="auto"/>
            <w:right w:val="none" w:sz="0" w:space="0" w:color="auto"/>
          </w:divBdr>
        </w:div>
        <w:div w:id="1457798800">
          <w:marLeft w:val="446"/>
          <w:marRight w:val="0"/>
          <w:marTop w:val="0"/>
          <w:marBottom w:val="0"/>
          <w:divBdr>
            <w:top w:val="none" w:sz="0" w:space="0" w:color="auto"/>
            <w:left w:val="none" w:sz="0" w:space="0" w:color="auto"/>
            <w:bottom w:val="none" w:sz="0" w:space="0" w:color="auto"/>
            <w:right w:val="none" w:sz="0" w:space="0" w:color="auto"/>
          </w:divBdr>
        </w:div>
        <w:div w:id="1668363948">
          <w:marLeft w:val="446"/>
          <w:marRight w:val="0"/>
          <w:marTop w:val="0"/>
          <w:marBottom w:val="0"/>
          <w:divBdr>
            <w:top w:val="none" w:sz="0" w:space="0" w:color="auto"/>
            <w:left w:val="none" w:sz="0" w:space="0" w:color="auto"/>
            <w:bottom w:val="none" w:sz="0" w:space="0" w:color="auto"/>
            <w:right w:val="none" w:sz="0" w:space="0" w:color="auto"/>
          </w:divBdr>
        </w:div>
      </w:divsChild>
    </w:div>
    <w:div w:id="1930575328">
      <w:bodyDiv w:val="1"/>
      <w:marLeft w:val="0"/>
      <w:marRight w:val="0"/>
      <w:marTop w:val="0"/>
      <w:marBottom w:val="0"/>
      <w:divBdr>
        <w:top w:val="none" w:sz="0" w:space="0" w:color="auto"/>
        <w:left w:val="none" w:sz="0" w:space="0" w:color="auto"/>
        <w:bottom w:val="none" w:sz="0" w:space="0" w:color="auto"/>
        <w:right w:val="none" w:sz="0" w:space="0" w:color="auto"/>
      </w:divBdr>
    </w:div>
    <w:div w:id="1982156347">
      <w:bodyDiv w:val="1"/>
      <w:marLeft w:val="0"/>
      <w:marRight w:val="0"/>
      <w:marTop w:val="0"/>
      <w:marBottom w:val="0"/>
      <w:divBdr>
        <w:top w:val="none" w:sz="0" w:space="0" w:color="auto"/>
        <w:left w:val="none" w:sz="0" w:space="0" w:color="auto"/>
        <w:bottom w:val="none" w:sz="0" w:space="0" w:color="auto"/>
        <w:right w:val="none" w:sz="0" w:space="0" w:color="auto"/>
      </w:divBdr>
      <w:divsChild>
        <w:div w:id="1023170546">
          <w:marLeft w:val="1267"/>
          <w:marRight w:val="0"/>
          <w:marTop w:val="0"/>
          <w:marBottom w:val="0"/>
          <w:divBdr>
            <w:top w:val="none" w:sz="0" w:space="0" w:color="auto"/>
            <w:left w:val="none" w:sz="0" w:space="0" w:color="auto"/>
            <w:bottom w:val="none" w:sz="0" w:space="0" w:color="auto"/>
            <w:right w:val="none" w:sz="0" w:space="0" w:color="auto"/>
          </w:divBdr>
        </w:div>
        <w:div w:id="1150747944">
          <w:marLeft w:val="1267"/>
          <w:marRight w:val="0"/>
          <w:marTop w:val="0"/>
          <w:marBottom w:val="0"/>
          <w:divBdr>
            <w:top w:val="none" w:sz="0" w:space="0" w:color="auto"/>
            <w:left w:val="none" w:sz="0" w:space="0" w:color="auto"/>
            <w:bottom w:val="none" w:sz="0" w:space="0" w:color="auto"/>
            <w:right w:val="none" w:sz="0" w:space="0" w:color="auto"/>
          </w:divBdr>
        </w:div>
        <w:div w:id="1356032337">
          <w:marLeft w:val="1267"/>
          <w:marRight w:val="0"/>
          <w:marTop w:val="0"/>
          <w:marBottom w:val="0"/>
          <w:divBdr>
            <w:top w:val="none" w:sz="0" w:space="0" w:color="auto"/>
            <w:left w:val="none" w:sz="0" w:space="0" w:color="auto"/>
            <w:bottom w:val="none" w:sz="0" w:space="0" w:color="auto"/>
            <w:right w:val="none" w:sz="0" w:space="0" w:color="auto"/>
          </w:divBdr>
        </w:div>
        <w:div w:id="1899196261">
          <w:marLeft w:val="1267"/>
          <w:marRight w:val="0"/>
          <w:marTop w:val="0"/>
          <w:marBottom w:val="0"/>
          <w:divBdr>
            <w:top w:val="none" w:sz="0" w:space="0" w:color="auto"/>
            <w:left w:val="none" w:sz="0" w:space="0" w:color="auto"/>
            <w:bottom w:val="none" w:sz="0" w:space="0" w:color="auto"/>
            <w:right w:val="none" w:sz="0" w:space="0" w:color="auto"/>
          </w:divBdr>
        </w:div>
        <w:div w:id="159322149">
          <w:marLeft w:val="1267"/>
          <w:marRight w:val="0"/>
          <w:marTop w:val="0"/>
          <w:marBottom w:val="0"/>
          <w:divBdr>
            <w:top w:val="none" w:sz="0" w:space="0" w:color="auto"/>
            <w:left w:val="none" w:sz="0" w:space="0" w:color="auto"/>
            <w:bottom w:val="none" w:sz="0" w:space="0" w:color="auto"/>
            <w:right w:val="none" w:sz="0" w:space="0" w:color="auto"/>
          </w:divBdr>
        </w:div>
      </w:divsChild>
    </w:div>
    <w:div w:id="2054041875">
      <w:bodyDiv w:val="1"/>
      <w:marLeft w:val="0"/>
      <w:marRight w:val="0"/>
      <w:marTop w:val="0"/>
      <w:marBottom w:val="0"/>
      <w:divBdr>
        <w:top w:val="none" w:sz="0" w:space="0" w:color="auto"/>
        <w:left w:val="none" w:sz="0" w:space="0" w:color="auto"/>
        <w:bottom w:val="none" w:sz="0" w:space="0" w:color="auto"/>
        <w:right w:val="none" w:sz="0" w:space="0" w:color="auto"/>
      </w:divBdr>
    </w:div>
    <w:div w:id="2068450523">
      <w:bodyDiv w:val="1"/>
      <w:marLeft w:val="0"/>
      <w:marRight w:val="0"/>
      <w:marTop w:val="0"/>
      <w:marBottom w:val="0"/>
      <w:divBdr>
        <w:top w:val="none" w:sz="0" w:space="0" w:color="auto"/>
        <w:left w:val="none" w:sz="0" w:space="0" w:color="auto"/>
        <w:bottom w:val="none" w:sz="0" w:space="0" w:color="auto"/>
        <w:right w:val="none" w:sz="0" w:space="0" w:color="auto"/>
      </w:divBdr>
      <w:divsChild>
        <w:div w:id="1116025145">
          <w:marLeft w:val="1886"/>
          <w:marRight w:val="0"/>
          <w:marTop w:val="0"/>
          <w:marBottom w:val="0"/>
          <w:divBdr>
            <w:top w:val="none" w:sz="0" w:space="0" w:color="auto"/>
            <w:left w:val="none" w:sz="0" w:space="0" w:color="auto"/>
            <w:bottom w:val="none" w:sz="0" w:space="0" w:color="auto"/>
            <w:right w:val="none" w:sz="0" w:space="0" w:color="auto"/>
          </w:divBdr>
        </w:div>
      </w:divsChild>
    </w:div>
    <w:div w:id="2087267323">
      <w:bodyDiv w:val="1"/>
      <w:marLeft w:val="0"/>
      <w:marRight w:val="0"/>
      <w:marTop w:val="0"/>
      <w:marBottom w:val="0"/>
      <w:divBdr>
        <w:top w:val="none" w:sz="0" w:space="0" w:color="auto"/>
        <w:left w:val="none" w:sz="0" w:space="0" w:color="auto"/>
        <w:bottom w:val="none" w:sz="0" w:space="0" w:color="auto"/>
        <w:right w:val="none" w:sz="0" w:space="0" w:color="auto"/>
      </w:divBdr>
      <w:divsChild>
        <w:div w:id="1977028349">
          <w:marLeft w:val="446"/>
          <w:marRight w:val="0"/>
          <w:marTop w:val="0"/>
          <w:marBottom w:val="0"/>
          <w:divBdr>
            <w:top w:val="none" w:sz="0" w:space="0" w:color="auto"/>
            <w:left w:val="none" w:sz="0" w:space="0" w:color="auto"/>
            <w:bottom w:val="none" w:sz="0" w:space="0" w:color="auto"/>
            <w:right w:val="none" w:sz="0" w:space="0" w:color="auto"/>
          </w:divBdr>
        </w:div>
      </w:divsChild>
    </w:div>
    <w:div w:id="2099445807">
      <w:bodyDiv w:val="1"/>
      <w:marLeft w:val="0"/>
      <w:marRight w:val="0"/>
      <w:marTop w:val="0"/>
      <w:marBottom w:val="0"/>
      <w:divBdr>
        <w:top w:val="none" w:sz="0" w:space="0" w:color="auto"/>
        <w:left w:val="none" w:sz="0" w:space="0" w:color="auto"/>
        <w:bottom w:val="none" w:sz="0" w:space="0" w:color="auto"/>
        <w:right w:val="none" w:sz="0" w:space="0" w:color="auto"/>
      </w:divBdr>
    </w:div>
    <w:div w:id="2104062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eader" Target="header7.xml"/><Relationship Id="rId39" Type="http://schemas.openxmlformats.org/officeDocument/2006/relationships/image" Target="media/image14.png"/><Relationship Id="rId21" Type="http://schemas.openxmlformats.org/officeDocument/2006/relationships/footer" Target="footer7.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hyperlink" Target="https://doi.org/10.1371/journal.pone.0193972" TargetMode="External"/><Relationship Id="rId50" Type="http://schemas.openxmlformats.org/officeDocument/2006/relationships/hyperlink" Target="https://doi.org/10.1037/0000132-000" TargetMode="External"/><Relationship Id="rId55" Type="http://schemas.openxmlformats.org/officeDocument/2006/relationships/hyperlink" Target="https://www.nimh.nih.gov/health/topics/anxiety-disorders/index.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9.xml"/><Relationship Id="rId11" Type="http://schemas.openxmlformats.org/officeDocument/2006/relationships/footer" Target="footer2.xml"/><Relationship Id="rId24" Type="http://schemas.microsoft.com/office/2016/09/relationships/commentsIds" Target="commentsIds.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s://apastyle.apa.org/" TargetMode="External"/><Relationship Id="rId53" Type="http://schemas.openxmlformats.org/officeDocument/2006/relationships/hyperlink" Target="https://twitter.com/APA_Databases/status/1169644365452578823"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comments" Target="comments.xml"/><Relationship Id="rId27" Type="http://schemas.openxmlformats.org/officeDocument/2006/relationships/header" Target="header8.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doi.org/10.1126/science.aay3550" TargetMode="External"/><Relationship Id="rId56" Type="http://schemas.openxmlformats.org/officeDocument/2006/relationships/hyperlink" Target="https://www.cnn.com/2019/09/10/health/nap-heart-health-wellness-intl-scli/index.html" TargetMode="External"/><Relationship Id="rId8" Type="http://schemas.openxmlformats.org/officeDocument/2006/relationships/image" Target="media/image1.jpeg"/><Relationship Id="rId51" Type="http://schemas.openxmlformats.org/officeDocument/2006/relationships/hyperlink" Target="https://doi.org/10.1037/0000120-016"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microsoft.com/office/2018/08/relationships/commentsExtensible" Target="commentsExtensible.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s://www.ibm.com/cloud/learn/soa" TargetMode="External"/><Relationship Id="rId59"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hyperlink" Target="https://www.oercommons.org/authoring/53029-nursing-clinical-brain/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microsoft.com/office/2011/relationships/commentsExtended" Target="commentsExtended.xml"/><Relationship Id="rId28" Type="http://schemas.openxmlformats.org/officeDocument/2006/relationships/footer" Target="footer8.xml"/><Relationship Id="rId36" Type="http://schemas.openxmlformats.org/officeDocument/2006/relationships/image" Target="media/image11.png"/><Relationship Id="rId49" Type="http://schemas.openxmlformats.org/officeDocument/2006/relationships/hyperlink" Target="https://www.nytimes.com/2019/03/22/health/memory-forgetting-psychology.html" TargetMode="External"/><Relationship Id="rId57" Type="http://schemas.openxmlformats.org/officeDocument/2006/relationships/hyperlink" Target="https://www.who.int/news-room/fact-sheets/detail/the-top-10-causes-of-death" TargetMode="Externa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hyperlink" Target="https://www.youtube.com/watch?v=guRoWTYfxMs" TargetMode="External"/><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sciencedirect.com/science/article/pii/S0716864015000073" TargetMode="External"/><Relationship Id="rId2" Type="http://schemas.openxmlformats.org/officeDocument/2006/relationships/hyperlink" Target="https://www.eleconomista.es/especialecoaula/noticias/9895468/05/19/Erasmus-Espana-el-mayor-receptor-y-emisor-de-estudiantes-al-extranjero.html" TargetMode="External"/><Relationship Id="rId1" Type="http://schemas.openxmlformats.org/officeDocument/2006/relationships/hyperlink" Target="https://www.elmundo.es/f5/campus/2017/01/16/5878f6f746163f954c8b4641.html" TargetMode="External"/><Relationship Id="rId6" Type="http://schemas.openxmlformats.org/officeDocument/2006/relationships/hyperlink" Target="https://www.pcworld.es/articulos/smartphones/iphone-vs-android-cuota-de-mercado-3692825/" TargetMode="External"/><Relationship Id="rId5" Type="http://schemas.openxmlformats.org/officeDocument/2006/relationships/hyperlink" Target="https://www.europapress.es/economia/noticia-inversion-cloud-triplicara-espana-2023-cuando-alcanzara-2800-millones-idc-20191219133342.html" TargetMode="External"/><Relationship Id="rId4" Type="http://schemas.openxmlformats.org/officeDocument/2006/relationships/hyperlink" Target="http://www.interior.gob.es/web/servicios-al-ciudadano/extranjeria/acuerdo-de-schengen"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C34E3-6EBD-4091-8050-41492BFC3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79</Pages>
  <Words>11493</Words>
  <Characters>63217</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LOPEZ-MÜLLER NEBOT</dc:creator>
  <cp:keywords/>
  <dc:description/>
  <cp:lastModifiedBy>Sergio Saugar García</cp:lastModifiedBy>
  <cp:revision>3</cp:revision>
  <cp:lastPrinted>2020-09-08T16:53:00Z</cp:lastPrinted>
  <dcterms:created xsi:type="dcterms:W3CDTF">2020-10-17T12:39:00Z</dcterms:created>
  <dcterms:modified xsi:type="dcterms:W3CDTF">2020-10-17T12:47:00Z</dcterms:modified>
</cp:coreProperties>
</file>