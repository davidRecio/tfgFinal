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bookmarkStart w:id="0" w:name="_Hlk107238022"/>
      <w:bookmarkEnd w:id="0"/>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06DE9B79" w:rsidR="00A91FB3" w:rsidRPr="00A91FB3" w:rsidRDefault="00467893" w:rsidP="00A91FB3">
      <w:pPr>
        <w:spacing w:after="0" w:line="240" w:lineRule="auto"/>
        <w:jc w:val="center"/>
        <w:rPr>
          <w:rFonts w:ascii="Times New Roman" w:eastAsia="Times New Roman" w:hAnsi="Times New Roman" w:cs="Times New Roman"/>
          <w:szCs w:val="24"/>
          <w:lang w:eastAsia="es-ES_tradnl"/>
        </w:rPr>
      </w:pPr>
      <w:ins w:id="1" w:author="David Recio Arnés" w:date="2022-06-27T20:30:00Z">
        <w:r w:rsidRPr="00A91FB3">
          <w:rPr>
            <w:rFonts w:ascii="Times New Roman" w:eastAsia="Times New Roman" w:hAnsi="Times New Roman" w:cs="Times New Roman"/>
            <w:noProof/>
            <w:szCs w:val="24"/>
            <w:lang w:eastAsia="es-ES_tradnl"/>
          </w:rPr>
          <w:drawing>
            <wp:inline distT="0" distB="0" distL="0" distR="0" wp14:anchorId="24FF1DC4" wp14:editId="6A25B381">
              <wp:extent cx="1734207" cy="1734207"/>
              <wp:effectExtent l="0" t="0" r="5715" b="5715"/>
              <wp:docPr id="204" name="Imagen 204"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ins>
      <w:r w:rsidR="00A91FB3" w:rsidRPr="00A91FB3">
        <w:rPr>
          <w:rFonts w:ascii="Times New Roman" w:eastAsia="Times New Roman" w:hAnsi="Times New Roman" w:cs="Times New Roman"/>
          <w:szCs w:val="24"/>
          <w:lang w:eastAsia="es-ES_tradnl"/>
        </w:rPr>
        <w:fldChar w:fldCharType="begin"/>
      </w:r>
      <w:r w:rsidR="00A91FB3"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00A91FB3" w:rsidRPr="00A91FB3">
        <w:rPr>
          <w:rFonts w:ascii="Times New Roman" w:eastAsia="Times New Roman" w:hAnsi="Times New Roman" w:cs="Times New Roman"/>
          <w:szCs w:val="24"/>
          <w:lang w:eastAsia="es-ES_tradnl"/>
        </w:rPr>
        <w:fldChar w:fldCharType="separate"/>
      </w:r>
      <w:del w:id="2" w:author="David Recio Arnés" w:date="2022-06-27T20:30:00Z">
        <w:r w:rsidR="00A91FB3" w:rsidRPr="00A91FB3" w:rsidDel="0046789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del>
      <w:r w:rsidR="00A91FB3"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67893" w:rsidRDefault="00AA4595" w:rsidP="00AA4595">
      <w:pPr>
        <w:pStyle w:val="CdigoFuente"/>
        <w:jc w:val="center"/>
        <w:rPr>
          <w:rFonts w:ascii="Eras Medium ITC" w:hAnsi="Eras Medium ITC"/>
          <w:spacing w:val="20"/>
          <w:sz w:val="32"/>
          <w:szCs w:val="32"/>
          <w:rPrChange w:id="3" w:author="David Recio Arnés" w:date="2022-06-27T20:30:00Z">
            <w:rPr>
              <w:rFonts w:ascii="Eras Medium ITC" w:hAnsi="Eras Medium ITC"/>
              <w:spacing w:val="20"/>
              <w:sz w:val="36"/>
            </w:rPr>
          </w:rPrChange>
        </w:rPr>
      </w:pPr>
      <w:r w:rsidRPr="00467893">
        <w:rPr>
          <w:rFonts w:ascii="Eras Medium ITC" w:hAnsi="Eras Medium ITC"/>
          <w:spacing w:val="20"/>
          <w:sz w:val="32"/>
          <w:szCs w:val="32"/>
          <w:rPrChange w:id="4" w:author="David Recio Arnés" w:date="2022-06-27T20:30:00Z">
            <w:rPr>
              <w:rFonts w:ascii="Eras Medium ITC" w:hAnsi="Eras Medium ITC"/>
              <w:spacing w:val="20"/>
              <w:sz w:val="36"/>
            </w:rPr>
          </w:rPrChange>
        </w:rPr>
        <w:t>Diseño e Implementación de una</w:t>
      </w:r>
    </w:p>
    <w:p w14:paraId="3E9A509B" w14:textId="6447ED18" w:rsidR="00AA4595" w:rsidRPr="00467893" w:rsidRDefault="00AA4595" w:rsidP="00AA4595">
      <w:pPr>
        <w:pStyle w:val="CdigoFuente"/>
        <w:jc w:val="center"/>
        <w:rPr>
          <w:rFonts w:ascii="Eras Medium ITC" w:hAnsi="Eras Medium ITC"/>
          <w:spacing w:val="20"/>
          <w:sz w:val="32"/>
          <w:szCs w:val="32"/>
          <w:rPrChange w:id="5" w:author="David Recio Arnés" w:date="2022-06-27T20:30:00Z">
            <w:rPr>
              <w:rFonts w:ascii="Eras Medium ITC" w:hAnsi="Eras Medium ITC"/>
              <w:spacing w:val="20"/>
              <w:sz w:val="36"/>
            </w:rPr>
          </w:rPrChange>
        </w:rPr>
      </w:pPr>
      <w:r w:rsidRPr="00467893">
        <w:rPr>
          <w:rFonts w:ascii="Eras Medium ITC" w:hAnsi="Eras Medium ITC"/>
          <w:spacing w:val="20"/>
          <w:sz w:val="32"/>
          <w:szCs w:val="32"/>
          <w:rPrChange w:id="6" w:author="David Recio Arnés" w:date="2022-06-27T20:30:00Z">
            <w:rPr>
              <w:rFonts w:ascii="Eras Medium ITC" w:hAnsi="Eras Medium ITC"/>
              <w:spacing w:val="20"/>
              <w:sz w:val="36"/>
            </w:rPr>
          </w:rPrChange>
        </w:rPr>
        <w:t>aplicación RESTful para la disminución del abandono en el primer año universitario</w:t>
      </w:r>
    </w:p>
    <w:p w14:paraId="365F9347" w14:textId="77777777" w:rsidR="00AA4595" w:rsidRPr="00467893" w:rsidRDefault="00AA4595" w:rsidP="00AA4595">
      <w:pPr>
        <w:pStyle w:val="CdigoFuente"/>
        <w:jc w:val="center"/>
        <w:rPr>
          <w:rFonts w:ascii="Eras Medium ITC" w:hAnsi="Eras Medium ITC"/>
          <w:spacing w:val="20"/>
          <w:sz w:val="32"/>
          <w:szCs w:val="32"/>
          <w:rPrChange w:id="7" w:author="David Recio Arnés" w:date="2022-06-27T20:30:00Z">
            <w:rPr>
              <w:rFonts w:ascii="Eras Medium ITC" w:hAnsi="Eras Medium ITC"/>
              <w:spacing w:val="20"/>
              <w:sz w:val="36"/>
            </w:rPr>
          </w:rPrChange>
        </w:rPr>
      </w:pPr>
    </w:p>
    <w:p w14:paraId="4546AA40" w14:textId="77777777" w:rsidR="00AA4595" w:rsidRPr="00467893" w:rsidRDefault="00AA4595" w:rsidP="00AA4595">
      <w:pPr>
        <w:pStyle w:val="CdigoFuente"/>
        <w:jc w:val="center"/>
        <w:rPr>
          <w:rFonts w:ascii="Eras Medium ITC" w:hAnsi="Eras Medium ITC"/>
          <w:spacing w:val="-20"/>
          <w:sz w:val="32"/>
          <w:szCs w:val="32"/>
          <w:lang w:val="en"/>
          <w:rPrChange w:id="8" w:author="David Recio Arnés" w:date="2022-06-27T20:30:00Z">
            <w:rPr>
              <w:rFonts w:ascii="Eras Medium ITC" w:hAnsi="Eras Medium ITC"/>
              <w:spacing w:val="-20"/>
              <w:sz w:val="44"/>
              <w:lang w:val="en"/>
            </w:rPr>
          </w:rPrChange>
        </w:rPr>
      </w:pPr>
      <w:r w:rsidRPr="00467893">
        <w:rPr>
          <w:rFonts w:ascii="Eras Medium ITC" w:hAnsi="Eras Medium ITC"/>
          <w:spacing w:val="-20"/>
          <w:sz w:val="32"/>
          <w:szCs w:val="32"/>
          <w:lang w:val="en"/>
          <w:rPrChange w:id="9" w:author="David Recio Arnés" w:date="2022-06-27T20:30:00Z">
            <w:rPr>
              <w:rFonts w:ascii="Eras Medium ITC" w:hAnsi="Eras Medium ITC"/>
              <w:spacing w:val="-20"/>
              <w:sz w:val="44"/>
              <w:lang w:val="en"/>
            </w:rPr>
          </w:rPrChange>
        </w:rPr>
        <w:t>Design and Implementation of a</w:t>
      </w:r>
    </w:p>
    <w:p w14:paraId="42FE211B" w14:textId="77777777" w:rsidR="00AA4595" w:rsidRPr="00467893" w:rsidRDefault="00AA4595" w:rsidP="00AA4595">
      <w:pPr>
        <w:pStyle w:val="CdigoFuente"/>
        <w:jc w:val="center"/>
        <w:rPr>
          <w:rFonts w:ascii="Eras Medium ITC" w:hAnsi="Eras Medium ITC"/>
          <w:spacing w:val="-20"/>
          <w:sz w:val="32"/>
          <w:szCs w:val="32"/>
          <w:lang w:val="en-US"/>
          <w:rPrChange w:id="10" w:author="David Recio Arnés" w:date="2022-06-27T20:30:00Z">
            <w:rPr>
              <w:rFonts w:ascii="Eras Medium ITC" w:hAnsi="Eras Medium ITC"/>
              <w:spacing w:val="-20"/>
              <w:sz w:val="44"/>
            </w:rPr>
          </w:rPrChange>
        </w:rPr>
      </w:pPr>
      <w:r w:rsidRPr="00467893">
        <w:rPr>
          <w:rFonts w:ascii="Eras Medium ITC" w:hAnsi="Eras Medium ITC"/>
          <w:spacing w:val="-20"/>
          <w:sz w:val="32"/>
          <w:szCs w:val="32"/>
          <w:lang w:val="en"/>
          <w:rPrChange w:id="11" w:author="David Recio Arnés" w:date="2022-06-27T20:30:00Z">
            <w:rPr>
              <w:rFonts w:ascii="Eras Medium ITC" w:hAnsi="Eras Medium ITC"/>
              <w:spacing w:val="-20"/>
              <w:sz w:val="44"/>
              <w:lang w:val="en"/>
            </w:rPr>
          </w:rPrChange>
        </w:rPr>
        <w:t>RESTful application to reduce dropout in the first year of university</w:t>
      </w:r>
    </w:p>
    <w:p w14:paraId="65C5E1F6" w14:textId="77777777" w:rsidR="00A91FB3" w:rsidRPr="00C5743E" w:rsidRDefault="00A91FB3" w:rsidP="00A91FB3">
      <w:pPr>
        <w:pStyle w:val="CdigoFuente"/>
        <w:jc w:val="center"/>
        <w:rPr>
          <w:rFonts w:ascii="Eras Medium ITC" w:hAnsi="Eras Medium ITC"/>
          <w:spacing w:val="-20"/>
          <w:sz w:val="44"/>
          <w:lang w:val="en-US"/>
          <w:rPrChange w:id="12" w:author="Sergio Saugar García" w:date="2022-06-25T23:38:00Z">
            <w:rPr>
              <w:rFonts w:ascii="Eras Medium ITC" w:hAnsi="Eras Medium ITC"/>
              <w:spacing w:val="-20"/>
              <w:sz w:val="44"/>
            </w:rPr>
          </w:rPrChange>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Del="00467893" w:rsidRDefault="00854A5D" w:rsidP="00854A5D">
      <w:pPr>
        <w:rPr>
          <w:del w:id="13" w:author="David Recio Arnés" w:date="2022-06-27T20:31:00Z"/>
        </w:rPr>
      </w:pPr>
    </w:p>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1F75B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1F75BC">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1F75BC">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1F75B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1F75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1F75BC">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Del="00C13AFD" w:rsidRDefault="00A91FB3" w:rsidP="00630A81">
      <w:pPr>
        <w:pStyle w:val="Ttulo"/>
        <w:rPr>
          <w:del w:id="17" w:author="David Recio" w:date="2022-06-27T08:32:00Z"/>
          <w:rFonts w:asciiTheme="minorHAnsi" w:eastAsiaTheme="minorHAnsi" w:hAnsiTheme="minorHAnsi" w:cs="Arial"/>
          <w:spacing w:val="0"/>
          <w:kern w:val="0"/>
          <w:sz w:val="24"/>
          <w:szCs w:val="24"/>
        </w:rPr>
      </w:pPr>
      <w:bookmarkStart w:id="18" w:name="_Toc492311562"/>
      <w:bookmarkStart w:id="19" w:name="_Toc492311855"/>
      <w:bookmarkStart w:id="20" w:name="_Toc492644603"/>
      <w:bookmarkStart w:id="21" w:name="_Toc492644665"/>
      <w:bookmarkStart w:id="22" w:name="_Toc492887858"/>
      <w:bookmarkStart w:id="23" w:name="_Toc492888159"/>
      <w:bookmarkStart w:id="24" w:name="_Toc492901247"/>
      <w:r w:rsidRPr="00BC13A5">
        <w:rPr>
          <w:szCs w:val="48"/>
        </w:rPr>
        <w:lastRenderedPageBreak/>
        <w:t>Resumen</w:t>
      </w:r>
      <w:bookmarkEnd w:id="18"/>
      <w:bookmarkEnd w:id="19"/>
      <w:bookmarkEnd w:id="20"/>
      <w:bookmarkEnd w:id="21"/>
      <w:bookmarkEnd w:id="22"/>
      <w:bookmarkEnd w:id="23"/>
      <w:bookmarkEnd w:id="24"/>
      <w:r w:rsidRPr="00BC13A5">
        <w:rPr>
          <w:rFonts w:asciiTheme="minorHAnsi" w:eastAsiaTheme="minorHAnsi" w:hAnsiTheme="minorHAnsi" w:cs="Arial"/>
          <w:spacing w:val="0"/>
          <w:kern w:val="0"/>
          <w:sz w:val="24"/>
          <w:szCs w:val="24"/>
        </w:rPr>
        <w:tab/>
      </w:r>
    </w:p>
    <w:p w14:paraId="43BE45D9" w14:textId="41228D24" w:rsidR="00A91FB3" w:rsidDel="00C13AFD" w:rsidRDefault="00BC13A5" w:rsidP="00A91FB3">
      <w:pPr>
        <w:autoSpaceDE w:val="0"/>
        <w:autoSpaceDN w:val="0"/>
        <w:adjustRightInd w:val="0"/>
        <w:spacing w:after="0" w:line="240" w:lineRule="auto"/>
        <w:rPr>
          <w:del w:id="25" w:author="David Recio" w:date="2022-06-27T08:32:00Z"/>
          <w:rFonts w:cs="Arial"/>
          <w:szCs w:val="24"/>
        </w:rPr>
      </w:pPr>
      <w:commentRangeStart w:id="26"/>
      <w:del w:id="27" w:author="David Recio" w:date="2022-06-27T08:32:00Z">
        <w:r w:rsidRPr="008B7EED" w:rsidDel="00C13AFD">
          <w:rPr>
            <w:rFonts w:cs="Arial"/>
            <w:color w:val="FF0000"/>
            <w:szCs w:val="24"/>
          </w:rPr>
          <w:delText>Texto con, a lo sumo, 200 palabras.</w:delText>
        </w:r>
        <w:commentRangeEnd w:id="26"/>
        <w:r w:rsidR="00C5743E" w:rsidDel="00C13AFD">
          <w:rPr>
            <w:rStyle w:val="Refdecomentario"/>
          </w:rPr>
          <w:commentReference w:id="26"/>
        </w:r>
      </w:del>
    </w:p>
    <w:p w14:paraId="62388A07" w14:textId="2E1424EE" w:rsidR="00DF3AC9" w:rsidRDefault="00DF3AC9">
      <w:pPr>
        <w:pStyle w:val="Ttulo"/>
        <w:pPrChange w:id="28" w:author="David Recio" w:date="2022-06-27T08:32:00Z">
          <w:pPr>
            <w:autoSpaceDE w:val="0"/>
            <w:autoSpaceDN w:val="0"/>
            <w:adjustRightInd w:val="0"/>
            <w:spacing w:after="0" w:line="240" w:lineRule="auto"/>
          </w:pPr>
        </w:pPrChange>
      </w:pPr>
    </w:p>
    <w:p w14:paraId="55D99800" w14:textId="4691DD9D" w:rsidR="00DF3AC9" w:rsidDel="004439FF" w:rsidRDefault="00F01C97" w:rsidP="00A91FB3">
      <w:pPr>
        <w:autoSpaceDE w:val="0"/>
        <w:autoSpaceDN w:val="0"/>
        <w:adjustRightInd w:val="0"/>
        <w:spacing w:after="0" w:line="240" w:lineRule="auto"/>
        <w:rPr>
          <w:del w:id="29" w:author="David Recio" w:date="2022-06-22T20:21:00Z"/>
          <w:rFonts w:cs="Arial"/>
          <w:szCs w:val="24"/>
        </w:rPr>
      </w:pPr>
      <w:del w:id="30"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31"/>
        <w:r w:rsidR="00823668" w:rsidDel="004439FF">
          <w:rPr>
            <w:rFonts w:cs="Arial"/>
            <w:szCs w:val="24"/>
          </w:rPr>
          <w:delText xml:space="preserve">Servicios Web RESTful basada en las respuestas del cliente </w:delText>
        </w:r>
        <w:commentRangeEnd w:id="31"/>
        <w:r w:rsidR="00002DF2" w:rsidDel="004439FF">
          <w:rPr>
            <w:rStyle w:val="Refdecomentario"/>
          </w:rPr>
          <w:commentReference w:id="31"/>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3AFB65EA" w:rsidR="00DF3AC9" w:rsidDel="006A1F3A" w:rsidRDefault="006A1F3A" w:rsidP="00A91FB3">
      <w:pPr>
        <w:autoSpaceDE w:val="0"/>
        <w:autoSpaceDN w:val="0"/>
        <w:adjustRightInd w:val="0"/>
        <w:spacing w:after="0" w:line="240" w:lineRule="auto"/>
        <w:rPr>
          <w:del w:id="32" w:author="David Recio" w:date="2022-06-23T19:38:00Z"/>
          <w:rFonts w:cs="Arial"/>
          <w:szCs w:val="24"/>
        </w:rPr>
      </w:pPr>
      <w:ins w:id="33" w:author="David Recio" w:date="2022-06-23T19:38:00Z">
        <w:r w:rsidRPr="006A1F3A">
          <w:rPr>
            <w:rFonts w:cs="Arial"/>
            <w:szCs w:val="24"/>
          </w:rPr>
          <w:t>En la actualidad, los jóvenes que están en el proceso de acceder a la universidad se enfrentan a una problemática que es la elección de su grado o carrera universitaria</w:t>
        </w:r>
      </w:ins>
      <w:ins w:id="34" w:author="David Recio Arnés" w:date="2022-06-27T15:07:00Z">
        <w:r w:rsidR="009E307E">
          <w:rPr>
            <w:rFonts w:cs="Arial"/>
            <w:szCs w:val="24"/>
          </w:rPr>
          <w:t>,</w:t>
        </w:r>
      </w:ins>
      <w:ins w:id="35" w:author="David Recio" w:date="2022-06-23T19:38:00Z">
        <w:del w:id="36" w:author="David Recio Arnés" w:date="2022-06-27T14:57:00Z">
          <w:r w:rsidRPr="006A1F3A" w:rsidDel="009337C0">
            <w:rPr>
              <w:rFonts w:cs="Arial"/>
              <w:szCs w:val="24"/>
            </w:rPr>
            <w:delText xml:space="preserve">, </w:delText>
          </w:r>
        </w:del>
        <w:del w:id="37" w:author="David Recio Arnés" w:date="2022-06-27T14:56:00Z">
          <w:r w:rsidRPr="006A1F3A" w:rsidDel="009337C0">
            <w:rPr>
              <w:rFonts w:cs="Arial"/>
              <w:szCs w:val="24"/>
            </w:rPr>
            <w:delText>por falta de</w:delText>
          </w:r>
        </w:del>
      </w:ins>
      <w:ins w:id="38" w:author="David Recio Arnés" w:date="2022-06-27T15:12:00Z">
        <w:r w:rsidR="00AF2FD4">
          <w:rPr>
            <w:rFonts w:cs="Arial"/>
            <w:szCs w:val="24"/>
          </w:rPr>
          <w:t xml:space="preserve"> puesto que normalmente se basan únicamente en su</w:t>
        </w:r>
      </w:ins>
      <w:ins w:id="39" w:author="David Recio Arnés" w:date="2022-06-27T15:06:00Z">
        <w:r w:rsidR="009E307E">
          <w:rPr>
            <w:rFonts w:cs="Arial"/>
            <w:szCs w:val="24"/>
          </w:rPr>
          <w:t xml:space="preserve"> </w:t>
        </w:r>
      </w:ins>
      <w:ins w:id="40" w:author="David Recio Arnés" w:date="2022-06-27T15:13:00Z">
        <w:r w:rsidR="00AF2FD4">
          <w:rPr>
            <w:rFonts w:cs="Arial"/>
            <w:szCs w:val="24"/>
          </w:rPr>
          <w:t>vocación</w:t>
        </w:r>
      </w:ins>
      <w:ins w:id="41" w:author="David Recio" w:date="2022-06-23T19:38:00Z">
        <w:del w:id="42" w:author="David Recio Arnés" w:date="2022-06-27T14:56:00Z">
          <w:r w:rsidRPr="006A1F3A" w:rsidDel="009337C0">
            <w:rPr>
              <w:rFonts w:cs="Arial"/>
              <w:szCs w:val="24"/>
            </w:rPr>
            <w:delText xml:space="preserve"> </w:delText>
          </w:r>
        </w:del>
        <w:del w:id="43" w:author="David Recio Arnés" w:date="2022-06-27T15:13:00Z">
          <w:r w:rsidRPr="006A1F3A" w:rsidDel="00AF2FD4">
            <w:rPr>
              <w:rFonts w:cs="Arial"/>
              <w:szCs w:val="24"/>
            </w:rPr>
            <w:delText>orientación vocacional</w:delText>
          </w:r>
        </w:del>
      </w:ins>
      <w:ins w:id="44" w:author="David Recio Arnés" w:date="2022-06-27T14:57:00Z">
        <w:r w:rsidR="009337C0">
          <w:rPr>
            <w:rFonts w:cs="Arial"/>
            <w:szCs w:val="24"/>
          </w:rPr>
          <w:t>.</w:t>
        </w:r>
      </w:ins>
      <w:ins w:id="45" w:author="David Recio" w:date="2022-06-23T19:38:00Z">
        <w:del w:id="46" w:author="David Recio Arnés" w:date="2022-06-27T14:57:00Z">
          <w:r w:rsidRPr="006A1F3A" w:rsidDel="009337C0">
            <w:rPr>
              <w:rFonts w:cs="Arial"/>
              <w:szCs w:val="24"/>
            </w:rPr>
            <w:delText>, y m</w:delText>
          </w:r>
        </w:del>
      </w:ins>
      <w:ins w:id="47" w:author="David Recio Arnés" w:date="2022-06-27T14:58:00Z">
        <w:r w:rsidR="009337C0">
          <w:rPr>
            <w:rFonts w:cs="Arial"/>
            <w:szCs w:val="24"/>
          </w:rPr>
          <w:t xml:space="preserve"> </w:t>
        </w:r>
      </w:ins>
      <w:ins w:id="48" w:author="David Recio Arnés" w:date="2022-06-27T14:57:00Z">
        <w:r w:rsidR="009337C0">
          <w:rPr>
            <w:rFonts w:cs="Arial"/>
            <w:szCs w:val="24"/>
          </w:rPr>
          <w:t>M</w:t>
        </w:r>
      </w:ins>
      <w:ins w:id="49" w:author="David Recio" w:date="2022-06-23T19:38:00Z">
        <w:r w:rsidRPr="006A1F3A">
          <w:rPr>
            <w:rFonts w:cs="Arial"/>
            <w:szCs w:val="24"/>
          </w:rPr>
          <w:t>uchos de ellos se equivocan en sus elecciones</w:t>
        </w:r>
      </w:ins>
      <w:ins w:id="50" w:author="David Recio Arnés" w:date="2022-06-27T14:58:00Z">
        <w:r w:rsidR="009337C0">
          <w:rPr>
            <w:rFonts w:cs="Arial"/>
            <w:szCs w:val="24"/>
          </w:rPr>
          <w:t>,</w:t>
        </w:r>
      </w:ins>
      <w:ins w:id="51" w:author="David Recio" w:date="2022-06-23T19:38:00Z">
        <w:r w:rsidRPr="006A1F3A">
          <w:rPr>
            <w:rFonts w:cs="Arial"/>
            <w:szCs w:val="24"/>
          </w:rPr>
          <w:t xml:space="preserve"> lo cual se ve reflejado en el abandono del primer curso del grado, siendo es</w:t>
        </w:r>
      </w:ins>
      <w:ins w:id="52" w:author="David Recio Arnés" w:date="2022-06-27T14:58:00Z">
        <w:r w:rsidR="009337C0">
          <w:rPr>
            <w:rFonts w:cs="Arial"/>
            <w:szCs w:val="24"/>
          </w:rPr>
          <w:t>te</w:t>
        </w:r>
      </w:ins>
      <w:ins w:id="53" w:author="David Recio" w:date="2022-06-23T19:38:00Z">
        <w:del w:id="54" w:author="David Recio Arnés" w:date="2022-06-27T14:58:00Z">
          <w:r w:rsidRPr="006A1F3A" w:rsidDel="009337C0">
            <w:rPr>
              <w:rFonts w:cs="Arial"/>
              <w:szCs w:val="24"/>
            </w:rPr>
            <w:delText>tos</w:delText>
          </w:r>
        </w:del>
        <w:r w:rsidRPr="006A1F3A">
          <w:rPr>
            <w:rFonts w:cs="Arial"/>
            <w:szCs w:val="24"/>
          </w:rPr>
          <w:t xml:space="preserve"> punto</w:t>
        </w:r>
        <w:del w:id="55" w:author="David Recio Arnés" w:date="2022-06-27T14:58:00Z">
          <w:r w:rsidRPr="006A1F3A" w:rsidDel="009337C0">
            <w:rPr>
              <w:rFonts w:cs="Arial"/>
              <w:szCs w:val="24"/>
            </w:rPr>
            <w:delText>s</w:delText>
          </w:r>
        </w:del>
        <w:r w:rsidRPr="006A1F3A">
          <w:rPr>
            <w:rFonts w:cs="Arial"/>
            <w:szCs w:val="24"/>
          </w:rPr>
          <w:t xml:space="preserve"> la motivación central para la realización de este TFG, pues mediante la creación de un </w:t>
        </w:r>
      </w:ins>
      <w:ins w:id="56" w:author="David Recio Arnés" w:date="2022-06-27T15:17:00Z">
        <w:r w:rsidR="006B6EB3">
          <w:rPr>
            <w:rFonts w:cs="Arial"/>
            <w:szCs w:val="24"/>
          </w:rPr>
          <w:t>S</w:t>
        </w:r>
      </w:ins>
      <w:ins w:id="57" w:author="David Recio" w:date="2022-06-23T19:38:00Z">
        <w:del w:id="58" w:author="David Recio Arnés" w:date="2022-06-27T15:17:00Z">
          <w:r w:rsidRPr="006A1F3A" w:rsidDel="006B6EB3">
            <w:rPr>
              <w:rFonts w:cs="Arial"/>
              <w:szCs w:val="24"/>
            </w:rPr>
            <w:delText>s</w:delText>
          </w:r>
        </w:del>
        <w:r w:rsidRPr="006A1F3A">
          <w:rPr>
            <w:rFonts w:cs="Arial"/>
            <w:szCs w:val="24"/>
          </w:rPr>
          <w:t>ervicio Web RESTful especializado</w:t>
        </w:r>
        <w:del w:id="59" w:author="David Recio Arnés" w:date="2022-06-27T15:08:00Z">
          <w:r w:rsidRPr="006A1F3A" w:rsidDel="009E307E">
            <w:rPr>
              <w:rFonts w:cs="Arial"/>
              <w:szCs w:val="24"/>
            </w:rPr>
            <w:delText xml:space="preserve">, </w:delText>
          </w:r>
        </w:del>
        <w:del w:id="60" w:author="David Recio Arnés" w:date="2022-06-27T14:59:00Z">
          <w:r w:rsidRPr="006A1F3A" w:rsidDel="009337C0">
            <w:rPr>
              <w:rFonts w:cs="Arial"/>
              <w:szCs w:val="24"/>
            </w:rPr>
            <w:delText xml:space="preserve">la orientación vocacional afín a sus gustos personales,  </w:delText>
          </w:r>
        </w:del>
      </w:ins>
      <w:ins w:id="61" w:author="David Recio Arnés" w:date="2022-06-27T15:08:00Z">
        <w:r w:rsidR="009E307E">
          <w:rPr>
            <w:rFonts w:cs="Arial"/>
            <w:szCs w:val="24"/>
          </w:rPr>
          <w:t xml:space="preserve"> </w:t>
        </w:r>
      </w:ins>
      <w:ins w:id="62" w:author="David Recio Arnés" w:date="2022-06-27T14:59:00Z">
        <w:r w:rsidR="009337C0">
          <w:rPr>
            <w:rFonts w:cs="Arial"/>
            <w:szCs w:val="24"/>
          </w:rPr>
          <w:t>se</w:t>
        </w:r>
      </w:ins>
      <w:ins w:id="63" w:author="David Recio Arnés" w:date="2022-06-27T15:00:00Z">
        <w:r w:rsidR="009337C0">
          <w:rPr>
            <w:rFonts w:cs="Arial"/>
            <w:szCs w:val="24"/>
          </w:rPr>
          <w:t xml:space="preserve"> </w:t>
        </w:r>
      </w:ins>
      <w:ins w:id="64" w:author="David Recio" w:date="2022-06-23T19:38:00Z">
        <w:r w:rsidRPr="006A1F3A">
          <w:rPr>
            <w:rFonts w:cs="Arial"/>
            <w:szCs w:val="24"/>
          </w:rPr>
          <w:t>garantiza</w:t>
        </w:r>
        <w:del w:id="65" w:author="David Recio Arnés" w:date="2022-06-27T15:00:00Z">
          <w:r w:rsidRPr="006A1F3A" w:rsidDel="009337C0">
            <w:rPr>
              <w:rFonts w:cs="Arial"/>
              <w:szCs w:val="24"/>
            </w:rPr>
            <w:delText>n</w:delText>
          </w:r>
        </w:del>
        <w:r w:rsidRPr="006A1F3A">
          <w:rPr>
            <w:rFonts w:cs="Arial"/>
            <w:szCs w:val="24"/>
          </w:rPr>
          <w:t xml:space="preserve"> al estudiante la orientación adecuada para la elección de su grado</w:t>
        </w:r>
      </w:ins>
      <w:ins w:id="66" w:author="David Recio Arnés" w:date="2022-06-27T15:00:00Z">
        <w:r w:rsidR="009337C0">
          <w:rPr>
            <w:rFonts w:cs="Arial"/>
            <w:szCs w:val="24"/>
          </w:rPr>
          <w:t>,</w:t>
        </w:r>
      </w:ins>
      <w:ins w:id="67" w:author="David Recio" w:date="2022-06-23T19:38:00Z">
        <w:r w:rsidRPr="006A1F3A">
          <w:rPr>
            <w:rFonts w:cs="Arial"/>
            <w:szCs w:val="24"/>
          </w:rPr>
          <w:t xml:space="preserve"> a través de  formularios estandarizados </w:t>
        </w:r>
        <w:del w:id="68" w:author="David Recio Arnés" w:date="2022-06-27T15:00:00Z">
          <w:r w:rsidRPr="006A1F3A" w:rsidDel="009337C0">
            <w:rPr>
              <w:rFonts w:cs="Arial"/>
              <w:szCs w:val="24"/>
            </w:rPr>
            <w:delText xml:space="preserve"> </w:delText>
          </w:r>
        </w:del>
        <w:r w:rsidRPr="006A1F3A">
          <w:rPr>
            <w:rFonts w:cs="Arial"/>
            <w:szCs w:val="24"/>
          </w:rPr>
          <w:t>con bases psicológic</w:t>
        </w:r>
      </w:ins>
      <w:ins w:id="69" w:author="David Recio Arnés" w:date="2022-06-27T15:00:00Z">
        <w:r w:rsidR="009337C0">
          <w:rPr>
            <w:rFonts w:cs="Arial"/>
            <w:szCs w:val="24"/>
          </w:rPr>
          <w:t>a</w:t>
        </w:r>
      </w:ins>
      <w:ins w:id="70" w:author="David Recio" w:date="2022-06-23T19:38:00Z">
        <w:del w:id="71" w:author="David Recio Arnés" w:date="2022-06-27T15:00:00Z">
          <w:r w:rsidRPr="006A1F3A" w:rsidDel="009337C0">
            <w:rPr>
              <w:rFonts w:cs="Arial"/>
              <w:szCs w:val="24"/>
            </w:rPr>
            <w:delText>o</w:delText>
          </w:r>
        </w:del>
        <w:r w:rsidRPr="006A1F3A">
          <w:rPr>
            <w:rFonts w:cs="Arial"/>
            <w:szCs w:val="24"/>
          </w:rPr>
          <w:t>s, psicotécnic</w:t>
        </w:r>
      </w:ins>
      <w:ins w:id="72" w:author="David Recio Arnés" w:date="2022-06-27T15:00:00Z">
        <w:r w:rsidR="001F7E27">
          <w:rPr>
            <w:rFonts w:cs="Arial"/>
            <w:szCs w:val="24"/>
          </w:rPr>
          <w:t>a</w:t>
        </w:r>
      </w:ins>
      <w:ins w:id="73" w:author="David Recio" w:date="2022-06-23T19:38:00Z">
        <w:del w:id="74" w:author="David Recio Arnés" w:date="2022-06-27T15:00:00Z">
          <w:r w:rsidRPr="006A1F3A" w:rsidDel="001F7E27">
            <w:rPr>
              <w:rFonts w:cs="Arial"/>
              <w:szCs w:val="24"/>
            </w:rPr>
            <w:delText>o</w:delText>
          </w:r>
        </w:del>
        <w:r w:rsidRPr="006A1F3A">
          <w:rPr>
            <w:rFonts w:cs="Arial"/>
            <w:szCs w:val="24"/>
          </w:rPr>
          <w:t>s y pedagógic</w:t>
        </w:r>
      </w:ins>
      <w:ins w:id="75" w:author="David Recio Arnés" w:date="2022-06-27T15:00:00Z">
        <w:r w:rsidR="001F7E27">
          <w:rPr>
            <w:rFonts w:cs="Arial"/>
            <w:szCs w:val="24"/>
          </w:rPr>
          <w:t>a</w:t>
        </w:r>
      </w:ins>
      <w:ins w:id="76" w:author="David Recio" w:date="2022-06-23T19:38:00Z">
        <w:del w:id="77" w:author="David Recio Arnés" w:date="2022-06-27T15:00:00Z">
          <w:r w:rsidRPr="006A1F3A" w:rsidDel="001F7E27">
            <w:rPr>
              <w:rFonts w:cs="Arial"/>
              <w:szCs w:val="24"/>
            </w:rPr>
            <w:delText>o</w:delText>
          </w:r>
        </w:del>
        <w:r w:rsidRPr="006A1F3A">
          <w:rPr>
            <w:rFonts w:cs="Arial"/>
            <w:szCs w:val="24"/>
          </w:rPr>
          <w:t>s</w:t>
        </w:r>
      </w:ins>
      <w:ins w:id="78" w:author="David Recio Arnés" w:date="2022-06-27T15:00:00Z">
        <w:r w:rsidR="001F7E27">
          <w:rPr>
            <w:rFonts w:cs="Arial"/>
            <w:szCs w:val="24"/>
          </w:rPr>
          <w:t>,</w:t>
        </w:r>
      </w:ins>
      <w:ins w:id="79" w:author="David Recio" w:date="2022-06-23T19:38:00Z">
        <w:r w:rsidRPr="006A1F3A">
          <w:rPr>
            <w:rFonts w:cs="Arial"/>
            <w:szCs w:val="24"/>
          </w:rPr>
          <w:t xml:space="preserve"> </w:t>
        </w:r>
      </w:ins>
      <w:ins w:id="80" w:author="David Recio Arnés" w:date="2022-06-27T15:09:00Z">
        <w:r w:rsidR="009E307E">
          <w:rPr>
            <w:rFonts w:cs="Arial"/>
            <w:szCs w:val="24"/>
          </w:rPr>
          <w:t>asegurando</w:t>
        </w:r>
      </w:ins>
      <w:ins w:id="81" w:author="David Recio" w:date="2022-06-23T19:38:00Z">
        <w:del w:id="82" w:author="David Recio Arnés" w:date="2022-06-27T15:09:00Z">
          <w:r w:rsidRPr="006A1F3A" w:rsidDel="009E307E">
            <w:rPr>
              <w:rFonts w:cs="Arial"/>
              <w:szCs w:val="24"/>
            </w:rPr>
            <w:delText xml:space="preserve">para </w:delText>
          </w:r>
        </w:del>
        <w:del w:id="83" w:author="David Recio Arnés" w:date="2022-06-27T15:08:00Z">
          <w:r w:rsidRPr="006A1F3A" w:rsidDel="009E307E">
            <w:rPr>
              <w:rFonts w:cs="Arial"/>
              <w:szCs w:val="24"/>
            </w:rPr>
            <w:delText>así garantizar</w:delText>
          </w:r>
        </w:del>
        <w:r w:rsidRPr="006A1F3A">
          <w:rPr>
            <w:rFonts w:cs="Arial"/>
            <w:szCs w:val="24"/>
          </w:rPr>
          <w:t xml:space="preserve"> una mayor continuidad y evita</w:t>
        </w:r>
      </w:ins>
      <w:ins w:id="84" w:author="David Recio Arnés" w:date="2022-06-27T15:09:00Z">
        <w:r w:rsidR="009E307E">
          <w:rPr>
            <w:rFonts w:cs="Arial"/>
            <w:szCs w:val="24"/>
          </w:rPr>
          <w:t>ndo así</w:t>
        </w:r>
      </w:ins>
      <w:ins w:id="85" w:author="David Recio" w:date="2022-06-23T19:38:00Z">
        <w:del w:id="86" w:author="David Recio Arnés" w:date="2022-06-27T15:09:00Z">
          <w:r w:rsidRPr="006A1F3A" w:rsidDel="009E307E">
            <w:rPr>
              <w:rFonts w:cs="Arial"/>
              <w:szCs w:val="24"/>
            </w:rPr>
            <w:delText>r</w:delText>
          </w:r>
        </w:del>
      </w:ins>
      <w:ins w:id="87" w:author="David Recio Arnés" w:date="2022-06-27T15:00:00Z">
        <w:r w:rsidR="001F7E27">
          <w:rPr>
            <w:rFonts w:cs="Arial"/>
            <w:szCs w:val="24"/>
          </w:rPr>
          <w:t xml:space="preserve"> el abandono</w:t>
        </w:r>
      </w:ins>
      <w:ins w:id="88" w:author="David Recio" w:date="2022-06-23T19:38:00Z">
        <w:r w:rsidRPr="006A1F3A">
          <w:rPr>
            <w:rFonts w:cs="Arial"/>
            <w:szCs w:val="24"/>
          </w:rPr>
          <w:t xml:space="preserve"> </w:t>
        </w:r>
        <w:del w:id="89" w:author="David Recio Arnés" w:date="2022-06-27T15:00:00Z">
          <w:r w:rsidRPr="006A1F3A" w:rsidDel="001F7E27">
            <w:rPr>
              <w:rFonts w:cs="Arial"/>
              <w:szCs w:val="24"/>
            </w:rPr>
            <w:delText xml:space="preserve"> la deserción</w:delText>
          </w:r>
        </w:del>
        <w:r w:rsidRPr="006A1F3A">
          <w:rPr>
            <w:rFonts w:cs="Arial"/>
            <w:szCs w:val="24"/>
          </w:rPr>
          <w:t xml:space="preserve"> universitari</w:t>
        </w:r>
      </w:ins>
      <w:ins w:id="90" w:author="David Recio Arnés" w:date="2022-06-27T15:00:00Z">
        <w:r w:rsidR="001F7E27">
          <w:rPr>
            <w:rFonts w:cs="Arial"/>
            <w:szCs w:val="24"/>
          </w:rPr>
          <w:t>o</w:t>
        </w:r>
      </w:ins>
      <w:ins w:id="91" w:author="David Recio" w:date="2022-06-23T19:38:00Z">
        <w:del w:id="92" w:author="David Recio Arnés" w:date="2022-06-27T15:00:00Z">
          <w:r w:rsidRPr="006A1F3A" w:rsidDel="001F7E27">
            <w:rPr>
              <w:rFonts w:cs="Arial"/>
              <w:szCs w:val="24"/>
            </w:rPr>
            <w:delText>a</w:delText>
          </w:r>
        </w:del>
        <w:r w:rsidRPr="006A1F3A">
          <w:rPr>
            <w:rFonts w:cs="Arial"/>
            <w:szCs w:val="24"/>
          </w:rPr>
          <w:t xml:space="preserve">. El </w:t>
        </w:r>
      </w:ins>
      <w:ins w:id="93" w:author="David Recio Arnés" w:date="2022-06-27T15:18:00Z">
        <w:r w:rsidR="006B6EB3">
          <w:rPr>
            <w:rFonts w:cs="Arial"/>
            <w:szCs w:val="24"/>
          </w:rPr>
          <w:t>S</w:t>
        </w:r>
      </w:ins>
      <w:ins w:id="94" w:author="David Recio" w:date="2022-06-23T19:38:00Z">
        <w:del w:id="95" w:author="David Recio Arnés" w:date="2022-06-27T15:18:00Z">
          <w:r w:rsidRPr="006A1F3A" w:rsidDel="006B6EB3">
            <w:rPr>
              <w:rFonts w:cs="Arial"/>
              <w:szCs w:val="24"/>
            </w:rPr>
            <w:delText>s</w:delText>
          </w:r>
        </w:del>
        <w:r w:rsidRPr="006A1F3A">
          <w:rPr>
            <w:rFonts w:cs="Arial"/>
            <w:szCs w:val="24"/>
          </w:rPr>
          <w:t xml:space="preserve">ervicio Web RESTful realizado en este TFG da un servicio </w:t>
        </w:r>
      </w:ins>
      <w:ins w:id="96" w:author="David Recio Arnés" w:date="2022-06-27T15:01:00Z">
        <w:r w:rsidR="001F7E27">
          <w:rPr>
            <w:rFonts w:cs="Arial"/>
            <w:szCs w:val="24"/>
          </w:rPr>
          <w:t>ó</w:t>
        </w:r>
      </w:ins>
      <w:ins w:id="97" w:author="David Recio" w:date="2022-06-23T19:38:00Z">
        <w:del w:id="98" w:author="David Recio Arnés" w:date="2022-06-27T15:01:00Z">
          <w:r w:rsidRPr="006A1F3A" w:rsidDel="001F7E27">
            <w:rPr>
              <w:rFonts w:cs="Arial"/>
              <w:szCs w:val="24"/>
            </w:rPr>
            <w:delText>o</w:delText>
          </w:r>
        </w:del>
        <w:r w:rsidRPr="006A1F3A">
          <w:rPr>
            <w:rFonts w:cs="Arial"/>
            <w:szCs w:val="24"/>
          </w:rPr>
          <w:t>ptimo mediante dos formularios</w:t>
        </w:r>
      </w:ins>
      <w:ins w:id="99" w:author="David Recio Arnés" w:date="2022-06-27T15:01:00Z">
        <w:r w:rsidR="001F7E27">
          <w:rPr>
            <w:rFonts w:cs="Arial"/>
            <w:szCs w:val="24"/>
          </w:rPr>
          <w:t>;</w:t>
        </w:r>
      </w:ins>
      <w:ins w:id="100" w:author="David Recio" w:date="2022-06-23T19:38:00Z">
        <w:r w:rsidRPr="006A1F3A">
          <w:rPr>
            <w:rFonts w:cs="Arial"/>
            <w:szCs w:val="24"/>
          </w:rPr>
          <w:t xml:space="preserve"> uno d</w:t>
        </w:r>
      </w:ins>
      <w:ins w:id="101" w:author="David Recio Arnés" w:date="2022-06-27T15:01:00Z">
        <w:r w:rsidR="001F7E27">
          <w:rPr>
            <w:rFonts w:cs="Arial"/>
            <w:szCs w:val="24"/>
          </w:rPr>
          <w:t>ó</w:t>
        </w:r>
      </w:ins>
      <w:ins w:id="102" w:author="David Recio" w:date="2022-06-23T19:38:00Z">
        <w:del w:id="103" w:author="David Recio Arnés" w:date="2022-06-27T15:01:00Z">
          <w:r w:rsidRPr="006A1F3A" w:rsidDel="001F7E27">
            <w:rPr>
              <w:rFonts w:cs="Arial"/>
              <w:szCs w:val="24"/>
            </w:rPr>
            <w:delText>o</w:delText>
          </w:r>
        </w:del>
        <w:r w:rsidRPr="006A1F3A">
          <w:rPr>
            <w:rFonts w:cs="Arial"/>
            <w:szCs w:val="24"/>
          </w:rPr>
          <w:t>nde se orienta</w:t>
        </w:r>
      </w:ins>
      <w:ins w:id="104" w:author="David Recio Arnés" w:date="2022-06-27T15:01:00Z">
        <w:r w:rsidR="001F7E27">
          <w:rPr>
            <w:rFonts w:cs="Arial"/>
            <w:szCs w:val="24"/>
          </w:rPr>
          <w:t xml:space="preserve"> al estudiante</w:t>
        </w:r>
      </w:ins>
      <w:ins w:id="105" w:author="David Recio" w:date="2022-06-23T19:38:00Z">
        <w:r w:rsidRPr="006A1F3A">
          <w:rPr>
            <w:rFonts w:cs="Arial"/>
            <w:szCs w:val="24"/>
          </w:rPr>
          <w:t xml:space="preserve"> </w:t>
        </w:r>
      </w:ins>
      <w:ins w:id="106" w:author="David Recio Arnés" w:date="2022-06-27T15:02:00Z">
        <w:r w:rsidR="001F7E27">
          <w:rPr>
            <w:rFonts w:cs="Arial"/>
            <w:szCs w:val="24"/>
          </w:rPr>
          <w:t>sobre</w:t>
        </w:r>
      </w:ins>
      <w:ins w:id="107" w:author="David Recio" w:date="2022-06-23T19:38:00Z">
        <w:del w:id="108" w:author="David Recio Arnés" w:date="2022-06-27T15:02:00Z">
          <w:r w:rsidRPr="006A1F3A" w:rsidDel="001F7E27">
            <w:rPr>
              <w:rFonts w:cs="Arial"/>
              <w:szCs w:val="24"/>
            </w:rPr>
            <w:delText>en</w:delText>
          </w:r>
        </w:del>
        <w:r w:rsidRPr="006A1F3A">
          <w:rPr>
            <w:rFonts w:cs="Arial"/>
            <w:szCs w:val="24"/>
          </w:rPr>
          <w:t xml:space="preserve"> los grados universitarios (ingeniería, ciencias sociales, artes y</w:t>
        </w:r>
      </w:ins>
      <w:ins w:id="109" w:author="David Recio Arnés" w:date="2022-06-27T15:06:00Z">
        <w:r w:rsidR="009E307E">
          <w:rPr>
            <w:rFonts w:cs="Arial"/>
            <w:szCs w:val="24"/>
          </w:rPr>
          <w:t xml:space="preserve"> </w:t>
        </w:r>
      </w:ins>
      <w:ins w:id="110" w:author="David Recio" w:date="2022-06-23T19:38:00Z">
        <w:del w:id="111" w:author="David Recio Arnés" w:date="2022-06-27T15:06:00Z">
          <w:r w:rsidRPr="006A1F3A" w:rsidDel="009E307E">
            <w:rPr>
              <w:rFonts w:cs="Arial"/>
              <w:szCs w:val="24"/>
            </w:rPr>
            <w:delText xml:space="preserve"> </w:delText>
          </w:r>
        </w:del>
      </w:ins>
      <w:ins w:id="112" w:author="David Recio Arnés" w:date="2022-06-27T15:02:00Z">
        <w:r w:rsidR="001F7E27">
          <w:rPr>
            <w:rFonts w:cs="Arial"/>
            <w:szCs w:val="24"/>
          </w:rPr>
          <w:t xml:space="preserve">otras </w:t>
        </w:r>
      </w:ins>
      <w:ins w:id="113" w:author="David Recio" w:date="2022-06-23T19:38:00Z">
        <w:r w:rsidRPr="006A1F3A">
          <w:rPr>
            <w:rFonts w:cs="Arial"/>
            <w:szCs w:val="24"/>
          </w:rPr>
          <w:t xml:space="preserve">ciencias) y </w:t>
        </w:r>
        <w:del w:id="114" w:author="David Recio Arnés" w:date="2022-06-27T15:02:00Z">
          <w:r w:rsidRPr="006A1F3A" w:rsidDel="001F7E27">
            <w:rPr>
              <w:rFonts w:cs="Arial"/>
              <w:szCs w:val="24"/>
            </w:rPr>
            <w:delText>consiguiente el</w:delText>
          </w:r>
        </w:del>
        <w:r w:rsidRPr="006A1F3A">
          <w:rPr>
            <w:rFonts w:cs="Arial"/>
            <w:szCs w:val="24"/>
          </w:rPr>
          <w:t xml:space="preserve"> otro formulario que </w:t>
        </w:r>
      </w:ins>
      <w:ins w:id="115" w:author="David Recio Arnés" w:date="2022-06-27T15:02:00Z">
        <w:r w:rsidR="001F7E27">
          <w:rPr>
            <w:rFonts w:cs="Arial"/>
            <w:szCs w:val="24"/>
          </w:rPr>
          <w:t>mide</w:t>
        </w:r>
      </w:ins>
      <w:ins w:id="116" w:author="David Recio" w:date="2022-06-23T19:38:00Z">
        <w:del w:id="117" w:author="David Recio Arnés" w:date="2022-06-27T15:02:00Z">
          <w:r w:rsidRPr="006A1F3A" w:rsidDel="001F7E27">
            <w:rPr>
              <w:rFonts w:cs="Arial"/>
              <w:szCs w:val="24"/>
            </w:rPr>
            <w:delText>ve</w:delText>
          </w:r>
        </w:del>
        <w:r w:rsidRPr="006A1F3A">
          <w:rPr>
            <w:rFonts w:cs="Arial"/>
            <w:szCs w:val="24"/>
          </w:rPr>
          <w:t xml:space="preserve"> la capacidad de concentración para </w:t>
        </w:r>
        <w:del w:id="118" w:author="David Recio Arnés" w:date="2022-06-27T15:03:00Z">
          <w:r w:rsidRPr="006A1F3A" w:rsidDel="001F7E27">
            <w:rPr>
              <w:rFonts w:cs="Arial"/>
              <w:szCs w:val="24"/>
            </w:rPr>
            <w:delText>así</w:delText>
          </w:r>
        </w:del>
        <w:r w:rsidRPr="006A1F3A">
          <w:rPr>
            <w:rFonts w:cs="Arial"/>
            <w:szCs w:val="24"/>
          </w:rPr>
          <w:t xml:space="preserve"> ver</w:t>
        </w:r>
      </w:ins>
      <w:ins w:id="119" w:author="David Recio Arnés" w:date="2022-06-27T15:03:00Z">
        <w:r w:rsidR="001F7E27">
          <w:rPr>
            <w:rFonts w:cs="Arial"/>
            <w:szCs w:val="24"/>
          </w:rPr>
          <w:t xml:space="preserve"> cuánto esfuerzo le puede suponer elegir la carrera que desea.</w:t>
        </w:r>
      </w:ins>
      <w:ins w:id="120" w:author="David Recio" w:date="2022-06-23T19:38:00Z">
        <w:r w:rsidRPr="006A1F3A">
          <w:rPr>
            <w:rFonts w:cs="Arial"/>
            <w:szCs w:val="24"/>
          </w:rPr>
          <w:t xml:space="preserve"> </w:t>
        </w:r>
        <w:del w:id="121" w:author="David Recio Arnés" w:date="2022-06-27T15:03:00Z">
          <w:r w:rsidRPr="006A1F3A" w:rsidDel="001F7E27">
            <w:rPr>
              <w:rFonts w:cs="Arial"/>
              <w:szCs w:val="24"/>
            </w:rPr>
            <w:delText>cuánto le puede afectar la carrera que desea entrar</w:delText>
          </w:r>
        </w:del>
        <w:del w:id="122" w:author="David Recio Arnés" w:date="2022-06-27T15:04:00Z">
          <w:r w:rsidRPr="006A1F3A" w:rsidDel="001F7E27">
            <w:rPr>
              <w:rFonts w:cs="Arial"/>
              <w:szCs w:val="24"/>
            </w:rPr>
            <w:delText xml:space="preserve"> y p</w:delText>
          </w:r>
        </w:del>
      </w:ins>
      <w:ins w:id="123" w:author="David Recio Arnés" w:date="2022-06-27T15:04:00Z">
        <w:r w:rsidR="001F7E27">
          <w:rPr>
            <w:rFonts w:cs="Arial"/>
            <w:szCs w:val="24"/>
          </w:rPr>
          <w:t xml:space="preserve"> P</w:t>
        </w:r>
      </w:ins>
      <w:ins w:id="124" w:author="David Recio" w:date="2022-06-23T19:38:00Z">
        <w:r w:rsidRPr="006A1F3A">
          <w:rPr>
            <w:rFonts w:cs="Arial"/>
            <w:szCs w:val="24"/>
          </w:rPr>
          <w:t>or último</w:t>
        </w:r>
      </w:ins>
      <w:ins w:id="125" w:author="David Recio Arnés" w:date="2022-06-27T15:04:00Z">
        <w:r w:rsidR="001F7E27">
          <w:rPr>
            <w:rFonts w:cs="Arial"/>
            <w:szCs w:val="24"/>
          </w:rPr>
          <w:t>,</w:t>
        </w:r>
      </w:ins>
      <w:ins w:id="126" w:author="David Recio" w:date="2022-06-23T19:38:00Z">
        <w:r w:rsidRPr="006A1F3A">
          <w:rPr>
            <w:rFonts w:cs="Arial"/>
            <w:szCs w:val="24"/>
          </w:rPr>
          <w:t xml:space="preserve"> se toma</w:t>
        </w:r>
      </w:ins>
      <w:ins w:id="127" w:author="David Recio Arnés" w:date="2022-06-27T15:04:00Z">
        <w:r w:rsidR="001F7E27">
          <w:rPr>
            <w:rFonts w:cs="Arial"/>
            <w:szCs w:val="24"/>
          </w:rPr>
          <w:t>n</w:t>
        </w:r>
      </w:ins>
      <w:ins w:id="128" w:author="David Recio" w:date="2022-06-23T19:38:00Z">
        <w:r w:rsidRPr="006A1F3A">
          <w:rPr>
            <w:rFonts w:cs="Arial"/>
            <w:szCs w:val="24"/>
          </w:rPr>
          <w:t xml:space="preserve"> las notas del usuario</w:t>
        </w:r>
      </w:ins>
      <w:ins w:id="129" w:author="David Recio Arnés" w:date="2022-06-27T15:04:00Z">
        <w:r w:rsidR="001F7E27">
          <w:rPr>
            <w:rFonts w:cs="Arial"/>
            <w:szCs w:val="24"/>
          </w:rPr>
          <w:t>,</w:t>
        </w:r>
      </w:ins>
      <w:ins w:id="130" w:author="David Recio" w:date="2022-06-23T19:38:00Z">
        <w:r w:rsidRPr="006A1F3A">
          <w:rPr>
            <w:rFonts w:cs="Arial"/>
            <w:szCs w:val="24"/>
          </w:rPr>
          <w:t xml:space="preserve"> y</w:t>
        </w:r>
      </w:ins>
      <w:ins w:id="131" w:author="David Recio Arnés" w:date="2022-06-27T15:04:00Z">
        <w:r w:rsidR="001F7E27">
          <w:rPr>
            <w:rFonts w:cs="Arial"/>
            <w:szCs w:val="24"/>
          </w:rPr>
          <w:t xml:space="preserve"> se</w:t>
        </w:r>
      </w:ins>
      <w:ins w:id="132" w:author="David Recio" w:date="2022-06-23T19:38:00Z">
        <w:r w:rsidRPr="006A1F3A">
          <w:rPr>
            <w:rFonts w:cs="Arial"/>
            <w:szCs w:val="24"/>
          </w:rPr>
          <w:t xml:space="preserve">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33"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Del="00994051" w:rsidRDefault="00BC13A5" w:rsidP="00A91FB3">
      <w:pPr>
        <w:autoSpaceDE w:val="0"/>
        <w:autoSpaceDN w:val="0"/>
        <w:adjustRightInd w:val="0"/>
        <w:spacing w:after="0" w:line="240" w:lineRule="auto"/>
        <w:rPr>
          <w:del w:id="134" w:author="David Recio Arnés" w:date="2022-06-27T15:14:00Z"/>
          <w:rFonts w:cs="Arial"/>
          <w:szCs w:val="24"/>
        </w:rPr>
      </w:pPr>
    </w:p>
    <w:p w14:paraId="7621D0B2" w14:textId="77777777" w:rsidR="004141C5" w:rsidDel="00994051" w:rsidRDefault="004141C5" w:rsidP="00A91FB3">
      <w:pPr>
        <w:autoSpaceDE w:val="0"/>
        <w:autoSpaceDN w:val="0"/>
        <w:adjustRightInd w:val="0"/>
        <w:spacing w:after="0" w:line="240" w:lineRule="auto"/>
        <w:rPr>
          <w:del w:id="135" w:author="David Recio Arnés" w:date="2022-06-27T15:14:00Z"/>
          <w:rFonts w:cs="Arial"/>
          <w:szCs w:val="24"/>
        </w:rPr>
      </w:pPr>
    </w:p>
    <w:p w14:paraId="5DA11B4E" w14:textId="58976BC7" w:rsidR="00BC13A5" w:rsidDel="00994051" w:rsidRDefault="00BC13A5" w:rsidP="00A91FB3">
      <w:pPr>
        <w:autoSpaceDE w:val="0"/>
        <w:autoSpaceDN w:val="0"/>
        <w:adjustRightInd w:val="0"/>
        <w:spacing w:after="0" w:line="240" w:lineRule="auto"/>
        <w:rPr>
          <w:del w:id="136" w:author="David Recio Arnés" w:date="2022-06-27T15:14:00Z"/>
          <w:rFonts w:cs="Arial"/>
          <w:szCs w:val="24"/>
        </w:rPr>
      </w:pPr>
    </w:p>
    <w:p w14:paraId="440EA103" w14:textId="0043C344" w:rsidR="00941A4D" w:rsidDel="00994051" w:rsidRDefault="00941A4D" w:rsidP="00A91FB3">
      <w:pPr>
        <w:autoSpaceDE w:val="0"/>
        <w:autoSpaceDN w:val="0"/>
        <w:adjustRightInd w:val="0"/>
        <w:spacing w:after="0" w:line="240" w:lineRule="auto"/>
        <w:rPr>
          <w:del w:id="137" w:author="David Recio Arnés" w:date="2022-06-27T15:14:00Z"/>
          <w:rFonts w:cs="Arial"/>
          <w:szCs w:val="24"/>
        </w:rPr>
      </w:pPr>
    </w:p>
    <w:p w14:paraId="42A6ACA5" w14:textId="0F39FE7A" w:rsidR="00941A4D" w:rsidDel="00994051" w:rsidRDefault="00941A4D" w:rsidP="00A91FB3">
      <w:pPr>
        <w:autoSpaceDE w:val="0"/>
        <w:autoSpaceDN w:val="0"/>
        <w:adjustRightInd w:val="0"/>
        <w:spacing w:after="0" w:line="240" w:lineRule="auto"/>
        <w:rPr>
          <w:del w:id="138" w:author="David Recio Arnés" w:date="2022-06-27T15:14:00Z"/>
          <w:rFonts w:cs="Arial"/>
          <w:szCs w:val="24"/>
        </w:rPr>
      </w:pPr>
    </w:p>
    <w:p w14:paraId="3EE44997" w14:textId="56E7F355" w:rsidR="00941A4D" w:rsidDel="00994051" w:rsidRDefault="00941A4D" w:rsidP="00A91FB3">
      <w:pPr>
        <w:autoSpaceDE w:val="0"/>
        <w:autoSpaceDN w:val="0"/>
        <w:adjustRightInd w:val="0"/>
        <w:spacing w:after="0" w:line="240" w:lineRule="auto"/>
        <w:rPr>
          <w:del w:id="139" w:author="David Recio Arnés" w:date="2022-06-27T15:14:00Z"/>
          <w:rFonts w:cs="Arial"/>
          <w:szCs w:val="24"/>
        </w:rPr>
      </w:pPr>
    </w:p>
    <w:p w14:paraId="1B6ED6AD" w14:textId="062E79AD" w:rsidR="00941A4D" w:rsidDel="00994051" w:rsidRDefault="00941A4D" w:rsidP="00A91FB3">
      <w:pPr>
        <w:autoSpaceDE w:val="0"/>
        <w:autoSpaceDN w:val="0"/>
        <w:adjustRightInd w:val="0"/>
        <w:spacing w:after="0" w:line="240" w:lineRule="auto"/>
        <w:rPr>
          <w:del w:id="140" w:author="David Recio Arnés" w:date="2022-06-27T15:14:00Z"/>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41" w:name="_Toc492311563"/>
      <w:bookmarkStart w:id="142" w:name="_Toc492311856"/>
      <w:bookmarkStart w:id="143" w:name="_Toc492644604"/>
      <w:bookmarkStart w:id="144" w:name="_Toc492644666"/>
      <w:bookmarkStart w:id="145" w:name="_Toc492887859"/>
      <w:bookmarkStart w:id="146" w:name="_Toc492888160"/>
      <w:bookmarkStart w:id="147" w:name="_Toc492901248"/>
      <w:r w:rsidRPr="00B612E8">
        <w:t>Palabras Clave</w:t>
      </w:r>
      <w:bookmarkEnd w:id="141"/>
      <w:bookmarkEnd w:id="142"/>
      <w:bookmarkEnd w:id="143"/>
      <w:bookmarkEnd w:id="144"/>
      <w:bookmarkEnd w:id="145"/>
      <w:bookmarkEnd w:id="146"/>
      <w:bookmarkEnd w:id="147"/>
    </w:p>
    <w:p w14:paraId="5B6C3025" w14:textId="170D0641" w:rsidR="00A91FB3" w:rsidRDefault="00A91FB3" w:rsidP="00A43872">
      <w:pPr>
        <w:spacing w:line="276" w:lineRule="auto"/>
      </w:pPr>
    </w:p>
    <w:p w14:paraId="030085D9" w14:textId="6C9D58EC" w:rsidR="00C73DFD" w:rsidRDefault="00A73A14" w:rsidP="00A43872">
      <w:pPr>
        <w:spacing w:line="276" w:lineRule="auto"/>
      </w:pPr>
      <w:ins w:id="148" w:author="Iris Recio Arnes" w:date="2022-06-27T14:38:00Z">
        <w:r w:rsidRPr="00A73A14">
          <w:t>Estudiante, Servicios Web, test estandarizados, abandono universitario, elección, estudios, apoyo.</w:t>
        </w:r>
      </w:ins>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20B05DE9" w:rsidR="00BC13A5" w:rsidDel="00994051" w:rsidRDefault="00BC13A5" w:rsidP="00BC13A5">
      <w:pPr>
        <w:autoSpaceDE w:val="0"/>
        <w:autoSpaceDN w:val="0"/>
        <w:adjustRightInd w:val="0"/>
        <w:spacing w:after="0" w:line="240" w:lineRule="auto"/>
        <w:rPr>
          <w:del w:id="149" w:author="David Recio Arnés" w:date="2022-06-27T15:14:00Z"/>
          <w:rFonts w:cs="Arial"/>
          <w:szCs w:val="24"/>
        </w:rPr>
      </w:pPr>
      <w:del w:id="150" w:author="David Recio Arnés" w:date="2022-06-27T15:14:00Z">
        <w:r w:rsidDel="00994051">
          <w:rPr>
            <w:rFonts w:cs="Arial"/>
            <w:szCs w:val="24"/>
          </w:rPr>
          <w:delText>Resumen anterior, en inglés.</w:delText>
        </w:r>
      </w:del>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15DD07A5" w:rsidR="00941A4D" w:rsidDel="00994051" w:rsidRDefault="00994051" w:rsidP="00941A4D">
      <w:pPr>
        <w:autoSpaceDE w:val="0"/>
        <w:autoSpaceDN w:val="0"/>
        <w:adjustRightInd w:val="0"/>
        <w:spacing w:after="0" w:line="240" w:lineRule="auto"/>
        <w:rPr>
          <w:del w:id="151" w:author="David Recio Arnés" w:date="2022-06-27T15:14:00Z"/>
          <w:rFonts w:cs="Arial"/>
          <w:szCs w:val="24"/>
        </w:rPr>
      </w:pPr>
      <w:ins w:id="152" w:author="David Recio Arnés" w:date="2022-06-27T15:14:00Z">
        <w:r w:rsidRPr="00994051">
          <w:rPr>
            <w:rFonts w:cs="Arial"/>
            <w:szCs w:val="24"/>
          </w:rPr>
          <w:t xml:space="preserve">Currently, young people who are in the process of accessing university face a problem that is the choice of their degree or university career, </w:t>
        </w:r>
      </w:ins>
      <w:ins w:id="153" w:author="David Recio Arnés" w:date="2022-06-27T15:15:00Z">
        <w:r>
          <w:rPr>
            <w:rFonts w:cs="Arial"/>
            <w:szCs w:val="24"/>
          </w:rPr>
          <w:t>because</w:t>
        </w:r>
      </w:ins>
      <w:ins w:id="154" w:author="David Recio Arnés" w:date="2022-06-27T15:14:00Z">
        <w:r w:rsidRPr="00994051">
          <w:rPr>
            <w:rFonts w:cs="Arial"/>
            <w:szCs w:val="24"/>
          </w:rPr>
          <w:t xml:space="preserve"> they are normally based </w:t>
        </w:r>
      </w:ins>
      <w:ins w:id="155" w:author="David Recio Arnés" w:date="2022-06-27T15:16:00Z">
        <w:r w:rsidR="006B6EB3">
          <w:rPr>
            <w:rFonts w:cs="Arial"/>
            <w:szCs w:val="24"/>
          </w:rPr>
          <w:t>only</w:t>
        </w:r>
      </w:ins>
      <w:ins w:id="156" w:author="David Recio Arnés" w:date="2022-06-27T15:14:00Z">
        <w:r w:rsidRPr="00994051">
          <w:rPr>
            <w:rFonts w:cs="Arial"/>
            <w:szCs w:val="24"/>
          </w:rPr>
          <w:t xml:space="preserve"> on their vocation. Many of them make mistakes in their choices, which is reflected in the abandonment of the first year of the degree, this point being the central motivation for the completion of this TFG, since by creating a specialized RESTful Web </w:t>
        </w:r>
      </w:ins>
      <w:ins w:id="157" w:author="David Recio Arnés" w:date="2022-06-27T15:18:00Z">
        <w:r w:rsidR="006B6EB3">
          <w:rPr>
            <w:rFonts w:cs="Arial"/>
            <w:szCs w:val="24"/>
          </w:rPr>
          <w:t>S</w:t>
        </w:r>
      </w:ins>
      <w:ins w:id="158" w:author="David Recio Arnés" w:date="2022-06-27T15:14:00Z">
        <w:r w:rsidRPr="00994051">
          <w:rPr>
            <w:rFonts w:cs="Arial"/>
            <w:szCs w:val="24"/>
          </w:rPr>
          <w:t xml:space="preserve">ervice the student is guaranteed adequate guidance for choosing your degree, through standardized forms with psychological, psychotechnical and pedagogical bases, ensuring greater continuity and thus avoiding university dropout. The RESTful Web </w:t>
        </w:r>
      </w:ins>
      <w:ins w:id="159" w:author="David Recio Arnés" w:date="2022-06-27T15:18:00Z">
        <w:r w:rsidR="006B6EB3">
          <w:rPr>
            <w:rFonts w:cs="Arial"/>
            <w:szCs w:val="24"/>
          </w:rPr>
          <w:t>S</w:t>
        </w:r>
      </w:ins>
      <w:ins w:id="160" w:author="David Recio Arnés" w:date="2022-06-27T15:14:00Z">
        <w:r w:rsidRPr="00994051">
          <w:rPr>
            <w:rFonts w:cs="Arial"/>
            <w:szCs w:val="24"/>
          </w:rPr>
          <w:t>ervice carried out in this TFG provides an optimal service through two forms; one where the student is oriented on university degrees (engineering, social sciences, arts and other sciences) and another form that measures the ability to concentrate to see how much effort it may take to choose the career you want. Finally, the user's notes are taken, and a final answer is given by means of suggestions at the ease or not of the degree you want.</w:t>
        </w:r>
      </w:ins>
      <w:ins w:id="161" w:author="Iris Recio Arnes" w:date="2022-06-27T14:36:00Z">
        <w:del w:id="162" w:author="David Recio Arnés" w:date="2022-06-27T15:14:00Z">
          <w:r w:rsidR="00A73A14" w:rsidRPr="00A73A14" w:rsidDel="00994051">
            <w:rPr>
              <w:rFonts w:cs="Arial"/>
              <w:szCs w:val="24"/>
            </w:rPr>
            <w:delText>Currently, young people who are in the process of accessing university face a problem that is the choice of their university degree or career, due to lack of vocational guidance, and many of them make mistakes in their choices, which is It is reflected in the abandonment of the first year of the degree, these points being the central motivation for the realization of this TFG, because through the creation of a specialized RESTful Web service, the vocational orientation related to their personal tastes, guarantee the student the adequate orientation for the choice of their degree through standardized forms with psychological, psychotechnical and pedagogical bases in order to guarantee greater continuity and avoid university desertion. The RESTful Web service carried out in this TFG provides an optimal service through two forms, one where it is oriented in the university degrees (engineering, social sciences, arts and sciences) and consequently the other form that sees the concentration capacity to see how much it can affect the career you want to enter and finally takes the user's notes and thus gives a final answer through suggestions on the ease or not of the degree you want.</w:delText>
          </w:r>
        </w:del>
      </w:ins>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52E57CB3" w:rsidR="00941A4D" w:rsidDel="0094736B" w:rsidRDefault="00941A4D" w:rsidP="00941A4D">
      <w:pPr>
        <w:autoSpaceDE w:val="0"/>
        <w:autoSpaceDN w:val="0"/>
        <w:adjustRightInd w:val="0"/>
        <w:spacing w:after="0" w:line="240" w:lineRule="auto"/>
        <w:rPr>
          <w:del w:id="163" w:author="David Recio Arnés" w:date="2022-06-27T15:15:00Z"/>
          <w:rFonts w:cs="Arial"/>
          <w:szCs w:val="24"/>
        </w:rPr>
      </w:pPr>
    </w:p>
    <w:p w14:paraId="48EDB5F2" w14:textId="77777777" w:rsidR="0094736B" w:rsidRDefault="0094736B" w:rsidP="00941A4D">
      <w:pPr>
        <w:autoSpaceDE w:val="0"/>
        <w:autoSpaceDN w:val="0"/>
        <w:adjustRightInd w:val="0"/>
        <w:spacing w:after="0" w:line="240" w:lineRule="auto"/>
        <w:rPr>
          <w:ins w:id="164" w:author="David Recio Arnés" w:date="2022-06-27T20:35:00Z"/>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Del="00994051" w:rsidRDefault="00941A4D" w:rsidP="00941A4D">
      <w:pPr>
        <w:autoSpaceDE w:val="0"/>
        <w:autoSpaceDN w:val="0"/>
        <w:adjustRightInd w:val="0"/>
        <w:spacing w:after="0" w:line="240" w:lineRule="auto"/>
        <w:rPr>
          <w:del w:id="165" w:author="David Recio Arnés" w:date="2022-06-27T15:14:00Z"/>
          <w:rFonts w:cs="Arial"/>
          <w:szCs w:val="24"/>
        </w:rPr>
      </w:pPr>
    </w:p>
    <w:p w14:paraId="09F3B3BD" w14:textId="77777777" w:rsidR="00941A4D" w:rsidDel="00994051" w:rsidRDefault="00941A4D" w:rsidP="00941A4D">
      <w:pPr>
        <w:autoSpaceDE w:val="0"/>
        <w:autoSpaceDN w:val="0"/>
        <w:adjustRightInd w:val="0"/>
        <w:spacing w:after="0" w:line="240" w:lineRule="auto"/>
        <w:rPr>
          <w:del w:id="166" w:author="David Recio Arnés" w:date="2022-06-27T15:14:00Z"/>
          <w:rFonts w:cs="Arial"/>
          <w:szCs w:val="24"/>
        </w:rPr>
      </w:pPr>
    </w:p>
    <w:p w14:paraId="6543159A" w14:textId="77777777" w:rsidR="00941A4D" w:rsidDel="00994051" w:rsidRDefault="00941A4D" w:rsidP="00941A4D">
      <w:pPr>
        <w:autoSpaceDE w:val="0"/>
        <w:autoSpaceDN w:val="0"/>
        <w:adjustRightInd w:val="0"/>
        <w:spacing w:after="0" w:line="240" w:lineRule="auto"/>
        <w:rPr>
          <w:del w:id="167" w:author="David Recio Arnés" w:date="2022-06-27T15:14:00Z"/>
          <w:rFonts w:cs="Arial"/>
          <w:szCs w:val="24"/>
        </w:rPr>
      </w:pPr>
    </w:p>
    <w:p w14:paraId="59A09AC6" w14:textId="116B0ED9" w:rsidR="00941A4D" w:rsidDel="00994051" w:rsidRDefault="00EF1449" w:rsidP="00EF1449">
      <w:pPr>
        <w:tabs>
          <w:tab w:val="left" w:pos="6381"/>
        </w:tabs>
        <w:autoSpaceDE w:val="0"/>
        <w:autoSpaceDN w:val="0"/>
        <w:adjustRightInd w:val="0"/>
        <w:spacing w:after="0" w:line="240" w:lineRule="auto"/>
        <w:rPr>
          <w:del w:id="168" w:author="David Recio Arnés" w:date="2022-06-27T15:14:00Z"/>
          <w:rFonts w:cs="Arial"/>
          <w:szCs w:val="24"/>
        </w:rPr>
      </w:pPr>
      <w:del w:id="169" w:author="David Recio Arnés" w:date="2022-06-27T15:14:00Z">
        <w:r w:rsidDel="00994051">
          <w:rPr>
            <w:rFonts w:cs="Arial"/>
            <w:szCs w:val="24"/>
          </w:rPr>
          <w:tab/>
        </w:r>
      </w:del>
    </w:p>
    <w:p w14:paraId="015E7201" w14:textId="13444A1A" w:rsidR="00941A4D" w:rsidDel="00994051" w:rsidRDefault="00941A4D" w:rsidP="00941A4D">
      <w:pPr>
        <w:autoSpaceDE w:val="0"/>
        <w:autoSpaceDN w:val="0"/>
        <w:adjustRightInd w:val="0"/>
        <w:spacing w:after="0" w:line="240" w:lineRule="auto"/>
        <w:rPr>
          <w:del w:id="170" w:author="David Recio Arnés" w:date="2022-06-27T15:14:00Z"/>
          <w:rFonts w:cs="Arial"/>
          <w:szCs w:val="24"/>
        </w:rPr>
      </w:pPr>
    </w:p>
    <w:p w14:paraId="3DDB8BA1" w14:textId="2A888491" w:rsidR="00941A4D" w:rsidDel="00994051" w:rsidRDefault="00941A4D" w:rsidP="00941A4D">
      <w:pPr>
        <w:autoSpaceDE w:val="0"/>
        <w:autoSpaceDN w:val="0"/>
        <w:adjustRightInd w:val="0"/>
        <w:spacing w:after="0" w:line="240" w:lineRule="auto"/>
        <w:rPr>
          <w:del w:id="171" w:author="David Recio Arnés" w:date="2022-06-27T15:14:00Z"/>
          <w:rFonts w:cs="Arial"/>
          <w:szCs w:val="24"/>
        </w:rPr>
      </w:pPr>
    </w:p>
    <w:p w14:paraId="525289CA" w14:textId="437CDF6D" w:rsidR="00941A4D" w:rsidDel="00994051" w:rsidRDefault="00941A4D" w:rsidP="00941A4D">
      <w:pPr>
        <w:autoSpaceDE w:val="0"/>
        <w:autoSpaceDN w:val="0"/>
        <w:adjustRightInd w:val="0"/>
        <w:spacing w:after="0" w:line="240" w:lineRule="auto"/>
        <w:rPr>
          <w:del w:id="172" w:author="David Recio Arnés" w:date="2022-06-27T15:14:00Z"/>
          <w:rFonts w:cs="Arial"/>
          <w:szCs w:val="24"/>
        </w:rPr>
      </w:pPr>
    </w:p>
    <w:p w14:paraId="289438A8" w14:textId="594E59A0" w:rsidR="00941A4D" w:rsidDel="00994051" w:rsidRDefault="00941A4D" w:rsidP="00941A4D">
      <w:pPr>
        <w:autoSpaceDE w:val="0"/>
        <w:autoSpaceDN w:val="0"/>
        <w:adjustRightInd w:val="0"/>
        <w:spacing w:after="0" w:line="240" w:lineRule="auto"/>
        <w:rPr>
          <w:del w:id="173" w:author="David Recio Arnés" w:date="2022-06-27T15:14:00Z"/>
          <w:rFonts w:cs="Arial"/>
          <w:szCs w:val="24"/>
        </w:rPr>
      </w:pPr>
    </w:p>
    <w:p w14:paraId="2DD12BBD" w14:textId="77777777" w:rsidR="00941A4D" w:rsidDel="00994051" w:rsidRDefault="00941A4D" w:rsidP="00941A4D">
      <w:pPr>
        <w:autoSpaceDE w:val="0"/>
        <w:autoSpaceDN w:val="0"/>
        <w:adjustRightInd w:val="0"/>
        <w:spacing w:after="0" w:line="240" w:lineRule="auto"/>
        <w:rPr>
          <w:del w:id="174" w:author="David Recio Arnés" w:date="2022-06-27T15:14:00Z"/>
          <w:rFonts w:cs="Arial"/>
          <w:szCs w:val="24"/>
        </w:rPr>
      </w:pPr>
    </w:p>
    <w:p w14:paraId="1F483C33" w14:textId="77777777" w:rsidR="00941A4D" w:rsidDel="00994051" w:rsidRDefault="00941A4D" w:rsidP="00941A4D">
      <w:pPr>
        <w:autoSpaceDE w:val="0"/>
        <w:autoSpaceDN w:val="0"/>
        <w:adjustRightInd w:val="0"/>
        <w:spacing w:after="0" w:line="240" w:lineRule="auto"/>
        <w:rPr>
          <w:del w:id="175" w:author="David Recio Arnés" w:date="2022-06-27T15:14:00Z"/>
          <w:rFonts w:cs="Arial"/>
          <w:szCs w:val="24"/>
        </w:rPr>
      </w:pPr>
    </w:p>
    <w:p w14:paraId="313A2DF9" w14:textId="77777777" w:rsidR="00941A4D" w:rsidDel="00994051" w:rsidRDefault="00941A4D" w:rsidP="00941A4D">
      <w:pPr>
        <w:autoSpaceDE w:val="0"/>
        <w:autoSpaceDN w:val="0"/>
        <w:adjustRightInd w:val="0"/>
        <w:spacing w:after="0" w:line="240" w:lineRule="auto"/>
        <w:rPr>
          <w:del w:id="176" w:author="David Recio Arnés" w:date="2022-06-27T15:14:00Z"/>
          <w:rFonts w:cs="Arial"/>
          <w:szCs w:val="24"/>
        </w:rPr>
      </w:pPr>
    </w:p>
    <w:p w14:paraId="20026657" w14:textId="77777777" w:rsidR="00941A4D" w:rsidDel="00994051" w:rsidRDefault="00941A4D" w:rsidP="00941A4D">
      <w:pPr>
        <w:autoSpaceDE w:val="0"/>
        <w:autoSpaceDN w:val="0"/>
        <w:adjustRightInd w:val="0"/>
        <w:spacing w:after="0" w:line="240" w:lineRule="auto"/>
        <w:rPr>
          <w:del w:id="177" w:author="David Recio Arnés" w:date="2022-06-27T15:14:00Z"/>
          <w:rFonts w:cs="Arial"/>
          <w:szCs w:val="24"/>
        </w:rPr>
      </w:pPr>
    </w:p>
    <w:p w14:paraId="4721E0CE" w14:textId="77777777" w:rsidR="00941A4D" w:rsidDel="00994051" w:rsidRDefault="00941A4D" w:rsidP="00941A4D">
      <w:pPr>
        <w:autoSpaceDE w:val="0"/>
        <w:autoSpaceDN w:val="0"/>
        <w:adjustRightInd w:val="0"/>
        <w:spacing w:after="0" w:line="240" w:lineRule="auto"/>
        <w:rPr>
          <w:del w:id="178" w:author="David Recio Arnés" w:date="2022-06-27T15:14:00Z"/>
          <w:rFonts w:cs="Arial"/>
          <w:szCs w:val="24"/>
        </w:rPr>
      </w:pPr>
    </w:p>
    <w:p w14:paraId="79BA15B6" w14:textId="77777777" w:rsidR="00941A4D" w:rsidDel="00994051" w:rsidRDefault="00941A4D" w:rsidP="00941A4D">
      <w:pPr>
        <w:autoSpaceDE w:val="0"/>
        <w:autoSpaceDN w:val="0"/>
        <w:adjustRightInd w:val="0"/>
        <w:spacing w:after="0" w:line="240" w:lineRule="auto"/>
        <w:rPr>
          <w:del w:id="179" w:author="David Recio Arnés" w:date="2022-06-27T15:14:00Z"/>
          <w:rFonts w:cs="Arial"/>
          <w:szCs w:val="24"/>
        </w:rPr>
      </w:pPr>
    </w:p>
    <w:p w14:paraId="135DDF18" w14:textId="77777777" w:rsidR="00941A4D" w:rsidRPr="002C6510" w:rsidDel="00994051" w:rsidRDefault="00941A4D">
      <w:pPr>
        <w:tabs>
          <w:tab w:val="left" w:pos="6381"/>
        </w:tabs>
        <w:autoSpaceDE w:val="0"/>
        <w:autoSpaceDN w:val="0"/>
        <w:adjustRightInd w:val="0"/>
        <w:spacing w:after="0" w:line="240" w:lineRule="auto"/>
        <w:rPr>
          <w:del w:id="180" w:author="David Recio Arnés" w:date="2022-06-27T15:15:00Z"/>
          <w:rFonts w:cs="Arial"/>
          <w:szCs w:val="24"/>
        </w:rPr>
        <w:pPrChange w:id="181" w:author="David Recio Arnés" w:date="2022-06-27T15:14:00Z">
          <w:pPr>
            <w:autoSpaceDE w:val="0"/>
            <w:autoSpaceDN w:val="0"/>
            <w:adjustRightInd w:val="0"/>
            <w:spacing w:after="0" w:line="240" w:lineRule="auto"/>
          </w:pPr>
        </w:pPrChange>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1B588B0" w:rsidR="00223142" w:rsidRDefault="00A73A14" w:rsidP="00BC13A5">
      <w:pPr>
        <w:spacing w:line="276" w:lineRule="auto"/>
      </w:pPr>
      <w:ins w:id="182" w:author="Iris Recio Arnes" w:date="2022-06-27T14:38:00Z">
        <w:r w:rsidRPr="00A73A14">
          <w:t>Student, Web Services, standardized tests, university dropout, election, studies, support.</w:t>
        </w:r>
      </w:ins>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customXmlInsRangeStart w:id="183" w:author="David Recio Arnés" w:date="2022-06-27T21:48:00Z"/>
    <w:sdt>
      <w:sdtPr>
        <w:rPr>
          <w:rFonts w:asciiTheme="minorHAnsi" w:eastAsiaTheme="minorHAnsi" w:hAnsiTheme="minorHAnsi" w:cstheme="minorBidi"/>
          <w:bCs w:val="0"/>
          <w:color w:val="auto"/>
          <w:sz w:val="24"/>
          <w:szCs w:val="22"/>
          <w:lang w:eastAsia="en-US"/>
        </w:rPr>
        <w:id w:val="-1977904037"/>
        <w:docPartObj>
          <w:docPartGallery w:val="Table of Contents"/>
          <w:docPartUnique/>
        </w:docPartObj>
      </w:sdtPr>
      <w:sdtEndPr>
        <w:rPr>
          <w:b/>
        </w:rPr>
      </w:sdtEndPr>
      <w:sdtContent>
        <w:customXmlInsRangeEnd w:id="183"/>
        <w:p w14:paraId="4D45E8E5" w14:textId="3754A36B" w:rsidR="00424D94" w:rsidRDefault="00424D94">
          <w:pPr>
            <w:pStyle w:val="TtuloTDC"/>
            <w:framePr w:wrap="notBeside"/>
            <w:rPr>
              <w:ins w:id="184" w:author="David Recio Arnés" w:date="2022-06-27T21:48:00Z"/>
            </w:rPr>
          </w:pPr>
          <w:ins w:id="185" w:author="David Recio Arnés" w:date="2022-06-27T21:48:00Z">
            <w:r>
              <w:t>Contenido</w:t>
            </w:r>
          </w:ins>
        </w:p>
        <w:p w14:paraId="03CC0185" w14:textId="500279CA" w:rsidR="00424D94" w:rsidRDefault="00424D94" w:rsidP="00881BFD">
          <w:pPr>
            <w:pStyle w:val="TDC1"/>
            <w:rPr>
              <w:rFonts w:eastAsiaTheme="minorEastAsia"/>
              <w:sz w:val="22"/>
              <w:szCs w:val="22"/>
              <w:lang w:eastAsia="es-ES"/>
            </w:rPr>
          </w:pPr>
          <w:ins w:id="186" w:author="David Recio Arnés" w:date="2022-06-27T21:48:00Z">
            <w:r>
              <w:fldChar w:fldCharType="begin"/>
            </w:r>
            <w:r>
              <w:instrText xml:space="preserve"> TOC \o "1-3" \h \z \u </w:instrText>
            </w:r>
            <w:r>
              <w:fldChar w:fldCharType="separate"/>
            </w:r>
          </w:ins>
          <w:hyperlink w:anchor="_Toc107258983" w:history="1">
            <w:r w:rsidRPr="00D965F4">
              <w:rPr>
                <w:rStyle w:val="Hipervnculo"/>
              </w:rPr>
              <w:t>1</w:t>
            </w:r>
            <w:r>
              <w:rPr>
                <w:rFonts w:eastAsiaTheme="minorEastAsia"/>
                <w:sz w:val="22"/>
                <w:szCs w:val="22"/>
                <w:lang w:eastAsia="es-ES"/>
              </w:rPr>
              <w:tab/>
            </w:r>
            <w:r w:rsidRPr="00D965F4">
              <w:rPr>
                <w:rStyle w:val="Hipervnculo"/>
              </w:rPr>
              <w:t>Introducción</w:t>
            </w:r>
            <w:r>
              <w:rPr>
                <w:webHidden/>
              </w:rPr>
              <w:tab/>
            </w:r>
            <w:r>
              <w:rPr>
                <w:webHidden/>
              </w:rPr>
              <w:fldChar w:fldCharType="begin"/>
            </w:r>
            <w:r>
              <w:rPr>
                <w:webHidden/>
              </w:rPr>
              <w:instrText xml:space="preserve"> PAGEREF _Toc107258983 \h </w:instrText>
            </w:r>
            <w:r>
              <w:rPr>
                <w:webHidden/>
              </w:rPr>
            </w:r>
            <w:r>
              <w:rPr>
                <w:webHidden/>
              </w:rPr>
              <w:fldChar w:fldCharType="separate"/>
            </w:r>
            <w:r w:rsidR="005A45D4">
              <w:rPr>
                <w:webHidden/>
              </w:rPr>
              <w:t>1</w:t>
            </w:r>
            <w:r>
              <w:rPr>
                <w:webHidden/>
              </w:rPr>
              <w:fldChar w:fldCharType="end"/>
            </w:r>
          </w:hyperlink>
        </w:p>
        <w:p w14:paraId="4462F31A" w14:textId="4B12F23A" w:rsidR="00424D94" w:rsidRDefault="0083098F" w:rsidP="009825E7">
          <w:pPr>
            <w:pStyle w:val="TDC2"/>
            <w:rPr>
              <w:rFonts w:eastAsiaTheme="minorEastAsia"/>
              <w:noProof/>
              <w:lang w:eastAsia="es-ES"/>
            </w:rPr>
          </w:pPr>
          <w:hyperlink w:anchor="_Toc107258984" w:history="1">
            <w:r w:rsidR="00424D94" w:rsidRPr="00D965F4">
              <w:rPr>
                <w:rStyle w:val="Hipervnculo"/>
                <w:noProof/>
              </w:rPr>
              <w:t>1.1</w:t>
            </w:r>
            <w:r w:rsidR="00424D94">
              <w:rPr>
                <w:rFonts w:eastAsiaTheme="minorEastAsia"/>
                <w:noProof/>
                <w:lang w:eastAsia="es-ES"/>
              </w:rPr>
              <w:tab/>
            </w:r>
            <w:r w:rsidR="00424D94" w:rsidRPr="00D965F4">
              <w:rPr>
                <w:rStyle w:val="Hipervnculo"/>
                <w:noProof/>
              </w:rPr>
              <w:t>Objetivos</w:t>
            </w:r>
            <w:r w:rsidR="00424D94">
              <w:rPr>
                <w:noProof/>
                <w:webHidden/>
              </w:rPr>
              <w:tab/>
            </w:r>
            <w:r w:rsidR="00424D94">
              <w:rPr>
                <w:noProof/>
                <w:webHidden/>
              </w:rPr>
              <w:fldChar w:fldCharType="begin"/>
            </w:r>
            <w:r w:rsidR="00424D94">
              <w:rPr>
                <w:noProof/>
                <w:webHidden/>
              </w:rPr>
              <w:instrText xml:space="preserve"> PAGEREF _Toc107258984 \h </w:instrText>
            </w:r>
            <w:r w:rsidR="00424D94">
              <w:rPr>
                <w:noProof/>
                <w:webHidden/>
              </w:rPr>
            </w:r>
            <w:r w:rsidR="00424D94">
              <w:rPr>
                <w:noProof/>
                <w:webHidden/>
              </w:rPr>
              <w:fldChar w:fldCharType="separate"/>
            </w:r>
            <w:r w:rsidR="005A45D4">
              <w:rPr>
                <w:noProof/>
                <w:webHidden/>
              </w:rPr>
              <w:t>2</w:t>
            </w:r>
            <w:r w:rsidR="00424D94">
              <w:rPr>
                <w:noProof/>
                <w:webHidden/>
              </w:rPr>
              <w:fldChar w:fldCharType="end"/>
            </w:r>
          </w:hyperlink>
        </w:p>
        <w:p w14:paraId="23151798" w14:textId="1FF4ECBC" w:rsidR="00424D94" w:rsidRDefault="0083098F" w:rsidP="00881BFD">
          <w:pPr>
            <w:pStyle w:val="TDC1"/>
            <w:rPr>
              <w:rFonts w:eastAsiaTheme="minorEastAsia"/>
              <w:sz w:val="22"/>
              <w:szCs w:val="22"/>
              <w:lang w:eastAsia="es-ES"/>
            </w:rPr>
          </w:pPr>
          <w:hyperlink w:anchor="_Toc107258985" w:history="1">
            <w:r w:rsidR="00424D94" w:rsidRPr="00D965F4">
              <w:rPr>
                <w:rStyle w:val="Hipervnculo"/>
              </w:rPr>
              <w:t>2</w:t>
            </w:r>
            <w:r w:rsidR="00424D94">
              <w:rPr>
                <w:rFonts w:eastAsiaTheme="minorEastAsia"/>
                <w:sz w:val="22"/>
                <w:szCs w:val="22"/>
                <w:lang w:eastAsia="es-ES"/>
              </w:rPr>
              <w:tab/>
            </w:r>
            <w:r w:rsidR="00424D94" w:rsidRPr="00D965F4">
              <w:rPr>
                <w:rStyle w:val="Hipervnculo"/>
              </w:rPr>
              <w:t>Gestión del proyecto</w:t>
            </w:r>
            <w:r w:rsidR="00424D94">
              <w:rPr>
                <w:webHidden/>
              </w:rPr>
              <w:tab/>
            </w:r>
            <w:r w:rsidR="00424D94">
              <w:rPr>
                <w:webHidden/>
              </w:rPr>
              <w:fldChar w:fldCharType="begin"/>
            </w:r>
            <w:r w:rsidR="00424D94">
              <w:rPr>
                <w:webHidden/>
              </w:rPr>
              <w:instrText xml:space="preserve"> PAGEREF _Toc107258985 \h </w:instrText>
            </w:r>
            <w:r w:rsidR="00424D94">
              <w:rPr>
                <w:webHidden/>
              </w:rPr>
            </w:r>
            <w:r w:rsidR="00424D94">
              <w:rPr>
                <w:webHidden/>
              </w:rPr>
              <w:fldChar w:fldCharType="separate"/>
            </w:r>
            <w:r w:rsidR="005A45D4">
              <w:rPr>
                <w:webHidden/>
              </w:rPr>
              <w:t>3</w:t>
            </w:r>
            <w:r w:rsidR="00424D94">
              <w:rPr>
                <w:webHidden/>
              </w:rPr>
              <w:fldChar w:fldCharType="end"/>
            </w:r>
          </w:hyperlink>
        </w:p>
        <w:p w14:paraId="7B36F250" w14:textId="096178B0" w:rsidR="00424D94" w:rsidRDefault="0083098F" w:rsidP="009825E7">
          <w:pPr>
            <w:pStyle w:val="TDC2"/>
            <w:rPr>
              <w:rFonts w:eastAsiaTheme="minorEastAsia"/>
              <w:noProof/>
              <w:lang w:eastAsia="es-ES"/>
            </w:rPr>
          </w:pPr>
          <w:hyperlink w:anchor="_Toc107258986" w:history="1">
            <w:r w:rsidR="00424D94" w:rsidRPr="00D965F4">
              <w:rPr>
                <w:rStyle w:val="Hipervnculo"/>
                <w:noProof/>
              </w:rPr>
              <w:t>2.1</w:t>
            </w:r>
            <w:r w:rsidR="00424D94">
              <w:rPr>
                <w:rFonts w:eastAsiaTheme="minorEastAsia"/>
                <w:noProof/>
                <w:lang w:eastAsia="es-ES"/>
              </w:rPr>
              <w:tab/>
            </w:r>
            <w:r w:rsidR="00424D94" w:rsidRPr="00D965F4">
              <w:rPr>
                <w:rStyle w:val="Hipervnculo"/>
                <w:noProof/>
              </w:rPr>
              <w:t>Modelo de ciclo de vida</w:t>
            </w:r>
            <w:r w:rsidR="00424D94">
              <w:rPr>
                <w:noProof/>
                <w:webHidden/>
              </w:rPr>
              <w:tab/>
            </w:r>
            <w:r w:rsidR="00424D94">
              <w:rPr>
                <w:noProof/>
                <w:webHidden/>
              </w:rPr>
              <w:fldChar w:fldCharType="begin"/>
            </w:r>
            <w:r w:rsidR="00424D94">
              <w:rPr>
                <w:noProof/>
                <w:webHidden/>
              </w:rPr>
              <w:instrText xml:space="preserve"> PAGEREF _Toc107258986 \h </w:instrText>
            </w:r>
            <w:r w:rsidR="00424D94">
              <w:rPr>
                <w:noProof/>
                <w:webHidden/>
              </w:rPr>
            </w:r>
            <w:r w:rsidR="00424D94">
              <w:rPr>
                <w:noProof/>
                <w:webHidden/>
              </w:rPr>
              <w:fldChar w:fldCharType="separate"/>
            </w:r>
            <w:r w:rsidR="005A45D4">
              <w:rPr>
                <w:noProof/>
                <w:webHidden/>
              </w:rPr>
              <w:t>3</w:t>
            </w:r>
            <w:r w:rsidR="00424D94">
              <w:rPr>
                <w:noProof/>
                <w:webHidden/>
              </w:rPr>
              <w:fldChar w:fldCharType="end"/>
            </w:r>
          </w:hyperlink>
        </w:p>
        <w:p w14:paraId="05FAEDF0" w14:textId="22CF35B2" w:rsidR="00424D94" w:rsidRDefault="0083098F" w:rsidP="009825E7">
          <w:pPr>
            <w:pStyle w:val="TDC2"/>
            <w:rPr>
              <w:rFonts w:eastAsiaTheme="minorEastAsia"/>
              <w:noProof/>
              <w:lang w:eastAsia="es-ES"/>
            </w:rPr>
          </w:pPr>
          <w:hyperlink w:anchor="_Toc107258987" w:history="1">
            <w:r w:rsidR="00424D94" w:rsidRPr="00D965F4">
              <w:rPr>
                <w:rStyle w:val="Hipervnculo"/>
                <w:noProof/>
              </w:rPr>
              <w:t>2.2</w:t>
            </w:r>
            <w:r w:rsidR="00424D94">
              <w:rPr>
                <w:rFonts w:eastAsiaTheme="minorEastAsia"/>
                <w:noProof/>
                <w:lang w:eastAsia="es-ES"/>
              </w:rPr>
              <w:tab/>
            </w:r>
            <w:r w:rsidR="00424D94" w:rsidRPr="00D965F4">
              <w:rPr>
                <w:rStyle w:val="Hipervnculo"/>
                <w:noProof/>
              </w:rPr>
              <w:t>Papeles desempeñados en el proyecto</w:t>
            </w:r>
            <w:r w:rsidR="00424D94">
              <w:rPr>
                <w:noProof/>
                <w:webHidden/>
              </w:rPr>
              <w:tab/>
            </w:r>
            <w:r w:rsidR="00424D94">
              <w:rPr>
                <w:noProof/>
                <w:webHidden/>
              </w:rPr>
              <w:fldChar w:fldCharType="begin"/>
            </w:r>
            <w:r w:rsidR="00424D94">
              <w:rPr>
                <w:noProof/>
                <w:webHidden/>
              </w:rPr>
              <w:instrText xml:space="preserve"> PAGEREF _Toc107258987 \h </w:instrText>
            </w:r>
            <w:r w:rsidR="00424D94">
              <w:rPr>
                <w:noProof/>
                <w:webHidden/>
              </w:rPr>
            </w:r>
            <w:r w:rsidR="00424D94">
              <w:rPr>
                <w:noProof/>
                <w:webHidden/>
              </w:rPr>
              <w:fldChar w:fldCharType="separate"/>
            </w:r>
            <w:r w:rsidR="005A45D4">
              <w:rPr>
                <w:noProof/>
                <w:webHidden/>
              </w:rPr>
              <w:t>5</w:t>
            </w:r>
            <w:r w:rsidR="00424D94">
              <w:rPr>
                <w:noProof/>
                <w:webHidden/>
              </w:rPr>
              <w:fldChar w:fldCharType="end"/>
            </w:r>
          </w:hyperlink>
        </w:p>
        <w:p w14:paraId="0686C1DE" w14:textId="2D738A27" w:rsidR="00424D94" w:rsidDel="00424D94" w:rsidRDefault="00424D94">
          <w:pPr>
            <w:pStyle w:val="TDC2"/>
            <w:rPr>
              <w:del w:id="187" w:author="David Recio Arnés" w:date="2022-06-27T21:49:00Z"/>
              <w:rFonts w:eastAsiaTheme="minorEastAsia"/>
              <w:noProof/>
              <w:lang w:eastAsia="es-ES"/>
            </w:rPr>
            <w:pPrChange w:id="188" w:author="David Recio Arnés" w:date="2022-06-27T23:20:00Z">
              <w:pPr>
                <w:pStyle w:val="TDC3"/>
              </w:pPr>
            </w:pPrChange>
          </w:pPr>
          <w:del w:id="189"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"_Toc107258988"</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 xml:space="preserve">¡Error! </w:t>
          </w:r>
          <w:r w:rsidR="0083098F">
            <w:rPr>
              <w:rStyle w:val="Hipervnculo"/>
              <w:b/>
              <w:bCs w:val="0"/>
              <w:noProof/>
            </w:rPr>
            <w:t>Referencia de hipervínculo no válida.</w:t>
          </w:r>
          <w:del w:id="190" w:author="David Recio Arnés" w:date="2022-06-27T21:49:00Z">
            <w:r w:rsidRPr="00D965F4" w:rsidDel="00424D94">
              <w:rPr>
                <w:rStyle w:val="Hipervnculo"/>
                <w:noProof/>
              </w:rPr>
              <w:fldChar w:fldCharType="end"/>
            </w:r>
          </w:del>
        </w:p>
        <w:p w14:paraId="7AC82588" w14:textId="491B5A8D" w:rsidR="00424D94" w:rsidDel="00424D94" w:rsidRDefault="00424D94">
          <w:pPr>
            <w:pStyle w:val="TDC2"/>
            <w:rPr>
              <w:del w:id="191" w:author="David Recio Arnés" w:date="2022-06-27T21:49:00Z"/>
              <w:rFonts w:eastAsiaTheme="minorEastAsia"/>
              <w:noProof/>
              <w:lang w:eastAsia="es-ES"/>
            </w:rPr>
            <w:pPrChange w:id="192" w:author="David Recio Arnés" w:date="2022-06-27T23:20:00Z">
              <w:pPr>
                <w:pStyle w:val="TDC3"/>
              </w:pPr>
            </w:pPrChange>
          </w:pPr>
          <w:del w:id="193"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"_Toc107258989"</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¡Error! Referencia de hipervínculo no válida.</w:t>
          </w:r>
          <w:del w:id="194" w:author="David Recio Arnés" w:date="2022-06-27T21:49:00Z">
            <w:r w:rsidRPr="00D965F4" w:rsidDel="00424D94">
              <w:rPr>
                <w:rStyle w:val="Hipervnculo"/>
                <w:noProof/>
              </w:rPr>
              <w:fldChar w:fldCharType="end"/>
            </w:r>
          </w:del>
        </w:p>
        <w:p w14:paraId="6B54C1F9" w14:textId="409D8496" w:rsidR="00424D94" w:rsidRDefault="0083098F" w:rsidP="009825E7">
          <w:pPr>
            <w:pStyle w:val="TDC2"/>
            <w:rPr>
              <w:rFonts w:eastAsiaTheme="minorEastAsia"/>
              <w:noProof/>
              <w:lang w:eastAsia="es-ES"/>
            </w:rPr>
          </w:pPr>
          <w:hyperlink w:anchor="_Toc107258990" w:history="1">
            <w:r w:rsidR="00424D94" w:rsidRPr="00D965F4">
              <w:rPr>
                <w:rStyle w:val="Hipervnculo"/>
                <w:noProof/>
              </w:rPr>
              <w:t>2.3</w:t>
            </w:r>
            <w:r w:rsidR="00424D94">
              <w:rPr>
                <w:rFonts w:eastAsiaTheme="minorEastAsia"/>
                <w:noProof/>
                <w:lang w:eastAsia="es-ES"/>
              </w:rPr>
              <w:tab/>
            </w:r>
            <w:r w:rsidR="00424D94" w:rsidRPr="00D965F4">
              <w:rPr>
                <w:rStyle w:val="Hipervnculo"/>
                <w:noProof/>
              </w:rPr>
              <w:t>Planificación</w:t>
            </w:r>
            <w:r w:rsidR="00424D94">
              <w:rPr>
                <w:noProof/>
                <w:webHidden/>
              </w:rPr>
              <w:tab/>
            </w:r>
            <w:r w:rsidR="00424D94">
              <w:rPr>
                <w:noProof/>
                <w:webHidden/>
              </w:rPr>
              <w:fldChar w:fldCharType="begin"/>
            </w:r>
            <w:r w:rsidR="00424D94">
              <w:rPr>
                <w:noProof/>
                <w:webHidden/>
              </w:rPr>
              <w:instrText xml:space="preserve"> PAGEREF _Toc107258990 \h </w:instrText>
            </w:r>
            <w:r w:rsidR="00424D94">
              <w:rPr>
                <w:noProof/>
                <w:webHidden/>
              </w:rPr>
            </w:r>
            <w:r w:rsidR="00424D94">
              <w:rPr>
                <w:noProof/>
                <w:webHidden/>
              </w:rPr>
              <w:fldChar w:fldCharType="separate"/>
            </w:r>
            <w:r w:rsidR="005A45D4">
              <w:rPr>
                <w:noProof/>
                <w:webHidden/>
              </w:rPr>
              <w:t>5</w:t>
            </w:r>
            <w:r w:rsidR="00424D94">
              <w:rPr>
                <w:noProof/>
                <w:webHidden/>
              </w:rPr>
              <w:fldChar w:fldCharType="end"/>
            </w:r>
          </w:hyperlink>
        </w:p>
        <w:p w14:paraId="2DA25921" w14:textId="3822EF91" w:rsidR="00424D94" w:rsidRDefault="0083098F" w:rsidP="009825E7">
          <w:pPr>
            <w:pStyle w:val="TDC2"/>
            <w:rPr>
              <w:rFonts w:eastAsiaTheme="minorEastAsia"/>
              <w:noProof/>
              <w:lang w:eastAsia="es-ES"/>
            </w:rPr>
          </w:pPr>
          <w:hyperlink w:anchor="_Toc107258991" w:history="1">
            <w:r w:rsidR="00424D94" w:rsidRPr="00D965F4">
              <w:rPr>
                <w:rStyle w:val="Hipervnculo"/>
                <w:noProof/>
              </w:rPr>
              <w:t>2.4</w:t>
            </w:r>
            <w:r w:rsidR="00424D94">
              <w:rPr>
                <w:rFonts w:eastAsiaTheme="minorEastAsia"/>
                <w:noProof/>
                <w:lang w:eastAsia="es-ES"/>
              </w:rPr>
              <w:tab/>
            </w:r>
            <w:r w:rsidR="00424D94" w:rsidRPr="00D965F4">
              <w:rPr>
                <w:rStyle w:val="Hipervnculo"/>
                <w:noProof/>
              </w:rPr>
              <w:t>Presupuesto</w:t>
            </w:r>
            <w:r w:rsidR="00424D94">
              <w:rPr>
                <w:noProof/>
                <w:webHidden/>
              </w:rPr>
              <w:tab/>
            </w:r>
            <w:r w:rsidR="00424D94">
              <w:rPr>
                <w:noProof/>
                <w:webHidden/>
              </w:rPr>
              <w:fldChar w:fldCharType="begin"/>
            </w:r>
            <w:r w:rsidR="00424D94">
              <w:rPr>
                <w:noProof/>
                <w:webHidden/>
              </w:rPr>
              <w:instrText xml:space="preserve"> PAGEREF _Toc107258991 \h </w:instrText>
            </w:r>
            <w:r w:rsidR="00424D94">
              <w:rPr>
                <w:noProof/>
                <w:webHidden/>
              </w:rPr>
            </w:r>
            <w:r w:rsidR="00424D94">
              <w:rPr>
                <w:noProof/>
                <w:webHidden/>
              </w:rPr>
              <w:fldChar w:fldCharType="separate"/>
            </w:r>
            <w:r w:rsidR="005A45D4">
              <w:rPr>
                <w:noProof/>
                <w:webHidden/>
              </w:rPr>
              <w:t>6</w:t>
            </w:r>
            <w:r w:rsidR="00424D94">
              <w:rPr>
                <w:noProof/>
                <w:webHidden/>
              </w:rPr>
              <w:fldChar w:fldCharType="end"/>
            </w:r>
          </w:hyperlink>
        </w:p>
        <w:p w14:paraId="48422194" w14:textId="48EAFD05" w:rsidR="00424D94" w:rsidDel="00424D94" w:rsidRDefault="00424D94">
          <w:pPr>
            <w:pStyle w:val="TDC2"/>
            <w:rPr>
              <w:del w:id="195" w:author="David Recio Arnés" w:date="2022-06-27T21:49:00Z"/>
              <w:rFonts w:eastAsiaTheme="minorEastAsia"/>
              <w:noProof/>
              <w:lang w:eastAsia="es-ES"/>
            </w:rPr>
            <w:pPrChange w:id="196" w:author="David Recio Arnés" w:date="2022-06-27T23:20:00Z">
              <w:pPr>
                <w:pStyle w:val="TDC3"/>
              </w:pPr>
            </w:pPrChange>
          </w:pPr>
          <w:del w:id="197"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"_Toc107258992"</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 xml:space="preserve">¡Error! Referencia </w:t>
          </w:r>
          <w:r w:rsidR="0083098F">
            <w:rPr>
              <w:rStyle w:val="Hipervnculo"/>
              <w:b/>
              <w:bCs w:val="0"/>
              <w:noProof/>
            </w:rPr>
            <w:t>de hipervínculo no válida.</w:t>
          </w:r>
          <w:del w:id="198" w:author="David Recio Arnés" w:date="2022-06-27T21:49:00Z">
            <w:r w:rsidRPr="00D965F4" w:rsidDel="00424D94">
              <w:rPr>
                <w:rStyle w:val="Hipervnculo"/>
                <w:noProof/>
              </w:rPr>
              <w:fldChar w:fldCharType="end"/>
            </w:r>
          </w:del>
        </w:p>
        <w:p w14:paraId="2C0EF565" w14:textId="061AD14E" w:rsidR="00424D94" w:rsidDel="00424D94" w:rsidRDefault="00424D94">
          <w:pPr>
            <w:pStyle w:val="TDC2"/>
            <w:rPr>
              <w:del w:id="199" w:author="David Recio Arnés" w:date="2022-06-27T21:49:00Z"/>
              <w:rFonts w:eastAsiaTheme="minorEastAsia"/>
              <w:noProof/>
              <w:lang w:eastAsia="es-ES"/>
            </w:rPr>
            <w:pPrChange w:id="200" w:author="David Recio Arnés" w:date="2022-06-27T23:20:00Z">
              <w:pPr>
                <w:pStyle w:val="TDC3"/>
              </w:pPr>
            </w:pPrChange>
          </w:pPr>
          <w:del w:id="201"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"_Toc107258993"</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¡Error! Referencia de hipervínculo no válida.</w:t>
          </w:r>
          <w:del w:id="202" w:author="David Recio Arnés" w:date="2022-06-27T21:49:00Z">
            <w:r w:rsidRPr="00D965F4" w:rsidDel="00424D94">
              <w:rPr>
                <w:rStyle w:val="Hipervnculo"/>
                <w:noProof/>
              </w:rPr>
              <w:fldChar w:fldCharType="end"/>
            </w:r>
          </w:del>
        </w:p>
        <w:p w14:paraId="54E8FA3C" w14:textId="1865899E" w:rsidR="00424D94" w:rsidRDefault="0083098F" w:rsidP="009825E7">
          <w:pPr>
            <w:pStyle w:val="TDC2"/>
            <w:rPr>
              <w:rFonts w:eastAsiaTheme="minorEastAsia"/>
              <w:noProof/>
              <w:lang w:eastAsia="es-ES"/>
            </w:rPr>
          </w:pPr>
          <w:hyperlink w:anchor="_Toc107258994" w:history="1">
            <w:r w:rsidR="00424D94" w:rsidRPr="00D965F4">
              <w:rPr>
                <w:rStyle w:val="Hipervnculo"/>
                <w:noProof/>
              </w:rPr>
              <w:t>2.5</w:t>
            </w:r>
            <w:r w:rsidR="00424D94">
              <w:rPr>
                <w:rFonts w:eastAsiaTheme="minorEastAsia"/>
                <w:noProof/>
                <w:lang w:eastAsia="es-ES"/>
              </w:rPr>
              <w:tab/>
            </w:r>
            <w:r w:rsidR="00424D94" w:rsidRPr="00D965F4">
              <w:rPr>
                <w:rStyle w:val="Hipervnculo"/>
                <w:noProof/>
              </w:rPr>
              <w:t>Ejecución</w:t>
            </w:r>
            <w:r w:rsidR="00424D94">
              <w:rPr>
                <w:noProof/>
                <w:webHidden/>
              </w:rPr>
              <w:tab/>
            </w:r>
            <w:r w:rsidR="00424D94">
              <w:rPr>
                <w:noProof/>
                <w:webHidden/>
              </w:rPr>
              <w:fldChar w:fldCharType="begin"/>
            </w:r>
            <w:r w:rsidR="00424D94">
              <w:rPr>
                <w:noProof/>
                <w:webHidden/>
              </w:rPr>
              <w:instrText xml:space="preserve"> PAGEREF _Toc107258994 \h </w:instrText>
            </w:r>
            <w:r w:rsidR="00424D94">
              <w:rPr>
                <w:noProof/>
                <w:webHidden/>
              </w:rPr>
            </w:r>
            <w:r w:rsidR="00424D94">
              <w:rPr>
                <w:noProof/>
                <w:webHidden/>
              </w:rPr>
              <w:fldChar w:fldCharType="separate"/>
            </w:r>
            <w:r w:rsidR="005A45D4">
              <w:rPr>
                <w:noProof/>
                <w:webHidden/>
              </w:rPr>
              <w:t>8</w:t>
            </w:r>
            <w:r w:rsidR="00424D94">
              <w:rPr>
                <w:noProof/>
                <w:webHidden/>
              </w:rPr>
              <w:fldChar w:fldCharType="end"/>
            </w:r>
          </w:hyperlink>
        </w:p>
        <w:p w14:paraId="08D4A1C6" w14:textId="32661557" w:rsidR="00424D94" w:rsidRDefault="0083098F" w:rsidP="00881BFD">
          <w:pPr>
            <w:pStyle w:val="TDC1"/>
            <w:rPr>
              <w:rFonts w:eastAsiaTheme="minorEastAsia"/>
              <w:sz w:val="22"/>
              <w:szCs w:val="22"/>
              <w:lang w:eastAsia="es-ES"/>
            </w:rPr>
          </w:pPr>
          <w:hyperlink w:anchor="_Toc107258995" w:history="1">
            <w:r w:rsidR="00424D94" w:rsidRPr="00D965F4">
              <w:rPr>
                <w:rStyle w:val="Hipervnculo"/>
              </w:rPr>
              <w:t>3</w:t>
            </w:r>
            <w:r w:rsidR="00424D94">
              <w:rPr>
                <w:rFonts w:eastAsiaTheme="minorEastAsia"/>
                <w:sz w:val="22"/>
                <w:szCs w:val="22"/>
                <w:lang w:eastAsia="es-ES"/>
              </w:rPr>
              <w:tab/>
            </w:r>
            <w:r w:rsidR="00424D94" w:rsidRPr="00D965F4">
              <w:rPr>
                <w:rStyle w:val="Hipervnculo"/>
              </w:rPr>
              <w:t>Estado del arte</w:t>
            </w:r>
            <w:r w:rsidR="00424D94">
              <w:rPr>
                <w:webHidden/>
              </w:rPr>
              <w:tab/>
            </w:r>
            <w:r w:rsidR="00424D94">
              <w:rPr>
                <w:webHidden/>
              </w:rPr>
              <w:fldChar w:fldCharType="begin"/>
            </w:r>
            <w:r w:rsidR="00424D94">
              <w:rPr>
                <w:webHidden/>
              </w:rPr>
              <w:instrText xml:space="preserve"> PAGEREF _Toc107258995 \h </w:instrText>
            </w:r>
            <w:r w:rsidR="00424D94">
              <w:rPr>
                <w:webHidden/>
              </w:rPr>
            </w:r>
            <w:r w:rsidR="00424D94">
              <w:rPr>
                <w:webHidden/>
              </w:rPr>
              <w:fldChar w:fldCharType="separate"/>
            </w:r>
            <w:r w:rsidR="005A45D4">
              <w:rPr>
                <w:webHidden/>
              </w:rPr>
              <w:t>9</w:t>
            </w:r>
            <w:r w:rsidR="00424D94">
              <w:rPr>
                <w:webHidden/>
              </w:rPr>
              <w:fldChar w:fldCharType="end"/>
            </w:r>
          </w:hyperlink>
        </w:p>
        <w:p w14:paraId="604ED177" w14:textId="663AD6F2" w:rsidR="00424D94" w:rsidRDefault="0083098F" w:rsidP="009825E7">
          <w:pPr>
            <w:pStyle w:val="TDC2"/>
            <w:rPr>
              <w:rFonts w:eastAsiaTheme="minorEastAsia"/>
              <w:noProof/>
              <w:lang w:eastAsia="es-ES"/>
            </w:rPr>
          </w:pPr>
          <w:hyperlink w:anchor="_Toc107258996" w:history="1">
            <w:r w:rsidR="00424D94" w:rsidRPr="00D965F4">
              <w:rPr>
                <w:rStyle w:val="Hipervnculo"/>
                <w:noProof/>
              </w:rPr>
              <w:t>3.1</w:t>
            </w:r>
            <w:r w:rsidR="00424D94">
              <w:rPr>
                <w:rFonts w:eastAsiaTheme="minorEastAsia"/>
                <w:noProof/>
                <w:lang w:eastAsia="es-ES"/>
              </w:rPr>
              <w:tab/>
            </w:r>
            <w:r w:rsidR="00424D94" w:rsidRPr="00D965F4">
              <w:rPr>
                <w:rStyle w:val="Hipervnculo"/>
                <w:noProof/>
              </w:rPr>
              <w:t>¿Qué son los Servicios Web tradicionales y cómo funcionan?</w:t>
            </w:r>
            <w:r w:rsidR="00424D94">
              <w:rPr>
                <w:noProof/>
                <w:webHidden/>
              </w:rPr>
              <w:tab/>
            </w:r>
            <w:r w:rsidR="00424D94">
              <w:rPr>
                <w:noProof/>
                <w:webHidden/>
              </w:rPr>
              <w:fldChar w:fldCharType="begin"/>
            </w:r>
            <w:r w:rsidR="00424D94">
              <w:rPr>
                <w:noProof/>
                <w:webHidden/>
              </w:rPr>
              <w:instrText xml:space="preserve"> PAGEREF _Toc107258996 \h </w:instrText>
            </w:r>
            <w:r w:rsidR="00424D94">
              <w:rPr>
                <w:noProof/>
                <w:webHidden/>
              </w:rPr>
            </w:r>
            <w:r w:rsidR="00424D94">
              <w:rPr>
                <w:noProof/>
                <w:webHidden/>
              </w:rPr>
              <w:fldChar w:fldCharType="separate"/>
            </w:r>
            <w:r w:rsidR="005A45D4">
              <w:rPr>
                <w:noProof/>
                <w:webHidden/>
              </w:rPr>
              <w:t>9</w:t>
            </w:r>
            <w:r w:rsidR="00424D94">
              <w:rPr>
                <w:noProof/>
                <w:webHidden/>
              </w:rPr>
              <w:fldChar w:fldCharType="end"/>
            </w:r>
          </w:hyperlink>
        </w:p>
        <w:p w14:paraId="4AC6A656" w14:textId="3C423994" w:rsidR="00424D94" w:rsidDel="00424D94" w:rsidRDefault="00424D94">
          <w:pPr>
            <w:pStyle w:val="TDC1"/>
            <w:rPr>
              <w:del w:id="203" w:author="David Recio Arnés" w:date="2022-06-27T21:49:00Z"/>
              <w:rFonts w:eastAsiaTheme="minorEastAsia"/>
              <w:sz w:val="22"/>
              <w:szCs w:val="22"/>
              <w:lang w:eastAsia="es-ES"/>
            </w:rPr>
            <w:pPrChange w:id="204" w:author="David Recio Arnés" w:date="2022-06-27T23:20:00Z">
              <w:pPr>
                <w:pStyle w:val="TDC3"/>
              </w:pPr>
            </w:pPrChange>
          </w:pPr>
          <w:del w:id="205" w:author="David Recio Arnés" w:date="2022-06-27T21:49:00Z">
            <w:r w:rsidRPr="00D965F4" w:rsidDel="00424D94">
              <w:rPr>
                <w:rStyle w:val="Hipervnculo"/>
              </w:rPr>
              <w:fldChar w:fldCharType="begin"/>
            </w:r>
            <w:r w:rsidRPr="00D965F4" w:rsidDel="00424D94">
              <w:rPr>
                <w:rStyle w:val="Hipervnculo"/>
              </w:rPr>
              <w:delInstrText xml:space="preserve"> </w:delInstrText>
            </w:r>
            <w:r w:rsidDel="00424D94">
              <w:delInstrText>HYPERLINK \l "_Toc107258997"</w:delInstrText>
            </w:r>
            <w:r w:rsidRPr="00D965F4" w:rsidDel="00424D94">
              <w:rPr>
                <w:rStyle w:val="Hipervnculo"/>
              </w:rPr>
              <w:delInstrText xml:space="preserve"> </w:delInstrText>
            </w:r>
            <w:r w:rsidRPr="00D965F4" w:rsidDel="00424D94">
              <w:rPr>
                <w:rStyle w:val="Hipervnculo"/>
              </w:rPr>
              <w:fldChar w:fldCharType="separate"/>
            </w:r>
          </w:del>
          <w:r w:rsidR="0083098F">
            <w:rPr>
              <w:rStyle w:val="Hipervnculo"/>
              <w:b/>
              <w:bCs w:val="0"/>
            </w:rPr>
            <w:t xml:space="preserve">¡Error! </w:t>
          </w:r>
          <w:r w:rsidR="0083098F">
            <w:rPr>
              <w:rStyle w:val="Hipervnculo"/>
              <w:b/>
              <w:bCs w:val="0"/>
            </w:rPr>
            <w:t>Referencia de hipervínculo no válida.</w:t>
          </w:r>
          <w:del w:id="206" w:author="David Recio Arnés" w:date="2022-06-27T21:49:00Z">
            <w:r w:rsidRPr="00D965F4" w:rsidDel="00424D94">
              <w:rPr>
                <w:rStyle w:val="Hipervnculo"/>
              </w:rPr>
              <w:fldChar w:fldCharType="end"/>
            </w:r>
          </w:del>
        </w:p>
        <w:p w14:paraId="41E7FE7E" w14:textId="0E20D64D" w:rsidR="00424D94" w:rsidDel="00424D94" w:rsidRDefault="00424D94">
          <w:pPr>
            <w:pStyle w:val="TDC1"/>
            <w:rPr>
              <w:del w:id="207" w:author="David Recio Arnés" w:date="2022-06-27T21:49:00Z"/>
              <w:rFonts w:eastAsiaTheme="minorEastAsia"/>
              <w:sz w:val="22"/>
              <w:szCs w:val="22"/>
              <w:lang w:eastAsia="es-ES"/>
            </w:rPr>
            <w:pPrChange w:id="208" w:author="David Recio Arnés" w:date="2022-06-27T23:20:00Z">
              <w:pPr>
                <w:pStyle w:val="TDC3"/>
              </w:pPr>
            </w:pPrChange>
          </w:pPr>
          <w:del w:id="209" w:author="David Recio Arnés" w:date="2022-06-27T21:49:00Z">
            <w:r w:rsidRPr="00D965F4" w:rsidDel="00424D94">
              <w:rPr>
                <w:rStyle w:val="Hipervnculo"/>
              </w:rPr>
              <w:fldChar w:fldCharType="begin"/>
            </w:r>
            <w:r w:rsidRPr="00D965F4" w:rsidDel="00424D94">
              <w:rPr>
                <w:rStyle w:val="Hipervnculo"/>
              </w:rPr>
              <w:delInstrText xml:space="preserve"> </w:delInstrText>
            </w:r>
            <w:r w:rsidDel="00424D94">
              <w:delInstrText>HYPERLINK \l "_Toc107258998"</w:delInstrText>
            </w:r>
            <w:r w:rsidRPr="00D965F4" w:rsidDel="00424D94">
              <w:rPr>
                <w:rStyle w:val="Hipervnculo"/>
              </w:rPr>
              <w:delInstrText xml:space="preserve"> </w:delInstrText>
            </w:r>
            <w:r w:rsidRPr="00D965F4" w:rsidDel="00424D94">
              <w:rPr>
                <w:rStyle w:val="Hipervnculo"/>
              </w:rPr>
              <w:fldChar w:fldCharType="separate"/>
            </w:r>
          </w:del>
          <w:r w:rsidR="0083098F">
            <w:rPr>
              <w:rStyle w:val="Hipervnculo"/>
              <w:b/>
              <w:bCs w:val="0"/>
            </w:rPr>
            <w:t>¡Error! Referencia de hipervínculo no válida.</w:t>
          </w:r>
          <w:del w:id="210" w:author="David Recio Arnés" w:date="2022-06-27T21:49:00Z">
            <w:r w:rsidRPr="00D965F4" w:rsidDel="00424D94">
              <w:rPr>
                <w:rStyle w:val="Hipervnculo"/>
              </w:rPr>
              <w:fldChar w:fldCharType="end"/>
            </w:r>
          </w:del>
        </w:p>
        <w:p w14:paraId="7C1B0C06" w14:textId="0B7B3F8E" w:rsidR="00424D94" w:rsidRDefault="0083098F" w:rsidP="00881BFD">
          <w:pPr>
            <w:pStyle w:val="TDC1"/>
            <w:rPr>
              <w:rFonts w:eastAsiaTheme="minorEastAsia"/>
              <w:sz w:val="22"/>
              <w:szCs w:val="22"/>
              <w:lang w:eastAsia="es-ES"/>
            </w:rPr>
          </w:pPr>
          <w:hyperlink w:anchor="_Toc107258999" w:history="1">
            <w:r w:rsidR="00424D94" w:rsidRPr="00D965F4">
              <w:rPr>
                <w:rStyle w:val="Hipervnculo"/>
              </w:rPr>
              <w:t>4</w:t>
            </w:r>
            <w:r w:rsidR="00424D94">
              <w:rPr>
                <w:rFonts w:eastAsiaTheme="minorEastAsia"/>
                <w:sz w:val="22"/>
                <w:szCs w:val="22"/>
                <w:lang w:eastAsia="es-ES"/>
              </w:rPr>
              <w:tab/>
            </w:r>
            <w:r w:rsidR="00424D94" w:rsidRPr="00D965F4">
              <w:rPr>
                <w:rStyle w:val="Hipervnculo"/>
              </w:rPr>
              <w:t>Análisis</w:t>
            </w:r>
            <w:r w:rsidR="00424D94">
              <w:rPr>
                <w:webHidden/>
              </w:rPr>
              <w:tab/>
            </w:r>
            <w:r w:rsidR="00424D94">
              <w:rPr>
                <w:webHidden/>
              </w:rPr>
              <w:fldChar w:fldCharType="begin"/>
            </w:r>
            <w:r w:rsidR="00424D94">
              <w:rPr>
                <w:webHidden/>
              </w:rPr>
              <w:instrText xml:space="preserve"> PAGEREF _Toc107258999 \h </w:instrText>
            </w:r>
            <w:r w:rsidR="00424D94">
              <w:rPr>
                <w:webHidden/>
              </w:rPr>
            </w:r>
            <w:r w:rsidR="00424D94">
              <w:rPr>
                <w:webHidden/>
              </w:rPr>
              <w:fldChar w:fldCharType="separate"/>
            </w:r>
            <w:r w:rsidR="005A45D4">
              <w:rPr>
                <w:webHidden/>
              </w:rPr>
              <w:t>23</w:t>
            </w:r>
            <w:r w:rsidR="00424D94">
              <w:rPr>
                <w:webHidden/>
              </w:rPr>
              <w:fldChar w:fldCharType="end"/>
            </w:r>
          </w:hyperlink>
        </w:p>
        <w:p w14:paraId="34A943BB" w14:textId="073277FC" w:rsidR="00424D94" w:rsidRDefault="0083098F" w:rsidP="009825E7">
          <w:pPr>
            <w:pStyle w:val="TDC2"/>
            <w:rPr>
              <w:rFonts w:eastAsiaTheme="minorEastAsia"/>
              <w:noProof/>
              <w:lang w:eastAsia="es-ES"/>
            </w:rPr>
          </w:pPr>
          <w:hyperlink w:anchor="_Toc107259000" w:history="1">
            <w:r w:rsidR="00424D94" w:rsidRPr="00D965F4">
              <w:rPr>
                <w:rStyle w:val="Hipervnculo"/>
                <w:noProof/>
              </w:rPr>
              <w:t>4.1</w:t>
            </w:r>
            <w:r w:rsidR="00424D94">
              <w:rPr>
                <w:rFonts w:eastAsiaTheme="minorEastAsia"/>
                <w:noProof/>
                <w:lang w:eastAsia="es-ES"/>
              </w:rPr>
              <w:tab/>
            </w:r>
            <w:r w:rsidR="00424D94" w:rsidRPr="00D965F4">
              <w:rPr>
                <w:rStyle w:val="Hipervnculo"/>
                <w:noProof/>
              </w:rPr>
              <w:t>Análisis de dominio</w:t>
            </w:r>
            <w:r w:rsidR="00424D94">
              <w:rPr>
                <w:noProof/>
                <w:webHidden/>
              </w:rPr>
              <w:tab/>
            </w:r>
            <w:r w:rsidR="00424D94">
              <w:rPr>
                <w:noProof/>
                <w:webHidden/>
              </w:rPr>
              <w:fldChar w:fldCharType="begin"/>
            </w:r>
            <w:r w:rsidR="00424D94">
              <w:rPr>
                <w:noProof/>
                <w:webHidden/>
              </w:rPr>
              <w:instrText xml:space="preserve"> PAGEREF _Toc107259000 \h </w:instrText>
            </w:r>
            <w:r w:rsidR="00424D94">
              <w:rPr>
                <w:noProof/>
                <w:webHidden/>
              </w:rPr>
            </w:r>
            <w:r w:rsidR="00424D94">
              <w:rPr>
                <w:noProof/>
                <w:webHidden/>
              </w:rPr>
              <w:fldChar w:fldCharType="separate"/>
            </w:r>
            <w:r w:rsidR="005A45D4">
              <w:rPr>
                <w:noProof/>
                <w:webHidden/>
              </w:rPr>
              <w:t>23</w:t>
            </w:r>
            <w:r w:rsidR="00424D94">
              <w:rPr>
                <w:noProof/>
                <w:webHidden/>
              </w:rPr>
              <w:fldChar w:fldCharType="end"/>
            </w:r>
          </w:hyperlink>
        </w:p>
        <w:p w14:paraId="5C983905" w14:textId="2A95ECB7" w:rsidR="00424D94" w:rsidRDefault="0083098F" w:rsidP="009825E7">
          <w:pPr>
            <w:pStyle w:val="TDC2"/>
            <w:rPr>
              <w:rFonts w:eastAsiaTheme="minorEastAsia"/>
              <w:noProof/>
              <w:lang w:eastAsia="es-ES"/>
            </w:rPr>
          </w:pPr>
          <w:hyperlink w:anchor="_Toc107259001" w:history="1">
            <w:r w:rsidR="00424D94" w:rsidRPr="00D965F4">
              <w:rPr>
                <w:rStyle w:val="Hipervnculo"/>
                <w:noProof/>
              </w:rPr>
              <w:t>4.2</w:t>
            </w:r>
            <w:r w:rsidR="00424D94">
              <w:rPr>
                <w:rFonts w:eastAsiaTheme="minorEastAsia"/>
                <w:noProof/>
                <w:lang w:eastAsia="es-ES"/>
              </w:rPr>
              <w:tab/>
            </w:r>
            <w:r w:rsidR="00424D94" w:rsidRPr="00D965F4">
              <w:rPr>
                <w:rStyle w:val="Hipervnculo"/>
                <w:noProof/>
              </w:rPr>
              <w:t>Especificación de requisitos</w:t>
            </w:r>
            <w:r w:rsidR="00424D94">
              <w:rPr>
                <w:noProof/>
                <w:webHidden/>
              </w:rPr>
              <w:tab/>
            </w:r>
            <w:r w:rsidR="00424D94">
              <w:rPr>
                <w:noProof/>
                <w:webHidden/>
              </w:rPr>
              <w:fldChar w:fldCharType="begin"/>
            </w:r>
            <w:r w:rsidR="00424D94">
              <w:rPr>
                <w:noProof/>
                <w:webHidden/>
              </w:rPr>
              <w:instrText xml:space="preserve"> PAGEREF _Toc107259001 \h </w:instrText>
            </w:r>
            <w:r w:rsidR="00424D94">
              <w:rPr>
                <w:noProof/>
                <w:webHidden/>
              </w:rPr>
            </w:r>
            <w:r w:rsidR="00424D94">
              <w:rPr>
                <w:noProof/>
                <w:webHidden/>
              </w:rPr>
              <w:fldChar w:fldCharType="separate"/>
            </w:r>
            <w:r w:rsidR="005A45D4">
              <w:rPr>
                <w:noProof/>
                <w:webHidden/>
              </w:rPr>
              <w:t>29</w:t>
            </w:r>
            <w:r w:rsidR="00424D94">
              <w:rPr>
                <w:noProof/>
                <w:webHidden/>
              </w:rPr>
              <w:fldChar w:fldCharType="end"/>
            </w:r>
          </w:hyperlink>
        </w:p>
        <w:p w14:paraId="56D057B8" w14:textId="262214B0" w:rsidR="00424D94" w:rsidRDefault="0083098F" w:rsidP="009825E7">
          <w:pPr>
            <w:pStyle w:val="TDC2"/>
            <w:rPr>
              <w:rFonts w:eastAsiaTheme="minorEastAsia"/>
              <w:noProof/>
              <w:lang w:eastAsia="es-ES"/>
            </w:rPr>
          </w:pPr>
          <w:hyperlink w:anchor="_Toc107259002" w:history="1">
            <w:r w:rsidR="00424D94" w:rsidRPr="00D965F4">
              <w:rPr>
                <w:rStyle w:val="Hipervnculo"/>
                <w:noProof/>
              </w:rPr>
              <w:t>4.3</w:t>
            </w:r>
            <w:r w:rsidR="00424D94">
              <w:rPr>
                <w:rFonts w:eastAsiaTheme="minorEastAsia"/>
                <w:noProof/>
                <w:lang w:eastAsia="es-ES"/>
              </w:rPr>
              <w:tab/>
            </w:r>
            <w:r w:rsidR="00424D94" w:rsidRPr="00D965F4">
              <w:rPr>
                <w:rStyle w:val="Hipervnculo"/>
                <w:noProof/>
              </w:rPr>
              <w:t>Análisis de seguridad</w:t>
            </w:r>
            <w:r w:rsidR="00424D94">
              <w:rPr>
                <w:noProof/>
                <w:webHidden/>
              </w:rPr>
              <w:tab/>
            </w:r>
            <w:r w:rsidR="00424D94">
              <w:rPr>
                <w:noProof/>
                <w:webHidden/>
              </w:rPr>
              <w:fldChar w:fldCharType="begin"/>
            </w:r>
            <w:r w:rsidR="00424D94">
              <w:rPr>
                <w:noProof/>
                <w:webHidden/>
              </w:rPr>
              <w:instrText xml:space="preserve"> PAGEREF _Toc107259002 \h </w:instrText>
            </w:r>
            <w:r w:rsidR="00424D94">
              <w:rPr>
                <w:noProof/>
                <w:webHidden/>
              </w:rPr>
            </w:r>
            <w:r w:rsidR="00424D94">
              <w:rPr>
                <w:noProof/>
                <w:webHidden/>
              </w:rPr>
              <w:fldChar w:fldCharType="separate"/>
            </w:r>
            <w:r w:rsidR="005A45D4">
              <w:rPr>
                <w:noProof/>
                <w:webHidden/>
              </w:rPr>
              <w:t>31</w:t>
            </w:r>
            <w:r w:rsidR="00424D94">
              <w:rPr>
                <w:noProof/>
                <w:webHidden/>
              </w:rPr>
              <w:fldChar w:fldCharType="end"/>
            </w:r>
          </w:hyperlink>
        </w:p>
        <w:p w14:paraId="11C2250F" w14:textId="4CA0386B" w:rsidR="00424D94" w:rsidRDefault="0083098F" w:rsidP="00881BFD">
          <w:pPr>
            <w:pStyle w:val="TDC1"/>
            <w:rPr>
              <w:rFonts w:eastAsiaTheme="minorEastAsia"/>
              <w:sz w:val="22"/>
              <w:szCs w:val="22"/>
              <w:lang w:eastAsia="es-ES"/>
            </w:rPr>
          </w:pPr>
          <w:hyperlink w:anchor="_Toc107259003" w:history="1">
            <w:r w:rsidR="00424D94" w:rsidRPr="00D965F4">
              <w:rPr>
                <w:rStyle w:val="Hipervnculo"/>
              </w:rPr>
              <w:t>5</w:t>
            </w:r>
            <w:r w:rsidR="00424D94">
              <w:rPr>
                <w:rFonts w:eastAsiaTheme="minorEastAsia"/>
                <w:sz w:val="22"/>
                <w:szCs w:val="22"/>
                <w:lang w:eastAsia="es-ES"/>
              </w:rPr>
              <w:tab/>
            </w:r>
            <w:r w:rsidR="00424D94" w:rsidRPr="00D965F4">
              <w:rPr>
                <w:rStyle w:val="Hipervnculo"/>
              </w:rPr>
              <w:t>Diseño</w:t>
            </w:r>
            <w:r w:rsidR="00424D94">
              <w:rPr>
                <w:webHidden/>
              </w:rPr>
              <w:tab/>
            </w:r>
            <w:r w:rsidR="00424D94">
              <w:rPr>
                <w:webHidden/>
              </w:rPr>
              <w:fldChar w:fldCharType="begin"/>
            </w:r>
            <w:r w:rsidR="00424D94">
              <w:rPr>
                <w:webHidden/>
              </w:rPr>
              <w:instrText xml:space="preserve"> PAGEREF _Toc107259003 \h </w:instrText>
            </w:r>
            <w:r w:rsidR="00424D94">
              <w:rPr>
                <w:webHidden/>
              </w:rPr>
            </w:r>
            <w:r w:rsidR="00424D94">
              <w:rPr>
                <w:webHidden/>
              </w:rPr>
              <w:fldChar w:fldCharType="separate"/>
            </w:r>
            <w:r w:rsidR="005A45D4">
              <w:rPr>
                <w:webHidden/>
              </w:rPr>
              <w:t>35</w:t>
            </w:r>
            <w:r w:rsidR="00424D94">
              <w:rPr>
                <w:webHidden/>
              </w:rPr>
              <w:fldChar w:fldCharType="end"/>
            </w:r>
          </w:hyperlink>
        </w:p>
        <w:p w14:paraId="6014638C" w14:textId="79CEE45B" w:rsidR="00424D94" w:rsidRDefault="0083098F" w:rsidP="009825E7">
          <w:pPr>
            <w:pStyle w:val="TDC2"/>
            <w:rPr>
              <w:rFonts w:eastAsiaTheme="minorEastAsia"/>
              <w:noProof/>
              <w:lang w:eastAsia="es-ES"/>
            </w:rPr>
          </w:pPr>
          <w:hyperlink w:anchor="_Toc107259004" w:history="1">
            <w:r w:rsidR="00424D94" w:rsidRPr="00D965F4">
              <w:rPr>
                <w:rStyle w:val="Hipervnculo"/>
                <w:noProof/>
              </w:rPr>
              <w:t>5.1</w:t>
            </w:r>
            <w:r w:rsidR="00424D94">
              <w:rPr>
                <w:rFonts w:eastAsiaTheme="minorEastAsia"/>
                <w:noProof/>
                <w:lang w:eastAsia="es-ES"/>
              </w:rPr>
              <w:tab/>
            </w:r>
            <w:r w:rsidR="00424D94" w:rsidRPr="00D965F4">
              <w:rPr>
                <w:rStyle w:val="Hipervnculo"/>
                <w:noProof/>
              </w:rPr>
              <w:t>Arquitectura del Sistema</w:t>
            </w:r>
            <w:r w:rsidR="00424D94">
              <w:rPr>
                <w:noProof/>
                <w:webHidden/>
              </w:rPr>
              <w:tab/>
            </w:r>
            <w:r w:rsidR="00424D94">
              <w:rPr>
                <w:noProof/>
                <w:webHidden/>
              </w:rPr>
              <w:fldChar w:fldCharType="begin"/>
            </w:r>
            <w:r w:rsidR="00424D94">
              <w:rPr>
                <w:noProof/>
                <w:webHidden/>
              </w:rPr>
              <w:instrText xml:space="preserve"> PAGEREF _Toc107259004 \h </w:instrText>
            </w:r>
            <w:r w:rsidR="00424D94">
              <w:rPr>
                <w:noProof/>
                <w:webHidden/>
              </w:rPr>
            </w:r>
            <w:r w:rsidR="00424D94">
              <w:rPr>
                <w:noProof/>
                <w:webHidden/>
              </w:rPr>
              <w:fldChar w:fldCharType="separate"/>
            </w:r>
            <w:r w:rsidR="005A45D4">
              <w:rPr>
                <w:noProof/>
                <w:webHidden/>
              </w:rPr>
              <w:t>35</w:t>
            </w:r>
            <w:r w:rsidR="00424D94">
              <w:rPr>
                <w:noProof/>
                <w:webHidden/>
              </w:rPr>
              <w:fldChar w:fldCharType="end"/>
            </w:r>
          </w:hyperlink>
        </w:p>
        <w:p w14:paraId="093BED6B" w14:textId="62B8B9BF" w:rsidR="00424D94" w:rsidRDefault="0083098F" w:rsidP="009825E7">
          <w:pPr>
            <w:pStyle w:val="TDC2"/>
            <w:rPr>
              <w:rFonts w:eastAsiaTheme="minorEastAsia"/>
              <w:noProof/>
              <w:lang w:eastAsia="es-ES"/>
            </w:rPr>
          </w:pPr>
          <w:hyperlink w:anchor="_Toc107259005" w:history="1">
            <w:r w:rsidR="00424D94" w:rsidRPr="00D965F4">
              <w:rPr>
                <w:rStyle w:val="Hipervnculo"/>
                <w:noProof/>
              </w:rPr>
              <w:t>5.2</w:t>
            </w:r>
            <w:r w:rsidR="00424D94">
              <w:rPr>
                <w:rFonts w:eastAsiaTheme="minorEastAsia"/>
                <w:noProof/>
                <w:lang w:eastAsia="es-ES"/>
              </w:rPr>
              <w:tab/>
            </w:r>
            <w:r w:rsidR="00424D94" w:rsidRPr="00D965F4">
              <w:rPr>
                <w:rStyle w:val="Hipervnculo"/>
                <w:noProof/>
              </w:rPr>
              <w:t>Diseño de subsistema backend</w:t>
            </w:r>
            <w:r w:rsidR="00424D94">
              <w:rPr>
                <w:noProof/>
                <w:webHidden/>
              </w:rPr>
              <w:tab/>
            </w:r>
            <w:r w:rsidR="00424D94">
              <w:rPr>
                <w:noProof/>
                <w:webHidden/>
              </w:rPr>
              <w:fldChar w:fldCharType="begin"/>
            </w:r>
            <w:r w:rsidR="00424D94">
              <w:rPr>
                <w:noProof/>
                <w:webHidden/>
              </w:rPr>
              <w:instrText xml:space="preserve"> PAGEREF _Toc107259005 \h </w:instrText>
            </w:r>
            <w:r w:rsidR="00424D94">
              <w:rPr>
                <w:noProof/>
                <w:webHidden/>
              </w:rPr>
            </w:r>
            <w:r w:rsidR="00424D94">
              <w:rPr>
                <w:noProof/>
                <w:webHidden/>
              </w:rPr>
              <w:fldChar w:fldCharType="separate"/>
            </w:r>
            <w:r w:rsidR="005A45D4">
              <w:rPr>
                <w:noProof/>
                <w:webHidden/>
              </w:rPr>
              <w:t>36</w:t>
            </w:r>
            <w:r w:rsidR="00424D94">
              <w:rPr>
                <w:noProof/>
                <w:webHidden/>
              </w:rPr>
              <w:fldChar w:fldCharType="end"/>
            </w:r>
          </w:hyperlink>
        </w:p>
        <w:p w14:paraId="5B0FE980" w14:textId="2D7B5E7A" w:rsidR="00424D94" w:rsidDel="00424D94" w:rsidRDefault="00424D94">
          <w:pPr>
            <w:pStyle w:val="TDC2"/>
            <w:rPr>
              <w:del w:id="211" w:author="David Recio Arnés" w:date="2022-06-27T21:49:00Z"/>
              <w:rFonts w:eastAsiaTheme="minorEastAsia"/>
              <w:noProof/>
              <w:lang w:eastAsia="es-ES"/>
            </w:rPr>
            <w:pPrChange w:id="212" w:author="David Recio Arnés" w:date="2022-06-27T23:20:00Z">
              <w:pPr>
                <w:pStyle w:val="TDC3"/>
              </w:pPr>
            </w:pPrChange>
          </w:pPr>
          <w:del w:id="213"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"_Toc107259006"</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¡Error! Referencia de hipervínculo no válida.</w:t>
          </w:r>
          <w:del w:id="214" w:author="David Recio Arnés" w:date="2022-06-27T21:49:00Z">
            <w:r w:rsidRPr="00D965F4" w:rsidDel="00424D94">
              <w:rPr>
                <w:rStyle w:val="Hipervnculo"/>
                <w:noProof/>
              </w:rPr>
              <w:fldChar w:fldCharType="end"/>
            </w:r>
          </w:del>
        </w:p>
        <w:p w14:paraId="0C7DC638" w14:textId="3A0B68BE" w:rsidR="00424D94" w:rsidDel="00424D94" w:rsidRDefault="00424D94">
          <w:pPr>
            <w:pStyle w:val="TDC2"/>
            <w:rPr>
              <w:del w:id="215" w:author="David Recio Arnés" w:date="2022-06-27T21:49:00Z"/>
              <w:rFonts w:eastAsiaTheme="minorEastAsia"/>
              <w:noProof/>
              <w:lang w:eastAsia="es-ES"/>
            </w:rPr>
            <w:pPrChange w:id="216" w:author="David Recio Arnés" w:date="2022-06-27T23:20:00Z">
              <w:pPr>
                <w:pStyle w:val="TDC3"/>
              </w:pPr>
            </w:pPrChange>
          </w:pPr>
          <w:del w:id="217"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"_Toc107259007"</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¡Error! Referencia de hipervínculo no válida.</w:t>
          </w:r>
          <w:del w:id="218" w:author="David Recio Arnés" w:date="2022-06-27T21:49:00Z">
            <w:r w:rsidRPr="00D965F4" w:rsidDel="00424D94">
              <w:rPr>
                <w:rStyle w:val="Hipervnculo"/>
                <w:noProof/>
              </w:rPr>
              <w:fldChar w:fldCharType="end"/>
            </w:r>
          </w:del>
        </w:p>
        <w:p w14:paraId="502A0957" w14:textId="62BE0EB9"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"_Toc107259008"</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5.3</w:t>
          </w:r>
          <w:r>
            <w:rPr>
              <w:rFonts w:eastAsiaTheme="minorEastAsia"/>
              <w:noProof/>
              <w:lang w:eastAsia="es-ES"/>
            </w:rPr>
            <w:tab/>
          </w:r>
          <w:r w:rsidRPr="00D965F4">
            <w:rPr>
              <w:rStyle w:val="Hipervnculo"/>
              <w:noProof/>
            </w:rPr>
            <w:t>Diseño del subsistema frontend</w:t>
          </w:r>
          <w:r>
            <w:rPr>
              <w:noProof/>
              <w:webHidden/>
            </w:rPr>
            <w:tab/>
          </w:r>
          <w:r>
            <w:rPr>
              <w:noProof/>
              <w:webHidden/>
            </w:rPr>
            <w:fldChar w:fldCharType="begin"/>
          </w:r>
          <w:r>
            <w:rPr>
              <w:noProof/>
              <w:webHidden/>
            </w:rPr>
            <w:instrText xml:space="preserve"> PAGEREF _Toc107259008 \h </w:instrText>
          </w:r>
          <w:r>
            <w:rPr>
              <w:noProof/>
              <w:webHidden/>
            </w:rPr>
          </w:r>
          <w:r>
            <w:rPr>
              <w:noProof/>
              <w:webHidden/>
            </w:rPr>
            <w:fldChar w:fldCharType="separate"/>
          </w:r>
          <w:ins w:id="219" w:author="David Recio Arnés" w:date="2022-06-27T22:04:00Z">
            <w:r w:rsidR="005A45D4">
              <w:rPr>
                <w:noProof/>
                <w:webHidden/>
              </w:rPr>
              <w:t>49</w:t>
            </w:r>
          </w:ins>
          <w:del w:id="220" w:author="David Recio Arnés" w:date="2022-06-27T22:04:00Z">
            <w:r w:rsidDel="005A45D4">
              <w:rPr>
                <w:noProof/>
                <w:webHidden/>
              </w:rPr>
              <w:delText>50</w:delText>
            </w:r>
          </w:del>
          <w:r>
            <w:rPr>
              <w:noProof/>
              <w:webHidden/>
            </w:rPr>
            <w:fldChar w:fldCharType="end"/>
          </w:r>
          <w:r w:rsidRPr="00D965F4">
            <w:rPr>
              <w:rStyle w:val="Hipervnculo"/>
              <w:noProof/>
            </w:rPr>
            <w:fldChar w:fldCharType="end"/>
          </w:r>
        </w:p>
        <w:p w14:paraId="77B534E1" w14:textId="3047B6E9"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"_Toc107259009"</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6</w:t>
          </w:r>
          <w:r>
            <w:rPr>
              <w:rFonts w:eastAsiaTheme="minorEastAsia"/>
              <w:sz w:val="22"/>
              <w:szCs w:val="22"/>
              <w:lang w:eastAsia="es-ES"/>
            </w:rPr>
            <w:tab/>
          </w:r>
          <w:r w:rsidRPr="00D965F4">
            <w:rPr>
              <w:rStyle w:val="Hipervnculo"/>
            </w:rPr>
            <w:t>Implementación</w:t>
          </w:r>
          <w:r>
            <w:rPr>
              <w:webHidden/>
            </w:rPr>
            <w:tab/>
          </w:r>
          <w:r>
            <w:rPr>
              <w:webHidden/>
            </w:rPr>
            <w:fldChar w:fldCharType="begin"/>
          </w:r>
          <w:r>
            <w:rPr>
              <w:webHidden/>
            </w:rPr>
            <w:instrText xml:space="preserve"> PAGEREF _Toc107259009 \h </w:instrText>
          </w:r>
          <w:r>
            <w:rPr>
              <w:webHidden/>
            </w:rPr>
          </w:r>
          <w:r>
            <w:rPr>
              <w:webHidden/>
            </w:rPr>
            <w:fldChar w:fldCharType="separate"/>
          </w:r>
          <w:ins w:id="221" w:author="David Recio Arnés" w:date="2022-06-27T22:04:00Z">
            <w:r w:rsidR="005A45D4">
              <w:rPr>
                <w:webHidden/>
              </w:rPr>
              <w:t>49</w:t>
            </w:r>
          </w:ins>
          <w:del w:id="222" w:author="David Recio Arnés" w:date="2022-06-27T22:04:00Z">
            <w:r w:rsidDel="005A45D4">
              <w:rPr>
                <w:webHidden/>
              </w:rPr>
              <w:delText>50</w:delText>
            </w:r>
          </w:del>
          <w:r>
            <w:rPr>
              <w:webHidden/>
            </w:rPr>
            <w:fldChar w:fldCharType="end"/>
          </w:r>
          <w:r w:rsidRPr="00D965F4">
            <w:rPr>
              <w:rStyle w:val="Hipervnculo"/>
            </w:rPr>
            <w:fldChar w:fldCharType="end"/>
          </w:r>
        </w:p>
        <w:p w14:paraId="7DBA999D" w14:textId="4A40CB1B"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"_Toc107259010"</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6.1</w:t>
          </w:r>
          <w:r>
            <w:rPr>
              <w:rFonts w:eastAsiaTheme="minorEastAsia"/>
              <w:noProof/>
              <w:lang w:eastAsia="es-ES"/>
            </w:rPr>
            <w:tab/>
          </w:r>
          <w:r w:rsidRPr="00D965F4">
            <w:rPr>
              <w:rStyle w:val="Hipervnculo"/>
              <w:noProof/>
            </w:rPr>
            <w:t>Implementación de backend</w:t>
          </w:r>
          <w:r>
            <w:rPr>
              <w:noProof/>
              <w:webHidden/>
            </w:rPr>
            <w:tab/>
          </w:r>
          <w:r>
            <w:rPr>
              <w:noProof/>
              <w:webHidden/>
            </w:rPr>
            <w:fldChar w:fldCharType="begin"/>
          </w:r>
          <w:r>
            <w:rPr>
              <w:noProof/>
              <w:webHidden/>
            </w:rPr>
            <w:instrText xml:space="preserve"> PAGEREF _Toc107259010 \h </w:instrText>
          </w:r>
          <w:r>
            <w:rPr>
              <w:noProof/>
              <w:webHidden/>
            </w:rPr>
          </w:r>
          <w:r>
            <w:rPr>
              <w:noProof/>
              <w:webHidden/>
            </w:rPr>
            <w:fldChar w:fldCharType="separate"/>
          </w:r>
          <w:ins w:id="223" w:author="David Recio Arnés" w:date="2022-06-27T22:04:00Z">
            <w:r w:rsidR="005A45D4">
              <w:rPr>
                <w:noProof/>
                <w:webHidden/>
              </w:rPr>
              <w:t>49</w:t>
            </w:r>
          </w:ins>
          <w:del w:id="224" w:author="David Recio Arnés" w:date="2022-06-27T22:04:00Z">
            <w:r w:rsidDel="005A45D4">
              <w:rPr>
                <w:noProof/>
                <w:webHidden/>
              </w:rPr>
              <w:delText>51</w:delText>
            </w:r>
          </w:del>
          <w:r>
            <w:rPr>
              <w:noProof/>
              <w:webHidden/>
            </w:rPr>
            <w:fldChar w:fldCharType="end"/>
          </w:r>
          <w:r w:rsidRPr="00D965F4">
            <w:rPr>
              <w:rStyle w:val="Hipervnculo"/>
              <w:noProof/>
            </w:rPr>
            <w:fldChar w:fldCharType="end"/>
          </w:r>
        </w:p>
        <w:p w14:paraId="7AA4223A" w14:textId="7194C8C2" w:rsidR="00424D94" w:rsidDel="00424D94" w:rsidRDefault="00424D94">
          <w:pPr>
            <w:pStyle w:val="TDC2"/>
            <w:rPr>
              <w:del w:id="225" w:author="David Recio Arnés" w:date="2022-06-27T21:49:00Z"/>
              <w:rFonts w:eastAsiaTheme="minorEastAsia"/>
              <w:noProof/>
              <w:lang w:eastAsia="es-ES"/>
            </w:rPr>
            <w:pPrChange w:id="226" w:author="David Recio Arnés" w:date="2022-06-27T23:20:00Z">
              <w:pPr>
                <w:pStyle w:val="TDC3"/>
              </w:pPr>
            </w:pPrChange>
          </w:pPr>
          <w:del w:id="227"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"_Toc107259011"</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 xml:space="preserve">¡Error! </w:t>
          </w:r>
          <w:r w:rsidR="0083098F">
            <w:rPr>
              <w:rStyle w:val="Hipervnculo"/>
              <w:b/>
              <w:bCs w:val="0"/>
              <w:noProof/>
            </w:rPr>
            <w:t>Referencia de hipervínculo no válida.</w:t>
          </w:r>
          <w:del w:id="228" w:author="David Recio Arnés" w:date="2022-06-27T21:49:00Z">
            <w:r w:rsidRPr="00D965F4" w:rsidDel="00424D94">
              <w:rPr>
                <w:rStyle w:val="Hipervnculo"/>
                <w:noProof/>
              </w:rPr>
              <w:fldChar w:fldCharType="end"/>
            </w:r>
          </w:del>
        </w:p>
        <w:p w14:paraId="05C21791" w14:textId="1D52961D" w:rsidR="00424D94" w:rsidDel="00424D94" w:rsidRDefault="00424D94">
          <w:pPr>
            <w:pStyle w:val="TDC2"/>
            <w:rPr>
              <w:del w:id="229" w:author="David Recio Arnés" w:date="2022-06-27T21:49:00Z"/>
              <w:rFonts w:eastAsiaTheme="minorEastAsia"/>
              <w:noProof/>
              <w:lang w:eastAsia="es-ES"/>
            </w:rPr>
            <w:pPrChange w:id="230" w:author="David Recio Arnés" w:date="2022-06-27T23:20:00Z">
              <w:pPr>
                <w:pStyle w:val="TDC3"/>
              </w:pPr>
            </w:pPrChange>
          </w:pPr>
          <w:del w:id="231" w:author="David Recio Arnés" w:date="2022-06-27T21:49: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"_Toc107259012"</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¡Error! Referencia de hipervínculo no válida.</w:t>
          </w:r>
          <w:del w:id="232" w:author="David Recio Arnés" w:date="2022-06-27T21:49:00Z">
            <w:r w:rsidRPr="00D965F4" w:rsidDel="00424D94">
              <w:rPr>
                <w:rStyle w:val="Hipervnculo"/>
                <w:noProof/>
              </w:rPr>
              <w:fldChar w:fldCharType="end"/>
            </w:r>
          </w:del>
        </w:p>
        <w:p w14:paraId="020EB8F9" w14:textId="04558F69"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"_Toc107259013"</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6.2</w:t>
          </w:r>
          <w:r>
            <w:rPr>
              <w:rFonts w:eastAsiaTheme="minorEastAsia"/>
              <w:noProof/>
              <w:lang w:eastAsia="es-ES"/>
            </w:rPr>
            <w:tab/>
          </w:r>
          <w:r w:rsidRPr="00D965F4">
            <w:rPr>
              <w:rStyle w:val="Hipervnculo"/>
              <w:noProof/>
            </w:rPr>
            <w:t>Referencia al repositorio de software</w:t>
          </w:r>
          <w:r>
            <w:rPr>
              <w:noProof/>
              <w:webHidden/>
            </w:rPr>
            <w:tab/>
          </w:r>
          <w:r>
            <w:rPr>
              <w:noProof/>
              <w:webHidden/>
            </w:rPr>
            <w:fldChar w:fldCharType="begin"/>
          </w:r>
          <w:r>
            <w:rPr>
              <w:noProof/>
              <w:webHidden/>
            </w:rPr>
            <w:instrText xml:space="preserve"> PAGEREF _Toc107259013 \h </w:instrText>
          </w:r>
          <w:r>
            <w:rPr>
              <w:noProof/>
              <w:webHidden/>
            </w:rPr>
          </w:r>
          <w:r>
            <w:rPr>
              <w:noProof/>
              <w:webHidden/>
            </w:rPr>
            <w:fldChar w:fldCharType="separate"/>
          </w:r>
          <w:ins w:id="233" w:author="David Recio Arnés" w:date="2022-06-27T22:04:00Z">
            <w:r w:rsidR="005A45D4">
              <w:rPr>
                <w:noProof/>
                <w:webHidden/>
              </w:rPr>
              <w:t>57</w:t>
            </w:r>
          </w:ins>
          <w:del w:id="234" w:author="David Recio Arnés" w:date="2022-06-27T22:04:00Z">
            <w:r w:rsidDel="005A45D4">
              <w:rPr>
                <w:noProof/>
                <w:webHidden/>
              </w:rPr>
              <w:delText>59</w:delText>
            </w:r>
          </w:del>
          <w:r>
            <w:rPr>
              <w:noProof/>
              <w:webHidden/>
            </w:rPr>
            <w:fldChar w:fldCharType="end"/>
          </w:r>
          <w:r w:rsidRPr="00D965F4">
            <w:rPr>
              <w:rStyle w:val="Hipervnculo"/>
              <w:noProof/>
            </w:rPr>
            <w:fldChar w:fldCharType="end"/>
          </w:r>
        </w:p>
        <w:p w14:paraId="09DACAC7" w14:textId="616B5D73"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"_Toc107259014"</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6.3</w:t>
          </w:r>
          <w:r>
            <w:rPr>
              <w:rFonts w:eastAsiaTheme="minorEastAsia"/>
              <w:noProof/>
              <w:lang w:eastAsia="es-ES"/>
            </w:rPr>
            <w:tab/>
          </w:r>
          <w:r w:rsidRPr="00D965F4">
            <w:rPr>
              <w:rStyle w:val="Hipervnculo"/>
              <w:noProof/>
            </w:rPr>
            <w:t>Manuales</w:t>
          </w:r>
          <w:r>
            <w:rPr>
              <w:noProof/>
              <w:webHidden/>
            </w:rPr>
            <w:tab/>
          </w:r>
          <w:r>
            <w:rPr>
              <w:noProof/>
              <w:webHidden/>
            </w:rPr>
            <w:fldChar w:fldCharType="begin"/>
          </w:r>
          <w:r>
            <w:rPr>
              <w:noProof/>
              <w:webHidden/>
            </w:rPr>
            <w:instrText xml:space="preserve"> PAGEREF _Toc107259014 \h </w:instrText>
          </w:r>
          <w:r>
            <w:rPr>
              <w:noProof/>
              <w:webHidden/>
            </w:rPr>
          </w:r>
          <w:r>
            <w:rPr>
              <w:noProof/>
              <w:webHidden/>
            </w:rPr>
            <w:fldChar w:fldCharType="separate"/>
          </w:r>
          <w:ins w:id="235" w:author="David Recio Arnés" w:date="2022-06-27T22:04:00Z">
            <w:r w:rsidR="005A45D4">
              <w:rPr>
                <w:noProof/>
                <w:webHidden/>
              </w:rPr>
              <w:t>58</w:t>
            </w:r>
          </w:ins>
          <w:del w:id="236" w:author="David Recio Arnés" w:date="2022-06-27T22:04:00Z">
            <w:r w:rsidDel="005A45D4">
              <w:rPr>
                <w:noProof/>
                <w:webHidden/>
              </w:rPr>
              <w:delText>60</w:delText>
            </w:r>
          </w:del>
          <w:r>
            <w:rPr>
              <w:noProof/>
              <w:webHidden/>
            </w:rPr>
            <w:fldChar w:fldCharType="end"/>
          </w:r>
          <w:r w:rsidRPr="00D965F4">
            <w:rPr>
              <w:rStyle w:val="Hipervnculo"/>
              <w:noProof/>
            </w:rPr>
            <w:fldChar w:fldCharType="end"/>
          </w:r>
        </w:p>
        <w:p w14:paraId="29A1EF1E" w14:textId="6EECE85B"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"_Toc107259015"</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7</w:t>
          </w:r>
          <w:r>
            <w:rPr>
              <w:rFonts w:eastAsiaTheme="minorEastAsia"/>
              <w:sz w:val="22"/>
              <w:szCs w:val="22"/>
              <w:lang w:eastAsia="es-ES"/>
            </w:rPr>
            <w:tab/>
          </w:r>
          <w:r w:rsidRPr="00D965F4">
            <w:rPr>
              <w:rStyle w:val="Hipervnculo"/>
            </w:rPr>
            <w:t xml:space="preserve">Pruebas y validación </w:t>
          </w:r>
          <w:r>
            <w:rPr>
              <w:webHidden/>
            </w:rPr>
            <w:tab/>
          </w:r>
          <w:r>
            <w:rPr>
              <w:webHidden/>
            </w:rPr>
            <w:fldChar w:fldCharType="begin"/>
          </w:r>
          <w:r>
            <w:rPr>
              <w:webHidden/>
            </w:rPr>
            <w:instrText xml:space="preserve"> PAGEREF _Toc107259015 \h </w:instrText>
          </w:r>
          <w:r>
            <w:rPr>
              <w:webHidden/>
            </w:rPr>
          </w:r>
          <w:r>
            <w:rPr>
              <w:webHidden/>
            </w:rPr>
            <w:fldChar w:fldCharType="separate"/>
          </w:r>
          <w:ins w:id="237" w:author="David Recio Arnés" w:date="2022-06-27T22:04:00Z">
            <w:r w:rsidR="005A45D4">
              <w:rPr>
                <w:webHidden/>
              </w:rPr>
              <w:t>58</w:t>
            </w:r>
          </w:ins>
          <w:del w:id="238" w:author="David Recio Arnés" w:date="2022-06-27T22:04:00Z">
            <w:r w:rsidDel="005A45D4">
              <w:rPr>
                <w:webHidden/>
              </w:rPr>
              <w:delText>60</w:delText>
            </w:r>
          </w:del>
          <w:r>
            <w:rPr>
              <w:webHidden/>
            </w:rPr>
            <w:fldChar w:fldCharType="end"/>
          </w:r>
          <w:r w:rsidRPr="00D965F4">
            <w:rPr>
              <w:rStyle w:val="Hipervnculo"/>
            </w:rPr>
            <w:fldChar w:fldCharType="end"/>
          </w:r>
        </w:p>
        <w:p w14:paraId="445F0C8F" w14:textId="49AA2E2C"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"_Toc107259038"</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8</w:t>
          </w:r>
          <w:r>
            <w:rPr>
              <w:rFonts w:eastAsiaTheme="minorEastAsia"/>
              <w:sz w:val="22"/>
              <w:szCs w:val="22"/>
              <w:lang w:eastAsia="es-ES"/>
            </w:rPr>
            <w:tab/>
          </w:r>
          <w:r w:rsidRPr="00D965F4">
            <w:rPr>
              <w:rStyle w:val="Hipervnculo"/>
            </w:rPr>
            <w:t>Conclusiones y líneas futuras</w:t>
          </w:r>
          <w:r>
            <w:rPr>
              <w:webHidden/>
            </w:rPr>
            <w:tab/>
          </w:r>
          <w:del w:id="239" w:author="David Recio Arnés" w:date="2022-06-27T23:20:00Z">
            <w:r w:rsidDel="00881BFD">
              <w:rPr>
                <w:webHidden/>
              </w:rPr>
              <w:fldChar w:fldCharType="begin"/>
            </w:r>
            <w:r w:rsidDel="00881BFD">
              <w:rPr>
                <w:webHidden/>
              </w:rPr>
              <w:delInstrText xml:space="preserve"> PAGEREF _Toc107259038 \h </w:delInstrText>
            </w:r>
            <w:r w:rsidDel="00881BFD">
              <w:rPr>
                <w:webHidden/>
              </w:rPr>
            </w:r>
            <w:r w:rsidDel="00881BFD">
              <w:rPr>
                <w:webHidden/>
              </w:rPr>
              <w:fldChar w:fldCharType="separate"/>
            </w:r>
          </w:del>
          <w:del w:id="240" w:author="David Recio Arnés" w:date="2022-06-27T22:04:00Z">
            <w:r w:rsidDel="005A45D4">
              <w:rPr>
                <w:webHidden/>
              </w:rPr>
              <w:delText>61</w:delText>
            </w:r>
          </w:del>
          <w:del w:id="241" w:author="David Recio Arnés" w:date="2022-06-27T23:20:00Z">
            <w:r w:rsidDel="00881BFD">
              <w:rPr>
                <w:webHidden/>
              </w:rPr>
              <w:fldChar w:fldCharType="end"/>
            </w:r>
          </w:del>
          <w:ins w:id="242" w:author="David Recio Arnés" w:date="2022-06-27T23:20:00Z">
            <w:r w:rsidR="00881BFD">
              <w:rPr>
                <w:webHidden/>
              </w:rPr>
              <w:t>65</w:t>
            </w:r>
          </w:ins>
          <w:r w:rsidRPr="00D965F4">
            <w:rPr>
              <w:rStyle w:val="Hipervnculo"/>
            </w:rPr>
            <w:fldChar w:fldCharType="end"/>
          </w:r>
        </w:p>
        <w:p w14:paraId="0D719D29" w14:textId="7BCDC2B6" w:rsidR="00424D94" w:rsidRDefault="00424D94" w:rsidP="00881BFD">
          <w:pPr>
            <w:pStyle w:val="TDC1"/>
            <w:rPr>
              <w:rFonts w:eastAsiaTheme="minorEastAsia"/>
              <w:sz w:val="22"/>
              <w:szCs w:val="22"/>
              <w:lang w:eastAsia="es-ES"/>
            </w:rPr>
          </w:pPr>
          <w:r w:rsidRPr="00D965F4">
            <w:rPr>
              <w:rStyle w:val="Hipervnculo"/>
            </w:rPr>
            <w:lastRenderedPageBreak/>
            <w:fldChar w:fldCharType="begin"/>
          </w:r>
          <w:r w:rsidRPr="00D965F4">
            <w:rPr>
              <w:rStyle w:val="Hipervnculo"/>
            </w:rPr>
            <w:instrText xml:space="preserve"> </w:instrText>
          </w:r>
          <w:r>
            <w:instrText>HYPERLINK \l "_Toc107259039"</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Bibliografía</w:t>
          </w:r>
          <w:r>
            <w:rPr>
              <w:webHidden/>
            </w:rPr>
            <w:tab/>
          </w:r>
          <w:r>
            <w:rPr>
              <w:webHidden/>
            </w:rPr>
            <w:fldChar w:fldCharType="begin"/>
          </w:r>
          <w:r>
            <w:rPr>
              <w:webHidden/>
            </w:rPr>
            <w:instrText xml:space="preserve"> PAGEREF _Toc107259039 \h </w:instrText>
          </w:r>
          <w:r>
            <w:rPr>
              <w:webHidden/>
            </w:rPr>
          </w:r>
          <w:r>
            <w:rPr>
              <w:webHidden/>
            </w:rPr>
            <w:fldChar w:fldCharType="separate"/>
          </w:r>
          <w:ins w:id="243" w:author="David Recio Arnés" w:date="2022-06-27T22:04:00Z">
            <w:r w:rsidR="005A45D4">
              <w:rPr>
                <w:webHidden/>
              </w:rPr>
              <w:t>62</w:t>
            </w:r>
          </w:ins>
          <w:del w:id="244" w:author="David Recio Arnés" w:date="2022-06-27T22:04:00Z">
            <w:r w:rsidDel="005A45D4">
              <w:rPr>
                <w:webHidden/>
              </w:rPr>
              <w:delText>64</w:delText>
            </w:r>
          </w:del>
          <w:r>
            <w:rPr>
              <w:webHidden/>
            </w:rPr>
            <w:fldChar w:fldCharType="end"/>
          </w:r>
          <w:r w:rsidRPr="00D965F4">
            <w:rPr>
              <w:rStyle w:val="Hipervnculo"/>
            </w:rPr>
            <w:fldChar w:fldCharType="end"/>
          </w:r>
        </w:p>
        <w:p w14:paraId="5AA6E989" w14:textId="6F5A3F6D" w:rsidR="00424D94" w:rsidRDefault="00424D94" w:rsidP="00881BFD">
          <w:pPr>
            <w:pStyle w:val="TDC1"/>
            <w:rPr>
              <w:rFonts w:eastAsiaTheme="minorEastAsia"/>
              <w:sz w:val="22"/>
              <w:szCs w:val="22"/>
              <w:lang w:eastAsia="es-ES"/>
            </w:rPr>
          </w:pPr>
          <w:r w:rsidRPr="00D965F4">
            <w:rPr>
              <w:rStyle w:val="Hipervnculo"/>
            </w:rPr>
            <w:fldChar w:fldCharType="begin"/>
          </w:r>
          <w:r w:rsidRPr="00D965F4">
            <w:rPr>
              <w:rStyle w:val="Hipervnculo"/>
            </w:rPr>
            <w:instrText xml:space="preserve"> </w:instrText>
          </w:r>
          <w:r>
            <w:instrText>HYPERLINK \l "_Toc107259040"</w:instrText>
          </w:r>
          <w:r w:rsidRPr="00D965F4">
            <w:rPr>
              <w:rStyle w:val="Hipervnculo"/>
            </w:rPr>
            <w:instrText xml:space="preserve"> </w:instrText>
          </w:r>
          <w:r w:rsidRPr="00D965F4">
            <w:rPr>
              <w:rStyle w:val="Hipervnculo"/>
            </w:rPr>
          </w:r>
          <w:r w:rsidRPr="00D965F4">
            <w:rPr>
              <w:rStyle w:val="Hipervnculo"/>
            </w:rPr>
            <w:fldChar w:fldCharType="separate"/>
          </w:r>
          <w:r w:rsidRPr="00D965F4">
            <w:rPr>
              <w:rStyle w:val="Hipervnculo"/>
            </w:rPr>
            <w:t>Anexos</w:t>
          </w:r>
          <w:r>
            <w:rPr>
              <w:webHidden/>
            </w:rPr>
            <w:tab/>
          </w:r>
          <w:del w:id="245" w:author="David Recio Arnés" w:date="2022-06-27T23:20:00Z">
            <w:r w:rsidDel="00881BFD">
              <w:rPr>
                <w:webHidden/>
              </w:rPr>
              <w:fldChar w:fldCharType="begin"/>
            </w:r>
            <w:r w:rsidDel="00881BFD">
              <w:rPr>
                <w:webHidden/>
              </w:rPr>
              <w:delInstrText xml:space="preserve"> PAGEREF _Toc107259040 \h </w:delInstrText>
            </w:r>
            <w:r w:rsidDel="00881BFD">
              <w:rPr>
                <w:webHidden/>
              </w:rPr>
            </w:r>
            <w:r w:rsidDel="00881BFD">
              <w:rPr>
                <w:webHidden/>
              </w:rPr>
              <w:fldChar w:fldCharType="separate"/>
            </w:r>
          </w:del>
          <w:del w:id="246" w:author="David Recio Arnés" w:date="2022-06-27T22:04:00Z">
            <w:r w:rsidDel="005A45D4">
              <w:rPr>
                <w:webHidden/>
              </w:rPr>
              <w:delText>69</w:delText>
            </w:r>
          </w:del>
          <w:del w:id="247" w:author="David Recio Arnés" w:date="2022-06-27T23:20:00Z">
            <w:r w:rsidDel="00881BFD">
              <w:rPr>
                <w:webHidden/>
              </w:rPr>
              <w:fldChar w:fldCharType="end"/>
            </w:r>
          </w:del>
          <w:ins w:id="248" w:author="David Recio Arnés" w:date="2022-06-27T23:20:00Z">
            <w:r w:rsidR="00881BFD">
              <w:rPr>
                <w:webHidden/>
              </w:rPr>
              <w:t>71</w:t>
            </w:r>
          </w:ins>
          <w:r w:rsidRPr="00D965F4">
            <w:rPr>
              <w:rStyle w:val="Hipervnculo"/>
            </w:rPr>
            <w:fldChar w:fldCharType="end"/>
          </w:r>
        </w:p>
        <w:p w14:paraId="505A1D16" w14:textId="24D804D2"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"_Toc107259041"</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r w:rsidRPr="00D965F4">
            <w:rPr>
              <w:rStyle w:val="Hipervnculo"/>
              <w:noProof/>
            </w:rPr>
            <w:t>1.</w:t>
          </w:r>
          <w:r>
            <w:rPr>
              <w:rFonts w:eastAsiaTheme="minorEastAsia"/>
              <w:noProof/>
              <w:lang w:eastAsia="es-ES"/>
            </w:rPr>
            <w:tab/>
          </w:r>
          <w:r w:rsidRPr="00D965F4">
            <w:rPr>
              <w:rStyle w:val="Hipervnculo"/>
              <w:noProof/>
            </w:rPr>
            <w:t>Definición de los recursos de la API</w:t>
          </w:r>
          <w:r>
            <w:rPr>
              <w:noProof/>
              <w:webHidden/>
            </w:rPr>
            <w:tab/>
          </w:r>
          <w:del w:id="249" w:author="David Recio Arnés" w:date="2022-06-27T23:20:00Z">
            <w:r w:rsidDel="00881BFD">
              <w:rPr>
                <w:noProof/>
                <w:webHidden/>
              </w:rPr>
              <w:fldChar w:fldCharType="begin"/>
            </w:r>
            <w:r w:rsidDel="00881BFD">
              <w:rPr>
                <w:noProof/>
                <w:webHidden/>
              </w:rPr>
              <w:delInstrText xml:space="preserve"> PAGEREF _Toc107259041 \h </w:delInstrText>
            </w:r>
            <w:r w:rsidDel="00881BFD">
              <w:rPr>
                <w:noProof/>
                <w:webHidden/>
              </w:rPr>
            </w:r>
            <w:r w:rsidDel="00881BFD">
              <w:rPr>
                <w:noProof/>
                <w:webHidden/>
              </w:rPr>
              <w:fldChar w:fldCharType="separate"/>
            </w:r>
          </w:del>
          <w:del w:id="250" w:author="David Recio Arnés" w:date="2022-06-27T22:04:00Z">
            <w:r w:rsidDel="005A45D4">
              <w:rPr>
                <w:noProof/>
                <w:webHidden/>
              </w:rPr>
              <w:delText>69</w:delText>
            </w:r>
          </w:del>
          <w:del w:id="251" w:author="David Recio Arnés" w:date="2022-06-27T23:20:00Z">
            <w:r w:rsidDel="00881BFD">
              <w:rPr>
                <w:noProof/>
                <w:webHidden/>
              </w:rPr>
              <w:fldChar w:fldCharType="end"/>
            </w:r>
          </w:del>
          <w:ins w:id="252" w:author="David Recio Arnés" w:date="2022-06-27T23:20:00Z">
            <w:r w:rsidR="00881BFD">
              <w:rPr>
                <w:noProof/>
                <w:webHidden/>
              </w:rPr>
              <w:t>71</w:t>
            </w:r>
          </w:ins>
          <w:r w:rsidRPr="00D965F4">
            <w:rPr>
              <w:rStyle w:val="Hipervnculo"/>
              <w:noProof/>
            </w:rPr>
            <w:fldChar w:fldCharType="end"/>
          </w:r>
        </w:p>
        <w:p w14:paraId="2C1AB98C" w14:textId="37EF11DD" w:rsidR="00424D94" w:rsidRDefault="00424D94" w:rsidP="009825E7">
          <w:pPr>
            <w:pStyle w:val="TDC2"/>
            <w:rPr>
              <w:rFonts w:eastAsiaTheme="minorEastAsia"/>
              <w:noProof/>
              <w:lang w:eastAsia="es-ES"/>
            </w:rPr>
          </w:pPr>
          <w:r w:rsidRPr="00D965F4">
            <w:rPr>
              <w:rStyle w:val="Hipervnculo"/>
              <w:noProof/>
            </w:rPr>
            <w:fldChar w:fldCharType="begin"/>
          </w:r>
          <w:r w:rsidRPr="00D965F4">
            <w:rPr>
              <w:rStyle w:val="Hipervnculo"/>
              <w:noProof/>
            </w:rPr>
            <w:instrText xml:space="preserve"> </w:instrText>
          </w:r>
          <w:r>
            <w:rPr>
              <w:noProof/>
            </w:rPr>
            <w:instrText>HYPERLINK \l "_Toc107259042"</w:instrText>
          </w:r>
          <w:r w:rsidRPr="00D965F4">
            <w:rPr>
              <w:rStyle w:val="Hipervnculo"/>
              <w:noProof/>
            </w:rPr>
            <w:instrText xml:space="preserve"> </w:instrText>
          </w:r>
          <w:r w:rsidRPr="00D965F4">
            <w:rPr>
              <w:rStyle w:val="Hipervnculo"/>
              <w:noProof/>
            </w:rPr>
          </w:r>
          <w:r w:rsidRPr="00D965F4">
            <w:rPr>
              <w:rStyle w:val="Hipervnculo"/>
              <w:noProof/>
            </w:rPr>
            <w:fldChar w:fldCharType="separate"/>
          </w:r>
          <w:ins w:id="253" w:author="David Recio Arnés" w:date="2022-06-27T21:51:00Z">
            <w:r>
              <w:rPr>
                <w:rFonts w:eastAsiaTheme="minorEastAsia"/>
                <w:noProof/>
                <w:lang w:eastAsia="es-ES"/>
              </w:rPr>
              <w:t>2</w:t>
            </w:r>
          </w:ins>
          <w:del w:id="254" w:author="David Recio Arnés" w:date="2022-06-27T21:51:00Z">
            <w:r w:rsidDel="00424D94">
              <w:rPr>
                <w:rFonts w:eastAsiaTheme="minorEastAsia"/>
                <w:noProof/>
                <w:lang w:eastAsia="es-ES"/>
              </w:rPr>
              <w:tab/>
            </w:r>
          </w:del>
          <w:ins w:id="255" w:author="David Recio Arnés" w:date="2022-06-27T21:50:00Z">
            <w:r>
              <w:rPr>
                <w:rFonts w:eastAsiaTheme="minorEastAsia"/>
                <w:noProof/>
                <w:lang w:eastAsia="es-ES"/>
              </w:rPr>
              <w:t>.</w:t>
            </w:r>
          </w:ins>
          <w:ins w:id="256" w:author="David Recio Arnés" w:date="2022-06-27T21:51:00Z">
            <w:r>
              <w:rPr>
                <w:rFonts w:eastAsiaTheme="minorEastAsia"/>
                <w:noProof/>
                <w:lang w:eastAsia="es-ES"/>
              </w:rPr>
              <w:tab/>
            </w:r>
          </w:ins>
          <w:r w:rsidRPr="00D965F4">
            <w:rPr>
              <w:rStyle w:val="Hipervnculo"/>
              <w:noProof/>
            </w:rPr>
            <w:t>Métodos HTTP de los recursos</w:t>
          </w:r>
          <w:r>
            <w:rPr>
              <w:noProof/>
              <w:webHidden/>
            </w:rPr>
            <w:tab/>
          </w:r>
          <w:del w:id="257" w:author="David Recio Arnés" w:date="2022-06-27T23:20:00Z">
            <w:r w:rsidDel="00881BFD">
              <w:rPr>
                <w:noProof/>
                <w:webHidden/>
              </w:rPr>
              <w:fldChar w:fldCharType="begin"/>
            </w:r>
            <w:r w:rsidDel="00881BFD">
              <w:rPr>
                <w:noProof/>
                <w:webHidden/>
              </w:rPr>
              <w:delInstrText xml:space="preserve"> PAGEREF _Toc107259042 \h </w:delInstrText>
            </w:r>
            <w:r w:rsidDel="00881BFD">
              <w:rPr>
                <w:noProof/>
                <w:webHidden/>
              </w:rPr>
            </w:r>
            <w:r w:rsidDel="00881BFD">
              <w:rPr>
                <w:noProof/>
                <w:webHidden/>
              </w:rPr>
              <w:fldChar w:fldCharType="separate"/>
            </w:r>
          </w:del>
          <w:del w:id="258" w:author="David Recio Arnés" w:date="2022-06-27T22:04:00Z">
            <w:r w:rsidDel="005A45D4">
              <w:rPr>
                <w:noProof/>
                <w:webHidden/>
              </w:rPr>
              <w:delText>72</w:delText>
            </w:r>
          </w:del>
          <w:del w:id="259" w:author="David Recio Arnés" w:date="2022-06-27T23:20:00Z">
            <w:r w:rsidDel="00881BFD">
              <w:rPr>
                <w:noProof/>
                <w:webHidden/>
              </w:rPr>
              <w:fldChar w:fldCharType="end"/>
            </w:r>
          </w:del>
          <w:ins w:id="260" w:author="David Recio Arnés" w:date="2022-06-27T23:20:00Z">
            <w:r w:rsidR="00881BFD">
              <w:rPr>
                <w:noProof/>
                <w:webHidden/>
              </w:rPr>
              <w:t>74</w:t>
            </w:r>
          </w:ins>
          <w:r w:rsidRPr="00D965F4">
            <w:rPr>
              <w:rStyle w:val="Hipervnculo"/>
              <w:noProof/>
            </w:rPr>
            <w:fldChar w:fldCharType="end"/>
          </w:r>
        </w:p>
        <w:p w14:paraId="184D008F" w14:textId="00347640" w:rsidR="00424D94" w:rsidDel="00424D94" w:rsidRDefault="00424D94" w:rsidP="00424D94">
          <w:pPr>
            <w:pStyle w:val="TDC2"/>
            <w:rPr>
              <w:del w:id="261" w:author="David Recio Arnés" w:date="2022-06-27T21:50:00Z"/>
              <w:rFonts w:eastAsiaTheme="minorEastAsia"/>
              <w:noProof/>
              <w:lang w:eastAsia="es-ES"/>
            </w:rPr>
          </w:pPr>
          <w:del w:id="262" w:author="David Recio Arnés" w:date="2022-06-27T21:50:00Z">
            <w:r w:rsidRPr="00D965F4" w:rsidDel="00424D94">
              <w:rPr>
                <w:rStyle w:val="Hipervnculo"/>
                <w:noProof/>
              </w:rPr>
              <w:fldChar w:fldCharType="begin"/>
            </w:r>
            <w:r w:rsidRPr="00D965F4" w:rsidDel="00424D94">
              <w:rPr>
                <w:rStyle w:val="Hipervnculo"/>
                <w:noProof/>
              </w:rPr>
              <w:delInstrText xml:space="preserve"> </w:delInstrText>
            </w:r>
            <w:r w:rsidDel="00424D94">
              <w:rPr>
                <w:noProof/>
              </w:rPr>
              <w:delInstrText>HYPERLINK \l "_Toc107259054"</w:delInstrText>
            </w:r>
            <w:r w:rsidRPr="00D965F4" w:rsidDel="00424D94">
              <w:rPr>
                <w:rStyle w:val="Hipervnculo"/>
                <w:noProof/>
              </w:rPr>
              <w:delInstrText xml:space="preserve"> </w:delInstrText>
            </w:r>
            <w:r w:rsidRPr="00D965F4" w:rsidDel="00424D94">
              <w:rPr>
                <w:rStyle w:val="Hipervnculo"/>
                <w:noProof/>
              </w:rPr>
              <w:fldChar w:fldCharType="separate"/>
            </w:r>
          </w:del>
          <w:r w:rsidR="0083098F">
            <w:rPr>
              <w:rStyle w:val="Hipervnculo"/>
              <w:b/>
              <w:bCs w:val="0"/>
              <w:noProof/>
            </w:rPr>
            <w:t xml:space="preserve">¡Error! </w:t>
          </w:r>
          <w:r w:rsidR="0083098F">
            <w:rPr>
              <w:rStyle w:val="Hipervnculo"/>
              <w:b/>
              <w:bCs w:val="0"/>
              <w:noProof/>
            </w:rPr>
            <w:t>Referencia de hipervínculo no válida.</w:t>
          </w:r>
          <w:del w:id="263" w:author="David Recio Arnés" w:date="2022-06-27T21:50:00Z">
            <w:r w:rsidRPr="00D965F4" w:rsidDel="00424D94">
              <w:rPr>
                <w:rStyle w:val="Hipervnculo"/>
                <w:noProof/>
              </w:rPr>
              <w:fldChar w:fldCharType="end"/>
            </w:r>
          </w:del>
        </w:p>
        <w:p w14:paraId="0E0480F8" w14:textId="39060759" w:rsidR="00424D94" w:rsidRDefault="00424D94">
          <w:pPr>
            <w:rPr>
              <w:ins w:id="264" w:author="David Recio Arnés" w:date="2022-06-27T21:48:00Z"/>
            </w:rPr>
          </w:pPr>
          <w:ins w:id="265" w:author="David Recio Arnés" w:date="2022-06-27T21:48:00Z">
            <w:r>
              <w:rPr>
                <w:b/>
                <w:bCs/>
              </w:rPr>
              <w:fldChar w:fldCharType="end"/>
            </w:r>
          </w:ins>
        </w:p>
        <w:customXmlInsRangeStart w:id="266" w:author="David Recio Arnés" w:date="2022-06-27T21:48:00Z"/>
      </w:sdtContent>
    </w:sdt>
    <w:customXmlInsRangeEnd w:id="266"/>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40BF7A5A" w:rsidR="00D8720C" w:rsidRDefault="05D2736C" w:rsidP="00767F00">
      <w:pPr>
        <w:pStyle w:val="Ttulo"/>
        <w:rPr>
          <w:ins w:id="267" w:author="David Recio Arnés" w:date="2022-06-27T15:20:00Z"/>
        </w:rPr>
      </w:pPr>
      <w:r>
        <w:lastRenderedPageBreak/>
        <w:t>Índice de ilustraciones</w:t>
      </w:r>
    </w:p>
    <w:p w14:paraId="0CC5AC0F" w14:textId="263A457C" w:rsidR="00CA5776" w:rsidRDefault="00CA5776">
      <w:pPr>
        <w:rPr>
          <w:ins w:id="268" w:author="David Recio Arnés" w:date="2022-06-27T20:38:00Z"/>
        </w:rPr>
      </w:pPr>
    </w:p>
    <w:p w14:paraId="2488788C" w14:textId="65BC6920" w:rsidR="0094736B" w:rsidRDefault="0094736B">
      <w:pPr>
        <w:spacing w:line="240" w:lineRule="auto"/>
        <w:rPr>
          <w:ins w:id="269" w:author="David Recio Arnés" w:date="2022-06-27T20:39:00Z"/>
        </w:rPr>
        <w:pPrChange w:id="270" w:author="David Recio Arnés" w:date="2022-06-27T20:40:00Z">
          <w:pPr/>
        </w:pPrChange>
      </w:pPr>
      <w:ins w:id="271" w:author="David Recio Arnés" w:date="2022-06-27T20:38:00Z">
        <w:r>
          <w:t xml:space="preserve">Ilustración 1. </w:t>
        </w:r>
      </w:ins>
      <w:ins w:id="272" w:author="David Recio Arnés" w:date="2022-06-27T20:39:00Z">
        <w:r>
          <w:t>Metodología en cascada……………………</w:t>
        </w:r>
      </w:ins>
      <w:ins w:id="273" w:author="David Recio Arnés" w:date="2022-06-27T20:51:00Z">
        <w:r w:rsidR="00523837">
          <w:t>…………..</w:t>
        </w:r>
      </w:ins>
      <w:ins w:id="274" w:author="David Recio Arnés" w:date="2022-06-27T20:39:00Z">
        <w:r>
          <w:t>……………………………….3</w:t>
        </w:r>
      </w:ins>
    </w:p>
    <w:p w14:paraId="0807F372" w14:textId="3A66A71E" w:rsidR="0094736B" w:rsidRDefault="0094736B">
      <w:pPr>
        <w:spacing w:line="240" w:lineRule="auto"/>
        <w:rPr>
          <w:ins w:id="275" w:author="David Recio Arnés" w:date="2022-06-27T20:39:00Z"/>
        </w:rPr>
        <w:pPrChange w:id="276" w:author="David Recio Arnés" w:date="2022-06-27T20:40:00Z">
          <w:pPr/>
        </w:pPrChange>
      </w:pPr>
      <w:ins w:id="277" w:author="David Recio Arnés" w:date="2022-06-27T20:39:00Z">
        <w:r>
          <w:t xml:space="preserve">Ilustración 2. </w:t>
        </w:r>
      </w:ins>
      <w:ins w:id="278" w:author="David Recio Arnés" w:date="2022-06-27T20:40:00Z">
        <w:r w:rsidR="00966442" w:rsidRPr="00966442">
          <w:t>Planificación estimada</w:t>
        </w:r>
      </w:ins>
      <w:ins w:id="279" w:author="David Recio Arnés" w:date="2022-06-27T20:41:00Z">
        <w:r w:rsidR="00966442">
          <w:t>…</w:t>
        </w:r>
      </w:ins>
      <w:ins w:id="280" w:author="David Recio Arnés" w:date="2022-06-27T20:51:00Z">
        <w:r w:rsidR="00523837">
          <w:t>…………………………………………………….</w:t>
        </w:r>
      </w:ins>
      <w:ins w:id="281" w:author="David Recio Arnés" w:date="2022-06-27T20:41:00Z">
        <w:r w:rsidR="00966442">
          <w:t>…………..6</w:t>
        </w:r>
      </w:ins>
    </w:p>
    <w:p w14:paraId="017C8D5C" w14:textId="75A51643" w:rsidR="0094736B" w:rsidRDefault="0094736B">
      <w:pPr>
        <w:spacing w:line="240" w:lineRule="auto"/>
        <w:rPr>
          <w:ins w:id="282" w:author="David Recio Arnés" w:date="2022-06-27T20:39:00Z"/>
        </w:rPr>
        <w:pPrChange w:id="283" w:author="David Recio Arnés" w:date="2022-06-27T20:40:00Z">
          <w:pPr/>
        </w:pPrChange>
      </w:pPr>
      <w:ins w:id="284" w:author="David Recio Arnés" w:date="2022-06-27T20:39:00Z">
        <w:r>
          <w:t>Ilustración 3.</w:t>
        </w:r>
      </w:ins>
      <w:ins w:id="285" w:author="David Recio Arnés" w:date="2022-06-27T20:40:00Z">
        <w:r w:rsidR="00966442" w:rsidRPr="00966442">
          <w:t xml:space="preserve"> Planificación realizada</w:t>
        </w:r>
      </w:ins>
      <w:ins w:id="286" w:author="David Recio Arnés" w:date="2022-06-27T20:41:00Z">
        <w:r w:rsidR="00966442">
          <w:t>……………</w:t>
        </w:r>
      </w:ins>
      <w:ins w:id="287" w:author="David Recio Arnés" w:date="2022-06-27T20:51:00Z">
        <w:r w:rsidR="00523837">
          <w:t>………………………………………………</w:t>
        </w:r>
      </w:ins>
      <w:ins w:id="288" w:author="David Recio Arnés" w:date="2022-06-27T20:41:00Z">
        <w:r w:rsidR="00966442">
          <w:t>……….8</w:t>
        </w:r>
      </w:ins>
    </w:p>
    <w:p w14:paraId="5DE094E9" w14:textId="06BF2B3E" w:rsidR="0094736B" w:rsidRDefault="0094736B">
      <w:pPr>
        <w:spacing w:line="240" w:lineRule="auto"/>
        <w:rPr>
          <w:ins w:id="289" w:author="David Recio Arnés" w:date="2022-06-27T20:39:00Z"/>
        </w:rPr>
        <w:pPrChange w:id="290" w:author="David Recio Arnés" w:date="2022-06-27T20:40:00Z">
          <w:pPr/>
        </w:pPrChange>
      </w:pPr>
      <w:ins w:id="291" w:author="David Recio Arnés" w:date="2022-06-27T20:39:00Z">
        <w:r>
          <w:t xml:space="preserve">Ilustración 4. </w:t>
        </w:r>
      </w:ins>
      <w:ins w:id="292" w:author="David Recio Arnés" w:date="2022-06-27T20:40:00Z">
        <w:r w:rsidR="00966442">
          <w:rPr>
            <w:szCs w:val="24"/>
          </w:rPr>
          <w:t>Servicios Web SOAP</w:t>
        </w:r>
      </w:ins>
      <w:ins w:id="293" w:author="David Recio Arnés" w:date="2022-06-27T20:42:00Z">
        <w:r w:rsidR="00966442">
          <w:rPr>
            <w:szCs w:val="24"/>
          </w:rPr>
          <w:t>……………</w:t>
        </w:r>
      </w:ins>
      <w:ins w:id="294" w:author="David Recio Arnés" w:date="2022-06-27T20:51:00Z">
        <w:r w:rsidR="00523837">
          <w:rPr>
            <w:szCs w:val="24"/>
          </w:rPr>
          <w:t>…………………………………………..</w:t>
        </w:r>
      </w:ins>
      <w:ins w:id="295" w:author="David Recio Arnés" w:date="2022-06-27T20:42:00Z">
        <w:r w:rsidR="00966442">
          <w:rPr>
            <w:szCs w:val="24"/>
          </w:rPr>
          <w:t>……………..9</w:t>
        </w:r>
      </w:ins>
    </w:p>
    <w:p w14:paraId="7798A514" w14:textId="07AFE3E6" w:rsidR="0094736B" w:rsidRDefault="0094736B">
      <w:pPr>
        <w:spacing w:line="240" w:lineRule="auto"/>
        <w:rPr>
          <w:ins w:id="296" w:author="David Recio Arnés" w:date="2022-06-27T20:39:00Z"/>
        </w:rPr>
        <w:pPrChange w:id="297" w:author="David Recio Arnés" w:date="2022-06-27T20:40:00Z">
          <w:pPr/>
        </w:pPrChange>
      </w:pPr>
      <w:ins w:id="298" w:author="David Recio Arnés" w:date="2022-06-27T20:39:00Z">
        <w:r>
          <w:t xml:space="preserve">Ilustración 5. </w:t>
        </w:r>
      </w:ins>
      <w:ins w:id="299" w:author="David Recio Arnés" w:date="2022-06-27T20:41:00Z">
        <w:r w:rsidR="00966442" w:rsidRPr="00966442">
          <w:t>Discovery Process</w:t>
        </w:r>
      </w:ins>
      <w:ins w:id="300" w:author="David Recio Arnés" w:date="2022-06-27T20:42:00Z">
        <w:r w:rsidR="00966442">
          <w:t>………………</w:t>
        </w:r>
      </w:ins>
      <w:ins w:id="301" w:author="David Recio Arnés" w:date="2022-06-27T20:51:00Z">
        <w:r w:rsidR="00523837">
          <w:t>………………………………………………..</w:t>
        </w:r>
      </w:ins>
      <w:ins w:id="302" w:author="David Recio Arnés" w:date="2022-06-27T20:42:00Z">
        <w:r w:rsidR="00966442">
          <w:t>……….10</w:t>
        </w:r>
      </w:ins>
    </w:p>
    <w:p w14:paraId="4706F75A" w14:textId="467C8A2D" w:rsidR="0094736B" w:rsidRDefault="0094736B">
      <w:pPr>
        <w:spacing w:line="240" w:lineRule="auto"/>
        <w:rPr>
          <w:ins w:id="303" w:author="David Recio Arnés" w:date="2022-06-27T20:39:00Z"/>
        </w:rPr>
        <w:pPrChange w:id="304" w:author="David Recio Arnés" w:date="2022-06-27T20:40:00Z">
          <w:pPr/>
        </w:pPrChange>
      </w:pPr>
      <w:ins w:id="305" w:author="David Recio Arnés" w:date="2022-06-27T20:39:00Z">
        <w:r>
          <w:t>Ilustración 6.</w:t>
        </w:r>
      </w:ins>
      <w:ins w:id="306" w:author="David Recio Arnés" w:date="2022-06-27T20:41:00Z">
        <w:r w:rsidR="00966442" w:rsidRPr="00966442">
          <w:t xml:space="preserve"> Diagrama de una estructura REST</w:t>
        </w:r>
      </w:ins>
      <w:ins w:id="307" w:author="David Recio Arnés" w:date="2022-06-27T20:42:00Z">
        <w:r w:rsidR="00966442">
          <w:t>……………</w:t>
        </w:r>
      </w:ins>
      <w:ins w:id="308" w:author="David Recio Arnés" w:date="2022-06-27T20:51:00Z">
        <w:r w:rsidR="00523837">
          <w:t>………………………..</w:t>
        </w:r>
      </w:ins>
      <w:ins w:id="309" w:author="David Recio Arnés" w:date="2022-06-27T20:42:00Z">
        <w:r w:rsidR="00966442">
          <w:t>………….12</w:t>
        </w:r>
      </w:ins>
    </w:p>
    <w:p w14:paraId="30F341F4" w14:textId="6FCEA5D7" w:rsidR="0094736B" w:rsidRDefault="0094736B">
      <w:pPr>
        <w:spacing w:line="240" w:lineRule="auto"/>
        <w:rPr>
          <w:ins w:id="310" w:author="David Recio Arnés" w:date="2022-06-27T20:39:00Z"/>
        </w:rPr>
        <w:pPrChange w:id="311" w:author="David Recio Arnés" w:date="2022-06-27T20:40:00Z">
          <w:pPr/>
        </w:pPrChange>
      </w:pPr>
      <w:ins w:id="312" w:author="David Recio Arnés" w:date="2022-06-27T20:39:00Z">
        <w:r>
          <w:t>Ilustración 7.</w:t>
        </w:r>
      </w:ins>
      <w:ins w:id="313" w:author="David Recio Arnés" w:date="2022-06-27T20:41:00Z">
        <w:r w:rsidR="00966442" w:rsidRPr="00966442">
          <w:t xml:space="preserve"> Niveles de madurez de los Servicios Web REST</w:t>
        </w:r>
      </w:ins>
      <w:ins w:id="314" w:author="David Recio Arnés" w:date="2022-06-27T20:42:00Z">
        <w:r w:rsidR="00966442">
          <w:t>…</w:t>
        </w:r>
      </w:ins>
      <w:ins w:id="315" w:author="David Recio Arnés" w:date="2022-06-27T20:51:00Z">
        <w:r w:rsidR="00523837">
          <w:t>……………..</w:t>
        </w:r>
      </w:ins>
      <w:ins w:id="316" w:author="David Recio Arnés" w:date="2022-06-27T20:42:00Z">
        <w:r w:rsidR="00966442">
          <w:t>…………..15</w:t>
        </w:r>
      </w:ins>
    </w:p>
    <w:p w14:paraId="0E3EA1D8" w14:textId="7B4BF475" w:rsidR="0094736B" w:rsidRDefault="0094736B">
      <w:pPr>
        <w:spacing w:line="240" w:lineRule="auto"/>
        <w:rPr>
          <w:ins w:id="317" w:author="David Recio Arnés" w:date="2022-06-27T20:40:00Z"/>
        </w:rPr>
        <w:pPrChange w:id="318" w:author="David Recio Arnés" w:date="2022-06-27T20:40:00Z">
          <w:pPr/>
        </w:pPrChange>
      </w:pPr>
      <w:ins w:id="319" w:author="David Recio Arnés" w:date="2022-06-27T20:39:00Z">
        <w:r>
          <w:t>Ilustración</w:t>
        </w:r>
      </w:ins>
      <w:ins w:id="320" w:author="David Recio Arnés" w:date="2022-06-27T20:40:00Z">
        <w:r>
          <w:t xml:space="preserve"> 8. </w:t>
        </w:r>
      </w:ins>
      <w:ins w:id="321" w:author="David Recio Arnés" w:date="2022-06-27T20:41:00Z">
        <w:r w:rsidR="00966442" w:rsidRPr="00966442">
          <w:t>Nivel 0 de Madurez del Servicio Web REST</w:t>
        </w:r>
      </w:ins>
      <w:ins w:id="322" w:author="David Recio Arnés" w:date="2022-06-27T20:42:00Z">
        <w:r w:rsidR="00966442">
          <w:t>………</w:t>
        </w:r>
      </w:ins>
      <w:ins w:id="323" w:author="David Recio Arnés" w:date="2022-06-27T20:51:00Z">
        <w:r w:rsidR="00523837">
          <w:t>………………</w:t>
        </w:r>
      </w:ins>
      <w:ins w:id="324" w:author="David Recio Arnés" w:date="2022-06-27T20:42:00Z">
        <w:r w:rsidR="00966442">
          <w:t>…………..15</w:t>
        </w:r>
      </w:ins>
    </w:p>
    <w:p w14:paraId="37F6846E" w14:textId="2C399F4F" w:rsidR="0094736B" w:rsidRDefault="0094736B" w:rsidP="00966442">
      <w:pPr>
        <w:spacing w:line="240" w:lineRule="auto"/>
        <w:rPr>
          <w:ins w:id="325" w:author="David Recio Arnés" w:date="2022-06-27T20:42:00Z"/>
        </w:rPr>
      </w:pPr>
      <w:bookmarkStart w:id="326" w:name="_Hlk107255001"/>
      <w:ins w:id="327" w:author="David Recio Arnés" w:date="2022-06-27T20:40:00Z">
        <w:r>
          <w:t>Ilustración 9</w:t>
        </w:r>
        <w:bookmarkEnd w:id="326"/>
        <w:r>
          <w:t xml:space="preserve">. </w:t>
        </w:r>
      </w:ins>
      <w:ins w:id="328" w:author="David Recio Arnés" w:date="2022-06-27T20:41:00Z">
        <w:r w:rsidR="00966442" w:rsidRPr="00966442">
          <w:t>Nivel 1 de Madurez del Servicio Web REST</w:t>
        </w:r>
      </w:ins>
      <w:ins w:id="329" w:author="David Recio Arnés" w:date="2022-06-27T20:42:00Z">
        <w:r w:rsidR="00966442">
          <w:t>……</w:t>
        </w:r>
      </w:ins>
      <w:ins w:id="330" w:author="David Recio Arnés" w:date="2022-06-27T20:51:00Z">
        <w:r w:rsidR="00523837">
          <w:t>………………….</w:t>
        </w:r>
      </w:ins>
      <w:ins w:id="331" w:author="David Recio Arnés" w:date="2022-06-27T20:42:00Z">
        <w:r w:rsidR="00966442">
          <w:t>………….17</w:t>
        </w:r>
      </w:ins>
    </w:p>
    <w:p w14:paraId="50BA27DE" w14:textId="0C719223" w:rsidR="00966442" w:rsidRDefault="00966442" w:rsidP="00966442">
      <w:pPr>
        <w:spacing w:line="240" w:lineRule="auto"/>
        <w:rPr>
          <w:ins w:id="332" w:author="David Recio Arnés" w:date="2022-06-27T20:42:00Z"/>
        </w:rPr>
      </w:pPr>
      <w:ins w:id="333" w:author="David Recio Arnés" w:date="2022-06-27T20:42:00Z">
        <w:r>
          <w:t xml:space="preserve">Ilustración </w:t>
        </w:r>
      </w:ins>
      <w:ins w:id="334" w:author="David Recio Arnés" w:date="2022-06-27T20:43:00Z">
        <w:r>
          <w:t>10</w:t>
        </w:r>
      </w:ins>
      <w:ins w:id="335" w:author="David Recio Arnés" w:date="2022-06-27T20:44:00Z">
        <w:r>
          <w:t xml:space="preserve">. </w:t>
        </w:r>
        <w:r w:rsidRPr="00966442">
          <w:t>Nivel 2 de Madurez del Servicio Web REST</w:t>
        </w:r>
      </w:ins>
      <w:ins w:id="336" w:author="David Recio Arnés" w:date="2022-06-27T20:47:00Z">
        <w:r w:rsidR="00523837">
          <w:t>…</w:t>
        </w:r>
      </w:ins>
      <w:ins w:id="337" w:author="David Recio Arnés" w:date="2022-06-27T20:51:00Z">
        <w:r w:rsidR="00523837">
          <w:t>…………………………….</w:t>
        </w:r>
      </w:ins>
      <w:ins w:id="338" w:author="David Recio Arnés" w:date="2022-06-27T20:47:00Z">
        <w:r w:rsidR="00523837">
          <w:t>…18</w:t>
        </w:r>
      </w:ins>
    </w:p>
    <w:p w14:paraId="4F3DDA00" w14:textId="63FEC1FF" w:rsidR="00966442" w:rsidRDefault="00966442" w:rsidP="00966442">
      <w:pPr>
        <w:spacing w:line="240" w:lineRule="auto"/>
        <w:rPr>
          <w:ins w:id="339" w:author="David Recio Arnés" w:date="2022-06-27T20:42:00Z"/>
        </w:rPr>
      </w:pPr>
      <w:ins w:id="340" w:author="David Recio Arnés" w:date="2022-06-27T20:42:00Z">
        <w:r>
          <w:t xml:space="preserve">Ilustración </w:t>
        </w:r>
      </w:ins>
      <w:ins w:id="341" w:author="David Recio Arnés" w:date="2022-06-27T20:43:00Z">
        <w:r>
          <w:t>11</w:t>
        </w:r>
      </w:ins>
      <w:ins w:id="342" w:author="David Recio Arnés" w:date="2022-06-27T20:45:00Z">
        <w:r>
          <w:t>.</w:t>
        </w:r>
        <w:r w:rsidRPr="00966442">
          <w:t xml:space="preserve"> Nivel 3 de Madurez del Servicio Web REST</w:t>
        </w:r>
      </w:ins>
      <w:ins w:id="343" w:author="David Recio Arnés" w:date="2022-06-27T20:47:00Z">
        <w:r w:rsidR="00523837">
          <w:t>…</w:t>
        </w:r>
      </w:ins>
      <w:ins w:id="344" w:author="David Recio Arnés" w:date="2022-06-27T20:51:00Z">
        <w:r w:rsidR="00523837">
          <w:t>……</w:t>
        </w:r>
      </w:ins>
      <w:ins w:id="345" w:author="David Recio Arnés" w:date="2022-06-27T20:52:00Z">
        <w:r w:rsidR="00523837">
          <w:t>………………………</w:t>
        </w:r>
      </w:ins>
      <w:ins w:id="346" w:author="David Recio Arnés" w:date="2022-06-27T20:47:00Z">
        <w:r w:rsidR="00523837">
          <w:t>….20</w:t>
        </w:r>
      </w:ins>
    </w:p>
    <w:p w14:paraId="042E9997" w14:textId="4B93E33D" w:rsidR="00966442" w:rsidRDefault="00966442" w:rsidP="00966442">
      <w:pPr>
        <w:spacing w:line="240" w:lineRule="auto"/>
        <w:rPr>
          <w:ins w:id="347" w:author="David Recio Arnés" w:date="2022-06-27T20:42:00Z"/>
        </w:rPr>
      </w:pPr>
      <w:ins w:id="348" w:author="David Recio Arnés" w:date="2022-06-27T20:42:00Z">
        <w:r>
          <w:t xml:space="preserve">Ilustración </w:t>
        </w:r>
      </w:ins>
      <w:ins w:id="349" w:author="David Recio Arnés" w:date="2022-06-27T20:43:00Z">
        <w:r>
          <w:t>12</w:t>
        </w:r>
      </w:ins>
      <w:ins w:id="350" w:author="David Recio Arnés" w:date="2022-06-27T20:45:00Z">
        <w:r>
          <w:t xml:space="preserve">. </w:t>
        </w:r>
        <w:r w:rsidRPr="00966442">
          <w:t>Población de matriculados en universidades</w:t>
        </w:r>
      </w:ins>
      <w:ins w:id="351" w:author="David Recio Arnés" w:date="2022-06-27T20:47:00Z">
        <w:r w:rsidR="00523837">
          <w:t>…</w:t>
        </w:r>
      </w:ins>
      <w:ins w:id="352" w:author="David Recio Arnés" w:date="2022-06-27T20:52:00Z">
        <w:r w:rsidR="00523837">
          <w:t>………………………</w:t>
        </w:r>
      </w:ins>
      <w:ins w:id="353" w:author="David Recio Arnés" w:date="2022-06-27T20:47:00Z">
        <w:r w:rsidR="00523837">
          <w:t>……22</w:t>
        </w:r>
      </w:ins>
    </w:p>
    <w:p w14:paraId="35770A88" w14:textId="08E64477" w:rsidR="00966442" w:rsidRDefault="00966442" w:rsidP="00966442">
      <w:pPr>
        <w:spacing w:line="240" w:lineRule="auto"/>
        <w:rPr>
          <w:ins w:id="354" w:author="David Recio Arnés" w:date="2022-06-27T20:42:00Z"/>
        </w:rPr>
      </w:pPr>
      <w:ins w:id="355" w:author="David Recio Arnés" w:date="2022-06-27T20:42:00Z">
        <w:r>
          <w:t xml:space="preserve">Ilustración </w:t>
        </w:r>
      </w:ins>
      <w:ins w:id="356" w:author="David Recio Arnés" w:date="2022-06-27T20:43:00Z">
        <w:r>
          <w:t>13</w:t>
        </w:r>
      </w:ins>
      <w:ins w:id="357" w:author="David Recio Arnés" w:date="2022-06-27T20:45:00Z">
        <w:r>
          <w:t xml:space="preserve">. </w:t>
        </w:r>
        <w:r w:rsidRPr="00966442">
          <w:t>Test de Toulouse</w:t>
        </w:r>
      </w:ins>
      <w:ins w:id="358" w:author="David Recio Arnés" w:date="2022-06-27T20:47:00Z">
        <w:r w:rsidR="00523837">
          <w:t>…</w:t>
        </w:r>
      </w:ins>
      <w:ins w:id="359" w:author="David Recio Arnés" w:date="2022-06-27T20:52:00Z">
        <w:r w:rsidR="00523837">
          <w:t>…………………………………………………………….</w:t>
        </w:r>
      </w:ins>
      <w:ins w:id="360" w:author="David Recio Arnés" w:date="2022-06-27T20:47:00Z">
        <w:r w:rsidR="00523837">
          <w:t>……….27</w:t>
        </w:r>
      </w:ins>
    </w:p>
    <w:p w14:paraId="1D256CEF" w14:textId="6A8CFD5B" w:rsidR="00966442" w:rsidRDefault="00966442" w:rsidP="00966442">
      <w:pPr>
        <w:spacing w:line="240" w:lineRule="auto"/>
        <w:rPr>
          <w:ins w:id="361" w:author="David Recio Arnés" w:date="2022-06-27T20:42:00Z"/>
        </w:rPr>
      </w:pPr>
      <w:ins w:id="362" w:author="David Recio Arnés" w:date="2022-06-27T20:42:00Z">
        <w:r>
          <w:t xml:space="preserve">Ilustración </w:t>
        </w:r>
      </w:ins>
      <w:ins w:id="363" w:author="David Recio Arnés" w:date="2022-06-27T20:43:00Z">
        <w:r>
          <w:t>14</w:t>
        </w:r>
      </w:ins>
      <w:ins w:id="364" w:author="David Recio Arnés" w:date="2022-06-27T20:45:00Z">
        <w:r>
          <w:t>. Versión final</w:t>
        </w:r>
      </w:ins>
      <w:ins w:id="365" w:author="David Recio Arnés" w:date="2022-06-27T20:47:00Z">
        <w:r w:rsidR="00523837">
          <w:t>…</w:t>
        </w:r>
      </w:ins>
      <w:ins w:id="366" w:author="David Recio Arnés" w:date="2022-06-27T20:52:00Z">
        <w:r w:rsidR="00523837">
          <w:t>…………………………………………………………………..</w:t>
        </w:r>
      </w:ins>
      <w:ins w:id="367" w:author="David Recio Arnés" w:date="2022-06-27T20:47:00Z">
        <w:r w:rsidR="00523837">
          <w:t>………..35</w:t>
        </w:r>
      </w:ins>
    </w:p>
    <w:p w14:paraId="1365334B" w14:textId="09FD207F" w:rsidR="00966442" w:rsidRDefault="00966442" w:rsidP="00966442">
      <w:pPr>
        <w:spacing w:line="240" w:lineRule="auto"/>
        <w:rPr>
          <w:ins w:id="368" w:author="David Recio Arnés" w:date="2022-06-27T20:43:00Z"/>
        </w:rPr>
      </w:pPr>
      <w:ins w:id="369" w:author="David Recio Arnés" w:date="2022-06-27T20:43:00Z">
        <w:r>
          <w:t>Ilustración 15</w:t>
        </w:r>
      </w:ins>
      <w:ins w:id="370" w:author="David Recio Arnés" w:date="2022-06-27T20:45:00Z">
        <w:r>
          <w:t xml:space="preserve">. </w:t>
        </w:r>
        <w:r w:rsidRPr="009265C2">
          <w:t>Diagrama E/R de la base de datos TFG</w:t>
        </w:r>
      </w:ins>
      <w:ins w:id="371" w:author="David Recio Arnés" w:date="2022-06-27T20:47:00Z">
        <w:r w:rsidR="00523837">
          <w:t>…</w:t>
        </w:r>
      </w:ins>
      <w:ins w:id="372" w:author="David Recio Arnés" w:date="2022-06-27T20:52:00Z">
        <w:r w:rsidR="00523837">
          <w:t>…………………………..</w:t>
        </w:r>
      </w:ins>
      <w:ins w:id="373" w:author="David Recio Arnés" w:date="2022-06-27T20:47:00Z">
        <w:r w:rsidR="00523837">
          <w:t>………..45</w:t>
        </w:r>
      </w:ins>
    </w:p>
    <w:p w14:paraId="50B521EF" w14:textId="7EE53D65" w:rsidR="00966442" w:rsidRDefault="00966442" w:rsidP="00966442">
      <w:pPr>
        <w:spacing w:line="240" w:lineRule="auto"/>
        <w:rPr>
          <w:ins w:id="374" w:author="David Recio Arnés" w:date="2022-06-27T20:43:00Z"/>
        </w:rPr>
      </w:pPr>
      <w:ins w:id="375" w:author="David Recio Arnés" w:date="2022-06-27T20:43:00Z">
        <w:r>
          <w:t>Ilustración 16</w:t>
        </w:r>
      </w:ins>
      <w:ins w:id="376" w:author="David Recio Arnés" w:date="2022-06-27T20:46:00Z">
        <w:r>
          <w:t xml:space="preserve">. </w:t>
        </w:r>
        <w:r w:rsidRPr="00D2452B">
          <w:t>Diagrama E/R tipos de relaciones</w:t>
        </w:r>
      </w:ins>
      <w:ins w:id="377" w:author="David Recio Arnés" w:date="2022-06-27T20:48:00Z">
        <w:r w:rsidR="00523837">
          <w:t>…</w:t>
        </w:r>
      </w:ins>
      <w:ins w:id="378" w:author="David Recio Arnés" w:date="2022-06-27T20:52:00Z">
        <w:r w:rsidR="00523837">
          <w:t>……………………………………</w:t>
        </w:r>
      </w:ins>
      <w:ins w:id="379" w:author="David Recio Arnés" w:date="2022-06-27T20:48:00Z">
        <w:r w:rsidR="00523837">
          <w:t>……….46</w:t>
        </w:r>
      </w:ins>
    </w:p>
    <w:p w14:paraId="625AEA22" w14:textId="09DB58BC" w:rsidR="00966442" w:rsidRDefault="00966442" w:rsidP="00966442">
      <w:pPr>
        <w:spacing w:line="240" w:lineRule="auto"/>
        <w:rPr>
          <w:ins w:id="380" w:author="David Recio Arnés" w:date="2022-06-27T20:43:00Z"/>
        </w:rPr>
      </w:pPr>
      <w:ins w:id="381" w:author="David Recio Arnés" w:date="2022-06-27T20:43:00Z">
        <w:r>
          <w:t>Ilustración 17</w:t>
        </w:r>
      </w:ins>
      <w:ins w:id="382" w:author="David Recio Arnés" w:date="2022-06-27T20:46:00Z">
        <w:r>
          <w:t>. Backend de la API</w:t>
        </w:r>
      </w:ins>
      <w:ins w:id="383" w:author="David Recio Arnés" w:date="2022-06-27T20:48:00Z">
        <w:r w:rsidR="00523837">
          <w:t>……</w:t>
        </w:r>
      </w:ins>
      <w:ins w:id="384" w:author="David Recio Arnés" w:date="2022-06-27T20:52:00Z">
        <w:r w:rsidR="00523837">
          <w:t>………………………………………………………….</w:t>
        </w:r>
      </w:ins>
      <w:ins w:id="385" w:author="David Recio Arnés" w:date="2022-06-27T20:48:00Z">
        <w:r w:rsidR="00523837">
          <w:t>………49</w:t>
        </w:r>
      </w:ins>
    </w:p>
    <w:p w14:paraId="65AC2154" w14:textId="1F7B266F" w:rsidR="00966442" w:rsidRDefault="00966442" w:rsidP="00966442">
      <w:pPr>
        <w:spacing w:line="240" w:lineRule="auto"/>
        <w:rPr>
          <w:ins w:id="386" w:author="David Recio Arnés" w:date="2022-06-27T20:43:00Z"/>
        </w:rPr>
      </w:pPr>
      <w:ins w:id="387" w:author="David Recio Arnés" w:date="2022-06-27T20:43:00Z">
        <w:r>
          <w:t>Ilustración 18</w:t>
        </w:r>
      </w:ins>
      <w:ins w:id="388" w:author="David Recio Arnés" w:date="2022-06-27T20:46:00Z">
        <w:r>
          <w:t xml:space="preserve">. </w:t>
        </w:r>
        <w:r w:rsidRPr="002D0AB8">
          <w:t>Diagrama de clases UML</w:t>
        </w:r>
      </w:ins>
      <w:ins w:id="389" w:author="David Recio Arnés" w:date="2022-06-27T20:48:00Z">
        <w:r w:rsidR="00523837">
          <w:t>……</w:t>
        </w:r>
      </w:ins>
      <w:ins w:id="390" w:author="David Recio Arnés" w:date="2022-06-27T20:52:00Z">
        <w:r w:rsidR="00523837">
          <w:t>……………………………………………….</w:t>
        </w:r>
      </w:ins>
      <w:ins w:id="391" w:author="David Recio Arnés" w:date="2022-06-27T20:48:00Z">
        <w:r w:rsidR="00523837">
          <w:t>………51</w:t>
        </w:r>
      </w:ins>
    </w:p>
    <w:p w14:paraId="44E067E6" w14:textId="71610038" w:rsidR="00966442" w:rsidRDefault="00966442" w:rsidP="00966442">
      <w:pPr>
        <w:spacing w:line="240" w:lineRule="auto"/>
        <w:rPr>
          <w:ins w:id="392" w:author="David Recio Arnés" w:date="2022-06-27T20:42:00Z"/>
        </w:rPr>
      </w:pPr>
      <w:ins w:id="393" w:author="David Recio Arnés" w:date="2022-06-27T20:43:00Z">
        <w:r>
          <w:t xml:space="preserve">Ilustración </w:t>
        </w:r>
      </w:ins>
      <w:ins w:id="394" w:author="David Recio Arnés" w:date="2022-06-27T20:44:00Z">
        <w:r>
          <w:t>19</w:t>
        </w:r>
      </w:ins>
      <w:ins w:id="395" w:author="David Recio Arnés" w:date="2022-06-27T20:46:00Z">
        <w:r>
          <w:t xml:space="preserve">. </w:t>
        </w:r>
        <w:r w:rsidRPr="00F05B01">
          <w:t>Método "create" de la clase "UsuarioController"</w:t>
        </w:r>
      </w:ins>
      <w:ins w:id="396" w:author="David Recio Arnés" w:date="2022-06-27T20:48:00Z">
        <w:r w:rsidR="00523837">
          <w:t>…</w:t>
        </w:r>
      </w:ins>
      <w:ins w:id="397" w:author="David Recio Arnés" w:date="2022-06-27T20:52:00Z">
        <w:r w:rsidR="00523837">
          <w:t>…………………..</w:t>
        </w:r>
      </w:ins>
      <w:ins w:id="398" w:author="David Recio Arnés" w:date="2022-06-27T20:48:00Z">
        <w:r w:rsidR="00523837">
          <w:t>..52</w:t>
        </w:r>
      </w:ins>
    </w:p>
    <w:p w14:paraId="7190EDD7" w14:textId="727F64AD" w:rsidR="00966442" w:rsidRDefault="00966442" w:rsidP="00966442">
      <w:pPr>
        <w:spacing w:line="240" w:lineRule="auto"/>
        <w:rPr>
          <w:ins w:id="399" w:author="David Recio Arnés" w:date="2022-06-27T20:50:00Z"/>
        </w:rPr>
      </w:pPr>
      <w:ins w:id="400" w:author="David Recio Arnés" w:date="2022-06-27T20:43:00Z">
        <w:r>
          <w:t xml:space="preserve">Ilustración </w:t>
        </w:r>
      </w:ins>
      <w:ins w:id="401" w:author="David Recio Arnés" w:date="2022-06-27T20:44:00Z">
        <w:r>
          <w:t>20</w:t>
        </w:r>
      </w:ins>
      <w:ins w:id="402" w:author="David Recio Arnés" w:date="2022-06-27T20:46:00Z">
        <w:r>
          <w:t>. L</w:t>
        </w:r>
        <w:r w:rsidRPr="00E36010">
          <w:t>ibrer</w:t>
        </w:r>
      </w:ins>
      <w:ins w:id="403" w:author="David Recio Arnés" w:date="2022-06-27T20:47:00Z">
        <w:r>
          <w:t>í</w:t>
        </w:r>
      </w:ins>
      <w:ins w:id="404" w:author="David Recio Arnés" w:date="2022-06-27T20:46:00Z">
        <w:r w:rsidRPr="00E36010">
          <w:t>a JSON de PLAY</w:t>
        </w:r>
      </w:ins>
      <w:ins w:id="405" w:author="David Recio Arnés" w:date="2022-06-27T20:48:00Z">
        <w:r w:rsidR="00523837">
          <w:t>……</w:t>
        </w:r>
      </w:ins>
      <w:ins w:id="406" w:author="David Recio Arnés" w:date="2022-06-27T20:52:00Z">
        <w:r w:rsidR="00523837">
          <w:t>……………………………………………………..</w:t>
        </w:r>
      </w:ins>
      <w:ins w:id="407" w:author="David Recio Arnés" w:date="2022-06-27T20:48:00Z">
        <w:r w:rsidR="00523837">
          <w:t>…….53</w:t>
        </w:r>
      </w:ins>
    </w:p>
    <w:p w14:paraId="337154CD" w14:textId="3A10750D" w:rsidR="00523837" w:rsidRDefault="00523837" w:rsidP="00966442">
      <w:pPr>
        <w:spacing w:line="240" w:lineRule="auto"/>
        <w:rPr>
          <w:ins w:id="408" w:author="David Recio Arnés" w:date="2022-06-27T20:50:00Z"/>
        </w:rPr>
      </w:pPr>
    </w:p>
    <w:p w14:paraId="246754FB" w14:textId="1836A5EA" w:rsidR="00523837" w:rsidRDefault="00523837" w:rsidP="00966442">
      <w:pPr>
        <w:spacing w:line="240" w:lineRule="auto"/>
        <w:rPr>
          <w:ins w:id="409" w:author="David Recio Arnés" w:date="2022-06-27T20:50:00Z"/>
        </w:rPr>
      </w:pPr>
    </w:p>
    <w:p w14:paraId="0387BF27" w14:textId="77777777" w:rsidR="00523837" w:rsidRDefault="00523837" w:rsidP="00966442">
      <w:pPr>
        <w:spacing w:line="240" w:lineRule="auto"/>
        <w:rPr>
          <w:ins w:id="410" w:author="David Recio Arnés" w:date="2022-06-27T20:43:00Z"/>
        </w:rPr>
      </w:pPr>
    </w:p>
    <w:p w14:paraId="378A36B6" w14:textId="3296C899" w:rsidR="00966442" w:rsidRDefault="00966442">
      <w:pPr>
        <w:spacing w:line="240" w:lineRule="auto"/>
        <w:ind w:left="567" w:right="-574"/>
        <w:rPr>
          <w:ins w:id="411" w:author="David Recio Arnés" w:date="2022-06-27T20:43:00Z"/>
        </w:rPr>
        <w:pPrChange w:id="412" w:author="David Recio Arnés" w:date="2022-06-27T21:52:00Z">
          <w:pPr>
            <w:spacing w:line="240" w:lineRule="auto"/>
          </w:pPr>
        </w:pPrChange>
      </w:pPr>
      <w:ins w:id="413" w:author="David Recio Arnés" w:date="2022-06-27T20:43:00Z">
        <w:r>
          <w:lastRenderedPageBreak/>
          <w:t xml:space="preserve">Ilustración </w:t>
        </w:r>
      </w:ins>
      <w:ins w:id="414" w:author="David Recio Arnés" w:date="2022-06-27T20:44:00Z">
        <w:r>
          <w:t>21</w:t>
        </w:r>
      </w:ins>
      <w:ins w:id="415" w:author="David Recio Arnés" w:date="2022-06-27T20:47:00Z">
        <w:r>
          <w:t xml:space="preserve">. </w:t>
        </w:r>
        <w:r w:rsidRPr="008973F2">
          <w:t>Llamada al recurso "Usuario" mediante el método POST</w:t>
        </w:r>
      </w:ins>
      <w:ins w:id="416" w:author="David Recio Arnés" w:date="2022-06-27T20:48:00Z">
        <w:r w:rsidR="00523837">
          <w:t>…</w:t>
        </w:r>
      </w:ins>
      <w:ins w:id="417" w:author="David Recio Arnés" w:date="2022-06-27T20:52:00Z">
        <w:r w:rsidR="00523837">
          <w:t>…………</w:t>
        </w:r>
      </w:ins>
      <w:ins w:id="418" w:author="David Recio Arnés" w:date="2022-06-27T20:48:00Z">
        <w:r w:rsidR="00523837">
          <w:t>53</w:t>
        </w:r>
      </w:ins>
    </w:p>
    <w:p w14:paraId="6A695836" w14:textId="060DEEC3" w:rsidR="00966442" w:rsidRDefault="00966442">
      <w:pPr>
        <w:spacing w:line="240" w:lineRule="auto"/>
        <w:ind w:left="567" w:right="-574"/>
        <w:rPr>
          <w:ins w:id="419" w:author="David Recio Arnés" w:date="2022-06-27T20:43:00Z"/>
        </w:rPr>
        <w:pPrChange w:id="420" w:author="David Recio Arnés" w:date="2022-06-27T21:52:00Z">
          <w:pPr>
            <w:spacing w:line="240" w:lineRule="auto"/>
          </w:pPr>
        </w:pPrChange>
      </w:pPr>
      <w:ins w:id="421" w:author="David Recio Arnés" w:date="2022-06-27T20:43:00Z">
        <w:r>
          <w:t xml:space="preserve">Ilustración </w:t>
        </w:r>
      </w:ins>
      <w:ins w:id="422" w:author="David Recio Arnés" w:date="2022-06-27T20:44:00Z">
        <w:r>
          <w:t>22</w:t>
        </w:r>
      </w:ins>
      <w:ins w:id="423" w:author="David Recio Arnés" w:date="2022-06-27T20:49:00Z">
        <w:r w:rsidR="00523837">
          <w:t>. Respuesta de la API</w:t>
        </w:r>
      </w:ins>
      <w:ins w:id="424" w:author="David Recio Arnés" w:date="2022-06-27T20:50:00Z">
        <w:r w:rsidR="00523837">
          <w:t>…………</w:t>
        </w:r>
      </w:ins>
      <w:ins w:id="425" w:author="David Recio Arnés" w:date="2022-06-27T20:53:00Z">
        <w:r w:rsidR="00523837">
          <w:t>………………………………………………….…</w:t>
        </w:r>
      </w:ins>
      <w:ins w:id="426" w:author="David Recio Arnés" w:date="2022-06-27T20:50:00Z">
        <w:r w:rsidR="00523837">
          <w:t>……53</w:t>
        </w:r>
      </w:ins>
    </w:p>
    <w:p w14:paraId="3EAF663D" w14:textId="0E082319" w:rsidR="00966442" w:rsidRDefault="00966442">
      <w:pPr>
        <w:spacing w:line="240" w:lineRule="auto"/>
        <w:ind w:left="567" w:right="-574"/>
        <w:rPr>
          <w:ins w:id="427" w:author="David Recio Arnés" w:date="2022-06-27T20:43:00Z"/>
        </w:rPr>
        <w:pPrChange w:id="428" w:author="David Recio Arnés" w:date="2022-06-27T21:52:00Z">
          <w:pPr>
            <w:spacing w:line="240" w:lineRule="auto"/>
          </w:pPr>
        </w:pPrChange>
      </w:pPr>
      <w:ins w:id="429" w:author="David Recio Arnés" w:date="2022-06-27T20:43:00Z">
        <w:r>
          <w:t xml:space="preserve">Ilustración </w:t>
        </w:r>
      </w:ins>
      <w:ins w:id="430" w:author="David Recio Arnés" w:date="2022-06-27T20:44:00Z">
        <w:r>
          <w:t>23</w:t>
        </w:r>
      </w:ins>
      <w:ins w:id="431" w:author="David Recio Arnés" w:date="2022-06-27T20:49:00Z">
        <w:r w:rsidR="00523837">
          <w:t xml:space="preserve">. </w:t>
        </w:r>
        <w:r w:rsidR="00523837" w:rsidRPr="006B20FC">
          <w:t>Uso del driver MySQL</w:t>
        </w:r>
      </w:ins>
      <w:ins w:id="432" w:author="David Recio Arnés" w:date="2022-06-27T20:50:00Z">
        <w:r w:rsidR="00523837">
          <w:t>……</w:t>
        </w:r>
      </w:ins>
      <w:ins w:id="433" w:author="David Recio Arnés" w:date="2022-06-27T20:53:00Z">
        <w:r w:rsidR="00523837">
          <w:t>……………………………….</w:t>
        </w:r>
      </w:ins>
      <w:ins w:id="434" w:author="David Recio Arnés" w:date="2022-06-27T20:50:00Z">
        <w:r w:rsidR="00523837">
          <w:t>…</w:t>
        </w:r>
      </w:ins>
      <w:ins w:id="435" w:author="David Recio Arnés" w:date="2022-06-27T20:53:00Z">
        <w:r w:rsidR="00523837">
          <w:t>…………….…..</w:t>
        </w:r>
      </w:ins>
      <w:ins w:id="436" w:author="David Recio Arnés" w:date="2022-06-27T20:50:00Z">
        <w:r w:rsidR="00523837">
          <w:t>……..54</w:t>
        </w:r>
      </w:ins>
    </w:p>
    <w:p w14:paraId="1FF14FEA" w14:textId="7B5186EB" w:rsidR="00966442" w:rsidRDefault="00966442">
      <w:pPr>
        <w:spacing w:line="240" w:lineRule="auto"/>
        <w:ind w:left="567" w:right="-574"/>
        <w:rPr>
          <w:ins w:id="437" w:author="David Recio Arnés" w:date="2022-06-27T20:43:00Z"/>
        </w:rPr>
        <w:pPrChange w:id="438" w:author="David Recio Arnés" w:date="2022-06-27T21:52:00Z">
          <w:pPr>
            <w:spacing w:line="240" w:lineRule="auto"/>
          </w:pPr>
        </w:pPrChange>
      </w:pPr>
      <w:ins w:id="439" w:author="David Recio Arnés" w:date="2022-06-27T20:43:00Z">
        <w:r>
          <w:t xml:space="preserve">Ilustración </w:t>
        </w:r>
      </w:ins>
      <w:ins w:id="440" w:author="David Recio Arnés" w:date="2022-06-27T20:44:00Z">
        <w:r>
          <w:t>24</w:t>
        </w:r>
      </w:ins>
      <w:ins w:id="441" w:author="David Recio Arnés" w:date="2022-06-27T20:49:00Z">
        <w:r w:rsidR="00523837">
          <w:t xml:space="preserve">. </w:t>
        </w:r>
        <w:r w:rsidR="00523837" w:rsidRPr="006B20FC">
          <w:t>Método "addUsuario"</w:t>
        </w:r>
      </w:ins>
      <w:ins w:id="442" w:author="David Recio Arnés" w:date="2022-06-27T20:50:00Z">
        <w:r w:rsidR="00523837">
          <w:t>…</w:t>
        </w:r>
      </w:ins>
      <w:ins w:id="443" w:author="David Recio Arnés" w:date="2022-06-27T20:53:00Z">
        <w:r w:rsidR="00523837">
          <w:t>…………………………………………………</w:t>
        </w:r>
      </w:ins>
      <w:ins w:id="444" w:author="David Recio Arnés" w:date="2022-06-27T20:50:00Z">
        <w:r w:rsidR="00523837">
          <w:t>…………..55</w:t>
        </w:r>
      </w:ins>
    </w:p>
    <w:p w14:paraId="7ADD71F5" w14:textId="4E6B77B4" w:rsidR="00966442" w:rsidRDefault="00966442">
      <w:pPr>
        <w:spacing w:line="240" w:lineRule="auto"/>
        <w:ind w:left="567" w:right="-574"/>
        <w:rPr>
          <w:ins w:id="445" w:author="David Recio Arnés" w:date="2022-06-27T20:43:00Z"/>
        </w:rPr>
        <w:pPrChange w:id="446" w:author="David Recio Arnés" w:date="2022-06-27T21:52:00Z">
          <w:pPr>
            <w:spacing w:line="240" w:lineRule="auto"/>
          </w:pPr>
        </w:pPrChange>
      </w:pPr>
      <w:ins w:id="447" w:author="David Recio Arnés" w:date="2022-06-27T20:43:00Z">
        <w:r>
          <w:t xml:space="preserve">Ilustración </w:t>
        </w:r>
      </w:ins>
      <w:ins w:id="448" w:author="David Recio Arnés" w:date="2022-06-27T20:44:00Z">
        <w:r>
          <w:t>25</w:t>
        </w:r>
      </w:ins>
      <w:ins w:id="449" w:author="David Recio Arnés" w:date="2022-06-27T20:50:00Z">
        <w:r w:rsidR="00523837">
          <w:t xml:space="preserve">. </w:t>
        </w:r>
        <w:r w:rsidR="00523837" w:rsidRPr="00E36010">
          <w:t>Usuario insertado en la base de datos</w:t>
        </w:r>
        <w:r w:rsidR="00523837">
          <w:t>…</w:t>
        </w:r>
      </w:ins>
      <w:ins w:id="450" w:author="David Recio Arnés" w:date="2022-06-27T20:53:00Z">
        <w:r w:rsidR="00523837">
          <w:t>…………………………..</w:t>
        </w:r>
      </w:ins>
      <w:ins w:id="451" w:author="David Recio Arnés" w:date="2022-06-27T20:50:00Z">
        <w:r w:rsidR="00523837">
          <w:t>………..56</w:t>
        </w:r>
      </w:ins>
    </w:p>
    <w:p w14:paraId="2628050D" w14:textId="23D00982" w:rsidR="00966442" w:rsidRDefault="00966442">
      <w:pPr>
        <w:spacing w:line="240" w:lineRule="auto"/>
        <w:ind w:left="567" w:right="-574"/>
        <w:rPr>
          <w:ins w:id="452" w:author="David Recio Arnés" w:date="2022-06-27T20:43:00Z"/>
        </w:rPr>
        <w:pPrChange w:id="453" w:author="David Recio Arnés" w:date="2022-06-27T21:52:00Z">
          <w:pPr>
            <w:spacing w:line="240" w:lineRule="auto"/>
          </w:pPr>
        </w:pPrChange>
      </w:pPr>
      <w:ins w:id="454" w:author="David Recio Arnés" w:date="2022-06-27T20:43:00Z">
        <w:r>
          <w:t xml:space="preserve">Ilustración </w:t>
        </w:r>
      </w:ins>
      <w:ins w:id="455" w:author="David Recio Arnés" w:date="2022-06-27T20:44:00Z">
        <w:r>
          <w:t>26</w:t>
        </w:r>
      </w:ins>
      <w:ins w:id="456" w:author="David Recio Arnés" w:date="2022-06-27T20:50:00Z">
        <w:r w:rsidR="00523837">
          <w:t>. Fichero "routes", recurso usuarios…</w:t>
        </w:r>
      </w:ins>
      <w:ins w:id="457" w:author="David Recio Arnés" w:date="2022-06-27T20:53:00Z">
        <w:r w:rsidR="00523837">
          <w:t>………………………………</w:t>
        </w:r>
      </w:ins>
      <w:ins w:id="458" w:author="David Recio Arnés" w:date="2022-06-27T20:50:00Z">
        <w:r w:rsidR="00523837">
          <w:t>…………..56</w:t>
        </w:r>
      </w:ins>
    </w:p>
    <w:p w14:paraId="4A856B7F" w14:textId="6ED50629" w:rsidR="00966442" w:rsidRDefault="00966442">
      <w:pPr>
        <w:spacing w:line="240" w:lineRule="auto"/>
        <w:ind w:left="567" w:right="-574"/>
        <w:rPr>
          <w:ins w:id="459" w:author="David Recio Arnés" w:date="2022-06-27T23:08:00Z"/>
        </w:rPr>
      </w:pPr>
      <w:bookmarkStart w:id="460" w:name="_Hlk107263726"/>
      <w:ins w:id="461" w:author="David Recio Arnés" w:date="2022-06-27T20:43:00Z">
        <w:r>
          <w:t xml:space="preserve">Ilustración </w:t>
        </w:r>
      </w:ins>
      <w:ins w:id="462" w:author="David Recio Arnés" w:date="2022-06-27T20:44:00Z">
        <w:r>
          <w:t>27</w:t>
        </w:r>
      </w:ins>
      <w:bookmarkEnd w:id="460"/>
      <w:ins w:id="463" w:author="David Recio Arnés" w:date="2022-06-27T20:50:00Z">
        <w:r w:rsidR="00523837">
          <w:t xml:space="preserve">. </w:t>
        </w:r>
        <w:r w:rsidR="00523837" w:rsidRPr="00E8437A">
          <w:t>Query creación BBDD</w:t>
        </w:r>
        <w:r w:rsidR="00523837">
          <w:t>……</w:t>
        </w:r>
      </w:ins>
      <w:ins w:id="464" w:author="David Recio Arnés" w:date="2022-06-27T20:53:00Z">
        <w:r w:rsidR="00523837">
          <w:t>………………………………………………..</w:t>
        </w:r>
      </w:ins>
      <w:ins w:id="465" w:author="David Recio Arnés" w:date="2022-06-27T20:50:00Z">
        <w:r w:rsidR="00523837">
          <w:t>………….57</w:t>
        </w:r>
      </w:ins>
    </w:p>
    <w:p w14:paraId="7D5A55B7" w14:textId="6BEDA1F4" w:rsidR="0030134E" w:rsidRDefault="0030134E">
      <w:pPr>
        <w:spacing w:line="240" w:lineRule="auto"/>
        <w:ind w:left="567" w:right="-574"/>
        <w:rPr>
          <w:ins w:id="466" w:author="David Recio Arnés" w:date="2022-06-27T23:08:00Z"/>
        </w:rPr>
      </w:pPr>
      <w:ins w:id="467" w:author="David Recio Arnés" w:date="2022-06-27T23:08:00Z">
        <w:r w:rsidRPr="0030134E">
          <w:t>Ilustración 2</w:t>
        </w:r>
      </w:ins>
      <w:ins w:id="468" w:author="David Recio Arnés" w:date="2022-06-27T23:09:00Z">
        <w:r>
          <w:t xml:space="preserve">8. </w:t>
        </w:r>
      </w:ins>
      <w:ins w:id="469" w:author="David Recio Arnés" w:date="2022-06-27T23:13:00Z">
        <w:r w:rsidRPr="0030134E">
          <w:t>Petición de creación de usuario</w:t>
        </w:r>
        <w:r>
          <w:t>……………………………………………..…..59</w:t>
        </w:r>
      </w:ins>
    </w:p>
    <w:p w14:paraId="23996E45" w14:textId="58420447" w:rsidR="0030134E" w:rsidRDefault="0030134E">
      <w:pPr>
        <w:spacing w:line="240" w:lineRule="auto"/>
        <w:ind w:left="567" w:right="-574"/>
        <w:rPr>
          <w:ins w:id="470" w:author="David Recio Arnés" w:date="2022-06-27T23:08:00Z"/>
        </w:rPr>
      </w:pPr>
      <w:ins w:id="471" w:author="David Recio Arnés" w:date="2022-06-27T23:08:00Z">
        <w:r w:rsidRPr="0030134E">
          <w:t>Ilustración 2</w:t>
        </w:r>
      </w:ins>
      <w:ins w:id="472" w:author="David Recio Arnés" w:date="2022-06-27T23:09:00Z">
        <w:r>
          <w:t>9.</w:t>
        </w:r>
      </w:ins>
      <w:ins w:id="473" w:author="David Recio Arnés" w:date="2022-06-27T23:11:00Z">
        <w:r w:rsidRPr="0030134E">
          <w:t xml:space="preserve"> Respuesta de creación de usuario</w:t>
        </w:r>
        <w:r>
          <w:t>……</w:t>
        </w:r>
      </w:ins>
      <w:ins w:id="474" w:author="David Recio Arnés" w:date="2022-06-27T23:13:00Z">
        <w:r>
          <w:t>……………………………..</w:t>
        </w:r>
      </w:ins>
      <w:ins w:id="475" w:author="David Recio Arnés" w:date="2022-06-27T23:11:00Z">
        <w:r>
          <w:t>………….60</w:t>
        </w:r>
      </w:ins>
    </w:p>
    <w:p w14:paraId="0D80C1A2" w14:textId="1719EEBD" w:rsidR="0030134E" w:rsidRDefault="0030134E">
      <w:pPr>
        <w:spacing w:line="240" w:lineRule="auto"/>
        <w:ind w:left="567" w:right="-574"/>
        <w:rPr>
          <w:ins w:id="476" w:author="David Recio Arnés" w:date="2022-06-27T23:08:00Z"/>
        </w:rPr>
      </w:pPr>
      <w:ins w:id="477" w:author="David Recio Arnés" w:date="2022-06-27T23:08:00Z">
        <w:r w:rsidRPr="0030134E">
          <w:t xml:space="preserve">Ilustración </w:t>
        </w:r>
      </w:ins>
      <w:ins w:id="478" w:author="David Recio Arnés" w:date="2022-06-27T23:09:00Z">
        <w:r>
          <w:t>30.</w:t>
        </w:r>
      </w:ins>
      <w:ins w:id="479" w:author="David Recio Arnés" w:date="2022-06-27T23:12:00Z">
        <w:r w:rsidRPr="0030134E">
          <w:t xml:space="preserve"> Respuesta de la petición del formulario CHASIDE</w:t>
        </w:r>
        <w:r>
          <w:t>…</w:t>
        </w:r>
      </w:ins>
      <w:ins w:id="480" w:author="David Recio Arnés" w:date="2022-06-27T23:13:00Z">
        <w:r>
          <w:t>…………..</w:t>
        </w:r>
      </w:ins>
      <w:ins w:id="481" w:author="David Recio Arnés" w:date="2022-06-27T23:12:00Z">
        <w:r>
          <w:t>……….60</w:t>
        </w:r>
      </w:ins>
    </w:p>
    <w:p w14:paraId="12778B18" w14:textId="6A2D8D7D" w:rsidR="0030134E" w:rsidRDefault="0030134E">
      <w:pPr>
        <w:spacing w:line="240" w:lineRule="auto"/>
        <w:ind w:left="567" w:right="-574"/>
        <w:rPr>
          <w:ins w:id="482" w:author="David Recio Arnés" w:date="2022-06-27T23:08:00Z"/>
        </w:rPr>
      </w:pPr>
      <w:ins w:id="483" w:author="David Recio Arnés" w:date="2022-06-27T23:08:00Z">
        <w:r w:rsidRPr="0030134E">
          <w:t xml:space="preserve">Ilustración </w:t>
        </w:r>
      </w:ins>
      <w:ins w:id="484" w:author="David Recio Arnés" w:date="2022-06-27T23:09:00Z">
        <w:r>
          <w:t>31.</w:t>
        </w:r>
      </w:ins>
      <w:ins w:id="485" w:author="David Recio Arnés" w:date="2022-06-27T23:13:00Z">
        <w:r w:rsidRPr="0030134E">
          <w:t xml:space="preserve"> Respuesta de la petición del formulario Toulouse</w:t>
        </w:r>
        <w:r>
          <w:t>……………</w:t>
        </w:r>
      </w:ins>
      <w:ins w:id="486" w:author="David Recio Arnés" w:date="2022-06-27T23:14:00Z">
        <w:r>
          <w:t>..</w:t>
        </w:r>
      </w:ins>
      <w:ins w:id="487" w:author="David Recio Arnés" w:date="2022-06-27T23:13:00Z">
        <w:r>
          <w:t>……….61</w:t>
        </w:r>
      </w:ins>
    </w:p>
    <w:p w14:paraId="089E71B6" w14:textId="631E07B3" w:rsidR="0030134E" w:rsidRDefault="0030134E">
      <w:pPr>
        <w:spacing w:line="240" w:lineRule="auto"/>
        <w:ind w:left="567" w:right="-574"/>
        <w:rPr>
          <w:ins w:id="488" w:author="David Recio Arnés" w:date="2022-06-27T23:08:00Z"/>
        </w:rPr>
      </w:pPr>
      <w:ins w:id="489" w:author="David Recio Arnés" w:date="2022-06-27T23:08:00Z">
        <w:r w:rsidRPr="0030134E">
          <w:t xml:space="preserve">Ilustración </w:t>
        </w:r>
      </w:ins>
      <w:ins w:id="490" w:author="David Recio Arnés" w:date="2022-06-27T23:09:00Z">
        <w:r>
          <w:t>32.</w:t>
        </w:r>
      </w:ins>
      <w:ins w:id="491" w:author="David Recio Arnés" w:date="2022-06-27T23:12:00Z">
        <w:r w:rsidRPr="0030134E">
          <w:t xml:space="preserve"> Petición envió de respuesta CHASIDE</w:t>
        </w:r>
        <w:r>
          <w:t>……</w:t>
        </w:r>
      </w:ins>
      <w:ins w:id="492" w:author="David Recio Arnés" w:date="2022-06-27T23:14:00Z">
        <w:r>
          <w:t>…………………………..</w:t>
        </w:r>
      </w:ins>
      <w:ins w:id="493" w:author="David Recio Arnés" w:date="2022-06-27T23:12:00Z">
        <w:r>
          <w:t>……….62</w:t>
        </w:r>
      </w:ins>
    </w:p>
    <w:p w14:paraId="16C54B4A" w14:textId="2E58D346" w:rsidR="0030134E" w:rsidRDefault="0030134E">
      <w:pPr>
        <w:spacing w:line="240" w:lineRule="auto"/>
        <w:ind w:left="567" w:right="-574"/>
        <w:rPr>
          <w:ins w:id="494" w:author="David Recio Arnés" w:date="2022-06-27T23:08:00Z"/>
        </w:rPr>
      </w:pPr>
      <w:ins w:id="495" w:author="David Recio Arnés" w:date="2022-06-27T23:08:00Z">
        <w:r w:rsidRPr="0030134E">
          <w:t xml:space="preserve">Ilustración </w:t>
        </w:r>
      </w:ins>
      <w:ins w:id="496" w:author="David Recio Arnés" w:date="2022-06-27T23:09:00Z">
        <w:r>
          <w:t>33.</w:t>
        </w:r>
      </w:ins>
      <w:ins w:id="497" w:author="David Recio Arnés" w:date="2022-06-27T23:11:00Z">
        <w:r w:rsidRPr="0030134E">
          <w:t xml:space="preserve"> Petición envió de respuesta Toulouse</w:t>
        </w:r>
        <w:r>
          <w:t>……</w:t>
        </w:r>
      </w:ins>
      <w:ins w:id="498" w:author="David Recio Arnés" w:date="2022-06-27T23:14:00Z">
        <w:r>
          <w:t>………………………….</w:t>
        </w:r>
      </w:ins>
      <w:ins w:id="499" w:author="David Recio Arnés" w:date="2022-06-27T23:11:00Z">
        <w:r>
          <w:t>……….63</w:t>
        </w:r>
      </w:ins>
    </w:p>
    <w:p w14:paraId="2061EA18" w14:textId="68A17707" w:rsidR="0030134E" w:rsidRDefault="0030134E">
      <w:pPr>
        <w:spacing w:line="240" w:lineRule="auto"/>
        <w:ind w:left="567" w:right="-574"/>
        <w:rPr>
          <w:ins w:id="500" w:author="David Recio Arnés" w:date="2022-06-27T23:08:00Z"/>
        </w:rPr>
      </w:pPr>
      <w:ins w:id="501" w:author="David Recio Arnés" w:date="2022-06-27T23:08:00Z">
        <w:r w:rsidRPr="0030134E">
          <w:t xml:space="preserve">Ilustración </w:t>
        </w:r>
      </w:ins>
      <w:ins w:id="502" w:author="David Recio Arnés" w:date="2022-06-27T23:09:00Z">
        <w:r>
          <w:t>34.</w:t>
        </w:r>
      </w:ins>
      <w:ins w:id="503" w:author="David Recio Arnés" w:date="2022-06-27T23:11:00Z">
        <w:r w:rsidRPr="0030134E">
          <w:t xml:space="preserve"> Petición envío de usuario</w:t>
        </w:r>
        <w:r>
          <w:t>………</w:t>
        </w:r>
      </w:ins>
      <w:ins w:id="504" w:author="David Recio Arnés" w:date="2022-06-27T23:14:00Z">
        <w:r>
          <w:t>………………………………………….</w:t>
        </w:r>
      </w:ins>
      <w:ins w:id="505" w:author="David Recio Arnés" w:date="2022-06-27T23:11:00Z">
        <w:r>
          <w:t>……….63</w:t>
        </w:r>
      </w:ins>
    </w:p>
    <w:p w14:paraId="6E839082" w14:textId="2DE2DC91" w:rsidR="0030134E" w:rsidRDefault="0030134E">
      <w:pPr>
        <w:spacing w:line="240" w:lineRule="auto"/>
        <w:ind w:left="567" w:right="-574"/>
        <w:rPr>
          <w:ins w:id="506" w:author="David Recio Arnés" w:date="2022-06-27T23:08:00Z"/>
        </w:rPr>
      </w:pPr>
      <w:ins w:id="507" w:author="David Recio Arnés" w:date="2022-06-27T23:08:00Z">
        <w:r w:rsidRPr="0030134E">
          <w:t xml:space="preserve">Ilustración </w:t>
        </w:r>
      </w:ins>
      <w:ins w:id="508" w:author="David Recio Arnés" w:date="2022-06-27T23:09:00Z">
        <w:r>
          <w:t>35.</w:t>
        </w:r>
      </w:ins>
      <w:ins w:id="509" w:author="David Recio Arnés" w:date="2022-06-27T23:10:00Z">
        <w:r w:rsidRPr="0030134E">
          <w:t xml:space="preserve"> Petición ingreso de nota matemáticas</w:t>
        </w:r>
        <w:r>
          <w:t>…</w:t>
        </w:r>
      </w:ins>
      <w:ins w:id="510" w:author="David Recio Arnés" w:date="2022-06-27T23:14:00Z">
        <w:r>
          <w:t>…………………………</w:t>
        </w:r>
      </w:ins>
      <w:ins w:id="511" w:author="David Recio Arnés" w:date="2022-06-27T23:10:00Z">
        <w:r>
          <w:t>………….64</w:t>
        </w:r>
      </w:ins>
    </w:p>
    <w:p w14:paraId="2AAADB9E" w14:textId="2C29580C" w:rsidR="0030134E" w:rsidRDefault="0030134E">
      <w:pPr>
        <w:spacing w:line="240" w:lineRule="auto"/>
        <w:ind w:left="567" w:right="-574"/>
        <w:rPr>
          <w:ins w:id="512" w:author="David Recio Arnés" w:date="2022-06-27T23:08:00Z"/>
        </w:rPr>
      </w:pPr>
      <w:ins w:id="513" w:author="David Recio Arnés" w:date="2022-06-27T23:08:00Z">
        <w:r w:rsidRPr="0030134E">
          <w:t xml:space="preserve">Ilustración </w:t>
        </w:r>
      </w:ins>
      <w:ins w:id="514" w:author="David Recio Arnés" w:date="2022-06-27T23:09:00Z">
        <w:r>
          <w:t>36.</w:t>
        </w:r>
      </w:ins>
      <w:ins w:id="515" w:author="David Recio Arnés" w:date="2022-06-27T23:10:00Z">
        <w:r w:rsidRPr="0030134E">
          <w:t xml:space="preserve"> Respuesta petición ingreso de nota matemáticas</w:t>
        </w:r>
      </w:ins>
      <w:ins w:id="516" w:author="David Recio Arnés" w:date="2022-06-27T23:14:00Z">
        <w:r>
          <w:t>………………</w:t>
        </w:r>
      </w:ins>
      <w:ins w:id="517" w:author="David Recio Arnés" w:date="2022-06-27T23:10:00Z">
        <w:r>
          <w:t>………64</w:t>
        </w:r>
      </w:ins>
    </w:p>
    <w:p w14:paraId="5BC9C3BE" w14:textId="77777777" w:rsidR="0030134E" w:rsidRDefault="0030134E">
      <w:pPr>
        <w:spacing w:line="240" w:lineRule="auto"/>
        <w:ind w:left="567" w:right="-574"/>
        <w:rPr>
          <w:ins w:id="518" w:author="David Recio Arnés" w:date="2022-06-27T20:43:00Z"/>
        </w:rPr>
        <w:pPrChange w:id="519" w:author="David Recio Arnés" w:date="2022-06-27T21:52:00Z">
          <w:pPr>
            <w:spacing w:line="240" w:lineRule="auto"/>
          </w:pPr>
        </w:pPrChange>
      </w:pPr>
    </w:p>
    <w:p w14:paraId="276392E7" w14:textId="77777777" w:rsidR="00966442" w:rsidRDefault="00966442">
      <w:pPr>
        <w:spacing w:line="240" w:lineRule="auto"/>
        <w:rPr>
          <w:ins w:id="520" w:author="David Recio Arnés" w:date="2022-06-27T20:38:00Z"/>
        </w:rPr>
        <w:pPrChange w:id="521" w:author="David Recio Arnés" w:date="2022-06-27T20:40:00Z">
          <w:pPr/>
        </w:pPrChange>
      </w:pPr>
    </w:p>
    <w:p w14:paraId="6F57FFEC" w14:textId="77777777" w:rsidR="0094736B" w:rsidRPr="00CA5776" w:rsidRDefault="0094736B">
      <w:pPr>
        <w:pPrChange w:id="522" w:author="David Recio Arnés" w:date="2022-06-27T16:38:00Z">
          <w:pPr>
            <w:pStyle w:val="Ttulo"/>
          </w:pPr>
        </w:pPrChange>
      </w:pPr>
    </w:p>
    <w:commentRangeStart w:id="523"/>
    <w:p w14:paraId="4B6E0D27" w14:textId="172B97EF" w:rsidR="00216058" w:rsidRPr="00E02D51" w:rsidDel="006F5655" w:rsidRDefault="00637CED">
      <w:pPr>
        <w:pStyle w:val="Tabladeilustraciones"/>
        <w:tabs>
          <w:tab w:val="right" w:leader="dot" w:pos="7921"/>
        </w:tabs>
        <w:rPr>
          <w:ins w:id="524" w:author="David Recio" w:date="2022-06-23T02:07:00Z"/>
          <w:del w:id="525" w:author="David Recio Arnés" w:date="2022-06-27T15:55:00Z"/>
          <w:rFonts w:eastAsiaTheme="minorEastAsia"/>
          <w:noProof/>
          <w:szCs w:val="24"/>
          <w:lang w:eastAsia="es-ES"/>
          <w:rPrChange w:id="526" w:author="David Recio Arnés" w:date="2022-06-27T16:34:00Z">
            <w:rPr>
              <w:ins w:id="527" w:author="David Recio" w:date="2022-06-23T02:07:00Z"/>
              <w:del w:id="528" w:author="David Recio Arnés" w:date="2022-06-27T15:55:00Z"/>
              <w:rFonts w:eastAsiaTheme="minorEastAsia"/>
              <w:noProof/>
              <w:sz w:val="22"/>
              <w:lang w:eastAsia="es-ES"/>
            </w:rPr>
          </w:rPrChange>
        </w:rPr>
      </w:pPr>
      <w:r>
        <w:rPr>
          <w:b/>
          <w:bCs/>
          <w:noProof/>
        </w:rPr>
        <w:fldChar w:fldCharType="begin"/>
      </w:r>
      <w:r>
        <w:rPr>
          <w:b/>
          <w:bCs/>
          <w:noProof/>
        </w:rPr>
        <w:instrText xml:space="preserve"> TOC \h \z \c "Ilustración" </w:instrText>
      </w:r>
      <w:r>
        <w:rPr>
          <w:b/>
          <w:bCs/>
          <w:noProof/>
        </w:rPr>
        <w:fldChar w:fldCharType="separate"/>
      </w:r>
      <w:ins w:id="529" w:author="David Recio" w:date="2022-06-23T02:07:00Z">
        <w:del w:id="530" w:author="David Recio Arnés" w:date="2022-06-27T20:42:00Z">
          <w:r w:rsidR="00216058" w:rsidRPr="00E02D51" w:rsidDel="00966442">
            <w:rPr>
              <w:rStyle w:val="Hipervnculo"/>
              <w:noProof/>
              <w:szCs w:val="24"/>
            </w:rPr>
            <w:fldChar w:fldCharType="begin"/>
          </w:r>
          <w:r w:rsidR="00216058" w:rsidRPr="00E02D51" w:rsidDel="00966442">
            <w:rPr>
              <w:rStyle w:val="Hipervnculo"/>
              <w:noProof/>
              <w:szCs w:val="24"/>
            </w:rPr>
            <w:delInstrText xml:space="preserve"> </w:delInstrText>
          </w:r>
          <w:r w:rsidR="00216058" w:rsidRPr="00E02D51" w:rsidDel="00966442">
            <w:rPr>
              <w:noProof/>
              <w:szCs w:val="24"/>
            </w:rPr>
            <w:delInstrText>HYPERLINK \l "_Toc106842458"</w:delInstrText>
          </w:r>
          <w:r w:rsidR="00216058" w:rsidRPr="00E02D51" w:rsidDel="00966442">
            <w:rPr>
              <w:rStyle w:val="Hipervnculo"/>
              <w:noProof/>
              <w:szCs w:val="24"/>
            </w:rPr>
            <w:delInstrText xml:space="preserve"> </w:delInstrText>
          </w:r>
          <w:r w:rsidR="00216058" w:rsidRPr="00E02D51" w:rsidDel="00966442">
            <w:rPr>
              <w:rStyle w:val="Hipervnculo"/>
              <w:noProof/>
              <w:szCs w:val="24"/>
            </w:rPr>
            <w:fldChar w:fldCharType="separate"/>
          </w:r>
        </w:del>
      </w:ins>
      <w:r w:rsidR="0083098F">
        <w:rPr>
          <w:rStyle w:val="Hipervnculo"/>
          <w:b/>
          <w:bCs/>
          <w:noProof/>
          <w:szCs w:val="24"/>
        </w:rPr>
        <w:t>¡Error! Referencia de hipervínculo no válida.</w:t>
      </w:r>
      <w:ins w:id="531" w:author="David Recio" w:date="2022-06-23T02:07:00Z">
        <w:del w:id="532" w:author="David Recio Arnés" w:date="2022-06-27T20:42:00Z">
          <w:r w:rsidR="00216058" w:rsidRPr="00E02D51" w:rsidDel="00966442">
            <w:rPr>
              <w:rStyle w:val="Hipervnculo"/>
              <w:noProof/>
              <w:szCs w:val="24"/>
            </w:rPr>
            <w:fldChar w:fldCharType="end"/>
          </w:r>
        </w:del>
      </w:ins>
    </w:p>
    <w:p w14:paraId="57FB641D" w14:textId="2BB91B0E" w:rsidR="00216058" w:rsidRPr="00E02D51" w:rsidDel="00966442" w:rsidRDefault="00216058">
      <w:pPr>
        <w:pStyle w:val="Tabladeilustraciones"/>
        <w:tabs>
          <w:tab w:val="right" w:leader="dot" w:pos="7921"/>
        </w:tabs>
        <w:rPr>
          <w:ins w:id="533" w:author="David Recio" w:date="2022-06-23T02:07:00Z"/>
          <w:del w:id="534" w:author="David Recio Arnés" w:date="2022-06-27T20:42:00Z"/>
          <w:rFonts w:eastAsiaTheme="minorEastAsia"/>
          <w:noProof/>
          <w:szCs w:val="24"/>
          <w:lang w:eastAsia="es-ES"/>
          <w:rPrChange w:id="535" w:author="David Recio Arnés" w:date="2022-06-27T16:34:00Z">
            <w:rPr>
              <w:ins w:id="536" w:author="David Recio" w:date="2022-06-23T02:07:00Z"/>
              <w:del w:id="537" w:author="David Recio Arnés" w:date="2022-06-27T20:42:00Z"/>
              <w:rFonts w:eastAsiaTheme="minorEastAsia"/>
              <w:noProof/>
              <w:sz w:val="22"/>
              <w:lang w:eastAsia="es-ES"/>
            </w:rPr>
          </w:rPrChange>
        </w:rPr>
      </w:pPr>
      <w:ins w:id="538" w:author="David Recio" w:date="2022-06-23T02:07:00Z">
        <w:del w:id="539" w:author="David Recio Arnés" w:date="2022-06-27T15:55:00Z">
          <w:r w:rsidRPr="00E02D51" w:rsidDel="006F5655">
            <w:rPr>
              <w:rStyle w:val="Hipervnculo"/>
              <w:noProof/>
              <w:szCs w:val="24"/>
            </w:rPr>
            <w:fldChar w:fldCharType="begin"/>
          </w:r>
          <w:r w:rsidRPr="00E02D51" w:rsidDel="006F5655">
            <w:rPr>
              <w:rStyle w:val="Hipervnculo"/>
              <w:noProof/>
              <w:szCs w:val="24"/>
            </w:rPr>
            <w:delInstrText xml:space="preserve"> </w:delInstrText>
          </w:r>
          <w:r w:rsidRPr="00E02D51" w:rsidDel="006F5655">
            <w:rPr>
              <w:noProof/>
              <w:szCs w:val="24"/>
            </w:rPr>
            <w:delInstrText>HYPERLINK \l "_Toc106842459"</w:delInstrText>
          </w:r>
          <w:r w:rsidRPr="00E02D51" w:rsidDel="006F5655">
            <w:rPr>
              <w:rStyle w:val="Hipervnculo"/>
              <w:noProof/>
              <w:szCs w:val="24"/>
            </w:rPr>
            <w:delInstrText xml:space="preserve"> </w:delInstrText>
          </w:r>
          <w:r w:rsidRPr="00E02D51" w:rsidDel="006F5655">
            <w:rPr>
              <w:rStyle w:val="Hipervnculo"/>
              <w:noProof/>
              <w:szCs w:val="24"/>
            </w:rPr>
            <w:fldChar w:fldCharType="separate"/>
          </w:r>
        </w:del>
      </w:ins>
      <w:r w:rsidR="0083098F">
        <w:rPr>
          <w:rStyle w:val="Hipervnculo"/>
          <w:b/>
          <w:bCs/>
          <w:noProof/>
          <w:szCs w:val="24"/>
        </w:rPr>
        <w:t xml:space="preserve">¡Error! </w:t>
      </w:r>
      <w:r w:rsidR="0083098F">
        <w:rPr>
          <w:rStyle w:val="Hipervnculo"/>
          <w:b/>
          <w:bCs/>
          <w:noProof/>
          <w:szCs w:val="24"/>
        </w:rPr>
        <w:t>Referencia de hipervínculo no válida.</w:t>
      </w:r>
      <w:ins w:id="540" w:author="David Recio" w:date="2022-06-23T02:07:00Z">
        <w:del w:id="541" w:author="David Recio Arnés" w:date="2022-06-27T15:55:00Z">
          <w:r w:rsidRPr="00E02D51" w:rsidDel="006F5655">
            <w:rPr>
              <w:rStyle w:val="Hipervnculo"/>
              <w:noProof/>
              <w:szCs w:val="24"/>
            </w:rPr>
            <w:fldChar w:fldCharType="end"/>
          </w:r>
        </w:del>
      </w:ins>
    </w:p>
    <w:p w14:paraId="0804CCE8" w14:textId="0D74DD81" w:rsidR="00976CDA" w:rsidRPr="00E02D51" w:rsidDel="00966442" w:rsidRDefault="00216058">
      <w:pPr>
        <w:pStyle w:val="Tabladeilustraciones"/>
        <w:tabs>
          <w:tab w:val="right" w:leader="dot" w:pos="7921"/>
        </w:tabs>
        <w:rPr>
          <w:ins w:id="542" w:author="David Recio" w:date="2022-06-23T02:07:00Z"/>
          <w:del w:id="543" w:author="David Recio Arnés" w:date="2022-06-27T20:42:00Z"/>
          <w:noProof/>
          <w:color w:val="0563C1" w:themeColor="hyperlink"/>
          <w:szCs w:val="24"/>
          <w:u w:val="single"/>
          <w:rPrChange w:id="544" w:author="David Recio Arnés" w:date="2022-06-27T16:34:00Z">
            <w:rPr>
              <w:ins w:id="545" w:author="David Recio" w:date="2022-06-23T02:07:00Z"/>
              <w:del w:id="546" w:author="David Recio Arnés" w:date="2022-06-27T20:42:00Z"/>
              <w:rFonts w:eastAsiaTheme="minorEastAsia"/>
              <w:noProof/>
              <w:sz w:val="22"/>
              <w:lang w:eastAsia="es-ES"/>
            </w:rPr>
          </w:rPrChange>
        </w:rPr>
      </w:pPr>
      <w:ins w:id="547" w:author="David Recio" w:date="2022-06-23T02:07:00Z">
        <w:del w:id="548"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"C:\\Users\\david\\Documents\\GitHub\\tfgFinal\\Doc\\Memoria.docx" \l "_Toc106842460"</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¡Error! Referencia de hipervínculo no válida.</w:t>
      </w:r>
      <w:ins w:id="549" w:author="David Recio" w:date="2022-06-23T02:07:00Z">
        <w:del w:id="550" w:author="David Recio Arnés" w:date="2022-06-27T20:42:00Z">
          <w:r w:rsidRPr="00E02D51" w:rsidDel="00966442">
            <w:rPr>
              <w:rStyle w:val="Hipervnculo"/>
              <w:noProof/>
              <w:szCs w:val="24"/>
            </w:rPr>
            <w:fldChar w:fldCharType="end"/>
          </w:r>
        </w:del>
      </w:ins>
    </w:p>
    <w:p w14:paraId="26370639" w14:textId="0BC82B5B" w:rsidR="00E02D51" w:rsidRPr="00E02D51" w:rsidDel="00E02D51" w:rsidRDefault="00216058">
      <w:pPr>
        <w:pStyle w:val="Tabladeilustraciones"/>
        <w:tabs>
          <w:tab w:val="right" w:leader="dot" w:pos="7921"/>
        </w:tabs>
        <w:rPr>
          <w:del w:id="551" w:author="David Recio Arnés" w:date="2022-06-27T16:33:00Z"/>
          <w:szCs w:val="24"/>
        </w:rPr>
        <w:pPrChange w:id="552" w:author="David Recio Arnés" w:date="2022-06-27T20:42:00Z">
          <w:pPr/>
        </w:pPrChange>
      </w:pPr>
      <w:ins w:id="553" w:author="David Recio" w:date="2022-06-23T02:07:00Z">
        <w:del w:id="554"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"_Toc106842461"</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¡Error! Referencia de hipervínculo no válida.</w:t>
      </w:r>
      <w:ins w:id="555" w:author="David Recio" w:date="2022-06-23T02:07:00Z">
        <w:del w:id="556" w:author="David Recio Arnés" w:date="2022-06-27T20:42:00Z">
          <w:r w:rsidRPr="00E02D51" w:rsidDel="00966442">
            <w:rPr>
              <w:rStyle w:val="Hipervnculo"/>
              <w:noProof/>
              <w:szCs w:val="24"/>
            </w:rPr>
            <w:fldChar w:fldCharType="end"/>
          </w:r>
        </w:del>
      </w:ins>
    </w:p>
    <w:p w14:paraId="14E90FFD" w14:textId="4333238D" w:rsidR="00216058" w:rsidRPr="00E02D51" w:rsidDel="00966442" w:rsidRDefault="00216058">
      <w:pPr>
        <w:pStyle w:val="Tabladeilustraciones"/>
        <w:tabs>
          <w:tab w:val="right" w:leader="dot" w:pos="7921"/>
        </w:tabs>
        <w:rPr>
          <w:ins w:id="557" w:author="David Recio" w:date="2022-06-23T02:07:00Z"/>
          <w:del w:id="558" w:author="David Recio Arnés" w:date="2022-06-27T20:42:00Z"/>
          <w:rFonts w:eastAsiaTheme="minorEastAsia"/>
          <w:noProof/>
          <w:szCs w:val="24"/>
          <w:lang w:eastAsia="es-ES"/>
          <w:rPrChange w:id="559" w:author="David Recio Arnés" w:date="2022-06-27T16:34:00Z">
            <w:rPr>
              <w:ins w:id="560" w:author="David Recio" w:date="2022-06-23T02:07:00Z"/>
              <w:del w:id="561" w:author="David Recio Arnés" w:date="2022-06-27T20:42:00Z"/>
              <w:rFonts w:eastAsiaTheme="minorEastAsia"/>
              <w:noProof/>
              <w:sz w:val="22"/>
              <w:lang w:eastAsia="es-ES"/>
            </w:rPr>
          </w:rPrChange>
        </w:rPr>
      </w:pPr>
      <w:ins w:id="562" w:author="David Recio" w:date="2022-06-23T02:07:00Z">
        <w:del w:id="563"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"_Toc106842462"</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 xml:space="preserve">¡Error! </w:t>
      </w:r>
      <w:r w:rsidR="0083098F">
        <w:rPr>
          <w:rStyle w:val="Hipervnculo"/>
          <w:b/>
          <w:bCs/>
          <w:noProof/>
          <w:szCs w:val="24"/>
        </w:rPr>
        <w:t>Referencia de hipervínculo no válida.</w:t>
      </w:r>
      <w:ins w:id="564" w:author="David Recio" w:date="2022-06-23T02:07:00Z">
        <w:del w:id="565" w:author="David Recio Arnés" w:date="2022-06-27T20:42:00Z">
          <w:r w:rsidRPr="00E02D51" w:rsidDel="00966442">
            <w:rPr>
              <w:rStyle w:val="Hipervnculo"/>
              <w:noProof/>
              <w:szCs w:val="24"/>
            </w:rPr>
            <w:fldChar w:fldCharType="end"/>
          </w:r>
        </w:del>
      </w:ins>
    </w:p>
    <w:p w14:paraId="4C171362" w14:textId="31FEAA09" w:rsidR="00216058" w:rsidRPr="00E02D51" w:rsidDel="00966442" w:rsidRDefault="00216058">
      <w:pPr>
        <w:pStyle w:val="Tabladeilustraciones"/>
        <w:tabs>
          <w:tab w:val="right" w:leader="dot" w:pos="7921"/>
        </w:tabs>
        <w:rPr>
          <w:ins w:id="566" w:author="David Recio" w:date="2022-06-23T02:07:00Z"/>
          <w:del w:id="567" w:author="David Recio Arnés" w:date="2022-06-27T20:42:00Z"/>
          <w:rFonts w:eastAsiaTheme="minorEastAsia"/>
          <w:noProof/>
          <w:szCs w:val="24"/>
          <w:lang w:eastAsia="es-ES"/>
          <w:rPrChange w:id="568" w:author="David Recio Arnés" w:date="2022-06-27T16:34:00Z">
            <w:rPr>
              <w:ins w:id="569" w:author="David Recio" w:date="2022-06-23T02:07:00Z"/>
              <w:del w:id="570" w:author="David Recio Arnés" w:date="2022-06-27T20:42:00Z"/>
              <w:rFonts w:eastAsiaTheme="minorEastAsia"/>
              <w:noProof/>
              <w:sz w:val="22"/>
              <w:lang w:eastAsia="es-ES"/>
            </w:rPr>
          </w:rPrChange>
        </w:rPr>
      </w:pPr>
      <w:ins w:id="571" w:author="David Recio" w:date="2022-06-23T02:07:00Z">
        <w:del w:id="572"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"C:\\Users\\david\\Documents\\GitHub\\tfgFinal\\Doc\\Memoria.docx" \l "_Toc106842463"</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¡Error! Referencia de hipervínculo no válida.</w:t>
      </w:r>
      <w:ins w:id="573" w:author="David Recio" w:date="2022-06-23T02:07:00Z">
        <w:del w:id="574" w:author="David Recio Arnés" w:date="2022-06-27T20:42:00Z">
          <w:r w:rsidRPr="00E02D51" w:rsidDel="00966442">
            <w:rPr>
              <w:rStyle w:val="Hipervnculo"/>
              <w:noProof/>
              <w:szCs w:val="24"/>
            </w:rPr>
            <w:fldChar w:fldCharType="end"/>
          </w:r>
        </w:del>
      </w:ins>
    </w:p>
    <w:p w14:paraId="2C4F7277" w14:textId="02523E1A" w:rsidR="00216058" w:rsidRPr="00E02D51" w:rsidDel="00966442" w:rsidRDefault="00216058">
      <w:pPr>
        <w:pStyle w:val="Tabladeilustraciones"/>
        <w:tabs>
          <w:tab w:val="right" w:leader="dot" w:pos="7921"/>
        </w:tabs>
        <w:rPr>
          <w:ins w:id="575" w:author="David Recio" w:date="2022-06-23T02:07:00Z"/>
          <w:del w:id="576" w:author="David Recio Arnés" w:date="2022-06-27T20:42:00Z"/>
          <w:rFonts w:eastAsiaTheme="minorEastAsia"/>
          <w:noProof/>
          <w:szCs w:val="24"/>
          <w:lang w:eastAsia="es-ES"/>
          <w:rPrChange w:id="577" w:author="David Recio Arnés" w:date="2022-06-27T16:34:00Z">
            <w:rPr>
              <w:ins w:id="578" w:author="David Recio" w:date="2022-06-23T02:07:00Z"/>
              <w:del w:id="579" w:author="David Recio Arnés" w:date="2022-06-27T20:42:00Z"/>
              <w:rFonts w:eastAsiaTheme="minorEastAsia"/>
              <w:noProof/>
              <w:sz w:val="22"/>
              <w:lang w:eastAsia="es-ES"/>
            </w:rPr>
          </w:rPrChange>
        </w:rPr>
      </w:pPr>
      <w:ins w:id="580" w:author="David Recio" w:date="2022-06-23T02:07:00Z">
        <w:del w:id="581"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"_Toc106842464"</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¡Error! Referencia de hipervínculo no válida.</w:t>
      </w:r>
      <w:ins w:id="582" w:author="David Recio" w:date="2022-06-23T02:07:00Z">
        <w:del w:id="583" w:author="David Recio Arnés" w:date="2022-06-27T20:42:00Z">
          <w:r w:rsidRPr="00E02D51" w:rsidDel="00966442">
            <w:rPr>
              <w:rStyle w:val="Hipervnculo"/>
              <w:noProof/>
              <w:szCs w:val="24"/>
            </w:rPr>
            <w:fldChar w:fldCharType="end"/>
          </w:r>
        </w:del>
      </w:ins>
    </w:p>
    <w:p w14:paraId="7EE70D3A" w14:textId="05E15B51" w:rsidR="00216058" w:rsidRPr="00E02D51" w:rsidRDefault="00216058" w:rsidP="00966442">
      <w:pPr>
        <w:pStyle w:val="Tabladeilustraciones"/>
        <w:tabs>
          <w:tab w:val="right" w:leader="dot" w:pos="7921"/>
        </w:tabs>
        <w:rPr>
          <w:ins w:id="584" w:author="David Recio" w:date="2022-06-23T02:07:00Z"/>
          <w:rFonts w:eastAsiaTheme="minorEastAsia"/>
          <w:noProof/>
          <w:szCs w:val="24"/>
          <w:lang w:eastAsia="es-ES"/>
          <w:rPrChange w:id="585" w:author="David Recio Arnés" w:date="2022-06-27T16:34:00Z">
            <w:rPr>
              <w:ins w:id="586" w:author="David Recio" w:date="2022-06-23T02:07:00Z"/>
              <w:rFonts w:eastAsiaTheme="minorEastAsia"/>
              <w:noProof/>
              <w:sz w:val="22"/>
              <w:lang w:eastAsia="es-ES"/>
            </w:rPr>
          </w:rPrChange>
        </w:rPr>
      </w:pPr>
      <w:ins w:id="587" w:author="David Recio" w:date="2022-06-23T02:07:00Z">
        <w:del w:id="588" w:author="David Recio Arnés" w:date="2022-06-27T20:42:00Z">
          <w:r w:rsidRPr="00E02D51" w:rsidDel="00966442">
            <w:rPr>
              <w:rStyle w:val="Hipervnculo"/>
              <w:noProof/>
              <w:szCs w:val="24"/>
            </w:rPr>
            <w:fldChar w:fldCharType="begin"/>
          </w:r>
          <w:r w:rsidRPr="00E02D51" w:rsidDel="00966442">
            <w:rPr>
              <w:rStyle w:val="Hipervnculo"/>
              <w:noProof/>
              <w:szCs w:val="24"/>
            </w:rPr>
            <w:delInstrText xml:space="preserve"> </w:delInstrText>
          </w:r>
          <w:r w:rsidRPr="00E02D51" w:rsidDel="00966442">
            <w:rPr>
              <w:noProof/>
              <w:szCs w:val="24"/>
            </w:rPr>
            <w:delInstrText>HYPERLINK \l "_Toc106842465"</w:delInstrText>
          </w:r>
          <w:r w:rsidRPr="00E02D51" w:rsidDel="00966442">
            <w:rPr>
              <w:rStyle w:val="Hipervnculo"/>
              <w:noProof/>
              <w:szCs w:val="24"/>
            </w:rPr>
            <w:delInstrText xml:space="preserve"> </w:delInstrText>
          </w:r>
          <w:r w:rsidRPr="00E02D51" w:rsidDel="00966442">
            <w:rPr>
              <w:rStyle w:val="Hipervnculo"/>
              <w:noProof/>
              <w:szCs w:val="24"/>
            </w:rPr>
            <w:fldChar w:fldCharType="separate"/>
          </w:r>
        </w:del>
      </w:ins>
      <w:r w:rsidR="0083098F">
        <w:rPr>
          <w:rStyle w:val="Hipervnculo"/>
          <w:b/>
          <w:bCs/>
          <w:noProof/>
          <w:szCs w:val="24"/>
        </w:rPr>
        <w:t>¡Error! Referencia de hipervínculo no válida.</w:t>
      </w:r>
      <w:ins w:id="589" w:author="David Recio" w:date="2022-06-23T02:07:00Z">
        <w:del w:id="590" w:author="David Recio Arnés" w:date="2022-06-27T20:42:00Z">
          <w:r w:rsidRPr="00E02D51" w:rsidDel="00966442">
            <w:rPr>
              <w:rStyle w:val="Hipervnculo"/>
              <w:noProof/>
              <w:szCs w:val="24"/>
            </w:rPr>
            <w:fldChar w:fldCharType="end"/>
          </w:r>
        </w:del>
      </w:ins>
    </w:p>
    <w:bookmarkStart w:id="591" w:name="_Hlk107243312"/>
    <w:p w14:paraId="2B522A7D" w14:textId="4E4F837B" w:rsidR="00D66F5B" w:rsidRPr="00D66F5B" w:rsidDel="00523837" w:rsidRDefault="00216058" w:rsidP="0094736B">
      <w:pPr>
        <w:pStyle w:val="Tabladeilustraciones"/>
        <w:tabs>
          <w:tab w:val="right" w:leader="dot" w:pos="7921"/>
        </w:tabs>
        <w:rPr>
          <w:ins w:id="592" w:author="David Recio" w:date="2022-06-23T02:07:00Z"/>
          <w:del w:id="593" w:author="David Recio Arnés" w:date="2022-06-27T20:48:00Z"/>
          <w:noProof/>
          <w:color w:val="0563C1" w:themeColor="hyperlink"/>
          <w:szCs w:val="24"/>
          <w:u w:val="single"/>
          <w:rPrChange w:id="594" w:author="David Recio Arnés" w:date="2022-06-27T17:28:00Z">
            <w:rPr>
              <w:ins w:id="595" w:author="David Recio" w:date="2022-06-23T02:07:00Z"/>
              <w:del w:id="596" w:author="David Recio Arnés" w:date="2022-06-27T20:48:00Z"/>
              <w:rFonts w:eastAsiaTheme="minorEastAsia"/>
              <w:noProof/>
              <w:sz w:val="22"/>
              <w:lang w:eastAsia="es-ES"/>
            </w:rPr>
          </w:rPrChange>
        </w:rPr>
      </w:pPr>
      <w:ins w:id="597" w:author="David Recio" w:date="2022-06-23T02:07:00Z">
        <w:del w:id="598"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"_Toc106842466"</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83098F">
        <w:rPr>
          <w:rStyle w:val="Hipervnculo"/>
          <w:b/>
          <w:bCs/>
          <w:noProof/>
          <w:szCs w:val="24"/>
        </w:rPr>
        <w:t>¡Error! Referencia de hipervínculo no válida.</w:t>
      </w:r>
      <w:ins w:id="599" w:author="David Recio" w:date="2022-06-23T02:07:00Z">
        <w:del w:id="600" w:author="David Recio Arnés" w:date="2022-06-27T20:48:00Z">
          <w:r w:rsidRPr="00E02D51" w:rsidDel="00523837">
            <w:rPr>
              <w:rStyle w:val="Hipervnculo"/>
              <w:noProof/>
              <w:szCs w:val="24"/>
            </w:rPr>
            <w:fldChar w:fldCharType="end"/>
          </w:r>
          <w:bookmarkEnd w:id="591"/>
        </w:del>
      </w:ins>
    </w:p>
    <w:p w14:paraId="15C22B49" w14:textId="78A1436D" w:rsidR="00216058" w:rsidRPr="00E02D51" w:rsidDel="00523837" w:rsidRDefault="00216058" w:rsidP="0094736B">
      <w:pPr>
        <w:pStyle w:val="Tabladeilustraciones"/>
        <w:tabs>
          <w:tab w:val="right" w:leader="dot" w:pos="7921"/>
        </w:tabs>
        <w:rPr>
          <w:ins w:id="601" w:author="David Recio" w:date="2022-06-23T02:07:00Z"/>
          <w:del w:id="602" w:author="David Recio Arnés" w:date="2022-06-27T20:48:00Z"/>
          <w:rFonts w:eastAsiaTheme="minorEastAsia"/>
          <w:noProof/>
          <w:szCs w:val="24"/>
          <w:lang w:eastAsia="es-ES"/>
          <w:rPrChange w:id="603" w:author="David Recio Arnés" w:date="2022-06-27T16:34:00Z">
            <w:rPr>
              <w:ins w:id="604" w:author="David Recio" w:date="2022-06-23T02:07:00Z"/>
              <w:del w:id="605" w:author="David Recio Arnés" w:date="2022-06-27T20:48:00Z"/>
              <w:rFonts w:eastAsiaTheme="minorEastAsia"/>
              <w:noProof/>
              <w:sz w:val="22"/>
              <w:lang w:eastAsia="es-ES"/>
            </w:rPr>
          </w:rPrChange>
        </w:rPr>
      </w:pPr>
      <w:ins w:id="606" w:author="David Recio" w:date="2022-06-23T02:07:00Z">
        <w:del w:id="607"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"_Toc106842467"</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83098F">
        <w:rPr>
          <w:rStyle w:val="Hipervnculo"/>
          <w:b/>
          <w:bCs/>
          <w:noProof/>
          <w:szCs w:val="24"/>
        </w:rPr>
        <w:t>¡Error! Referencia de hipervínculo no válida.</w:t>
      </w:r>
      <w:ins w:id="608" w:author="David Recio" w:date="2022-06-23T02:07:00Z">
        <w:del w:id="609" w:author="David Recio Arnés" w:date="2022-06-27T20:48:00Z">
          <w:r w:rsidRPr="00E02D51" w:rsidDel="00523837">
            <w:rPr>
              <w:rStyle w:val="Hipervnculo"/>
              <w:noProof/>
              <w:szCs w:val="24"/>
            </w:rPr>
            <w:fldChar w:fldCharType="end"/>
          </w:r>
        </w:del>
      </w:ins>
    </w:p>
    <w:p w14:paraId="550348EA" w14:textId="1156FE3A" w:rsidR="00216058" w:rsidRPr="00E02D51" w:rsidDel="00523837" w:rsidRDefault="00216058" w:rsidP="0094736B">
      <w:pPr>
        <w:pStyle w:val="Tabladeilustraciones"/>
        <w:tabs>
          <w:tab w:val="right" w:leader="dot" w:pos="7921"/>
        </w:tabs>
        <w:rPr>
          <w:ins w:id="610" w:author="David Recio" w:date="2022-06-23T02:07:00Z"/>
          <w:del w:id="611" w:author="David Recio Arnés" w:date="2022-06-27T20:48:00Z"/>
          <w:rFonts w:eastAsiaTheme="minorEastAsia"/>
          <w:noProof/>
          <w:szCs w:val="24"/>
          <w:lang w:eastAsia="es-ES"/>
          <w:rPrChange w:id="612" w:author="David Recio Arnés" w:date="2022-06-27T16:34:00Z">
            <w:rPr>
              <w:ins w:id="613" w:author="David Recio" w:date="2022-06-23T02:07:00Z"/>
              <w:del w:id="614" w:author="David Recio Arnés" w:date="2022-06-27T20:48:00Z"/>
              <w:rFonts w:eastAsiaTheme="minorEastAsia"/>
              <w:noProof/>
              <w:sz w:val="22"/>
              <w:lang w:eastAsia="es-ES"/>
            </w:rPr>
          </w:rPrChange>
        </w:rPr>
      </w:pPr>
      <w:ins w:id="615" w:author="David Recio" w:date="2022-06-23T02:07:00Z">
        <w:del w:id="616"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"_Toc106842468"</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83098F">
        <w:rPr>
          <w:rStyle w:val="Hipervnculo"/>
          <w:b/>
          <w:bCs/>
          <w:noProof/>
          <w:szCs w:val="24"/>
        </w:rPr>
        <w:t>¡Error! Referencia de hipervínculo no válida.</w:t>
      </w:r>
      <w:ins w:id="617" w:author="David Recio" w:date="2022-06-23T02:07:00Z">
        <w:del w:id="618" w:author="David Recio Arnés" w:date="2022-06-27T20:48:00Z">
          <w:r w:rsidRPr="00E02D51" w:rsidDel="00523837">
            <w:rPr>
              <w:rStyle w:val="Hipervnculo"/>
              <w:noProof/>
              <w:szCs w:val="24"/>
            </w:rPr>
            <w:fldChar w:fldCharType="end"/>
          </w:r>
        </w:del>
      </w:ins>
    </w:p>
    <w:p w14:paraId="00E100C9" w14:textId="3F2F4C9C" w:rsidR="009265C2" w:rsidRPr="009265C2" w:rsidDel="00523837" w:rsidRDefault="00216058">
      <w:pPr>
        <w:rPr>
          <w:ins w:id="619" w:author="David Recio" w:date="2022-06-23T02:07:00Z"/>
          <w:del w:id="620" w:author="David Recio Arnés" w:date="2022-06-27T20:48:00Z"/>
          <w:rPrChange w:id="621" w:author="David Recio Arnés" w:date="2022-06-27T19:17:00Z">
            <w:rPr>
              <w:ins w:id="622" w:author="David Recio" w:date="2022-06-23T02:07:00Z"/>
              <w:del w:id="623" w:author="David Recio Arnés" w:date="2022-06-27T20:48:00Z"/>
              <w:rFonts w:eastAsiaTheme="minorEastAsia"/>
              <w:noProof/>
              <w:sz w:val="22"/>
              <w:lang w:eastAsia="es-ES"/>
            </w:rPr>
          </w:rPrChange>
        </w:rPr>
        <w:pPrChange w:id="624" w:author="David Recio Arnés" w:date="2022-06-27T20:38:00Z">
          <w:pPr>
            <w:pStyle w:val="Tabladeilustraciones"/>
            <w:tabs>
              <w:tab w:val="right" w:leader="dot" w:pos="7921"/>
            </w:tabs>
          </w:pPr>
        </w:pPrChange>
      </w:pPr>
      <w:ins w:id="625" w:author="David Recio" w:date="2022-06-23T02:07:00Z">
        <w:del w:id="626" w:author="David Recio Arnés" w:date="2022-06-27T20:48:00Z">
          <w:r w:rsidRPr="00E02D51" w:rsidDel="00523837">
            <w:rPr>
              <w:rStyle w:val="Hipervnculo"/>
              <w:noProof/>
              <w:szCs w:val="24"/>
            </w:rPr>
            <w:fldChar w:fldCharType="begin"/>
          </w:r>
          <w:r w:rsidRPr="00E02D51" w:rsidDel="00523837">
            <w:rPr>
              <w:rStyle w:val="Hipervnculo"/>
              <w:noProof/>
              <w:szCs w:val="24"/>
            </w:rPr>
            <w:delInstrText xml:space="preserve"> </w:delInstrText>
          </w:r>
          <w:r w:rsidRPr="00E02D51" w:rsidDel="00523837">
            <w:rPr>
              <w:noProof/>
              <w:szCs w:val="24"/>
            </w:rPr>
            <w:delInstrText>HYPERLINK \l "_Toc106842469"</w:delInstrText>
          </w:r>
          <w:r w:rsidRPr="00E02D51" w:rsidDel="00523837">
            <w:rPr>
              <w:rStyle w:val="Hipervnculo"/>
              <w:noProof/>
              <w:szCs w:val="24"/>
            </w:rPr>
            <w:delInstrText xml:space="preserve"> </w:delInstrText>
          </w:r>
          <w:r w:rsidRPr="00E02D51" w:rsidDel="00523837">
            <w:rPr>
              <w:rStyle w:val="Hipervnculo"/>
              <w:noProof/>
              <w:szCs w:val="24"/>
            </w:rPr>
            <w:fldChar w:fldCharType="separate"/>
          </w:r>
        </w:del>
      </w:ins>
      <w:r w:rsidR="0083098F">
        <w:rPr>
          <w:rStyle w:val="Hipervnculo"/>
          <w:b/>
          <w:bCs/>
          <w:noProof/>
          <w:szCs w:val="24"/>
        </w:rPr>
        <w:t xml:space="preserve">¡Error! </w:t>
      </w:r>
      <w:r w:rsidR="0083098F">
        <w:rPr>
          <w:rStyle w:val="Hipervnculo"/>
          <w:b/>
          <w:bCs/>
          <w:noProof/>
          <w:szCs w:val="24"/>
        </w:rPr>
        <w:t>Referencia de hipervínculo no válida.</w:t>
      </w:r>
      <w:ins w:id="627" w:author="David Recio" w:date="2022-06-23T02:07:00Z">
        <w:del w:id="628" w:author="David Recio Arnés" w:date="2022-06-27T20:48:00Z">
          <w:r w:rsidRPr="00E02D51" w:rsidDel="00523837">
            <w:rPr>
              <w:rStyle w:val="Hipervnculo"/>
              <w:noProof/>
              <w:szCs w:val="24"/>
            </w:rPr>
            <w:fldChar w:fldCharType="end"/>
          </w:r>
        </w:del>
      </w:ins>
    </w:p>
    <w:p w14:paraId="76864CB7" w14:textId="2C50E921" w:rsidR="008973F2" w:rsidRPr="009265C2" w:rsidDel="00523837" w:rsidRDefault="00717E15">
      <w:pPr>
        <w:rPr>
          <w:ins w:id="629" w:author="David Recio" w:date="2022-06-23T02:07:00Z"/>
          <w:del w:id="630" w:author="David Recio Arnés" w:date="2022-06-27T20:50:00Z"/>
          <w:rPrChange w:id="631" w:author="David Recio Arnés" w:date="2022-06-27T19:17:00Z">
            <w:rPr>
              <w:ins w:id="632" w:author="David Recio" w:date="2022-06-23T02:07:00Z"/>
              <w:del w:id="633" w:author="David Recio Arnés" w:date="2022-06-27T20:50:00Z"/>
              <w:rFonts w:eastAsiaTheme="minorEastAsia"/>
              <w:noProof/>
              <w:sz w:val="22"/>
              <w:lang w:eastAsia="es-ES"/>
            </w:rPr>
          </w:rPrChange>
        </w:rPr>
        <w:pPrChange w:id="634" w:author="David Recio Arnés" w:date="2022-06-27T19:18:00Z">
          <w:pPr>
            <w:pStyle w:val="Tabladeilustraciones"/>
            <w:tabs>
              <w:tab w:val="right" w:leader="dot" w:pos="7921"/>
            </w:tabs>
          </w:pPr>
        </w:pPrChange>
      </w:pPr>
      <w:ins w:id="635" w:author="Iris Recio Arnes" w:date="2022-06-27T14:42:00Z">
        <w:del w:id="636" w:author="David Recio Arnés" w:date="2022-06-27T15:20:00Z">
          <w:r w:rsidRPr="00E02D51" w:rsidDel="00CA5776">
            <w:rPr>
              <w:rStyle w:val="Hipervnculo"/>
              <w:noProof/>
              <w:szCs w:val="24"/>
            </w:rPr>
            <w:delText xml:space="preserve">Ilustración </w:delText>
          </w:r>
        </w:del>
      </w:ins>
      <w:ins w:id="637" w:author="David Recio" w:date="2022-06-23T02:07:00Z">
        <w:del w:id="638" w:author="David Recio Arnés" w:date="2022-06-27T19:17:00Z">
          <w:r w:rsidR="00216058" w:rsidRPr="00E02D51" w:rsidDel="009265C2">
            <w:rPr>
              <w:rStyle w:val="Hipervnculo"/>
              <w:noProof/>
              <w:szCs w:val="24"/>
            </w:rPr>
            <w:fldChar w:fldCharType="begin"/>
          </w:r>
          <w:r w:rsidR="00216058" w:rsidRPr="00E02D51" w:rsidDel="009265C2">
            <w:rPr>
              <w:rStyle w:val="Hipervnculo"/>
              <w:noProof/>
              <w:szCs w:val="24"/>
            </w:rPr>
            <w:delInstrText xml:space="preserve"> </w:delInstrText>
          </w:r>
          <w:r w:rsidR="00216058" w:rsidRPr="00E02D51" w:rsidDel="009265C2">
            <w:rPr>
              <w:noProof/>
              <w:szCs w:val="24"/>
            </w:rPr>
            <w:delInstrText>HYPERLINK \l "_Toc106842470"</w:delInstrText>
          </w:r>
          <w:r w:rsidR="00216058" w:rsidRPr="00E02D51" w:rsidDel="009265C2">
            <w:rPr>
              <w:rStyle w:val="Hipervnculo"/>
              <w:noProof/>
              <w:szCs w:val="24"/>
            </w:rPr>
            <w:delInstrText xml:space="preserve"> </w:delInstrText>
          </w:r>
          <w:r w:rsidR="00216058" w:rsidRPr="00E02D51" w:rsidDel="009265C2">
            <w:rPr>
              <w:rStyle w:val="Hipervnculo"/>
              <w:noProof/>
              <w:szCs w:val="24"/>
            </w:rPr>
            <w:fldChar w:fldCharType="separate"/>
          </w:r>
        </w:del>
      </w:ins>
      <w:r w:rsidR="0083098F">
        <w:rPr>
          <w:rStyle w:val="Hipervnculo"/>
          <w:b/>
          <w:bCs/>
          <w:noProof/>
          <w:szCs w:val="24"/>
        </w:rPr>
        <w:t>¡Error! Referencia de hipervínculo no válida.</w:t>
      </w:r>
      <w:ins w:id="639" w:author="David Recio" w:date="2022-06-23T02:07:00Z">
        <w:del w:id="640" w:author="David Recio Arnés" w:date="2022-06-27T19:17:00Z">
          <w:r w:rsidR="00216058" w:rsidRPr="00E02D51" w:rsidDel="009265C2">
            <w:rPr>
              <w:rStyle w:val="Hipervnculo"/>
              <w:noProof/>
              <w:szCs w:val="24"/>
            </w:rPr>
            <w:fldChar w:fldCharType="end"/>
          </w:r>
        </w:del>
      </w:ins>
    </w:p>
    <w:p w14:paraId="443B29A2" w14:textId="4D566E56" w:rsidR="00216058" w:rsidRPr="00E02D51" w:rsidDel="00523837" w:rsidRDefault="00216058">
      <w:pPr>
        <w:pStyle w:val="Tabladeilustraciones"/>
        <w:tabs>
          <w:tab w:val="right" w:leader="dot" w:pos="7921"/>
        </w:tabs>
        <w:rPr>
          <w:del w:id="641" w:author="David Recio Arnés" w:date="2022-06-27T20:50:00Z"/>
          <w:rFonts w:eastAsiaTheme="minorEastAsia"/>
          <w:noProof/>
          <w:szCs w:val="24"/>
          <w:lang w:eastAsia="es-ES"/>
          <w:rPrChange w:id="642" w:author="David Recio Arnés" w:date="2022-06-27T16:34:00Z">
            <w:rPr>
              <w:del w:id="643" w:author="David Recio Arnés" w:date="2022-06-27T20:50:00Z"/>
              <w:rFonts w:eastAsiaTheme="minorEastAsia"/>
              <w:noProof/>
              <w:sz w:val="22"/>
              <w:lang w:eastAsia="es-ES"/>
            </w:rPr>
          </w:rPrChange>
        </w:rPr>
      </w:pPr>
      <w:del w:id="644" w:author="David Recio Arnés" w:date="2022-06-27T20:50:00Z">
        <w:r w:rsidRPr="00E02D51" w:rsidDel="00523837">
          <w:rPr>
            <w:rStyle w:val="Hipervnculo"/>
            <w:noProof/>
            <w:szCs w:val="24"/>
          </w:rPr>
          <w:delText>Ilustración 1. Metodología en Cascada</w:delText>
        </w:r>
        <w:r w:rsidRPr="00E02D51" w:rsidDel="00523837">
          <w:rPr>
            <w:noProof/>
            <w:webHidden/>
            <w:szCs w:val="24"/>
          </w:rPr>
          <w:tab/>
          <w:delText>3</w:delText>
        </w:r>
      </w:del>
    </w:p>
    <w:p w14:paraId="2CB90A7D" w14:textId="2FD7D330" w:rsidR="00216058" w:rsidRPr="00E02D51" w:rsidDel="00523837" w:rsidRDefault="00216058">
      <w:pPr>
        <w:pStyle w:val="Tabladeilustraciones"/>
        <w:tabs>
          <w:tab w:val="right" w:leader="dot" w:pos="7921"/>
        </w:tabs>
        <w:rPr>
          <w:del w:id="645" w:author="David Recio Arnés" w:date="2022-06-27T20:50:00Z"/>
          <w:rFonts w:eastAsiaTheme="minorEastAsia"/>
          <w:noProof/>
          <w:szCs w:val="24"/>
          <w:lang w:eastAsia="es-ES"/>
          <w:rPrChange w:id="646" w:author="David Recio Arnés" w:date="2022-06-27T16:34:00Z">
            <w:rPr>
              <w:del w:id="647" w:author="David Recio Arnés" w:date="2022-06-27T20:50:00Z"/>
              <w:rFonts w:eastAsiaTheme="minorEastAsia"/>
              <w:noProof/>
              <w:sz w:val="22"/>
              <w:lang w:eastAsia="es-ES"/>
            </w:rPr>
          </w:rPrChange>
        </w:rPr>
      </w:pPr>
      <w:del w:id="648" w:author="David Recio Arnés" w:date="2022-06-27T20:50:00Z">
        <w:r w:rsidRPr="00E02D51" w:rsidDel="00523837">
          <w:rPr>
            <w:rStyle w:val="Hipervnculo"/>
            <w:noProof/>
            <w:szCs w:val="24"/>
          </w:rPr>
          <w:delText>Ilustración 2. Variante Metodología en Cascada</w:delText>
        </w:r>
        <w:r w:rsidRPr="00E02D51" w:rsidDel="00523837">
          <w:rPr>
            <w:noProof/>
            <w:webHidden/>
            <w:szCs w:val="24"/>
          </w:rPr>
          <w:tab/>
          <w:delText>4</w:delText>
        </w:r>
      </w:del>
    </w:p>
    <w:p w14:paraId="51D420B2" w14:textId="2F624DA0" w:rsidR="00216058" w:rsidRPr="00E02D51" w:rsidDel="00523837" w:rsidRDefault="00216058">
      <w:pPr>
        <w:pStyle w:val="Tabladeilustraciones"/>
        <w:tabs>
          <w:tab w:val="right" w:leader="dot" w:pos="7921"/>
        </w:tabs>
        <w:rPr>
          <w:del w:id="649" w:author="David Recio Arnés" w:date="2022-06-27T20:50:00Z"/>
          <w:rFonts w:eastAsiaTheme="minorEastAsia"/>
          <w:noProof/>
          <w:szCs w:val="24"/>
          <w:lang w:eastAsia="es-ES"/>
          <w:rPrChange w:id="650" w:author="David Recio Arnés" w:date="2022-06-27T16:34:00Z">
            <w:rPr>
              <w:del w:id="651" w:author="David Recio Arnés" w:date="2022-06-27T20:50:00Z"/>
              <w:rFonts w:eastAsiaTheme="minorEastAsia"/>
              <w:noProof/>
              <w:sz w:val="22"/>
              <w:lang w:eastAsia="es-ES"/>
            </w:rPr>
          </w:rPrChange>
        </w:rPr>
      </w:pPr>
      <w:del w:id="652" w:author="David Recio Arnés" w:date="2022-06-27T20:50:00Z">
        <w:r w:rsidRPr="00E02D51" w:rsidDel="00523837">
          <w:rPr>
            <w:rStyle w:val="Hipervnculo"/>
            <w:noProof/>
            <w:szCs w:val="24"/>
          </w:rPr>
          <w:delText>Ilustración 3. Planificación estimada</w:delText>
        </w:r>
        <w:r w:rsidRPr="00E02D51" w:rsidDel="00523837">
          <w:rPr>
            <w:noProof/>
            <w:webHidden/>
            <w:szCs w:val="24"/>
          </w:rPr>
          <w:tab/>
          <w:delText>6</w:delText>
        </w:r>
      </w:del>
    </w:p>
    <w:p w14:paraId="51F72AD9" w14:textId="0ABCDCD6" w:rsidR="00216058" w:rsidRPr="00E02D51" w:rsidDel="00523837" w:rsidRDefault="00216058">
      <w:pPr>
        <w:pStyle w:val="Tabladeilustraciones"/>
        <w:tabs>
          <w:tab w:val="right" w:leader="dot" w:pos="7921"/>
        </w:tabs>
        <w:rPr>
          <w:del w:id="653" w:author="David Recio Arnés" w:date="2022-06-27T20:50:00Z"/>
          <w:rFonts w:eastAsiaTheme="minorEastAsia"/>
          <w:noProof/>
          <w:szCs w:val="24"/>
          <w:lang w:eastAsia="es-ES"/>
          <w:rPrChange w:id="654" w:author="David Recio Arnés" w:date="2022-06-27T16:34:00Z">
            <w:rPr>
              <w:del w:id="655" w:author="David Recio Arnés" w:date="2022-06-27T20:50:00Z"/>
              <w:rFonts w:eastAsiaTheme="minorEastAsia"/>
              <w:noProof/>
              <w:sz w:val="22"/>
              <w:lang w:eastAsia="es-ES"/>
            </w:rPr>
          </w:rPrChange>
        </w:rPr>
      </w:pPr>
      <w:del w:id="656" w:author="David Recio Arnés" w:date="2022-06-27T20:50:00Z">
        <w:r w:rsidRPr="00E02D51" w:rsidDel="00523837">
          <w:rPr>
            <w:rStyle w:val="Hipervnculo"/>
            <w:noProof/>
            <w:szCs w:val="24"/>
          </w:rPr>
          <w:delText>Ilustración 4. Servicios Web Tradicionales</w:delText>
        </w:r>
        <w:r w:rsidRPr="00E02D51" w:rsidDel="00523837">
          <w:rPr>
            <w:noProof/>
            <w:webHidden/>
            <w:szCs w:val="24"/>
          </w:rPr>
          <w:tab/>
          <w:delText>9</w:delText>
        </w:r>
      </w:del>
    </w:p>
    <w:p w14:paraId="1233AD0A" w14:textId="1DA79FF4" w:rsidR="00216058" w:rsidRPr="00E02D51" w:rsidDel="00523837" w:rsidRDefault="00216058">
      <w:pPr>
        <w:pStyle w:val="Tabladeilustraciones"/>
        <w:tabs>
          <w:tab w:val="right" w:leader="dot" w:pos="7921"/>
        </w:tabs>
        <w:rPr>
          <w:del w:id="657" w:author="David Recio Arnés" w:date="2022-06-27T20:50:00Z"/>
          <w:rFonts w:eastAsiaTheme="minorEastAsia"/>
          <w:noProof/>
          <w:szCs w:val="24"/>
          <w:lang w:eastAsia="es-ES"/>
          <w:rPrChange w:id="658" w:author="David Recio Arnés" w:date="2022-06-27T16:34:00Z">
            <w:rPr>
              <w:del w:id="659" w:author="David Recio Arnés" w:date="2022-06-27T20:50:00Z"/>
              <w:rFonts w:eastAsiaTheme="minorEastAsia"/>
              <w:noProof/>
              <w:sz w:val="22"/>
              <w:lang w:eastAsia="es-ES"/>
            </w:rPr>
          </w:rPrChange>
        </w:rPr>
      </w:pPr>
      <w:del w:id="660" w:author="David Recio Arnés" w:date="2022-06-27T20:50:00Z">
        <w:r w:rsidRPr="00E02D51" w:rsidDel="00523837">
          <w:rPr>
            <w:rStyle w:val="Hipervnculo"/>
            <w:noProof/>
            <w:szCs w:val="24"/>
          </w:rPr>
          <w:delText>Ilustración 5. Discovery Process</w:delText>
        </w:r>
        <w:r w:rsidRPr="00E02D51" w:rsidDel="00523837">
          <w:rPr>
            <w:noProof/>
            <w:webHidden/>
            <w:szCs w:val="24"/>
          </w:rPr>
          <w:tab/>
          <w:delText>10</w:delText>
        </w:r>
      </w:del>
    </w:p>
    <w:p w14:paraId="638202D1" w14:textId="44D231F2" w:rsidR="00216058" w:rsidRPr="00E02D51" w:rsidDel="00523837" w:rsidRDefault="00216058">
      <w:pPr>
        <w:pStyle w:val="Tabladeilustraciones"/>
        <w:tabs>
          <w:tab w:val="right" w:leader="dot" w:pos="7921"/>
        </w:tabs>
        <w:rPr>
          <w:del w:id="661" w:author="David Recio Arnés" w:date="2022-06-27T20:50:00Z"/>
          <w:rFonts w:eastAsiaTheme="minorEastAsia"/>
          <w:noProof/>
          <w:szCs w:val="24"/>
          <w:lang w:eastAsia="es-ES"/>
          <w:rPrChange w:id="662" w:author="David Recio Arnés" w:date="2022-06-27T16:34:00Z">
            <w:rPr>
              <w:del w:id="663" w:author="David Recio Arnés" w:date="2022-06-27T20:50:00Z"/>
              <w:rFonts w:eastAsiaTheme="minorEastAsia"/>
              <w:noProof/>
              <w:sz w:val="22"/>
              <w:lang w:eastAsia="es-ES"/>
            </w:rPr>
          </w:rPrChange>
        </w:rPr>
      </w:pPr>
      <w:del w:id="664" w:author="David Recio Arnés" w:date="2022-06-27T20:50:00Z">
        <w:r w:rsidRPr="00E02D51" w:rsidDel="00523837">
          <w:rPr>
            <w:rStyle w:val="Hipervnculo"/>
            <w:noProof/>
            <w:szCs w:val="24"/>
          </w:rPr>
          <w:delText>Ilustración 6. Diagrama de una estructura REST</w:delText>
        </w:r>
        <w:r w:rsidRPr="00E02D51" w:rsidDel="00523837">
          <w:rPr>
            <w:noProof/>
            <w:webHidden/>
            <w:szCs w:val="24"/>
          </w:rPr>
          <w:tab/>
          <w:delText>11</w:delText>
        </w:r>
      </w:del>
    </w:p>
    <w:p w14:paraId="0DB2EFE2" w14:textId="3DC1A12B" w:rsidR="00216058" w:rsidRPr="00E02D51" w:rsidDel="00523837" w:rsidRDefault="00216058">
      <w:pPr>
        <w:pStyle w:val="Tabladeilustraciones"/>
        <w:tabs>
          <w:tab w:val="right" w:leader="dot" w:pos="7921"/>
        </w:tabs>
        <w:rPr>
          <w:del w:id="665" w:author="David Recio Arnés" w:date="2022-06-27T20:50:00Z"/>
          <w:rFonts w:eastAsiaTheme="minorEastAsia"/>
          <w:noProof/>
          <w:szCs w:val="24"/>
          <w:lang w:eastAsia="es-ES"/>
          <w:rPrChange w:id="666" w:author="David Recio Arnés" w:date="2022-06-27T16:34:00Z">
            <w:rPr>
              <w:del w:id="667" w:author="David Recio Arnés" w:date="2022-06-27T20:50:00Z"/>
              <w:rFonts w:eastAsiaTheme="minorEastAsia"/>
              <w:noProof/>
              <w:sz w:val="22"/>
              <w:lang w:eastAsia="es-ES"/>
            </w:rPr>
          </w:rPrChange>
        </w:rPr>
      </w:pPr>
      <w:del w:id="668" w:author="David Recio Arnés" w:date="2022-06-27T20:50:00Z">
        <w:r w:rsidRPr="00E02D51" w:rsidDel="00523837">
          <w:rPr>
            <w:rStyle w:val="Hipervnculo"/>
            <w:noProof/>
            <w:szCs w:val="24"/>
          </w:rPr>
          <w:delText>Ilustración 7. Niveles de madurez de los Servicios Web REST</w:delText>
        </w:r>
        <w:r w:rsidRPr="00E02D51" w:rsidDel="00523837">
          <w:rPr>
            <w:noProof/>
            <w:webHidden/>
            <w:szCs w:val="24"/>
          </w:rPr>
          <w:tab/>
          <w:delText>14</w:delText>
        </w:r>
      </w:del>
    </w:p>
    <w:p w14:paraId="24A9706B" w14:textId="2B11BF3A" w:rsidR="00216058" w:rsidRPr="00E02D51" w:rsidDel="00523837" w:rsidRDefault="00216058">
      <w:pPr>
        <w:pStyle w:val="Tabladeilustraciones"/>
        <w:tabs>
          <w:tab w:val="right" w:leader="dot" w:pos="7921"/>
        </w:tabs>
        <w:rPr>
          <w:del w:id="669" w:author="David Recio Arnés" w:date="2022-06-27T20:50:00Z"/>
          <w:rFonts w:eastAsiaTheme="minorEastAsia"/>
          <w:noProof/>
          <w:szCs w:val="24"/>
          <w:lang w:eastAsia="es-ES"/>
          <w:rPrChange w:id="670" w:author="David Recio Arnés" w:date="2022-06-27T16:34:00Z">
            <w:rPr>
              <w:del w:id="671" w:author="David Recio Arnés" w:date="2022-06-27T20:50:00Z"/>
              <w:rFonts w:eastAsiaTheme="minorEastAsia"/>
              <w:noProof/>
              <w:sz w:val="22"/>
              <w:lang w:eastAsia="es-ES"/>
            </w:rPr>
          </w:rPrChange>
        </w:rPr>
      </w:pPr>
      <w:del w:id="672" w:author="David Recio Arnés" w:date="2022-06-27T20:50:00Z">
        <w:r w:rsidRPr="00E02D51" w:rsidDel="00523837">
          <w:rPr>
            <w:rStyle w:val="Hipervnculo"/>
            <w:noProof/>
            <w:szCs w:val="24"/>
          </w:rPr>
          <w:delText>Ilustración 8. Nivel 0 de Madurez del Servicio Web REST</w:delText>
        </w:r>
        <w:r w:rsidRPr="00E02D51" w:rsidDel="00523837">
          <w:rPr>
            <w:noProof/>
            <w:webHidden/>
            <w:szCs w:val="24"/>
          </w:rPr>
          <w:tab/>
          <w:delText>15</w:delText>
        </w:r>
      </w:del>
    </w:p>
    <w:p w14:paraId="134A7F02" w14:textId="24983F04" w:rsidR="00216058" w:rsidRPr="00E02D51" w:rsidDel="00523837" w:rsidRDefault="00216058">
      <w:pPr>
        <w:pStyle w:val="Tabladeilustraciones"/>
        <w:tabs>
          <w:tab w:val="right" w:leader="dot" w:pos="7921"/>
        </w:tabs>
        <w:rPr>
          <w:del w:id="673" w:author="David Recio Arnés" w:date="2022-06-27T20:50:00Z"/>
          <w:rFonts w:eastAsiaTheme="minorEastAsia"/>
          <w:noProof/>
          <w:szCs w:val="24"/>
          <w:lang w:eastAsia="es-ES"/>
          <w:rPrChange w:id="674" w:author="David Recio Arnés" w:date="2022-06-27T16:34:00Z">
            <w:rPr>
              <w:del w:id="675" w:author="David Recio Arnés" w:date="2022-06-27T20:50:00Z"/>
              <w:rFonts w:eastAsiaTheme="minorEastAsia"/>
              <w:noProof/>
              <w:sz w:val="22"/>
              <w:lang w:eastAsia="es-ES"/>
            </w:rPr>
          </w:rPrChange>
        </w:rPr>
      </w:pPr>
      <w:del w:id="676" w:author="David Recio Arnés" w:date="2022-06-27T20:50:00Z">
        <w:r w:rsidRPr="00E02D51" w:rsidDel="00523837">
          <w:rPr>
            <w:rStyle w:val="Hipervnculo"/>
            <w:noProof/>
            <w:szCs w:val="24"/>
          </w:rPr>
          <w:delText>Ilustración 9. Nivel 1 de Madurez del Servicio Web REST</w:delText>
        </w:r>
        <w:r w:rsidRPr="00E02D51" w:rsidDel="00523837">
          <w:rPr>
            <w:noProof/>
            <w:webHidden/>
            <w:szCs w:val="24"/>
          </w:rPr>
          <w:tab/>
          <w:delText>16</w:delText>
        </w:r>
      </w:del>
    </w:p>
    <w:p w14:paraId="2BF723CE" w14:textId="4B53D25D" w:rsidR="00216058" w:rsidRPr="00E02D51" w:rsidDel="00523837" w:rsidRDefault="00216058">
      <w:pPr>
        <w:pStyle w:val="Tabladeilustraciones"/>
        <w:tabs>
          <w:tab w:val="right" w:leader="dot" w:pos="7921"/>
        </w:tabs>
        <w:rPr>
          <w:del w:id="677" w:author="David Recio Arnés" w:date="2022-06-27T20:50:00Z"/>
          <w:rFonts w:eastAsiaTheme="minorEastAsia"/>
          <w:noProof/>
          <w:szCs w:val="24"/>
          <w:lang w:eastAsia="es-ES"/>
          <w:rPrChange w:id="678" w:author="David Recio Arnés" w:date="2022-06-27T16:34:00Z">
            <w:rPr>
              <w:del w:id="679" w:author="David Recio Arnés" w:date="2022-06-27T20:50:00Z"/>
              <w:rFonts w:eastAsiaTheme="minorEastAsia"/>
              <w:noProof/>
              <w:sz w:val="22"/>
              <w:lang w:eastAsia="es-ES"/>
            </w:rPr>
          </w:rPrChange>
        </w:rPr>
      </w:pPr>
      <w:del w:id="680" w:author="David Recio Arnés" w:date="2022-06-27T20:50:00Z">
        <w:r w:rsidRPr="00E02D51" w:rsidDel="00523837">
          <w:rPr>
            <w:rStyle w:val="Hipervnculo"/>
            <w:noProof/>
            <w:szCs w:val="24"/>
          </w:rPr>
          <w:delText>Ilustración 11. Nivel 3 de Madurez del Servicio Web REST</w:delText>
        </w:r>
        <w:r w:rsidRPr="00E02D51" w:rsidDel="00523837">
          <w:rPr>
            <w:noProof/>
            <w:webHidden/>
            <w:szCs w:val="24"/>
          </w:rPr>
          <w:tab/>
          <w:delText>19</w:delText>
        </w:r>
      </w:del>
    </w:p>
    <w:p w14:paraId="43255287" w14:textId="0EA78F2B" w:rsidR="00216058" w:rsidRPr="00E02D51" w:rsidDel="00523837" w:rsidRDefault="00216058">
      <w:pPr>
        <w:pStyle w:val="Tabladeilustraciones"/>
        <w:tabs>
          <w:tab w:val="right" w:leader="dot" w:pos="7921"/>
        </w:tabs>
        <w:rPr>
          <w:del w:id="681" w:author="David Recio Arnés" w:date="2022-06-27T20:50:00Z"/>
          <w:rFonts w:eastAsiaTheme="minorEastAsia"/>
          <w:noProof/>
          <w:szCs w:val="24"/>
          <w:lang w:eastAsia="es-ES"/>
          <w:rPrChange w:id="682" w:author="David Recio Arnés" w:date="2022-06-27T16:34:00Z">
            <w:rPr>
              <w:del w:id="683" w:author="David Recio Arnés" w:date="2022-06-27T20:50:00Z"/>
              <w:rFonts w:eastAsiaTheme="minorEastAsia"/>
              <w:noProof/>
              <w:sz w:val="22"/>
              <w:lang w:eastAsia="es-ES"/>
            </w:rPr>
          </w:rPrChange>
        </w:rPr>
      </w:pPr>
      <w:del w:id="684" w:author="David Recio Arnés" w:date="2022-06-27T20:50:00Z">
        <w:r w:rsidRPr="00E02D51" w:rsidDel="00523837">
          <w:rPr>
            <w:rStyle w:val="Hipervnculo"/>
            <w:noProof/>
            <w:szCs w:val="24"/>
          </w:rPr>
          <w:delText>12. Test de Toulouse</w:delText>
        </w:r>
        <w:r w:rsidRPr="00E02D51" w:rsidDel="00523837">
          <w:rPr>
            <w:noProof/>
            <w:webHidden/>
            <w:szCs w:val="24"/>
          </w:rPr>
          <w:tab/>
          <w:delText>25</w:delText>
        </w:r>
      </w:del>
    </w:p>
    <w:p w14:paraId="09DBE3D5" w14:textId="198640EC" w:rsidR="00216058" w:rsidRPr="00E02D51" w:rsidDel="00523837" w:rsidRDefault="00216058">
      <w:pPr>
        <w:pStyle w:val="Tabladeilustraciones"/>
        <w:tabs>
          <w:tab w:val="right" w:leader="dot" w:pos="7921"/>
        </w:tabs>
        <w:rPr>
          <w:del w:id="685" w:author="David Recio Arnés" w:date="2022-06-27T20:50:00Z"/>
          <w:rFonts w:eastAsiaTheme="minorEastAsia"/>
          <w:noProof/>
          <w:szCs w:val="24"/>
          <w:lang w:eastAsia="es-ES"/>
          <w:rPrChange w:id="686" w:author="David Recio Arnés" w:date="2022-06-27T16:34:00Z">
            <w:rPr>
              <w:del w:id="687" w:author="David Recio Arnés" w:date="2022-06-27T20:50:00Z"/>
              <w:rFonts w:eastAsiaTheme="minorEastAsia"/>
              <w:noProof/>
              <w:sz w:val="22"/>
              <w:lang w:eastAsia="es-ES"/>
            </w:rPr>
          </w:rPrChange>
        </w:rPr>
      </w:pPr>
      <w:del w:id="688" w:author="David Recio Arnés" w:date="2022-06-27T20:50:00Z">
        <w:r w:rsidRPr="00E02D51" w:rsidDel="00523837">
          <w:rPr>
            <w:rStyle w:val="Hipervnculo"/>
            <w:noProof/>
            <w:szCs w:val="24"/>
          </w:rPr>
          <w:delText>13 Funcionalidades del sistema</w:delText>
        </w:r>
        <w:r w:rsidRPr="00E02D51" w:rsidDel="00523837">
          <w:rPr>
            <w:noProof/>
            <w:webHidden/>
            <w:szCs w:val="24"/>
          </w:rPr>
          <w:tab/>
          <w:delText>27</w:delText>
        </w:r>
      </w:del>
    </w:p>
    <w:p w14:paraId="511F817F" w14:textId="0CD61DFE" w:rsidR="004439FF" w:rsidRPr="00E02D51" w:rsidDel="00523837" w:rsidRDefault="004439FF">
      <w:pPr>
        <w:pStyle w:val="Tabladeilustraciones"/>
        <w:tabs>
          <w:tab w:val="right" w:leader="dot" w:pos="7921"/>
        </w:tabs>
        <w:rPr>
          <w:del w:id="689" w:author="David Recio Arnés" w:date="2022-06-27T20:50:00Z"/>
          <w:rFonts w:eastAsiaTheme="minorEastAsia"/>
          <w:noProof/>
          <w:szCs w:val="24"/>
          <w:lang w:eastAsia="es-ES"/>
          <w:rPrChange w:id="690" w:author="David Recio Arnés" w:date="2022-06-27T16:34:00Z">
            <w:rPr>
              <w:del w:id="691" w:author="David Recio Arnés" w:date="2022-06-27T20:50:00Z"/>
              <w:rFonts w:eastAsiaTheme="minorEastAsia"/>
              <w:noProof/>
              <w:sz w:val="22"/>
              <w:lang w:eastAsia="es-ES"/>
            </w:rPr>
          </w:rPrChange>
        </w:rPr>
      </w:pPr>
      <w:del w:id="692" w:author="David Recio Arnés" w:date="2022-06-27T20:50:00Z">
        <w:r w:rsidRPr="00E02D51" w:rsidDel="00523837">
          <w:rPr>
            <w:rStyle w:val="Hipervnculo"/>
            <w:noProof/>
            <w:szCs w:val="24"/>
          </w:rPr>
          <w:delText>Ilustración 1. Metodología en Cascada</w:delText>
        </w:r>
        <w:r w:rsidRPr="00E02D51" w:rsidDel="00523837">
          <w:rPr>
            <w:noProof/>
            <w:webHidden/>
            <w:szCs w:val="24"/>
          </w:rPr>
          <w:tab/>
          <w:delText>3</w:delText>
        </w:r>
      </w:del>
    </w:p>
    <w:p w14:paraId="40B7C8F1" w14:textId="72BAE92D" w:rsidR="004439FF" w:rsidRPr="00E02D51" w:rsidDel="00523837" w:rsidRDefault="004439FF">
      <w:pPr>
        <w:pStyle w:val="Tabladeilustraciones"/>
        <w:tabs>
          <w:tab w:val="right" w:leader="dot" w:pos="7921"/>
        </w:tabs>
        <w:rPr>
          <w:del w:id="693" w:author="David Recio Arnés" w:date="2022-06-27T20:50:00Z"/>
          <w:rFonts w:eastAsiaTheme="minorEastAsia"/>
          <w:noProof/>
          <w:szCs w:val="24"/>
          <w:lang w:eastAsia="es-ES"/>
          <w:rPrChange w:id="694" w:author="David Recio Arnés" w:date="2022-06-27T16:34:00Z">
            <w:rPr>
              <w:del w:id="695" w:author="David Recio Arnés" w:date="2022-06-27T20:50:00Z"/>
              <w:rFonts w:eastAsiaTheme="minorEastAsia"/>
              <w:noProof/>
              <w:sz w:val="22"/>
              <w:lang w:eastAsia="es-ES"/>
            </w:rPr>
          </w:rPrChange>
        </w:rPr>
      </w:pPr>
      <w:del w:id="696" w:author="David Recio Arnés" w:date="2022-06-27T20:50:00Z">
        <w:r w:rsidRPr="00E02D51" w:rsidDel="00523837">
          <w:rPr>
            <w:rStyle w:val="Hipervnculo"/>
            <w:noProof/>
            <w:szCs w:val="24"/>
          </w:rPr>
          <w:delText>Ilustración 2. Variante Metodología en Cascada</w:delText>
        </w:r>
        <w:r w:rsidRPr="00E02D51" w:rsidDel="00523837">
          <w:rPr>
            <w:noProof/>
            <w:webHidden/>
            <w:szCs w:val="24"/>
          </w:rPr>
          <w:tab/>
          <w:delText>4</w:delText>
        </w:r>
      </w:del>
    </w:p>
    <w:p w14:paraId="65A49D4A" w14:textId="4BCAC221" w:rsidR="004439FF" w:rsidRPr="00E02D51" w:rsidDel="00523837" w:rsidRDefault="004439FF">
      <w:pPr>
        <w:pStyle w:val="Tabladeilustraciones"/>
        <w:tabs>
          <w:tab w:val="right" w:leader="dot" w:pos="7921"/>
        </w:tabs>
        <w:rPr>
          <w:del w:id="697" w:author="David Recio Arnés" w:date="2022-06-27T20:50:00Z"/>
          <w:rFonts w:eastAsiaTheme="minorEastAsia"/>
          <w:noProof/>
          <w:szCs w:val="24"/>
          <w:lang w:eastAsia="es-ES"/>
          <w:rPrChange w:id="698" w:author="David Recio Arnés" w:date="2022-06-27T16:34:00Z">
            <w:rPr>
              <w:del w:id="699" w:author="David Recio Arnés" w:date="2022-06-27T20:50:00Z"/>
              <w:rFonts w:eastAsiaTheme="minorEastAsia"/>
              <w:noProof/>
              <w:sz w:val="22"/>
              <w:lang w:eastAsia="es-ES"/>
            </w:rPr>
          </w:rPrChange>
        </w:rPr>
      </w:pPr>
      <w:del w:id="700" w:author="David Recio Arnés" w:date="2022-06-27T20:50:00Z">
        <w:r w:rsidRPr="00E02D51" w:rsidDel="00523837">
          <w:rPr>
            <w:rStyle w:val="Hipervnculo"/>
            <w:noProof/>
            <w:szCs w:val="24"/>
          </w:rPr>
          <w:delText>Ilustración 3. Planificación estimada</w:delText>
        </w:r>
        <w:r w:rsidRPr="00E02D51" w:rsidDel="00523837">
          <w:rPr>
            <w:noProof/>
            <w:webHidden/>
            <w:szCs w:val="24"/>
          </w:rPr>
          <w:tab/>
          <w:delText>6</w:delText>
        </w:r>
      </w:del>
    </w:p>
    <w:p w14:paraId="7733149E" w14:textId="6322BCBC" w:rsidR="004439FF" w:rsidRPr="00E02D51" w:rsidDel="00523837" w:rsidRDefault="004439FF">
      <w:pPr>
        <w:pStyle w:val="Tabladeilustraciones"/>
        <w:tabs>
          <w:tab w:val="right" w:leader="dot" w:pos="7921"/>
        </w:tabs>
        <w:rPr>
          <w:del w:id="701" w:author="David Recio Arnés" w:date="2022-06-27T20:50:00Z"/>
          <w:rFonts w:eastAsiaTheme="minorEastAsia"/>
          <w:noProof/>
          <w:szCs w:val="24"/>
          <w:lang w:eastAsia="es-ES"/>
          <w:rPrChange w:id="702" w:author="David Recio Arnés" w:date="2022-06-27T16:34:00Z">
            <w:rPr>
              <w:del w:id="703" w:author="David Recio Arnés" w:date="2022-06-27T20:50:00Z"/>
              <w:rFonts w:eastAsiaTheme="minorEastAsia"/>
              <w:noProof/>
              <w:sz w:val="22"/>
              <w:lang w:eastAsia="es-ES"/>
            </w:rPr>
          </w:rPrChange>
        </w:rPr>
      </w:pPr>
      <w:del w:id="704" w:author="David Recio Arnés" w:date="2022-06-27T20:50:00Z">
        <w:r w:rsidRPr="00E02D51" w:rsidDel="00523837">
          <w:rPr>
            <w:rStyle w:val="Hipervnculo"/>
            <w:noProof/>
            <w:szCs w:val="24"/>
          </w:rPr>
          <w:delText>Ilustración 4. Servicios Web Tradicionales</w:delText>
        </w:r>
        <w:r w:rsidRPr="00E02D51" w:rsidDel="00523837">
          <w:rPr>
            <w:noProof/>
            <w:webHidden/>
            <w:szCs w:val="24"/>
          </w:rPr>
          <w:tab/>
          <w:delText>9</w:delText>
        </w:r>
      </w:del>
    </w:p>
    <w:p w14:paraId="7DAAF173" w14:textId="4561FE5A" w:rsidR="004439FF" w:rsidRPr="00E02D51" w:rsidDel="00523837" w:rsidRDefault="004439FF">
      <w:pPr>
        <w:pStyle w:val="Tabladeilustraciones"/>
        <w:tabs>
          <w:tab w:val="right" w:leader="dot" w:pos="7921"/>
        </w:tabs>
        <w:rPr>
          <w:del w:id="705" w:author="David Recio Arnés" w:date="2022-06-27T20:50:00Z"/>
          <w:rFonts w:eastAsiaTheme="minorEastAsia"/>
          <w:noProof/>
          <w:szCs w:val="24"/>
          <w:lang w:eastAsia="es-ES"/>
          <w:rPrChange w:id="706" w:author="David Recio Arnés" w:date="2022-06-27T16:34:00Z">
            <w:rPr>
              <w:del w:id="707" w:author="David Recio Arnés" w:date="2022-06-27T20:50:00Z"/>
              <w:rFonts w:eastAsiaTheme="minorEastAsia"/>
              <w:noProof/>
              <w:sz w:val="22"/>
              <w:lang w:eastAsia="es-ES"/>
            </w:rPr>
          </w:rPrChange>
        </w:rPr>
      </w:pPr>
      <w:del w:id="708" w:author="David Recio Arnés" w:date="2022-06-27T20:50:00Z">
        <w:r w:rsidRPr="00E02D51" w:rsidDel="00523837">
          <w:rPr>
            <w:rStyle w:val="Hipervnculo"/>
            <w:noProof/>
            <w:szCs w:val="24"/>
          </w:rPr>
          <w:delText>Ilustración 5. Discovery Process</w:delText>
        </w:r>
        <w:r w:rsidRPr="00E02D51" w:rsidDel="00523837">
          <w:rPr>
            <w:noProof/>
            <w:webHidden/>
            <w:szCs w:val="24"/>
          </w:rPr>
          <w:tab/>
          <w:delText>10</w:delText>
        </w:r>
      </w:del>
    </w:p>
    <w:p w14:paraId="21FDB2F4" w14:textId="5292B552" w:rsidR="004439FF" w:rsidRPr="00E02D51" w:rsidDel="00523837" w:rsidRDefault="004439FF">
      <w:pPr>
        <w:pStyle w:val="Tabladeilustraciones"/>
        <w:tabs>
          <w:tab w:val="right" w:leader="dot" w:pos="7921"/>
        </w:tabs>
        <w:rPr>
          <w:del w:id="709" w:author="David Recio Arnés" w:date="2022-06-27T20:50:00Z"/>
          <w:rFonts w:eastAsiaTheme="minorEastAsia"/>
          <w:noProof/>
          <w:szCs w:val="24"/>
          <w:lang w:eastAsia="es-ES"/>
          <w:rPrChange w:id="710" w:author="David Recio Arnés" w:date="2022-06-27T16:34:00Z">
            <w:rPr>
              <w:del w:id="711" w:author="David Recio Arnés" w:date="2022-06-27T20:50:00Z"/>
              <w:rFonts w:eastAsiaTheme="minorEastAsia"/>
              <w:noProof/>
              <w:sz w:val="22"/>
              <w:lang w:eastAsia="es-ES"/>
            </w:rPr>
          </w:rPrChange>
        </w:rPr>
      </w:pPr>
      <w:del w:id="712" w:author="David Recio Arnés" w:date="2022-06-27T20:50:00Z">
        <w:r w:rsidRPr="00E02D51" w:rsidDel="00523837">
          <w:rPr>
            <w:rStyle w:val="Hipervnculo"/>
            <w:noProof/>
            <w:szCs w:val="24"/>
          </w:rPr>
          <w:delText>6 Niveles de madurez de los Servicios Web REST</w:delText>
        </w:r>
        <w:r w:rsidRPr="00E02D51" w:rsidDel="00523837">
          <w:rPr>
            <w:noProof/>
            <w:webHidden/>
            <w:szCs w:val="24"/>
          </w:rPr>
          <w:tab/>
          <w:delText>11</w:delText>
        </w:r>
      </w:del>
    </w:p>
    <w:p w14:paraId="1CC6FCF4" w14:textId="4ADA929F" w:rsidR="004439FF" w:rsidRPr="00E02D51" w:rsidDel="00523837" w:rsidRDefault="004439FF">
      <w:pPr>
        <w:pStyle w:val="Tabladeilustraciones"/>
        <w:tabs>
          <w:tab w:val="right" w:leader="dot" w:pos="7921"/>
        </w:tabs>
        <w:rPr>
          <w:del w:id="713" w:author="David Recio Arnés" w:date="2022-06-27T20:50:00Z"/>
          <w:rFonts w:eastAsiaTheme="minorEastAsia"/>
          <w:noProof/>
          <w:szCs w:val="24"/>
          <w:lang w:eastAsia="es-ES"/>
          <w:rPrChange w:id="714" w:author="David Recio Arnés" w:date="2022-06-27T16:34:00Z">
            <w:rPr>
              <w:del w:id="715" w:author="David Recio Arnés" w:date="2022-06-27T20:50:00Z"/>
              <w:rFonts w:eastAsiaTheme="minorEastAsia"/>
              <w:noProof/>
              <w:sz w:val="22"/>
              <w:lang w:eastAsia="es-ES"/>
            </w:rPr>
          </w:rPrChange>
        </w:rPr>
      </w:pPr>
      <w:del w:id="716" w:author="David Recio Arnés" w:date="2022-06-27T20:50:00Z">
        <w:r w:rsidRPr="00E02D51" w:rsidDel="00523837">
          <w:rPr>
            <w:rStyle w:val="Hipervnculo"/>
            <w:noProof/>
            <w:szCs w:val="24"/>
          </w:rPr>
          <w:delText>7 Nivel 0 de Madurez del Servicio Web REST</w:delText>
        </w:r>
        <w:r w:rsidRPr="00E02D51" w:rsidDel="00523837">
          <w:rPr>
            <w:noProof/>
            <w:webHidden/>
            <w:szCs w:val="24"/>
          </w:rPr>
          <w:tab/>
          <w:delText>12</w:delText>
        </w:r>
      </w:del>
    </w:p>
    <w:p w14:paraId="18E2ECF7" w14:textId="5BADF962" w:rsidR="004439FF" w:rsidRPr="00E02D51" w:rsidDel="00523837" w:rsidRDefault="004439FF">
      <w:pPr>
        <w:pStyle w:val="Tabladeilustraciones"/>
        <w:tabs>
          <w:tab w:val="right" w:leader="dot" w:pos="7921"/>
        </w:tabs>
        <w:rPr>
          <w:del w:id="717" w:author="David Recio Arnés" w:date="2022-06-27T20:50:00Z"/>
          <w:rFonts w:eastAsiaTheme="minorEastAsia"/>
          <w:noProof/>
          <w:szCs w:val="24"/>
          <w:lang w:eastAsia="es-ES"/>
          <w:rPrChange w:id="718" w:author="David Recio Arnés" w:date="2022-06-27T16:34:00Z">
            <w:rPr>
              <w:del w:id="719" w:author="David Recio Arnés" w:date="2022-06-27T20:50:00Z"/>
              <w:rFonts w:eastAsiaTheme="minorEastAsia"/>
              <w:noProof/>
              <w:sz w:val="22"/>
              <w:lang w:eastAsia="es-ES"/>
            </w:rPr>
          </w:rPrChange>
        </w:rPr>
      </w:pPr>
      <w:del w:id="720" w:author="David Recio Arnés" w:date="2022-06-27T20:50:00Z">
        <w:r w:rsidRPr="00E02D51" w:rsidDel="00523837">
          <w:rPr>
            <w:rStyle w:val="Hipervnculo"/>
            <w:noProof/>
            <w:szCs w:val="24"/>
          </w:rPr>
          <w:delText>8 Nivel 1 de Madurez del Servicio Web REST</w:delText>
        </w:r>
        <w:r w:rsidRPr="00E02D51" w:rsidDel="00523837">
          <w:rPr>
            <w:noProof/>
            <w:webHidden/>
            <w:szCs w:val="24"/>
          </w:rPr>
          <w:tab/>
          <w:delText>12</w:delText>
        </w:r>
      </w:del>
    </w:p>
    <w:p w14:paraId="54A98EC7" w14:textId="0712EA6C" w:rsidR="004439FF" w:rsidRPr="00E02D51" w:rsidDel="00523837" w:rsidRDefault="004439FF">
      <w:pPr>
        <w:pStyle w:val="Tabladeilustraciones"/>
        <w:tabs>
          <w:tab w:val="right" w:leader="dot" w:pos="7921"/>
        </w:tabs>
        <w:rPr>
          <w:del w:id="721" w:author="David Recio Arnés" w:date="2022-06-27T20:50:00Z"/>
          <w:rFonts w:eastAsiaTheme="minorEastAsia"/>
          <w:noProof/>
          <w:szCs w:val="24"/>
          <w:lang w:eastAsia="es-ES"/>
          <w:rPrChange w:id="722" w:author="David Recio Arnés" w:date="2022-06-27T16:34:00Z">
            <w:rPr>
              <w:del w:id="723" w:author="David Recio Arnés" w:date="2022-06-27T20:50:00Z"/>
              <w:rFonts w:eastAsiaTheme="minorEastAsia"/>
              <w:noProof/>
              <w:sz w:val="22"/>
              <w:lang w:eastAsia="es-ES"/>
            </w:rPr>
          </w:rPrChange>
        </w:rPr>
      </w:pPr>
      <w:del w:id="724" w:author="David Recio Arnés" w:date="2022-06-27T20:50:00Z">
        <w:r w:rsidRPr="00E02D51" w:rsidDel="00523837">
          <w:rPr>
            <w:rStyle w:val="Hipervnculo"/>
            <w:noProof/>
            <w:szCs w:val="24"/>
          </w:rPr>
          <w:delText>9 Nivel 2 de Madurez del Servicio Web REST</w:delText>
        </w:r>
        <w:r w:rsidRPr="00E02D51" w:rsidDel="00523837">
          <w:rPr>
            <w:noProof/>
            <w:webHidden/>
            <w:szCs w:val="24"/>
          </w:rPr>
          <w:tab/>
          <w:delText>13</w:delText>
        </w:r>
      </w:del>
    </w:p>
    <w:p w14:paraId="07D75A56" w14:textId="0C62BBC9" w:rsidR="004439FF" w:rsidRPr="00E02D51" w:rsidDel="00523837" w:rsidRDefault="004439FF">
      <w:pPr>
        <w:pStyle w:val="Tabladeilustraciones"/>
        <w:tabs>
          <w:tab w:val="right" w:leader="dot" w:pos="7921"/>
        </w:tabs>
        <w:rPr>
          <w:del w:id="725" w:author="David Recio Arnés" w:date="2022-06-27T20:50:00Z"/>
          <w:rFonts w:eastAsiaTheme="minorEastAsia"/>
          <w:noProof/>
          <w:szCs w:val="24"/>
          <w:lang w:eastAsia="es-ES"/>
          <w:rPrChange w:id="726" w:author="David Recio Arnés" w:date="2022-06-27T16:34:00Z">
            <w:rPr>
              <w:del w:id="727" w:author="David Recio Arnés" w:date="2022-06-27T20:50:00Z"/>
              <w:rFonts w:eastAsiaTheme="minorEastAsia"/>
              <w:noProof/>
              <w:sz w:val="22"/>
              <w:lang w:eastAsia="es-ES"/>
            </w:rPr>
          </w:rPrChange>
        </w:rPr>
      </w:pPr>
      <w:del w:id="728" w:author="David Recio Arnés" w:date="2022-06-27T20:50:00Z">
        <w:r w:rsidRPr="00E02D51" w:rsidDel="00523837">
          <w:rPr>
            <w:rStyle w:val="Hipervnculo"/>
            <w:noProof/>
            <w:szCs w:val="24"/>
          </w:rPr>
          <w:delText>10 Nivel 3 de Madurez del Servicio Web REST</w:delText>
        </w:r>
        <w:r w:rsidRPr="00E02D51" w:rsidDel="00523837">
          <w:rPr>
            <w:noProof/>
            <w:webHidden/>
            <w:szCs w:val="24"/>
          </w:rPr>
          <w:tab/>
          <w:delText>13</w:delText>
        </w:r>
      </w:del>
    </w:p>
    <w:p w14:paraId="6BB15A40" w14:textId="2F15F46F" w:rsidR="004439FF" w:rsidRPr="00E02D51" w:rsidDel="00523837" w:rsidRDefault="004439FF">
      <w:pPr>
        <w:pStyle w:val="Tabladeilustraciones"/>
        <w:tabs>
          <w:tab w:val="right" w:leader="dot" w:pos="7921"/>
        </w:tabs>
        <w:rPr>
          <w:del w:id="729" w:author="David Recio Arnés" w:date="2022-06-27T20:50:00Z"/>
          <w:rFonts w:eastAsiaTheme="minorEastAsia"/>
          <w:noProof/>
          <w:szCs w:val="24"/>
          <w:lang w:eastAsia="es-ES"/>
          <w:rPrChange w:id="730" w:author="David Recio Arnés" w:date="2022-06-27T16:34:00Z">
            <w:rPr>
              <w:del w:id="731" w:author="David Recio Arnés" w:date="2022-06-27T20:50:00Z"/>
              <w:rFonts w:eastAsiaTheme="minorEastAsia"/>
              <w:noProof/>
              <w:sz w:val="22"/>
              <w:lang w:eastAsia="es-ES"/>
            </w:rPr>
          </w:rPrChange>
        </w:rPr>
      </w:pPr>
      <w:del w:id="732" w:author="David Recio Arnés" w:date="2022-06-27T20:50:00Z">
        <w:r w:rsidRPr="00E02D51" w:rsidDel="00523837">
          <w:rPr>
            <w:rStyle w:val="Hipervnculo"/>
            <w:i/>
            <w:iCs/>
            <w:noProof/>
            <w:szCs w:val="24"/>
          </w:rPr>
          <w:delText>11. Población de matriculados en universidades.</w:delText>
        </w:r>
        <w:r w:rsidRPr="00E02D51" w:rsidDel="00523837">
          <w:rPr>
            <w:noProof/>
            <w:webHidden/>
            <w:szCs w:val="24"/>
          </w:rPr>
          <w:tab/>
          <w:delText>15</w:delText>
        </w:r>
      </w:del>
    </w:p>
    <w:p w14:paraId="0DE02E42" w14:textId="09F0B411" w:rsidR="004439FF" w:rsidRPr="00E02D51" w:rsidDel="00523837" w:rsidRDefault="004439FF">
      <w:pPr>
        <w:pStyle w:val="Tabladeilustraciones"/>
        <w:tabs>
          <w:tab w:val="right" w:leader="dot" w:pos="7921"/>
        </w:tabs>
        <w:rPr>
          <w:del w:id="733" w:author="David Recio Arnés" w:date="2022-06-27T20:50:00Z"/>
          <w:rFonts w:eastAsiaTheme="minorEastAsia"/>
          <w:noProof/>
          <w:szCs w:val="24"/>
          <w:lang w:eastAsia="es-ES"/>
          <w:rPrChange w:id="734" w:author="David Recio Arnés" w:date="2022-06-27T16:34:00Z">
            <w:rPr>
              <w:del w:id="735" w:author="David Recio Arnés" w:date="2022-06-27T20:50:00Z"/>
              <w:rFonts w:eastAsiaTheme="minorEastAsia"/>
              <w:noProof/>
              <w:sz w:val="22"/>
              <w:lang w:eastAsia="es-ES"/>
            </w:rPr>
          </w:rPrChange>
        </w:rPr>
      </w:pPr>
      <w:del w:id="736" w:author="David Recio Arnés" w:date="2022-06-27T20:50:00Z">
        <w:r w:rsidRPr="00E02D51" w:rsidDel="00523837">
          <w:rPr>
            <w:rStyle w:val="Hipervnculo"/>
            <w:noProof/>
            <w:szCs w:val="24"/>
          </w:rPr>
          <w:delText>12. Test de Toulouse</w:delText>
        </w:r>
        <w:r w:rsidRPr="00E02D51" w:rsidDel="00523837">
          <w:rPr>
            <w:noProof/>
            <w:webHidden/>
            <w:szCs w:val="24"/>
          </w:rPr>
          <w:tab/>
          <w:delText>19</w:delText>
        </w:r>
      </w:del>
    </w:p>
    <w:p w14:paraId="6C5B47C1" w14:textId="15C19D01" w:rsidR="004439FF" w:rsidRPr="00E02D51" w:rsidDel="00523837" w:rsidRDefault="004439FF">
      <w:pPr>
        <w:pStyle w:val="Tabladeilustraciones"/>
        <w:tabs>
          <w:tab w:val="right" w:leader="dot" w:pos="7921"/>
        </w:tabs>
        <w:rPr>
          <w:del w:id="737" w:author="David Recio Arnés" w:date="2022-06-27T20:50:00Z"/>
          <w:rFonts w:eastAsiaTheme="minorEastAsia"/>
          <w:noProof/>
          <w:szCs w:val="24"/>
          <w:lang w:eastAsia="es-ES"/>
          <w:rPrChange w:id="738" w:author="David Recio Arnés" w:date="2022-06-27T16:34:00Z">
            <w:rPr>
              <w:del w:id="739" w:author="David Recio Arnés" w:date="2022-06-27T20:50:00Z"/>
              <w:rFonts w:eastAsiaTheme="minorEastAsia"/>
              <w:noProof/>
              <w:sz w:val="22"/>
              <w:lang w:eastAsia="es-ES"/>
            </w:rPr>
          </w:rPrChange>
        </w:rPr>
      </w:pPr>
      <w:del w:id="740" w:author="David Recio Arnés" w:date="2022-06-27T20:50:00Z">
        <w:r w:rsidRPr="00E02D51" w:rsidDel="00523837">
          <w:rPr>
            <w:rStyle w:val="Hipervnculo"/>
            <w:noProof/>
            <w:szCs w:val="24"/>
          </w:rPr>
          <w:delText>13 Funcionalidades del sistema</w:delText>
        </w:r>
        <w:r w:rsidRPr="00E02D51" w:rsidDel="00523837">
          <w:rPr>
            <w:noProof/>
            <w:webHidden/>
            <w:szCs w:val="24"/>
          </w:rPr>
          <w:tab/>
          <w:delText>21</w:delText>
        </w:r>
      </w:del>
    </w:p>
    <w:p w14:paraId="4D52A0E2" w14:textId="06119013" w:rsidR="00637CED" w:rsidRPr="00E02D51" w:rsidDel="00523837" w:rsidRDefault="00637CED">
      <w:pPr>
        <w:pStyle w:val="Tabladeilustraciones"/>
        <w:tabs>
          <w:tab w:val="right" w:leader="dot" w:pos="7921"/>
        </w:tabs>
        <w:rPr>
          <w:del w:id="741" w:author="David Recio Arnés" w:date="2022-06-27T20:50:00Z"/>
          <w:rFonts w:eastAsiaTheme="minorEastAsia"/>
          <w:noProof/>
          <w:szCs w:val="24"/>
          <w:lang w:eastAsia="es-ES"/>
          <w:rPrChange w:id="742" w:author="David Recio Arnés" w:date="2022-06-27T16:34:00Z">
            <w:rPr>
              <w:del w:id="743" w:author="David Recio Arnés" w:date="2022-06-27T20:50:00Z"/>
              <w:rFonts w:eastAsiaTheme="minorEastAsia"/>
              <w:noProof/>
              <w:sz w:val="22"/>
              <w:lang w:eastAsia="es-ES"/>
            </w:rPr>
          </w:rPrChange>
        </w:rPr>
      </w:pPr>
      <w:del w:id="744" w:author="David Recio Arnés" w:date="2022-06-27T20:50:00Z">
        <w:r w:rsidRPr="00E02D51" w:rsidDel="00523837">
          <w:rPr>
            <w:szCs w:val="24"/>
            <w:rPrChange w:id="745" w:author="David Recio Arnés" w:date="2022-06-27T16:34:00Z">
              <w:rPr>
                <w:rStyle w:val="Hipervnculo"/>
                <w:i/>
                <w:iCs/>
                <w:noProof/>
              </w:rPr>
            </w:rPrChange>
          </w:rPr>
          <w:delText>1. Población de matriculados en universidades.</w:delText>
        </w:r>
        <w:r w:rsidRPr="00E02D51" w:rsidDel="00523837">
          <w:rPr>
            <w:noProof/>
            <w:webHidden/>
            <w:szCs w:val="24"/>
          </w:rPr>
          <w:tab/>
          <w:delText>5</w:delText>
        </w:r>
      </w:del>
    </w:p>
    <w:p w14:paraId="75F2DBE9" w14:textId="180093E2" w:rsidR="00637CED" w:rsidRPr="00E02D51" w:rsidDel="00523837" w:rsidRDefault="00637CED">
      <w:pPr>
        <w:pStyle w:val="Tabladeilustraciones"/>
        <w:tabs>
          <w:tab w:val="right" w:leader="dot" w:pos="7921"/>
        </w:tabs>
        <w:rPr>
          <w:del w:id="746" w:author="David Recio Arnés" w:date="2022-06-27T20:50:00Z"/>
          <w:rFonts w:eastAsiaTheme="minorEastAsia"/>
          <w:noProof/>
          <w:szCs w:val="24"/>
          <w:lang w:eastAsia="es-ES"/>
          <w:rPrChange w:id="747" w:author="David Recio Arnés" w:date="2022-06-27T16:34:00Z">
            <w:rPr>
              <w:del w:id="748" w:author="David Recio Arnés" w:date="2022-06-27T20:50:00Z"/>
              <w:rFonts w:eastAsiaTheme="minorEastAsia"/>
              <w:noProof/>
              <w:sz w:val="22"/>
              <w:lang w:eastAsia="es-ES"/>
            </w:rPr>
          </w:rPrChange>
        </w:rPr>
      </w:pPr>
      <w:del w:id="749" w:author="David Recio Arnés" w:date="2022-06-27T20:50:00Z">
        <w:r w:rsidRPr="00E02D51" w:rsidDel="00523837">
          <w:rPr>
            <w:szCs w:val="24"/>
            <w:rPrChange w:id="750" w:author="David Recio Arnés" w:date="2022-06-27T16:34:00Z">
              <w:rPr>
                <w:rStyle w:val="Hipervnculo"/>
                <w:noProof/>
              </w:rPr>
            </w:rPrChange>
          </w:rPr>
          <w:delText>2. Test de Toulouse</w:delText>
        </w:r>
        <w:r w:rsidRPr="00E02D51" w:rsidDel="00523837">
          <w:rPr>
            <w:noProof/>
            <w:webHidden/>
            <w:szCs w:val="24"/>
          </w:rPr>
          <w:tab/>
          <w:delText>8</w:delText>
        </w:r>
      </w:del>
    </w:p>
    <w:p w14:paraId="3E6805EC" w14:textId="00EB635F" w:rsidR="00637CED" w:rsidRDefault="00637CED" w:rsidP="00B0412C">
      <w:r>
        <w:rPr>
          <w:b/>
          <w:bCs/>
          <w:noProof/>
        </w:rPr>
        <w:fldChar w:fldCharType="end"/>
      </w:r>
      <w:commentRangeEnd w:id="523"/>
      <w:r w:rsidR="00C5743E">
        <w:rPr>
          <w:rStyle w:val="Refdecomentario"/>
        </w:rPr>
        <w:commentReference w:id="523"/>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38359E9A" w:rsidR="00637CED" w:rsidRDefault="178392B7" w:rsidP="00637CED">
      <w:pPr>
        <w:pStyle w:val="Ttulo"/>
        <w:rPr>
          <w:ins w:id="751" w:author="David Recio Arnés" w:date="2022-06-27T15:22:00Z"/>
        </w:rPr>
      </w:pPr>
      <w:r>
        <w:lastRenderedPageBreak/>
        <w:t>Índice de tablas</w:t>
      </w:r>
    </w:p>
    <w:p w14:paraId="7C124EC3" w14:textId="1580DF1C" w:rsidR="00D11E8B" w:rsidRPr="00D11E8B" w:rsidRDefault="00D11E8B">
      <w:pPr>
        <w:pPrChange w:id="752" w:author="David Recio Arnés" w:date="2022-06-27T15:22:00Z">
          <w:pPr>
            <w:pStyle w:val="Ttulo"/>
          </w:pPr>
        </w:pPrChange>
      </w:pPr>
    </w:p>
    <w:p w14:paraId="47E7AFAC" w14:textId="1DFAD9BF" w:rsidR="00216058" w:rsidRPr="00523837" w:rsidRDefault="00637CED">
      <w:pPr>
        <w:spacing w:line="240" w:lineRule="auto"/>
        <w:rPr>
          <w:ins w:id="753" w:author="David Recio Arnés" w:date="2022-06-27T19:13:00Z"/>
          <w:rPrChange w:id="754" w:author="David Recio Arnés" w:date="2022-06-27T20:54:00Z">
            <w:rPr>
              <w:ins w:id="755" w:author="David Recio Arnés" w:date="2022-06-27T19:13:00Z"/>
              <w:rStyle w:val="Hipervnculo"/>
              <w:rFonts w:ascii="Times New Roman" w:eastAsiaTheme="majorEastAsia" w:hAnsi="Times New Roman" w:cstheme="majorBidi"/>
              <w:b/>
              <w:noProof/>
              <w:spacing w:val="-10"/>
              <w:kern w:val="28"/>
              <w:sz w:val="48"/>
              <w:szCs w:val="24"/>
            </w:rPr>
          </w:rPrChange>
        </w:rPr>
        <w:pPrChange w:id="756" w:author="David Recio Arnés" w:date="2022-06-27T20:54:00Z">
          <w:pPr>
            <w:pStyle w:val="Tabladeilustraciones"/>
            <w:tabs>
              <w:tab w:val="right" w:leader="dot" w:pos="7921"/>
            </w:tabs>
          </w:pPr>
        </w:pPrChange>
      </w:pPr>
      <w:r w:rsidRPr="00523837">
        <w:rPr>
          <w:rPrChange w:id="757" w:author="David Recio Arnés" w:date="2022-06-27T20:54:00Z">
            <w:rPr>
              <w:b/>
              <w:bCs/>
              <w:noProof/>
              <w:color w:val="0563C1" w:themeColor="hyperlink"/>
              <w:szCs w:val="24"/>
              <w:u w:val="single"/>
            </w:rPr>
          </w:rPrChange>
        </w:rPr>
        <w:fldChar w:fldCharType="begin"/>
      </w:r>
      <w:r w:rsidRPr="00523837">
        <w:rPr>
          <w:rPrChange w:id="758" w:author="David Recio Arnés" w:date="2022-06-27T20:54:00Z">
            <w:rPr>
              <w:b/>
              <w:bCs/>
              <w:noProof/>
              <w:szCs w:val="24"/>
            </w:rPr>
          </w:rPrChange>
        </w:rPr>
        <w:instrText xml:space="preserve"> TOC \h \z \c "Tabla" </w:instrText>
      </w:r>
      <w:r w:rsidRPr="00523837">
        <w:rPr>
          <w:rPrChange w:id="759" w:author="David Recio Arnés" w:date="2022-06-27T20:54:00Z">
            <w:rPr>
              <w:b/>
              <w:bCs/>
              <w:noProof/>
              <w:szCs w:val="24"/>
            </w:rPr>
          </w:rPrChange>
        </w:rPr>
        <w:fldChar w:fldCharType="separate"/>
      </w:r>
      <w:ins w:id="760" w:author="David Recio" w:date="2022-06-23T02:07:00Z">
        <w:r w:rsidR="00216058" w:rsidRPr="00523837">
          <w:rPr>
            <w:rPrChange w:id="761" w:author="David Recio Arnés" w:date="2022-06-27T20:54:00Z">
              <w:rPr>
                <w:rStyle w:val="Hipervnculo"/>
                <w:noProof/>
                <w:szCs w:val="24"/>
              </w:rPr>
            </w:rPrChange>
          </w:rPr>
          <w:fldChar w:fldCharType="begin"/>
        </w:r>
        <w:r w:rsidR="00216058" w:rsidRPr="00523837">
          <w:rPr>
            <w:rPrChange w:id="762" w:author="David Recio Arnés" w:date="2022-06-27T20:54:00Z">
              <w:rPr>
                <w:rStyle w:val="Hipervnculo"/>
                <w:noProof/>
                <w:szCs w:val="24"/>
              </w:rPr>
            </w:rPrChange>
          </w:rPr>
          <w:instrText xml:space="preserve"> </w:instrText>
        </w:r>
        <w:r w:rsidR="00216058" w:rsidRPr="00523837">
          <w:rPr>
            <w:rPrChange w:id="763" w:author="David Recio Arnés" w:date="2022-06-27T20:54:00Z">
              <w:rPr>
                <w:noProof/>
                <w:szCs w:val="24"/>
              </w:rPr>
            </w:rPrChange>
          </w:rPr>
          <w:instrText>HYPERLINK \l "_Toc106842494"</w:instrText>
        </w:r>
        <w:r w:rsidR="00216058" w:rsidRPr="00523837">
          <w:rPr>
            <w:rPrChange w:id="764" w:author="David Recio Arnés" w:date="2022-06-27T20:54:00Z">
              <w:rPr>
                <w:rStyle w:val="Hipervnculo"/>
                <w:noProof/>
                <w:szCs w:val="24"/>
              </w:rPr>
            </w:rPrChange>
          </w:rPr>
          <w:instrText xml:space="preserve"> </w:instrText>
        </w:r>
      </w:ins>
      <w:ins w:id="765" w:author="David Recio" w:date="2022-06-23T02:07:00Z">
        <w:r w:rsidR="00216058" w:rsidRPr="00523837">
          <w:rPr>
            <w:rPrChange w:id="766" w:author="David Recio Arnés" w:date="2022-06-27T20:54:00Z">
              <w:rPr>
                <w:rStyle w:val="Hipervnculo"/>
                <w:noProof/>
                <w:szCs w:val="24"/>
              </w:rPr>
            </w:rPrChange>
          </w:rPr>
          <w:fldChar w:fldCharType="separate"/>
        </w:r>
        <w:r w:rsidR="00216058" w:rsidRPr="00523837">
          <w:rPr>
            <w:rPrChange w:id="767" w:author="David Recio Arnés" w:date="2022-06-27T20:54:00Z">
              <w:rPr>
                <w:rStyle w:val="Hipervnculo"/>
                <w:noProof/>
                <w:szCs w:val="24"/>
              </w:rPr>
            </w:rPrChange>
          </w:rPr>
          <w:t xml:space="preserve">Tabla 1.  </w:t>
        </w:r>
      </w:ins>
      <w:ins w:id="768" w:author="David Recio Arnés" w:date="2022-06-27T16:18:00Z">
        <w:r w:rsidR="00B26655" w:rsidRPr="00523837">
          <w:rPr>
            <w:rPrChange w:id="769" w:author="David Recio Arnés" w:date="2022-06-27T20:54:00Z">
              <w:rPr>
                <w:rStyle w:val="Hipervnculo"/>
                <w:noProof/>
                <w:szCs w:val="24"/>
              </w:rPr>
            </w:rPrChange>
          </w:rPr>
          <w:t>Coste de la luz por horas trabajadas</w:t>
        </w:r>
      </w:ins>
      <w:ins w:id="770" w:author="David Recio Arnés" w:date="2022-06-27T16:20:00Z">
        <w:r w:rsidR="00EE0C7B" w:rsidRPr="00523837">
          <w:rPr>
            <w:rPrChange w:id="771" w:author="David Recio Arnés" w:date="2022-06-27T20:54:00Z">
              <w:rPr>
                <w:rStyle w:val="Hipervnculo"/>
                <w:noProof/>
                <w:szCs w:val="24"/>
              </w:rPr>
            </w:rPrChange>
          </w:rPr>
          <w:t>…………………………………………………….…7</w:t>
        </w:r>
      </w:ins>
      <w:ins w:id="772" w:author="David Recio" w:date="2022-06-23T02:07:00Z">
        <w:del w:id="773" w:author="David Recio Arnés" w:date="2022-06-27T16:18:00Z">
          <w:r w:rsidR="00216058" w:rsidRPr="00523837" w:rsidDel="00B26655">
            <w:rPr>
              <w:rPrChange w:id="774" w:author="David Recio Arnés" w:date="2022-06-27T20:54:00Z">
                <w:rPr>
                  <w:rStyle w:val="Hipervnculo"/>
                  <w:noProof/>
                  <w:szCs w:val="24"/>
                </w:rPr>
              </w:rPrChange>
            </w:rPr>
            <w:delText>Tasas de abandono en el primer año</w:delText>
          </w:r>
        </w:del>
        <w:del w:id="775" w:author="David Recio Arnés" w:date="2022-06-27T16:20:00Z">
          <w:r w:rsidR="00216058" w:rsidRPr="00523837" w:rsidDel="00EE0C7B">
            <w:rPr>
              <w:webHidden/>
              <w:rPrChange w:id="776" w:author="David Recio Arnés" w:date="2022-06-27T20:54:00Z">
                <w:rPr>
                  <w:noProof/>
                  <w:webHidden/>
                  <w:szCs w:val="24"/>
                </w:rPr>
              </w:rPrChange>
            </w:rPr>
            <w:tab/>
          </w:r>
          <w:r w:rsidR="00216058" w:rsidRPr="00523837" w:rsidDel="00EE0C7B">
            <w:rPr>
              <w:webHidden/>
              <w:rPrChange w:id="777" w:author="David Recio Arnés" w:date="2022-06-27T20:54:00Z">
                <w:rPr>
                  <w:noProof/>
                  <w:webHidden/>
                  <w:szCs w:val="24"/>
                </w:rPr>
              </w:rPrChange>
            </w:rPr>
            <w:fldChar w:fldCharType="begin"/>
          </w:r>
          <w:r w:rsidR="00216058" w:rsidRPr="00523837" w:rsidDel="00EE0C7B">
            <w:rPr>
              <w:webHidden/>
              <w:rPrChange w:id="778" w:author="David Recio Arnés" w:date="2022-06-27T20:54:00Z">
                <w:rPr>
                  <w:noProof/>
                  <w:webHidden/>
                  <w:szCs w:val="24"/>
                </w:rPr>
              </w:rPrChange>
            </w:rPr>
            <w:delInstrText xml:space="preserve"> PAGEREF _Toc106842494 \h </w:delInstrText>
          </w:r>
        </w:del>
      </w:ins>
      <w:del w:id="779" w:author="David Recio Arnés" w:date="2022-06-27T16:20:00Z">
        <w:r w:rsidR="00216058" w:rsidRPr="001F75BC" w:rsidDel="00EE0C7B">
          <w:rPr>
            <w:webHidden/>
          </w:rPr>
        </w:r>
        <w:r w:rsidR="00216058" w:rsidRPr="00523837" w:rsidDel="00EE0C7B">
          <w:rPr>
            <w:webHidden/>
            <w:rPrChange w:id="780" w:author="David Recio Arnés" w:date="2022-06-27T20:54:00Z">
              <w:rPr>
                <w:noProof/>
                <w:webHidden/>
                <w:szCs w:val="24"/>
              </w:rPr>
            </w:rPrChange>
          </w:rPr>
          <w:fldChar w:fldCharType="separate"/>
        </w:r>
      </w:del>
      <w:ins w:id="781" w:author="David Recio" w:date="2022-06-23T02:07:00Z">
        <w:del w:id="782" w:author="David Recio Arnés" w:date="2022-06-27T16:19:00Z">
          <w:r w:rsidR="00216058" w:rsidRPr="00523837" w:rsidDel="00EE0C7B">
            <w:rPr>
              <w:webHidden/>
              <w:rPrChange w:id="783" w:author="David Recio Arnés" w:date="2022-06-27T20:54:00Z">
                <w:rPr>
                  <w:noProof/>
                  <w:webHidden/>
                  <w:szCs w:val="24"/>
                </w:rPr>
              </w:rPrChange>
            </w:rPr>
            <w:delText>2</w:delText>
          </w:r>
        </w:del>
        <w:del w:id="784" w:author="David Recio Arnés" w:date="2022-06-27T16:20:00Z">
          <w:r w:rsidR="00216058" w:rsidRPr="00523837" w:rsidDel="00EE0C7B">
            <w:rPr>
              <w:webHidden/>
              <w:rPrChange w:id="785" w:author="David Recio Arnés" w:date="2022-06-27T20:54:00Z">
                <w:rPr>
                  <w:noProof/>
                  <w:webHidden/>
                  <w:szCs w:val="24"/>
                </w:rPr>
              </w:rPrChange>
            </w:rPr>
            <w:delText>4</w:delText>
          </w:r>
          <w:r w:rsidR="00216058" w:rsidRPr="00523837" w:rsidDel="00EE0C7B">
            <w:rPr>
              <w:webHidden/>
              <w:rPrChange w:id="786" w:author="David Recio Arnés" w:date="2022-06-27T20:54:00Z">
                <w:rPr>
                  <w:noProof/>
                  <w:webHidden/>
                  <w:szCs w:val="24"/>
                </w:rPr>
              </w:rPrChange>
            </w:rPr>
            <w:fldChar w:fldCharType="end"/>
          </w:r>
        </w:del>
        <w:r w:rsidR="00216058" w:rsidRPr="00523837">
          <w:rPr>
            <w:rPrChange w:id="787" w:author="David Recio Arnés" w:date="2022-06-27T20:54:00Z">
              <w:rPr>
                <w:rStyle w:val="Hipervnculo"/>
                <w:noProof/>
                <w:szCs w:val="24"/>
              </w:rPr>
            </w:rPrChange>
          </w:rPr>
          <w:fldChar w:fldCharType="end"/>
        </w:r>
      </w:ins>
    </w:p>
    <w:p w14:paraId="3B802C5C" w14:textId="6EBFA1C6" w:rsidR="006D619E" w:rsidRPr="006D619E" w:rsidRDefault="006D619E">
      <w:pPr>
        <w:spacing w:line="240" w:lineRule="auto"/>
        <w:rPr>
          <w:ins w:id="788" w:author="David Recio" w:date="2022-06-23T02:07:00Z"/>
          <w:rPrChange w:id="789" w:author="David Recio Arnés" w:date="2022-06-27T19:13:00Z">
            <w:rPr>
              <w:ins w:id="790" w:author="David Recio" w:date="2022-06-23T02:07:00Z"/>
              <w:rFonts w:eastAsiaTheme="minorEastAsia"/>
              <w:noProof/>
              <w:sz w:val="22"/>
              <w:lang w:eastAsia="es-ES"/>
            </w:rPr>
          </w:rPrChange>
        </w:rPr>
        <w:pPrChange w:id="791" w:author="David Recio Arnés" w:date="2022-06-27T20:54:00Z">
          <w:pPr>
            <w:pStyle w:val="Tabladeilustraciones"/>
            <w:tabs>
              <w:tab w:val="right" w:leader="dot" w:pos="7921"/>
            </w:tabs>
          </w:pPr>
        </w:pPrChange>
      </w:pPr>
      <w:ins w:id="792" w:author="David Recio Arnés" w:date="2022-06-27T19:13:00Z">
        <w:r>
          <w:t>Tabla 2. Tasas de abandono el primer año universitario…………………………………….24</w:t>
        </w:r>
      </w:ins>
    </w:p>
    <w:p w14:paraId="69E22757" w14:textId="4110B7DD" w:rsidR="00B26655" w:rsidRDefault="00216058">
      <w:pPr>
        <w:spacing w:line="240" w:lineRule="auto"/>
        <w:rPr>
          <w:ins w:id="793" w:author="David Recio Arnés" w:date="2022-06-27T18:25:00Z"/>
        </w:rPr>
        <w:pPrChange w:id="794" w:author="David Recio Arnés" w:date="2022-06-27T20:54:00Z">
          <w:pPr/>
        </w:pPrChange>
      </w:pPr>
      <w:ins w:id="795" w:author="David Recio" w:date="2022-06-23T02:07:00Z">
        <w:del w:id="796" w:author="David Recio Arnés" w:date="2022-06-27T19:13:00Z">
          <w:r w:rsidRPr="00523837" w:rsidDel="006D619E">
            <w:rPr>
              <w:rPrChange w:id="797" w:author="David Recio Arnés" w:date="2022-06-27T20:54:00Z">
                <w:rPr>
                  <w:rStyle w:val="Hipervnculo"/>
                  <w:noProof/>
                  <w:szCs w:val="24"/>
                </w:rPr>
              </w:rPrChange>
            </w:rPr>
            <w:delText xml:space="preserve">Tabla 2. </w:delText>
          </w:r>
        </w:del>
        <w:del w:id="798" w:author="David Recio Arnés" w:date="2022-06-27T16:17:00Z">
          <w:r w:rsidRPr="00523837" w:rsidDel="00B26655">
            <w:rPr>
              <w:rPrChange w:id="799" w:author="David Recio Arnés" w:date="2022-06-27T20:54:00Z">
                <w:rPr>
                  <w:rStyle w:val="Hipervnculo"/>
                  <w:noProof/>
                  <w:szCs w:val="24"/>
                </w:rPr>
              </w:rPrChange>
            </w:rPr>
            <w:delText>Evaluación CHASIDE</w:delText>
          </w:r>
        </w:del>
        <w:del w:id="800" w:author="David Recio Arnés" w:date="2022-06-27T16:18:00Z">
          <w:r w:rsidRPr="00523837" w:rsidDel="00B26655">
            <w:rPr>
              <w:webHidden/>
              <w:rPrChange w:id="801" w:author="David Recio Arnés" w:date="2022-06-27T20:54:00Z">
                <w:rPr>
                  <w:noProof/>
                  <w:webHidden/>
                  <w:szCs w:val="24"/>
                </w:rPr>
              </w:rPrChange>
            </w:rPr>
            <w:tab/>
          </w:r>
          <w:r w:rsidRPr="00523837" w:rsidDel="00B26655">
            <w:rPr>
              <w:webHidden/>
              <w:rPrChange w:id="802" w:author="David Recio Arnés" w:date="2022-06-27T20:54:00Z">
                <w:rPr>
                  <w:noProof/>
                  <w:webHidden/>
                  <w:szCs w:val="24"/>
                </w:rPr>
              </w:rPrChange>
            </w:rPr>
            <w:fldChar w:fldCharType="begin"/>
          </w:r>
          <w:r w:rsidRPr="00523837" w:rsidDel="00B26655">
            <w:rPr>
              <w:webHidden/>
              <w:rPrChange w:id="803" w:author="David Recio Arnés" w:date="2022-06-27T20:54:00Z">
                <w:rPr>
                  <w:noProof/>
                  <w:webHidden/>
                  <w:szCs w:val="24"/>
                </w:rPr>
              </w:rPrChange>
            </w:rPr>
            <w:delInstrText xml:space="preserve"> PAGEREF _Toc106842495 \h </w:delInstrText>
          </w:r>
        </w:del>
      </w:ins>
      <w:del w:id="804" w:author="David Recio Arnés" w:date="2022-06-27T16:18:00Z">
        <w:r w:rsidRPr="001F75BC" w:rsidDel="00B26655">
          <w:rPr>
            <w:webHidden/>
          </w:rPr>
        </w:r>
        <w:r w:rsidRPr="00523837" w:rsidDel="00B26655">
          <w:rPr>
            <w:webHidden/>
            <w:rPrChange w:id="805" w:author="David Recio Arnés" w:date="2022-06-27T20:54:00Z">
              <w:rPr>
                <w:noProof/>
                <w:webHidden/>
                <w:szCs w:val="24"/>
              </w:rPr>
            </w:rPrChange>
          </w:rPr>
          <w:fldChar w:fldCharType="separate"/>
        </w:r>
      </w:del>
      <w:ins w:id="806" w:author="David Recio" w:date="2022-06-23T02:07:00Z">
        <w:del w:id="807" w:author="David Recio Arnés" w:date="2022-06-27T16:18:00Z">
          <w:r w:rsidRPr="00523837" w:rsidDel="00B26655">
            <w:rPr>
              <w:webHidden/>
              <w:rPrChange w:id="808" w:author="David Recio Arnés" w:date="2022-06-27T20:54:00Z">
                <w:rPr>
                  <w:noProof/>
                  <w:webHidden/>
                  <w:szCs w:val="24"/>
                </w:rPr>
              </w:rPrChange>
            </w:rPr>
            <w:delText>25</w:delText>
          </w:r>
          <w:r w:rsidRPr="00523837" w:rsidDel="00B26655">
            <w:rPr>
              <w:webHidden/>
              <w:rPrChange w:id="809" w:author="David Recio Arnés" w:date="2022-06-27T20:54:00Z">
                <w:rPr>
                  <w:noProof/>
                  <w:webHidden/>
                  <w:szCs w:val="24"/>
                </w:rPr>
              </w:rPrChange>
            </w:rPr>
            <w:fldChar w:fldCharType="end"/>
          </w:r>
        </w:del>
      </w:ins>
      <w:ins w:id="810" w:author="David Recio Arnés" w:date="2022-06-27T16:17:00Z">
        <w:r w:rsidR="00B26655">
          <w:t>Tabla 3. Evaluación CHASIDE……………………………………………………………………………..25</w:t>
        </w:r>
      </w:ins>
    </w:p>
    <w:p w14:paraId="6F5D933F" w14:textId="66257126" w:rsidR="007F5290" w:rsidRDefault="007F5290">
      <w:pPr>
        <w:spacing w:line="240" w:lineRule="auto"/>
        <w:rPr>
          <w:ins w:id="811" w:author="David Recio Arnés" w:date="2022-06-27T18:55:00Z"/>
        </w:rPr>
        <w:pPrChange w:id="812" w:author="David Recio Arnés" w:date="2022-06-27T20:54:00Z">
          <w:pPr/>
        </w:pPrChange>
      </w:pPr>
      <w:ins w:id="813" w:author="David Recio Arnés" w:date="2022-06-27T18:25:00Z">
        <w:r>
          <w:t>Tabla 4. Análisis de seguridad…………………………………………………………………………….32</w:t>
        </w:r>
      </w:ins>
    </w:p>
    <w:p w14:paraId="45729D24" w14:textId="42183E83" w:rsidR="00BE0EFD" w:rsidRDefault="00BE0EFD">
      <w:pPr>
        <w:spacing w:line="240" w:lineRule="auto"/>
        <w:rPr>
          <w:ins w:id="814" w:author="David Recio Arnés" w:date="2022-06-27T19:08:00Z"/>
        </w:rPr>
        <w:pPrChange w:id="815" w:author="David Recio Arnés" w:date="2022-06-27T20:54:00Z">
          <w:pPr/>
        </w:pPrChange>
      </w:pPr>
      <w:ins w:id="816" w:author="David Recio Arnés" w:date="2022-06-27T18:55:00Z">
        <w:r>
          <w:t>Tabla</w:t>
        </w:r>
      </w:ins>
      <w:ins w:id="817" w:author="David Recio Arnés" w:date="2022-06-27T19:02:00Z">
        <w:r w:rsidR="00420C5E">
          <w:t xml:space="preserve"> </w:t>
        </w:r>
        <w:r w:rsidR="00504139">
          <w:t xml:space="preserve">5. </w:t>
        </w:r>
        <w:r w:rsidR="00504139" w:rsidRPr="00504139">
          <w:t xml:space="preserve">Exposición del recurso: /usuarios </w:t>
        </w:r>
      </w:ins>
      <w:ins w:id="818" w:author="David Recio Arnés" w:date="2022-06-27T18:56:00Z">
        <w:r>
          <w:t>……………………………………………</w:t>
        </w:r>
      </w:ins>
      <w:ins w:id="819" w:author="David Recio Arnés" w:date="2022-06-27T19:02:00Z">
        <w:r w:rsidR="00504139">
          <w:t>…</w:t>
        </w:r>
      </w:ins>
      <w:ins w:id="820" w:author="David Recio Arnés" w:date="2022-06-27T19:13:00Z">
        <w:r w:rsidR="006D619E">
          <w:t>.</w:t>
        </w:r>
      </w:ins>
      <w:ins w:id="821" w:author="David Recio Arnés" w:date="2022-06-27T18:56:00Z">
        <w:r>
          <w:t>……….39</w:t>
        </w:r>
      </w:ins>
    </w:p>
    <w:p w14:paraId="6CDF5354" w14:textId="07601413" w:rsidR="009A001F" w:rsidRDefault="009A001F">
      <w:pPr>
        <w:spacing w:line="240" w:lineRule="auto"/>
        <w:rPr>
          <w:ins w:id="822" w:author="David Recio Arnés" w:date="2022-06-27T19:08:00Z"/>
        </w:rPr>
        <w:pPrChange w:id="823" w:author="David Recio Arnés" w:date="2022-06-27T20:54:00Z">
          <w:pPr/>
        </w:pPrChange>
      </w:pPr>
      <w:ins w:id="824" w:author="David Recio Arnés" w:date="2022-06-27T19:08:00Z">
        <w:r>
          <w:t xml:space="preserve">Tabla 6. </w:t>
        </w:r>
        <w:r w:rsidRPr="009A001F">
          <w:t>Exposición del recurso: /usuarios/:id</w:t>
        </w:r>
        <w:r>
          <w:t>…………………………………………………...41</w:t>
        </w:r>
      </w:ins>
    </w:p>
    <w:p w14:paraId="0BEED0E8" w14:textId="1F5F3B76" w:rsidR="009A001F" w:rsidRDefault="009A001F">
      <w:pPr>
        <w:spacing w:line="240" w:lineRule="auto"/>
        <w:rPr>
          <w:ins w:id="825" w:author="David Recio Arnés" w:date="2022-06-27T19:12:00Z"/>
        </w:rPr>
        <w:pPrChange w:id="826" w:author="David Recio Arnés" w:date="2022-06-27T20:54:00Z">
          <w:pPr/>
        </w:pPrChange>
      </w:pPr>
      <w:ins w:id="827" w:author="David Recio Arnés" w:date="2022-06-27T19:08:00Z">
        <w:r>
          <w:t xml:space="preserve">Tabla 7. </w:t>
        </w:r>
      </w:ins>
      <w:ins w:id="828" w:author="David Recio Arnés" w:date="2022-06-27T19:09:00Z">
        <w:r w:rsidRPr="009A001F">
          <w:t>Exposición del recurso: /usuarios/:idUsuarios/notas/:id</w:t>
        </w:r>
        <w:r>
          <w:t>………………..…….42</w:t>
        </w:r>
      </w:ins>
    </w:p>
    <w:p w14:paraId="2378D697" w14:textId="15C2CB91" w:rsidR="006D619E" w:rsidRPr="00B26655" w:rsidRDefault="006D619E">
      <w:pPr>
        <w:spacing w:line="240" w:lineRule="auto"/>
        <w:rPr>
          <w:ins w:id="829" w:author="David Recio" w:date="2022-06-23T02:07:00Z"/>
          <w:rPrChange w:id="830" w:author="David Recio Arnés" w:date="2022-06-27T16:17:00Z">
            <w:rPr>
              <w:ins w:id="831" w:author="David Recio" w:date="2022-06-23T02:07:00Z"/>
              <w:rFonts w:eastAsiaTheme="minorEastAsia"/>
              <w:noProof/>
              <w:sz w:val="22"/>
              <w:lang w:eastAsia="es-ES"/>
            </w:rPr>
          </w:rPrChange>
        </w:rPr>
        <w:pPrChange w:id="832" w:author="David Recio Arnés" w:date="2022-06-27T20:54:00Z">
          <w:pPr>
            <w:pStyle w:val="Tabladeilustraciones"/>
            <w:tabs>
              <w:tab w:val="right" w:leader="dot" w:pos="7921"/>
            </w:tabs>
          </w:pPr>
        </w:pPrChange>
      </w:pPr>
      <w:ins w:id="833" w:author="David Recio Arnés" w:date="2022-06-27T19:12:00Z">
        <w:r>
          <w:t xml:space="preserve">Tabla 8. </w:t>
        </w:r>
        <w:r w:rsidRPr="006D619E">
          <w:t>Exposición del recurso: /usuarios/:idUsuarios/formularios/:tipo</w:t>
        </w:r>
        <w:r>
          <w:t>…</w:t>
        </w:r>
      </w:ins>
      <w:ins w:id="834" w:author="David Recio Arnés" w:date="2022-06-27T19:13:00Z">
        <w:r>
          <w:t>…….</w:t>
        </w:r>
      </w:ins>
      <w:ins w:id="835" w:author="David Recio Arnés" w:date="2022-06-27T19:12:00Z">
        <w:r>
          <w:t>..44</w:t>
        </w:r>
      </w:ins>
    </w:p>
    <w:p w14:paraId="1E57B22D" w14:textId="46F6DD93" w:rsidR="004439FF" w:rsidRPr="00523837" w:rsidDel="00216058" w:rsidRDefault="004439FF">
      <w:pPr>
        <w:pStyle w:val="Tabladeilustraciones"/>
        <w:tabs>
          <w:tab w:val="right" w:leader="dot" w:pos="7921"/>
        </w:tabs>
        <w:spacing w:line="240" w:lineRule="auto"/>
        <w:rPr>
          <w:del w:id="836" w:author="David Recio" w:date="2022-06-23T02:07:00Z"/>
          <w:rPrChange w:id="837" w:author="David Recio Arnés" w:date="2022-06-27T20:54:00Z">
            <w:rPr>
              <w:del w:id="838" w:author="David Recio" w:date="2022-06-23T02:07:00Z"/>
              <w:rFonts w:eastAsiaTheme="minorEastAsia"/>
              <w:noProof/>
              <w:sz w:val="22"/>
              <w:lang w:eastAsia="es-ES"/>
            </w:rPr>
          </w:rPrChange>
        </w:rPr>
        <w:pPrChange w:id="839" w:author="David Recio Arnés" w:date="2022-06-27T20:54:00Z">
          <w:pPr>
            <w:pStyle w:val="Tabladeilustraciones"/>
            <w:tabs>
              <w:tab w:val="right" w:leader="dot" w:pos="7921"/>
            </w:tabs>
          </w:pPr>
        </w:pPrChange>
      </w:pPr>
      <w:del w:id="840" w:author="David Recio" w:date="2022-06-23T02:07:00Z">
        <w:r w:rsidRPr="00523837" w:rsidDel="00216058">
          <w:rPr>
            <w:rPrChange w:id="841" w:author="David Recio Arnés" w:date="2022-06-27T20:54:00Z">
              <w:rPr>
                <w:rStyle w:val="Hipervnculo"/>
                <w:noProof/>
                <w:szCs w:val="24"/>
              </w:rPr>
            </w:rPrChange>
          </w:rPr>
          <w:delText>Tabla 1.  Tasas de abandono en el primer año</w:delText>
        </w:r>
        <w:r w:rsidRPr="00523837" w:rsidDel="00216058">
          <w:rPr>
            <w:webHidden/>
            <w:rPrChange w:id="842" w:author="David Recio Arnés" w:date="2022-06-27T20:54:00Z">
              <w:rPr>
                <w:noProof/>
                <w:webHidden/>
                <w:szCs w:val="24"/>
              </w:rPr>
            </w:rPrChange>
          </w:rPr>
          <w:tab/>
        </w:r>
      </w:del>
      <w:del w:id="843" w:author="David Recio" w:date="2022-06-23T02:06:00Z">
        <w:r w:rsidRPr="00523837" w:rsidDel="00216058">
          <w:rPr>
            <w:webHidden/>
            <w:rPrChange w:id="844" w:author="David Recio Arnés" w:date="2022-06-27T20:54:00Z">
              <w:rPr>
                <w:noProof/>
                <w:webHidden/>
                <w:szCs w:val="24"/>
              </w:rPr>
            </w:rPrChange>
          </w:rPr>
          <w:delText>16</w:delText>
        </w:r>
      </w:del>
    </w:p>
    <w:p w14:paraId="255B1DD9" w14:textId="739F5A52" w:rsidR="004439FF" w:rsidRPr="00523837" w:rsidDel="00216058" w:rsidRDefault="004439FF">
      <w:pPr>
        <w:pStyle w:val="Tabladeilustraciones"/>
        <w:tabs>
          <w:tab w:val="right" w:leader="dot" w:pos="7921"/>
        </w:tabs>
        <w:spacing w:line="240" w:lineRule="auto"/>
        <w:rPr>
          <w:del w:id="845" w:author="David Recio" w:date="2022-06-23T02:07:00Z"/>
          <w:rPrChange w:id="846" w:author="David Recio Arnés" w:date="2022-06-27T20:54:00Z">
            <w:rPr>
              <w:del w:id="847" w:author="David Recio" w:date="2022-06-23T02:07:00Z"/>
              <w:rFonts w:eastAsiaTheme="minorEastAsia"/>
              <w:noProof/>
              <w:sz w:val="22"/>
              <w:lang w:eastAsia="es-ES"/>
            </w:rPr>
          </w:rPrChange>
        </w:rPr>
        <w:pPrChange w:id="848" w:author="David Recio Arnés" w:date="2022-06-27T20:54:00Z">
          <w:pPr>
            <w:pStyle w:val="Tabladeilustraciones"/>
            <w:tabs>
              <w:tab w:val="right" w:leader="dot" w:pos="7921"/>
            </w:tabs>
          </w:pPr>
        </w:pPrChange>
      </w:pPr>
      <w:del w:id="849" w:author="David Recio" w:date="2022-06-23T02:07:00Z">
        <w:r w:rsidRPr="00523837" w:rsidDel="00216058">
          <w:rPr>
            <w:rPrChange w:id="850" w:author="David Recio Arnés" w:date="2022-06-27T20:54:00Z">
              <w:rPr>
                <w:rStyle w:val="Hipervnculo"/>
                <w:noProof/>
                <w:szCs w:val="24"/>
              </w:rPr>
            </w:rPrChange>
          </w:rPr>
          <w:delText>2. Tabla de evaluación CHASIDE</w:delText>
        </w:r>
        <w:r w:rsidRPr="00523837" w:rsidDel="00216058">
          <w:rPr>
            <w:webHidden/>
            <w:rPrChange w:id="851" w:author="David Recio Arnés" w:date="2022-06-27T20:54:00Z">
              <w:rPr>
                <w:noProof/>
                <w:webHidden/>
                <w:szCs w:val="24"/>
              </w:rPr>
            </w:rPrChange>
          </w:rPr>
          <w:tab/>
        </w:r>
      </w:del>
      <w:del w:id="852" w:author="David Recio" w:date="2022-06-23T02:06:00Z">
        <w:r w:rsidRPr="00523837" w:rsidDel="00216058">
          <w:rPr>
            <w:webHidden/>
            <w:rPrChange w:id="853" w:author="David Recio Arnés" w:date="2022-06-27T20:54:00Z">
              <w:rPr>
                <w:noProof/>
                <w:webHidden/>
                <w:szCs w:val="24"/>
              </w:rPr>
            </w:rPrChange>
          </w:rPr>
          <w:delText>17</w:delText>
        </w:r>
      </w:del>
    </w:p>
    <w:p w14:paraId="3394DBD5" w14:textId="4358FCD1" w:rsidR="004439FF" w:rsidRPr="00523837" w:rsidDel="00216058" w:rsidRDefault="004439FF">
      <w:pPr>
        <w:pStyle w:val="Tabladeilustraciones"/>
        <w:tabs>
          <w:tab w:val="right" w:leader="dot" w:pos="7921"/>
        </w:tabs>
        <w:spacing w:line="240" w:lineRule="auto"/>
        <w:rPr>
          <w:del w:id="854" w:author="David Recio" w:date="2022-06-23T02:07:00Z"/>
          <w:rPrChange w:id="855" w:author="David Recio Arnés" w:date="2022-06-27T20:54:00Z">
            <w:rPr>
              <w:del w:id="856" w:author="David Recio" w:date="2022-06-23T02:07:00Z"/>
              <w:rFonts w:eastAsiaTheme="minorEastAsia"/>
              <w:noProof/>
              <w:sz w:val="22"/>
              <w:lang w:eastAsia="es-ES"/>
            </w:rPr>
          </w:rPrChange>
        </w:rPr>
        <w:pPrChange w:id="857" w:author="David Recio Arnés" w:date="2022-06-27T20:54:00Z">
          <w:pPr>
            <w:pStyle w:val="Tabladeilustraciones"/>
            <w:tabs>
              <w:tab w:val="right" w:leader="dot" w:pos="7921"/>
            </w:tabs>
          </w:pPr>
        </w:pPrChange>
      </w:pPr>
      <w:del w:id="858" w:author="David Recio" w:date="2022-06-23T02:07:00Z">
        <w:r w:rsidRPr="00523837" w:rsidDel="00216058">
          <w:rPr>
            <w:rPrChange w:id="859" w:author="David Recio Arnés" w:date="2022-06-27T20:54:00Z">
              <w:rPr>
                <w:rStyle w:val="Hipervnculo"/>
                <w:noProof/>
                <w:szCs w:val="24"/>
              </w:rPr>
            </w:rPrChange>
          </w:rPr>
          <w:delText>3 Guía de la Seguridad de las TIC</w:delText>
        </w:r>
        <w:r w:rsidRPr="00523837" w:rsidDel="00216058">
          <w:rPr>
            <w:webHidden/>
            <w:rPrChange w:id="860" w:author="David Recio Arnés" w:date="2022-06-27T20:54:00Z">
              <w:rPr>
                <w:noProof/>
                <w:webHidden/>
                <w:szCs w:val="24"/>
              </w:rPr>
            </w:rPrChange>
          </w:rPr>
          <w:tab/>
        </w:r>
      </w:del>
      <w:del w:id="861" w:author="David Recio" w:date="2022-06-23T02:06:00Z">
        <w:r w:rsidRPr="00523837" w:rsidDel="00216058">
          <w:rPr>
            <w:webHidden/>
            <w:rPrChange w:id="862" w:author="David Recio Arnés" w:date="2022-06-27T20:54:00Z">
              <w:rPr>
                <w:noProof/>
                <w:webHidden/>
                <w:szCs w:val="24"/>
              </w:rPr>
            </w:rPrChange>
          </w:rPr>
          <w:delText>27</w:delText>
        </w:r>
      </w:del>
    </w:p>
    <w:p w14:paraId="4F751481" w14:textId="70C25796" w:rsidR="004439FF" w:rsidRPr="00523837" w:rsidDel="004439FF" w:rsidRDefault="004439FF">
      <w:pPr>
        <w:pStyle w:val="Tabladeilustraciones"/>
        <w:tabs>
          <w:tab w:val="right" w:leader="dot" w:pos="7921"/>
        </w:tabs>
        <w:spacing w:line="240" w:lineRule="auto"/>
        <w:rPr>
          <w:del w:id="863" w:author="David Recio" w:date="2022-06-22T20:24:00Z"/>
          <w:rPrChange w:id="864" w:author="David Recio Arnés" w:date="2022-06-27T20:54:00Z">
            <w:rPr>
              <w:del w:id="865" w:author="David Recio" w:date="2022-06-22T20:24:00Z"/>
              <w:rFonts w:eastAsiaTheme="minorEastAsia"/>
              <w:noProof/>
              <w:sz w:val="22"/>
              <w:lang w:eastAsia="es-ES"/>
            </w:rPr>
          </w:rPrChange>
        </w:rPr>
        <w:pPrChange w:id="866" w:author="David Recio Arnés" w:date="2022-06-27T20:54:00Z">
          <w:pPr>
            <w:pStyle w:val="Tabladeilustraciones"/>
            <w:tabs>
              <w:tab w:val="right" w:leader="dot" w:pos="7921"/>
            </w:tabs>
          </w:pPr>
        </w:pPrChange>
      </w:pPr>
      <w:del w:id="867" w:author="David Recio" w:date="2022-06-22T20:24:00Z">
        <w:r w:rsidRPr="00523837" w:rsidDel="004439FF">
          <w:rPr>
            <w:rPrChange w:id="868" w:author="David Recio Arnés" w:date="2022-06-27T20:54:00Z">
              <w:rPr>
                <w:rStyle w:val="Hipervnculo"/>
                <w:i/>
                <w:iCs/>
                <w:noProof/>
                <w:szCs w:val="24"/>
              </w:rPr>
            </w:rPrChange>
          </w:rPr>
          <w:delText>1.  Tasas de abandono en el primer año.</w:delText>
        </w:r>
        <w:r w:rsidRPr="00523837" w:rsidDel="004439FF">
          <w:rPr>
            <w:webHidden/>
            <w:rPrChange w:id="869" w:author="David Recio Arnés" w:date="2022-06-27T20:54:00Z">
              <w:rPr>
                <w:noProof/>
                <w:webHidden/>
                <w:szCs w:val="24"/>
              </w:rPr>
            </w:rPrChange>
          </w:rPr>
          <w:tab/>
          <w:delText>16</w:delText>
        </w:r>
      </w:del>
    </w:p>
    <w:p w14:paraId="59A079D2" w14:textId="604E17D8" w:rsidR="004439FF" w:rsidRPr="00523837" w:rsidDel="004439FF" w:rsidRDefault="004439FF">
      <w:pPr>
        <w:pStyle w:val="Tabladeilustraciones"/>
        <w:tabs>
          <w:tab w:val="right" w:leader="dot" w:pos="7921"/>
        </w:tabs>
        <w:spacing w:line="240" w:lineRule="auto"/>
        <w:rPr>
          <w:del w:id="870" w:author="David Recio" w:date="2022-06-22T20:24:00Z"/>
          <w:rPrChange w:id="871" w:author="David Recio Arnés" w:date="2022-06-27T20:54:00Z">
            <w:rPr>
              <w:del w:id="872" w:author="David Recio" w:date="2022-06-22T20:24:00Z"/>
              <w:rFonts w:eastAsiaTheme="minorEastAsia"/>
              <w:noProof/>
              <w:sz w:val="22"/>
              <w:lang w:eastAsia="es-ES"/>
            </w:rPr>
          </w:rPrChange>
        </w:rPr>
        <w:pPrChange w:id="873" w:author="David Recio Arnés" w:date="2022-06-27T20:54:00Z">
          <w:pPr>
            <w:pStyle w:val="Tabladeilustraciones"/>
            <w:tabs>
              <w:tab w:val="right" w:leader="dot" w:pos="7921"/>
            </w:tabs>
          </w:pPr>
        </w:pPrChange>
      </w:pPr>
      <w:del w:id="874" w:author="David Recio" w:date="2022-06-22T20:24:00Z">
        <w:r w:rsidRPr="00523837" w:rsidDel="004439FF">
          <w:rPr>
            <w:rPrChange w:id="875" w:author="David Recio Arnés" w:date="2022-06-27T20:54:00Z">
              <w:rPr>
                <w:rStyle w:val="Hipervnculo"/>
                <w:noProof/>
                <w:szCs w:val="24"/>
              </w:rPr>
            </w:rPrChange>
          </w:rPr>
          <w:delText>2. Tabla de evaluación CHASIDE</w:delText>
        </w:r>
        <w:r w:rsidRPr="00523837" w:rsidDel="004439FF">
          <w:rPr>
            <w:webHidden/>
            <w:rPrChange w:id="876" w:author="David Recio Arnés" w:date="2022-06-27T20:54:00Z">
              <w:rPr>
                <w:noProof/>
                <w:webHidden/>
                <w:szCs w:val="24"/>
              </w:rPr>
            </w:rPrChange>
          </w:rPr>
          <w:tab/>
          <w:delText>17</w:delText>
        </w:r>
      </w:del>
    </w:p>
    <w:p w14:paraId="7C6E48C6" w14:textId="6FE62478" w:rsidR="004439FF" w:rsidRPr="00523837" w:rsidDel="004439FF" w:rsidRDefault="004439FF">
      <w:pPr>
        <w:pStyle w:val="Tabladeilustraciones"/>
        <w:tabs>
          <w:tab w:val="right" w:leader="dot" w:pos="7921"/>
        </w:tabs>
        <w:spacing w:line="240" w:lineRule="auto"/>
        <w:rPr>
          <w:del w:id="877" w:author="David Recio" w:date="2022-06-22T20:24:00Z"/>
          <w:rPrChange w:id="878" w:author="David Recio Arnés" w:date="2022-06-27T20:54:00Z">
            <w:rPr>
              <w:del w:id="879" w:author="David Recio" w:date="2022-06-22T20:24:00Z"/>
              <w:rFonts w:eastAsiaTheme="minorEastAsia"/>
              <w:noProof/>
              <w:sz w:val="22"/>
              <w:lang w:eastAsia="es-ES"/>
            </w:rPr>
          </w:rPrChange>
        </w:rPr>
        <w:pPrChange w:id="880" w:author="David Recio Arnés" w:date="2022-06-27T20:54:00Z">
          <w:pPr>
            <w:pStyle w:val="Tabladeilustraciones"/>
            <w:tabs>
              <w:tab w:val="right" w:leader="dot" w:pos="7921"/>
            </w:tabs>
          </w:pPr>
        </w:pPrChange>
      </w:pPr>
      <w:del w:id="881" w:author="David Recio" w:date="2022-06-22T20:24:00Z">
        <w:r w:rsidRPr="00523837" w:rsidDel="004439FF">
          <w:rPr>
            <w:rPrChange w:id="882" w:author="David Recio Arnés" w:date="2022-06-27T20:54:00Z">
              <w:rPr>
                <w:rStyle w:val="Hipervnculo"/>
                <w:noProof/>
                <w:szCs w:val="24"/>
              </w:rPr>
            </w:rPrChange>
          </w:rPr>
          <w:delText>3 Guía de la Seguridad de las TIC</w:delText>
        </w:r>
        <w:r w:rsidRPr="00523837" w:rsidDel="004439FF">
          <w:rPr>
            <w:webHidden/>
            <w:rPrChange w:id="883" w:author="David Recio Arnés" w:date="2022-06-27T20:54:00Z">
              <w:rPr>
                <w:noProof/>
                <w:webHidden/>
                <w:szCs w:val="24"/>
              </w:rPr>
            </w:rPrChange>
          </w:rPr>
          <w:tab/>
          <w:delText>27</w:delText>
        </w:r>
      </w:del>
    </w:p>
    <w:p w14:paraId="5B557A14" w14:textId="5A0126A1" w:rsidR="00D8720C" w:rsidRPr="00D11E8B" w:rsidRDefault="00637CED">
      <w:pPr>
        <w:spacing w:line="240" w:lineRule="auto"/>
        <w:rPr>
          <w:szCs w:val="24"/>
        </w:rPr>
        <w:pPrChange w:id="884" w:author="David Recio Arnés" w:date="2022-06-27T20:54:00Z">
          <w:pPr/>
        </w:pPrChange>
      </w:pPr>
      <w:r w:rsidRPr="00523837">
        <w:rPr>
          <w:rPrChange w:id="885" w:author="David Recio Arnés" w:date="2022-06-27T20:54:00Z">
            <w:rPr>
              <w:b/>
              <w:bCs/>
              <w:noProof/>
              <w:szCs w:val="24"/>
            </w:rPr>
          </w:rPrChange>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pPr>
        <w:pStyle w:val="Ttulo1"/>
        <w:framePr w:wrap="notBeside"/>
        <w:pPrChange w:id="886" w:author="David Recio" w:date="2022-06-27T08:36:00Z">
          <w:pPr>
            <w:pStyle w:val="Ttulo1"/>
            <w:keepNext w:val="0"/>
            <w:framePr w:wrap="notBeside"/>
          </w:pPr>
        </w:pPrChange>
      </w:pPr>
      <w:del w:id="887" w:author="David Recio Arnés" w:date="2022-06-27T15:22:00Z">
        <w:r w:rsidDel="00D11E8B">
          <w:lastRenderedPageBreak/>
          <w:br/>
        </w:r>
      </w:del>
      <w:bookmarkStart w:id="888" w:name="_Toc107258983"/>
      <w:r w:rsidR="2756277C" w:rsidRPr="00A74910">
        <w:t>Introducción</w:t>
      </w:r>
      <w:bookmarkEnd w:id="888"/>
    </w:p>
    <w:p w14:paraId="6884179A" w14:textId="5EEBCE77" w:rsidR="00C414E3" w:rsidRPr="00D11E8B" w:rsidRDefault="00EA3175" w:rsidP="00EA3175">
      <w:pPr>
        <w:spacing w:before="0"/>
        <w:ind w:left="-567" w:firstLine="1134"/>
        <w:contextualSpacing/>
        <w:mirrorIndents/>
        <w:rPr>
          <w:szCs w:val="24"/>
        </w:rPr>
      </w:pPr>
      <w:bookmarkStart w:id="889" w:name="_Hlk98879398"/>
      <w:r w:rsidRPr="00D11E8B">
        <w:rPr>
          <w:szCs w:val="24"/>
        </w:rPr>
        <w:t>Desde hace algunos años los problemas más importantes que se encuentran l</w:t>
      </w:r>
      <w:r w:rsidR="00C414E3" w:rsidRPr="00D11E8B">
        <w:rPr>
          <w:szCs w:val="24"/>
        </w:rPr>
        <w:t>as universidades durante</w:t>
      </w:r>
      <w:r w:rsidRPr="00D11E8B">
        <w:rPr>
          <w:szCs w:val="24"/>
        </w:rPr>
        <w:t xml:space="preserve"> </w:t>
      </w:r>
      <w:r w:rsidR="00C414E3" w:rsidRPr="00D11E8B">
        <w:rPr>
          <w:szCs w:val="24"/>
        </w:rPr>
        <w:t>el</w:t>
      </w:r>
      <w:r w:rsidRPr="00D11E8B">
        <w:rPr>
          <w:szCs w:val="24"/>
        </w:rPr>
        <w:t xml:space="preserve"> primer año universitario son la tasa de abandono y el fracaso académico. Para evitar este fracaso, hay que centrarse en el estudio de los factores que determinan el éxito o fracaso de un estudiante, tales como: </w:t>
      </w:r>
      <w:bookmarkEnd w:id="889"/>
      <w:r w:rsidRPr="00D11E8B">
        <w:rPr>
          <w:szCs w:val="24"/>
        </w:rPr>
        <w:t xml:space="preserve">factores comportamentales (hábitos de estudio), factores afectivos (nivel de satisfacción), y factores motivacionales (internos y externos). </w:t>
      </w:r>
    </w:p>
    <w:p w14:paraId="4FA883A4" w14:textId="27CB4FC8" w:rsidR="00AC5420" w:rsidRPr="00D11E8B" w:rsidRDefault="00C414E3" w:rsidP="00EA3175">
      <w:pPr>
        <w:spacing w:before="0"/>
        <w:ind w:left="-567" w:firstLine="1134"/>
        <w:contextualSpacing/>
        <w:mirrorIndents/>
        <w:rPr>
          <w:szCs w:val="24"/>
        </w:rPr>
      </w:pPr>
      <w:r w:rsidRPr="00D11E8B">
        <w:rPr>
          <w:szCs w:val="24"/>
        </w:rPr>
        <w:t>Por su parte, el estudiante</w:t>
      </w:r>
      <w:r w:rsidR="005D6840" w:rsidRPr="00D11E8B">
        <w:rPr>
          <w:szCs w:val="24"/>
        </w:rPr>
        <w:t xml:space="preserve"> al iniciar la universidad </w:t>
      </w:r>
      <w:r w:rsidRPr="00D11E8B">
        <w:rPr>
          <w:szCs w:val="24"/>
        </w:rPr>
        <w:t xml:space="preserve">se encuentra </w:t>
      </w:r>
      <w:r w:rsidR="005D6840" w:rsidRPr="00D11E8B">
        <w:rPr>
          <w:szCs w:val="24"/>
        </w:rPr>
        <w:t>con una serie de dificultades</w:t>
      </w:r>
      <w:r w:rsidR="00AC5420" w:rsidRPr="00D11E8B">
        <w:rPr>
          <w:szCs w:val="24"/>
        </w:rPr>
        <w:t xml:space="preserve">. En primer lugar, la </w:t>
      </w:r>
      <w:r w:rsidR="005D6840" w:rsidRPr="00D11E8B">
        <w:rPr>
          <w:szCs w:val="24"/>
        </w:rPr>
        <w:t xml:space="preserve">elección de la titulación, para ello existen unas jornadas que facilitan los colegios el último año </w:t>
      </w:r>
      <w:r w:rsidR="002C0DA2" w:rsidRPr="00D11E8B">
        <w:rPr>
          <w:szCs w:val="24"/>
        </w:rPr>
        <w:t>donde visita</w:t>
      </w:r>
      <w:r w:rsidR="00AC5420" w:rsidRPr="00D11E8B">
        <w:rPr>
          <w:szCs w:val="24"/>
        </w:rPr>
        <w:t>n</w:t>
      </w:r>
      <w:r w:rsidR="005D6840" w:rsidRPr="00D11E8B">
        <w:rPr>
          <w:szCs w:val="24"/>
        </w:rPr>
        <w:t xml:space="preserve"> distintas universidades y carreras, a modo de orientación.</w:t>
      </w:r>
      <w:r w:rsidR="00AC5420" w:rsidRPr="00D11E8B">
        <w:rPr>
          <w:szCs w:val="24"/>
        </w:rPr>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D11E8B">
        <w:rPr>
          <w:szCs w:val="24"/>
        </w:rPr>
        <w:t>deberían alinearse con la carrera que seleccionara el alumno para que obtuviera un mejor rendimiento</w:t>
      </w:r>
      <w:ins w:id="890" w:author="David Recio Arnés" w:date="2022-06-27T15:27:00Z">
        <w:r w:rsidR="00F541B0">
          <w:rPr>
            <w:szCs w:val="24"/>
          </w:rPr>
          <w:t>. P</w:t>
        </w:r>
      </w:ins>
      <w:del w:id="891" w:author="David Recio Arnés" w:date="2022-06-27T15:27:00Z">
        <w:r w:rsidR="009E3DE1" w:rsidRPr="00D11E8B" w:rsidDel="00F541B0">
          <w:rPr>
            <w:szCs w:val="24"/>
          </w:rPr>
          <w:delText>, p</w:delText>
        </w:r>
      </w:del>
      <w:r w:rsidR="009E3DE1" w:rsidRPr="00D11E8B">
        <w:rPr>
          <w:szCs w:val="24"/>
        </w:rPr>
        <w:t xml:space="preserve">ara ello, </w:t>
      </w:r>
      <w:r w:rsidR="00AC5420" w:rsidRPr="00D11E8B">
        <w:rPr>
          <w:szCs w:val="24"/>
        </w:rPr>
        <w:t xml:space="preserve">pueden </w:t>
      </w:r>
      <w:ins w:id="892" w:author="David Recio Arnés" w:date="2022-06-27T15:27:00Z">
        <w:r w:rsidR="00F541B0">
          <w:rPr>
            <w:szCs w:val="24"/>
          </w:rPr>
          <w:t>realizars</w:t>
        </w:r>
      </w:ins>
      <w:del w:id="893" w:author="David Recio Arnés" w:date="2022-06-27T15:27:00Z">
        <w:r w:rsidR="00AC5420" w:rsidRPr="00D11E8B" w:rsidDel="00F541B0">
          <w:rPr>
            <w:szCs w:val="24"/>
          </w:rPr>
          <w:delText>evaluarse mediant</w:delText>
        </w:r>
      </w:del>
      <w:r w:rsidR="00AC5420" w:rsidRPr="00D11E8B">
        <w:rPr>
          <w:szCs w:val="24"/>
        </w:rPr>
        <w:t>e unos formularios estandarizados</w:t>
      </w:r>
      <w:ins w:id="894" w:author="David Recio Arnés" w:date="2022-06-27T15:27:00Z">
        <w:r w:rsidR="00F541B0">
          <w:rPr>
            <w:szCs w:val="24"/>
          </w:rPr>
          <w:t>,</w:t>
        </w:r>
      </w:ins>
      <w:r w:rsidR="00AC5420" w:rsidRPr="00D11E8B">
        <w:rPr>
          <w:szCs w:val="24"/>
        </w:rPr>
        <w:t xml:space="preserve"> que ofrecen unos resultados que sirven a modo de recomendación para elegir mejor una titulación. </w:t>
      </w:r>
    </w:p>
    <w:p w14:paraId="0052C03E" w14:textId="43F92D55" w:rsidR="00AC5420" w:rsidRPr="00D11E8B" w:rsidRDefault="00AC5420" w:rsidP="003D057C">
      <w:pPr>
        <w:spacing w:before="0"/>
        <w:ind w:left="-567" w:firstLine="1134"/>
        <w:contextualSpacing/>
        <w:mirrorIndents/>
        <w:rPr>
          <w:szCs w:val="24"/>
        </w:rPr>
      </w:pPr>
      <w:r w:rsidRPr="00D11E8B">
        <w:rPr>
          <w:szCs w:val="24"/>
        </w:rPr>
        <w:t>Una vez que e</w:t>
      </w:r>
      <w:r w:rsidR="00866659" w:rsidRPr="00D11E8B">
        <w:rPr>
          <w:szCs w:val="24"/>
        </w:rPr>
        <w:t>l</w:t>
      </w:r>
      <w:r w:rsidRPr="00D11E8B">
        <w:rPr>
          <w:szCs w:val="24"/>
        </w:rPr>
        <w:t xml:space="preserve"> estudiante conoce sus aptitudes, puede determinar qué asignaturas requieren de una mayor o menor concentración de estudio, y así poder realizar una mejor planificación de su tiempo. Esto es fundamental, dado que muchos estudiantes </w:t>
      </w:r>
      <w:r w:rsidR="00866659" w:rsidRPr="00D11E8B">
        <w:rPr>
          <w:szCs w:val="24"/>
        </w:rPr>
        <w:t xml:space="preserve">tienen </w:t>
      </w:r>
      <w:r w:rsidR="009E3DE1" w:rsidRPr="00D11E8B">
        <w:rPr>
          <w:szCs w:val="24"/>
        </w:rPr>
        <w:t>que abordar</w:t>
      </w:r>
      <w:r w:rsidRPr="00D11E8B">
        <w:rPr>
          <w:szCs w:val="24"/>
        </w:rPr>
        <w:t xml:space="preserve"> </w:t>
      </w:r>
      <w:r w:rsidR="009E3DE1" w:rsidRPr="00D11E8B">
        <w:rPr>
          <w:szCs w:val="24"/>
        </w:rPr>
        <w:t>toda la carga de trabajo que conlleva</w:t>
      </w:r>
      <w:r w:rsidR="00866659" w:rsidRPr="00D11E8B">
        <w:rPr>
          <w:szCs w:val="24"/>
        </w:rPr>
        <w:t>n</w:t>
      </w:r>
      <w:r w:rsidR="009E3DE1" w:rsidRPr="00D11E8B">
        <w:rPr>
          <w:szCs w:val="24"/>
        </w:rPr>
        <w:t xml:space="preserve"> unos estudios universitarios</w:t>
      </w:r>
      <w:r w:rsidR="00866659" w:rsidRPr="00D11E8B">
        <w:rPr>
          <w:szCs w:val="24"/>
        </w:rPr>
        <w:t>, y una</w:t>
      </w:r>
      <w:r w:rsidR="009E3DE1" w:rsidRPr="00D11E8B">
        <w:rPr>
          <w:szCs w:val="24"/>
        </w:rPr>
        <w:t xml:space="preserve"> </w:t>
      </w:r>
      <w:r w:rsidR="00866659" w:rsidRPr="00D11E8B">
        <w:rPr>
          <w:szCs w:val="24"/>
        </w:rPr>
        <w:t>p</w:t>
      </w:r>
      <w:r w:rsidR="009E3DE1" w:rsidRPr="00D11E8B">
        <w:rPr>
          <w:szCs w:val="24"/>
        </w:rPr>
        <w:t>lanificación que hasta ese momento de sus vidas no han tenido que hacer.</w:t>
      </w:r>
      <w:r w:rsidR="003D057C" w:rsidRPr="00D11E8B">
        <w:rPr>
          <w:szCs w:val="24"/>
        </w:rPr>
        <w:t xml:space="preserve"> Por último, no hay que olvidar que </w:t>
      </w:r>
      <w:r w:rsidR="00D5671F" w:rsidRPr="00D11E8B">
        <w:rPr>
          <w:szCs w:val="24"/>
        </w:rPr>
        <w:t>otra</w:t>
      </w:r>
      <w:r w:rsidR="003D057C" w:rsidRPr="00D11E8B">
        <w:rPr>
          <w:szCs w:val="24"/>
        </w:rPr>
        <w:t xml:space="preserve"> de las dificultades</w:t>
      </w:r>
      <w:r w:rsidR="00866659" w:rsidRPr="00D11E8B">
        <w:rPr>
          <w:szCs w:val="24"/>
        </w:rPr>
        <w:t xml:space="preserve"> que se encuentra</w:t>
      </w:r>
      <w:r w:rsidRPr="00D11E8B">
        <w:rPr>
          <w:szCs w:val="24"/>
        </w:rPr>
        <w:t xml:space="preserve"> el estudiante</w:t>
      </w:r>
      <w:r w:rsidR="00866659" w:rsidRPr="00D11E8B">
        <w:rPr>
          <w:szCs w:val="24"/>
        </w:rPr>
        <w:t xml:space="preserve"> es</w:t>
      </w:r>
      <w:r w:rsidRPr="00D11E8B">
        <w:rPr>
          <w:szCs w:val="24"/>
        </w:rPr>
        <w:t xml:space="preserve"> establecer relaciones entre compañeros, que le servirán en un futuro para facilitar el trabajo en equipo.</w:t>
      </w:r>
    </w:p>
    <w:p w14:paraId="24217065" w14:textId="77777777" w:rsidR="00AC5420" w:rsidRPr="00D11E8B" w:rsidDel="00D11E8B" w:rsidRDefault="00AC5420" w:rsidP="00EA3175">
      <w:pPr>
        <w:spacing w:before="0"/>
        <w:ind w:left="-567" w:firstLine="1134"/>
        <w:contextualSpacing/>
        <w:mirrorIndents/>
        <w:rPr>
          <w:del w:id="895" w:author="David Recio Arnés" w:date="2022-06-27T15:22:00Z"/>
          <w:szCs w:val="24"/>
        </w:rPr>
      </w:pPr>
    </w:p>
    <w:p w14:paraId="0F1CA905" w14:textId="41531898" w:rsidR="00EA3175" w:rsidRPr="00D11E8B" w:rsidDel="00D11E8B" w:rsidRDefault="005D6840">
      <w:pPr>
        <w:spacing w:before="0"/>
        <w:contextualSpacing/>
        <w:mirrorIndents/>
        <w:rPr>
          <w:del w:id="896" w:author="David Recio Arnés" w:date="2022-06-27T15:22:00Z"/>
          <w:szCs w:val="24"/>
        </w:rPr>
        <w:pPrChange w:id="897" w:author="David Recio Arnés" w:date="2022-06-27T15:22:00Z">
          <w:pPr>
            <w:spacing w:before="0"/>
            <w:ind w:left="-567" w:firstLine="1134"/>
            <w:contextualSpacing/>
            <w:mirrorIndents/>
          </w:pPr>
        </w:pPrChange>
      </w:pPr>
      <w:del w:id="898" w:author="David Recio Arnés" w:date="2022-06-27T15:22:00Z">
        <w:r w:rsidRPr="00D11E8B" w:rsidDel="00D11E8B">
          <w:rPr>
            <w:szCs w:val="24"/>
          </w:rPr>
          <w:delText xml:space="preserve"> </w:delText>
        </w:r>
      </w:del>
    </w:p>
    <w:p w14:paraId="751917E5" w14:textId="4A87A67F" w:rsidR="00EA3175" w:rsidRPr="00D11E8B" w:rsidRDefault="00EA3175">
      <w:pPr>
        <w:spacing w:before="0"/>
        <w:contextualSpacing/>
        <w:mirrorIndents/>
        <w:rPr>
          <w:szCs w:val="24"/>
        </w:rPr>
        <w:pPrChange w:id="899" w:author="David Recio Arnés" w:date="2022-06-27T15:22:00Z">
          <w:pPr/>
        </w:pPrChange>
      </w:pPr>
    </w:p>
    <w:p w14:paraId="6533DFB9" w14:textId="63EB4443" w:rsidR="00435AB7" w:rsidRDefault="00435AB7" w:rsidP="00C13AFD">
      <w:pPr>
        <w:pStyle w:val="Ttulo2"/>
      </w:pPr>
      <w:bookmarkStart w:id="900" w:name="_Toc107258984"/>
      <w:commentRangeStart w:id="901"/>
      <w:r w:rsidRPr="00C13AFD">
        <w:lastRenderedPageBreak/>
        <w:t>O</w:t>
      </w:r>
      <w:r w:rsidR="005D6840" w:rsidRPr="00C13AFD">
        <w:t>bjetivos</w:t>
      </w:r>
      <w:commentRangeEnd w:id="901"/>
      <w:r w:rsidR="00C5743E" w:rsidRPr="00C13AFD">
        <w:rPr>
          <w:rStyle w:val="Refdecomentario"/>
          <w:sz w:val="32"/>
          <w:szCs w:val="26"/>
          <w:rPrChange w:id="902" w:author="David Recio" w:date="2022-06-27T08:37:00Z">
            <w:rPr>
              <w:rStyle w:val="Refdecomentario"/>
              <w:rFonts w:asciiTheme="minorHAnsi" w:eastAsiaTheme="minorHAnsi" w:hAnsiTheme="minorHAnsi" w:cstheme="minorBidi"/>
              <w:b w:val="0"/>
              <w:color w:val="auto"/>
            </w:rPr>
          </w:rPrChange>
        </w:rPr>
        <w:commentReference w:id="901"/>
      </w:r>
      <w:bookmarkEnd w:id="900"/>
    </w:p>
    <w:p w14:paraId="73CC2C30" w14:textId="4323BE02" w:rsidR="00435AB7" w:rsidRPr="00D11E8B" w:rsidRDefault="00435AB7" w:rsidP="00462F79">
      <w:pPr>
        <w:spacing w:before="0"/>
        <w:ind w:left="-1701" w:right="-291" w:firstLine="1134"/>
        <w:contextualSpacing/>
        <w:mirrorIndents/>
        <w:rPr>
          <w:szCs w:val="24"/>
        </w:rPr>
      </w:pPr>
      <w:r w:rsidRPr="00D11E8B">
        <w:rPr>
          <w:szCs w:val="24"/>
        </w:rPr>
        <w:t xml:space="preserve">Para abordar las dificultades que se encuentra el estudiante antes de comenzar su primer año de universidad y durante el desarrollo mismo (mencionadas en el apartado anterior), se </w:t>
      </w:r>
      <w:r w:rsidR="00181F98" w:rsidRPr="00D11E8B">
        <w:rPr>
          <w:szCs w:val="24"/>
        </w:rPr>
        <w:t>va a crear</w:t>
      </w:r>
      <w:r w:rsidRPr="00D11E8B">
        <w:rPr>
          <w:szCs w:val="24"/>
        </w:rPr>
        <w:t xml:space="preserve"> un</w:t>
      </w:r>
      <w:r w:rsidR="00181F98" w:rsidRPr="00D11E8B">
        <w:rPr>
          <w:szCs w:val="24"/>
        </w:rPr>
        <w:t xml:space="preserve"> Servicio Web </w:t>
      </w:r>
      <w:r w:rsidRPr="00D11E8B">
        <w:rPr>
          <w:szCs w:val="24"/>
        </w:rPr>
        <w:t xml:space="preserve">que asesora y acompaña al estudiante mediante recomendaciones durante ese período. Para ello se han establecido </w:t>
      </w:r>
      <w:r w:rsidR="00181F98" w:rsidRPr="00D11E8B">
        <w:rPr>
          <w:szCs w:val="24"/>
        </w:rPr>
        <w:t>los siguientes objetivos</w:t>
      </w:r>
      <w:r w:rsidRPr="00D11E8B">
        <w:rPr>
          <w:szCs w:val="24"/>
        </w:rPr>
        <w:t>:</w:t>
      </w:r>
    </w:p>
    <w:p w14:paraId="34A36538" w14:textId="5905A062" w:rsidR="00435AB7" w:rsidRPr="00D11E8B" w:rsidRDefault="00181F98">
      <w:pPr>
        <w:pStyle w:val="Prrafodelista"/>
        <w:numPr>
          <w:ilvl w:val="0"/>
          <w:numId w:val="50"/>
        </w:numPr>
        <w:spacing w:before="0"/>
        <w:ind w:left="-142" w:hanging="425"/>
        <w:mirrorIndents/>
        <w:rPr>
          <w:szCs w:val="24"/>
        </w:rPr>
        <w:pPrChange w:id="903" w:author="David Recio Arnés" w:date="2022-06-27T15:28:00Z">
          <w:pPr>
            <w:pStyle w:val="Prrafodelista"/>
            <w:numPr>
              <w:numId w:val="6"/>
            </w:numPr>
            <w:spacing w:before="0"/>
            <w:ind w:left="1287" w:hanging="360"/>
            <w:mirrorIndents/>
          </w:pPr>
        </w:pPrChange>
      </w:pPr>
      <w:commentRangeStart w:id="904"/>
      <w:r w:rsidRPr="00D11E8B">
        <w:rPr>
          <w:szCs w:val="24"/>
        </w:rPr>
        <w:t>El sistema será capaz de realizar una v</w:t>
      </w:r>
      <w:r w:rsidR="00435AB7" w:rsidRPr="00D11E8B">
        <w:rPr>
          <w:szCs w:val="24"/>
        </w:rPr>
        <w:t xml:space="preserve">aloración de las aptitudes </w:t>
      </w:r>
      <w:r w:rsidR="00E005FC" w:rsidRPr="00D11E8B">
        <w:rPr>
          <w:szCs w:val="24"/>
        </w:rPr>
        <w:t>del</w:t>
      </w:r>
      <w:r w:rsidR="00435AB7" w:rsidRPr="00D11E8B">
        <w:rPr>
          <w:szCs w:val="24"/>
        </w:rPr>
        <w:t xml:space="preserve"> estudiante</w:t>
      </w:r>
      <w:r w:rsidR="00E005FC" w:rsidRPr="00D11E8B">
        <w:rPr>
          <w:szCs w:val="24"/>
        </w:rPr>
        <w:t xml:space="preserve">, y de su </w:t>
      </w:r>
      <w:r w:rsidR="00E41EDE" w:rsidRPr="00D11E8B">
        <w:rPr>
          <w:szCs w:val="24"/>
        </w:rPr>
        <w:t xml:space="preserve">concentración </w:t>
      </w:r>
      <w:r w:rsidR="00435AB7" w:rsidRPr="00D11E8B">
        <w:rPr>
          <w:szCs w:val="24"/>
        </w:rPr>
        <w:t>mediante el análisis de los resultados de unos formularios estandarizados, para realizar recomendaciones sobre la elección de la titulación.</w:t>
      </w:r>
    </w:p>
    <w:p w14:paraId="6BC8471E" w14:textId="01CF0181" w:rsidR="00435AB7" w:rsidRPr="00D11E8B" w:rsidRDefault="00181F98">
      <w:pPr>
        <w:pStyle w:val="Prrafodelista"/>
        <w:numPr>
          <w:ilvl w:val="0"/>
          <w:numId w:val="50"/>
        </w:numPr>
        <w:spacing w:before="0"/>
        <w:ind w:left="-284"/>
        <w:mirrorIndents/>
        <w:rPr>
          <w:szCs w:val="24"/>
        </w:rPr>
        <w:pPrChange w:id="905" w:author="David Recio Arnés" w:date="2022-06-27T15:28:00Z">
          <w:pPr>
            <w:pStyle w:val="Prrafodelista"/>
            <w:numPr>
              <w:numId w:val="6"/>
            </w:numPr>
            <w:spacing w:before="0"/>
            <w:ind w:left="1287" w:hanging="360"/>
            <w:mirrorIndents/>
          </w:pPr>
        </w:pPrChange>
      </w:pPr>
      <w:r w:rsidRPr="00D11E8B">
        <w:rPr>
          <w:szCs w:val="24"/>
        </w:rPr>
        <w:t>El sistema será capaz de realizar una p</w:t>
      </w:r>
      <w:r w:rsidR="00435AB7" w:rsidRPr="00D11E8B">
        <w:rPr>
          <w:szCs w:val="24"/>
        </w:rPr>
        <w:t>lanificación de tiempos de estudio, mediante recomendaciones de los datos obtenidos anteriormente.</w:t>
      </w:r>
    </w:p>
    <w:p w14:paraId="7BEE3BD9" w14:textId="300B706E" w:rsidR="00435AB7" w:rsidRPr="00D11E8B" w:rsidRDefault="00181F98">
      <w:pPr>
        <w:pStyle w:val="Prrafodelista"/>
        <w:numPr>
          <w:ilvl w:val="0"/>
          <w:numId w:val="50"/>
        </w:numPr>
        <w:spacing w:before="0"/>
        <w:ind w:left="-284"/>
        <w:mirrorIndents/>
        <w:rPr>
          <w:szCs w:val="24"/>
        </w:rPr>
        <w:pPrChange w:id="906" w:author="David Recio Arnés" w:date="2022-06-27T15:28:00Z">
          <w:pPr>
            <w:pStyle w:val="Prrafodelista"/>
            <w:numPr>
              <w:numId w:val="6"/>
            </w:numPr>
            <w:spacing w:before="0"/>
            <w:ind w:left="1287" w:hanging="360"/>
            <w:mirrorIndents/>
          </w:pPr>
        </w:pPrChange>
      </w:pPr>
      <w:r w:rsidRPr="00D11E8B">
        <w:rPr>
          <w:szCs w:val="24"/>
        </w:rPr>
        <w:t xml:space="preserve">El sistema buscará </w:t>
      </w:r>
      <w:r w:rsidR="009E3DE1" w:rsidRPr="00D11E8B">
        <w:rPr>
          <w:szCs w:val="24"/>
        </w:rPr>
        <w:t xml:space="preserve">fomentar la colaboración entre estudiantes </w:t>
      </w:r>
      <w:r w:rsidR="00435AB7" w:rsidRPr="00D11E8B">
        <w:rPr>
          <w:szCs w:val="24"/>
        </w:rPr>
        <w:t xml:space="preserve">y el aprendizaje grupal, </w:t>
      </w:r>
      <w:r w:rsidRPr="00D11E8B">
        <w:rPr>
          <w:szCs w:val="24"/>
        </w:rPr>
        <w:t>para reforzar las bases</w:t>
      </w:r>
      <w:r w:rsidR="00F40018" w:rsidRPr="00D11E8B">
        <w:rPr>
          <w:szCs w:val="24"/>
        </w:rPr>
        <w:t xml:space="preserve"> de conocimiento</w:t>
      </w:r>
      <w:r w:rsidRPr="00D11E8B">
        <w:rPr>
          <w:szCs w:val="24"/>
        </w:rPr>
        <w:t xml:space="preserve"> de los compañeros de segundo, mediante </w:t>
      </w:r>
      <w:r w:rsidR="00F40018" w:rsidRPr="00D11E8B">
        <w:rPr>
          <w:szCs w:val="24"/>
        </w:rPr>
        <w:t>el apoyo</w:t>
      </w:r>
      <w:r w:rsidRPr="00D11E8B">
        <w:rPr>
          <w:szCs w:val="24"/>
        </w:rPr>
        <w:t xml:space="preserve"> a los estudiantes de primero</w:t>
      </w:r>
      <w:r w:rsidR="00435AB7" w:rsidRPr="00D11E8B">
        <w:rPr>
          <w:szCs w:val="24"/>
        </w:rPr>
        <w:t>.</w:t>
      </w:r>
      <w:commentRangeEnd w:id="904"/>
      <w:r w:rsidR="00C5743E" w:rsidRPr="00D11E8B">
        <w:rPr>
          <w:rStyle w:val="Refdecomentario"/>
          <w:sz w:val="24"/>
          <w:szCs w:val="24"/>
          <w:rPrChange w:id="907" w:author="David Recio Arnés" w:date="2022-06-27T15:23:00Z">
            <w:rPr>
              <w:rStyle w:val="Refdecomentario"/>
            </w:rPr>
          </w:rPrChange>
        </w:rPr>
        <w:commentReference w:id="904"/>
      </w:r>
    </w:p>
    <w:p w14:paraId="6A625910" w14:textId="77777777" w:rsidR="00435AB7" w:rsidRPr="00435AB7" w:rsidRDefault="00435AB7" w:rsidP="00435AB7"/>
    <w:p w14:paraId="58DDD9BF" w14:textId="77777777" w:rsidR="00435AB7" w:rsidRPr="00435AB7" w:rsidRDefault="00435AB7" w:rsidP="00E5189D">
      <w:pPr>
        <w:ind w:left="284"/>
      </w:pPr>
    </w:p>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del w:id="908" w:author="David Recio" w:date="2022-06-27T08:37:00Z">
        <w:r w:rsidDel="00C13AFD">
          <w:lastRenderedPageBreak/>
          <w:br/>
        </w:r>
      </w:del>
      <w:bookmarkStart w:id="909" w:name="_Toc107258985"/>
      <w:r w:rsidR="5DC65E9C" w:rsidRPr="00A74910">
        <w:rPr>
          <w:sz w:val="44"/>
          <w:szCs w:val="44"/>
        </w:rPr>
        <w:t>Gestión del proyecto</w:t>
      </w:r>
      <w:bookmarkEnd w:id="909"/>
    </w:p>
    <w:p w14:paraId="2A87ACD7" w14:textId="2A1A021B" w:rsidR="006124A8" w:rsidRDefault="39E28D74" w:rsidP="00D11E8B">
      <w:pPr>
        <w:pStyle w:val="Ttulo2"/>
        <w:ind w:left="0"/>
      </w:pPr>
      <w:bookmarkStart w:id="910" w:name="_Toc107258986"/>
      <w:commentRangeStart w:id="911"/>
      <w:r>
        <w:t>Modelo de ciclo de vida</w:t>
      </w:r>
      <w:commentRangeEnd w:id="911"/>
      <w:r w:rsidR="009039EF">
        <w:rPr>
          <w:rStyle w:val="Refdecomentario"/>
          <w:rFonts w:asciiTheme="minorHAnsi" w:eastAsiaTheme="minorHAnsi" w:hAnsiTheme="minorHAnsi" w:cstheme="minorBidi"/>
          <w:b w:val="0"/>
          <w:color w:val="auto"/>
        </w:rPr>
        <w:commentReference w:id="911"/>
      </w:r>
      <w:bookmarkEnd w:id="910"/>
    </w:p>
    <w:p w14:paraId="24275752" w14:textId="713E14F2" w:rsidR="000E5BB9" w:rsidRPr="00E5189D" w:rsidRDefault="001352F3" w:rsidP="00D11E8B">
      <w:pPr>
        <w:ind w:left="-567" w:firstLine="1276"/>
        <w:rPr>
          <w:szCs w:val="24"/>
        </w:rPr>
      </w:pPr>
      <w:commentRangeStart w:id="912"/>
      <w:r w:rsidRPr="00E5189D">
        <w:rPr>
          <w:szCs w:val="24"/>
        </w:rPr>
        <w:t xml:space="preserve">En este caso la metodología escogida fue la metodología en cascada </w:t>
      </w:r>
      <w:del w:id="913" w:author="David Recio Arnés" w:date="2022-06-27T15:29:00Z">
        <w:r w:rsidRPr="00E5189D" w:rsidDel="00F541B0">
          <w:rPr>
            <w:szCs w:val="24"/>
          </w:rPr>
          <w:delText xml:space="preserve">dado que se ajusta a la </w:delText>
        </w:r>
        <w:r w:rsidR="000E5BB9" w:rsidRPr="00E5189D" w:rsidDel="00F541B0">
          <w:rPr>
            <w:szCs w:val="24"/>
          </w:rPr>
          <w:delText>este</w:delText>
        </w:r>
      </w:del>
      <w:ins w:id="914" w:author="David Recio Arnés" w:date="2022-06-27T15:29:00Z">
        <w:r w:rsidR="00F541B0" w:rsidRPr="00E5189D">
          <w:rPr>
            <w:szCs w:val="24"/>
          </w:rPr>
          <w:t>ya que es la que más se ajusta a este TFG</w:t>
        </w:r>
      </w:ins>
      <w:r w:rsidR="000E5BB9" w:rsidRPr="00E5189D">
        <w:rPr>
          <w:szCs w:val="24"/>
        </w:rPr>
        <w:t xml:space="preserve">, dado </w:t>
      </w:r>
      <w:r w:rsidR="000E5BB9" w:rsidRPr="00E5189D">
        <w:rPr>
          <w:rStyle w:val="markedcontent"/>
          <w:szCs w:val="24"/>
          <w:rPrChange w:id="915" w:author="David Recio Arnés" w:date="2022-06-27T15:37:00Z">
            <w:rPr>
              <w:rStyle w:val="markedcontent"/>
              <w:sz w:val="21"/>
              <w:szCs w:val="21"/>
            </w:rPr>
          </w:rPrChange>
        </w:rPr>
        <w:t xml:space="preserve">que los requerimientos son fijos y el trabajo avanza en forma lineal hacia el </w:t>
      </w:r>
      <w:r w:rsidR="000E5BB9" w:rsidRPr="00E5189D">
        <w:rPr>
          <w:rStyle w:val="markedcontent"/>
          <w:color w:val="000000" w:themeColor="text1"/>
          <w:szCs w:val="24"/>
          <w:rPrChange w:id="916" w:author="David Recio Arnés" w:date="2022-06-27T15:37:00Z">
            <w:rPr>
              <w:rStyle w:val="markedcontent"/>
              <w:sz w:val="21"/>
              <w:szCs w:val="21"/>
            </w:rPr>
          </w:rPrChange>
        </w:rPr>
        <w:t>final</w:t>
      </w:r>
      <w:ins w:id="917" w:author="David Recio Arnés" w:date="2022-06-27T15:33:00Z">
        <w:r w:rsidR="00D15261" w:rsidRPr="00E5189D">
          <w:rPr>
            <w:rStyle w:val="markedcontent"/>
            <w:szCs w:val="24"/>
          </w:rPr>
          <w:t xml:space="preserve"> </w:t>
        </w:r>
      </w:ins>
      <w:del w:id="918" w:author="David Recio Arnés" w:date="2022-06-27T15:33:00Z">
        <w:r w:rsidR="000E5BB9" w:rsidRPr="00E5189D" w:rsidDel="00D15261">
          <w:rPr>
            <w:rStyle w:val="markedcontent"/>
            <w:szCs w:val="24"/>
            <w:rPrChange w:id="919" w:author="David Recio Arnés" w:date="2022-06-27T15:37:00Z">
              <w:rPr>
                <w:rStyle w:val="markedcontent"/>
                <w:sz w:val="21"/>
                <w:szCs w:val="21"/>
              </w:rPr>
            </w:rPrChange>
          </w:rPr>
          <w:delText>.</w:delText>
        </w:r>
      </w:del>
      <w:bookmarkStart w:id="920" w:name="_Hlk107237795"/>
      <w:r w:rsidR="007A36AB" w:rsidRPr="00E5189D">
        <w:rPr>
          <w:rStyle w:val="markedcontent"/>
          <w:szCs w:val="24"/>
          <w:rPrChange w:id="921" w:author="David Recio Arnés" w:date="2022-06-27T15:37:00Z">
            <w:rPr>
              <w:rStyle w:val="markedcontent"/>
              <w:sz w:val="21"/>
              <w:szCs w:val="21"/>
            </w:rPr>
          </w:rPrChange>
        </w:rPr>
        <w:fldChar w:fldCharType="begin"/>
      </w:r>
      <w:r w:rsidR="007A36AB" w:rsidRPr="00E5189D">
        <w:rPr>
          <w:rStyle w:val="markedcontent"/>
          <w:szCs w:val="24"/>
          <w:rPrChange w:id="922" w:author="David Recio Arnés" w:date="2022-06-27T15:37:00Z">
            <w:rPr>
              <w:rStyle w:val="markedcontent"/>
              <w:sz w:val="21"/>
              <w:szCs w:val="21"/>
            </w:rPr>
          </w:rPrChange>
        </w:rPr>
        <w:instrText xml:space="preserve"> REF _Ref106145075 \r \h </w:instrText>
      </w:r>
      <w:r w:rsidR="00C13AFD" w:rsidRPr="00E5189D">
        <w:rPr>
          <w:rStyle w:val="markedcontent"/>
          <w:szCs w:val="24"/>
        </w:rPr>
        <w:instrText xml:space="preserve"> \* MERGEFORMAT </w:instrText>
      </w:r>
      <w:r w:rsidR="007A36AB" w:rsidRPr="001F75BC">
        <w:rPr>
          <w:rStyle w:val="markedcontent"/>
          <w:szCs w:val="24"/>
        </w:rPr>
      </w:r>
      <w:r w:rsidR="007A36AB" w:rsidRPr="00E5189D">
        <w:rPr>
          <w:rStyle w:val="markedcontent"/>
          <w:szCs w:val="24"/>
          <w:rPrChange w:id="923" w:author="David Recio Arnés" w:date="2022-06-27T15:37:00Z">
            <w:rPr>
              <w:rStyle w:val="markedcontent"/>
              <w:sz w:val="21"/>
              <w:szCs w:val="21"/>
            </w:rPr>
          </w:rPrChange>
        </w:rPr>
        <w:fldChar w:fldCharType="separate"/>
      </w:r>
      <w:r w:rsidR="007A36AB" w:rsidRPr="00E5189D">
        <w:rPr>
          <w:rStyle w:val="markedcontent"/>
          <w:szCs w:val="24"/>
          <w:rPrChange w:id="924" w:author="David Recio Arnés" w:date="2022-06-27T15:37:00Z">
            <w:rPr>
              <w:rStyle w:val="markedcontent"/>
              <w:sz w:val="21"/>
              <w:szCs w:val="21"/>
            </w:rPr>
          </w:rPrChange>
        </w:rPr>
        <w:t>[</w:t>
      </w:r>
      <w:ins w:id="925" w:author="David Recio Arnés" w:date="2022-06-27T15:32:00Z">
        <w:r w:rsidR="00D15261" w:rsidRPr="00E5189D">
          <w:rPr>
            <w:rStyle w:val="markedcontent"/>
            <w:szCs w:val="24"/>
          </w:rPr>
          <w:t>Ilustración 1</w:t>
        </w:r>
      </w:ins>
      <w:del w:id="926" w:author="David Recio Arnés" w:date="2022-06-27T15:32:00Z">
        <w:r w:rsidR="007A36AB" w:rsidRPr="00E5189D" w:rsidDel="00D15261">
          <w:rPr>
            <w:rStyle w:val="markedcontent"/>
            <w:szCs w:val="24"/>
            <w:rPrChange w:id="927" w:author="David Recio Arnés" w:date="2022-06-27T15:37:00Z">
              <w:rPr>
                <w:rStyle w:val="markedcontent"/>
                <w:sz w:val="21"/>
                <w:szCs w:val="21"/>
              </w:rPr>
            </w:rPrChange>
          </w:rPr>
          <w:delText>6</w:delText>
        </w:r>
      </w:del>
      <w:r w:rsidR="007A36AB" w:rsidRPr="00E5189D">
        <w:rPr>
          <w:rStyle w:val="markedcontent"/>
          <w:szCs w:val="24"/>
          <w:rPrChange w:id="928" w:author="David Recio Arnés" w:date="2022-06-27T15:37:00Z">
            <w:rPr>
              <w:rStyle w:val="markedcontent"/>
              <w:sz w:val="21"/>
              <w:szCs w:val="21"/>
            </w:rPr>
          </w:rPrChange>
        </w:rPr>
        <w:t>]</w:t>
      </w:r>
      <w:r w:rsidR="007A36AB" w:rsidRPr="00E5189D">
        <w:rPr>
          <w:rStyle w:val="markedcontent"/>
          <w:szCs w:val="24"/>
          <w:rPrChange w:id="929" w:author="David Recio Arnés" w:date="2022-06-27T15:37:00Z">
            <w:rPr>
              <w:rStyle w:val="markedcontent"/>
              <w:sz w:val="21"/>
              <w:szCs w:val="21"/>
            </w:rPr>
          </w:rPrChange>
        </w:rPr>
        <w:fldChar w:fldCharType="end"/>
      </w:r>
      <w:commentRangeEnd w:id="912"/>
      <w:r w:rsidR="009039EF" w:rsidRPr="00E5189D">
        <w:rPr>
          <w:rStyle w:val="Refdecomentario"/>
          <w:sz w:val="24"/>
          <w:szCs w:val="24"/>
          <w:rPrChange w:id="930" w:author="David Recio Arnés" w:date="2022-06-27T15:37:00Z">
            <w:rPr>
              <w:rStyle w:val="Refdecomentario"/>
            </w:rPr>
          </w:rPrChange>
        </w:rPr>
        <w:commentReference w:id="912"/>
      </w:r>
      <w:ins w:id="931" w:author="David Recio Arnés" w:date="2022-06-27T15:32:00Z">
        <w:r w:rsidR="00D15261" w:rsidRPr="00E5189D">
          <w:rPr>
            <w:rStyle w:val="markedcontent"/>
            <w:szCs w:val="24"/>
          </w:rPr>
          <w:t>.</w:t>
        </w:r>
      </w:ins>
      <w:bookmarkEnd w:id="920"/>
    </w:p>
    <w:p w14:paraId="7A8A12BF" w14:textId="5509EC73" w:rsidR="000E5BB9" w:rsidRPr="00E5189D" w:rsidRDefault="001352F3" w:rsidP="00D11E8B">
      <w:pPr>
        <w:ind w:left="-567" w:firstLine="1276"/>
        <w:rPr>
          <w:szCs w:val="24"/>
        </w:rPr>
      </w:pPr>
      <w:r w:rsidRPr="00E5189D">
        <w:rPr>
          <w:szCs w:val="24"/>
        </w:rPr>
        <w:t xml:space="preserve">La versión original fue presentada por Royce en 1970, aunque son más conocidos los </w:t>
      </w:r>
      <w:ins w:id="932" w:author="David Recio Arnés" w:date="2022-06-27T15:33:00Z">
        <w:r w:rsidR="00D15261" w:rsidRPr="00E5189D">
          <w:rPr>
            <w:szCs w:val="24"/>
          </w:rPr>
          <w:t>trabajos</w:t>
        </w:r>
      </w:ins>
      <w:del w:id="933" w:author="David Recio Arnés" w:date="2022-06-27T15:33:00Z">
        <w:r w:rsidRPr="00E5189D" w:rsidDel="00D15261">
          <w:rPr>
            <w:szCs w:val="24"/>
          </w:rPr>
          <w:delText>refinamientos</w:delText>
        </w:r>
      </w:del>
      <w:r w:rsidRPr="00E5189D">
        <w:rPr>
          <w:szCs w:val="24"/>
        </w:rPr>
        <w:t xml:space="preserve"> realizados por Boehm</w:t>
      </w:r>
      <w:ins w:id="934" w:author="David Recio Arnés" w:date="2022-06-27T15:25:00Z">
        <w:r w:rsidR="00D11E8B" w:rsidRPr="00E5189D">
          <w:rPr>
            <w:szCs w:val="24"/>
          </w:rPr>
          <w:t xml:space="preserve"> </w:t>
        </w:r>
      </w:ins>
      <w:del w:id="935" w:author="David Recio Arnés" w:date="2022-06-27T15:25:00Z">
        <w:r w:rsidRPr="00E5189D" w:rsidDel="00D11E8B">
          <w:rPr>
            <w:szCs w:val="24"/>
          </w:rPr>
          <w:delText xml:space="preserve"> </w:delText>
        </w:r>
      </w:del>
      <w:ins w:id="936" w:author="David Recio" w:date="2022-06-16T19:08:00Z">
        <w:del w:id="937" w:author="David Recio Arnés" w:date="2022-06-27T15:25:00Z">
          <w:r w:rsidR="006E08FE" w:rsidRPr="00E5189D" w:rsidDel="00D11E8B">
            <w:rPr>
              <w:szCs w:val="24"/>
            </w:rPr>
            <w:delText xml:space="preserve"> </w:delText>
          </w:r>
        </w:del>
      </w:ins>
      <w:ins w:id="938" w:author="David Recio" w:date="2022-06-16T19:09:00Z">
        <w:r w:rsidR="006E08FE" w:rsidRPr="00E5189D">
          <w:rPr>
            <w:szCs w:val="24"/>
          </w:rPr>
          <w:t xml:space="preserve">en </w:t>
        </w:r>
      </w:ins>
      <w:del w:id="939" w:author="David Recio" w:date="2022-06-16T19:08:00Z">
        <w:r w:rsidRPr="00E5189D" w:rsidDel="006E08FE">
          <w:rPr>
            <w:szCs w:val="24"/>
          </w:rPr>
          <w:delText>[</w:delText>
        </w:r>
      </w:del>
      <w:r w:rsidRPr="00E5189D">
        <w:rPr>
          <w:szCs w:val="24"/>
        </w:rPr>
        <w:t>1981</w:t>
      </w:r>
      <w:del w:id="940" w:author="David Recio" w:date="2022-06-16T19:08:00Z">
        <w:r w:rsidRPr="00E5189D" w:rsidDel="006E08FE">
          <w:rPr>
            <w:szCs w:val="24"/>
          </w:rPr>
          <w:delText>]</w:delText>
        </w:r>
      </w:del>
      <w:r w:rsidRPr="00E5189D">
        <w:rPr>
          <w:szCs w:val="24"/>
        </w:rPr>
        <w:t xml:space="preserve">, Sommerville </w:t>
      </w:r>
      <w:ins w:id="941" w:author="David Recio" w:date="2022-06-16T19:09:00Z">
        <w:r w:rsidR="006E08FE" w:rsidRPr="00E5189D">
          <w:rPr>
            <w:szCs w:val="24"/>
          </w:rPr>
          <w:t xml:space="preserve">en </w:t>
        </w:r>
      </w:ins>
      <w:del w:id="942" w:author="David Recio" w:date="2022-06-16T19:09:00Z">
        <w:r w:rsidRPr="00E5189D" w:rsidDel="006E08FE">
          <w:rPr>
            <w:szCs w:val="24"/>
          </w:rPr>
          <w:delText>[</w:delText>
        </w:r>
      </w:del>
      <w:r w:rsidRPr="00E5189D">
        <w:rPr>
          <w:szCs w:val="24"/>
        </w:rPr>
        <w:t>1985</w:t>
      </w:r>
      <w:del w:id="943" w:author="David Recio" w:date="2022-06-16T19:09:00Z">
        <w:r w:rsidRPr="00E5189D" w:rsidDel="006E08FE">
          <w:rPr>
            <w:szCs w:val="24"/>
          </w:rPr>
          <w:delText xml:space="preserve">] </w:delText>
        </w:r>
      </w:del>
      <w:r w:rsidRPr="00E5189D">
        <w:rPr>
          <w:szCs w:val="24"/>
        </w:rPr>
        <w:t xml:space="preserve">y Sigwart y col. </w:t>
      </w:r>
      <w:ins w:id="944" w:author="David Recio Arnés" w:date="2022-06-27T15:33:00Z">
        <w:r w:rsidR="00D15261" w:rsidRPr="00E5189D">
          <w:rPr>
            <w:szCs w:val="24"/>
          </w:rPr>
          <w:t>e</w:t>
        </w:r>
      </w:ins>
      <w:ins w:id="945" w:author="David Recio" w:date="2022-06-16T19:09:00Z">
        <w:del w:id="946" w:author="David Recio Arnés" w:date="2022-06-27T15:33:00Z">
          <w:r w:rsidR="006E08FE" w:rsidRPr="00E5189D" w:rsidDel="00D15261">
            <w:rPr>
              <w:szCs w:val="24"/>
            </w:rPr>
            <w:delText>E</w:delText>
          </w:r>
        </w:del>
        <w:r w:rsidR="006E08FE" w:rsidRPr="00E5189D">
          <w:rPr>
            <w:szCs w:val="24"/>
          </w:rPr>
          <w:t xml:space="preserve">n </w:t>
        </w:r>
      </w:ins>
      <w:del w:id="947" w:author="David Recio" w:date="2022-06-16T19:09:00Z">
        <w:r w:rsidRPr="00E5189D" w:rsidDel="006E08FE">
          <w:rPr>
            <w:szCs w:val="24"/>
          </w:rPr>
          <w:delText>[</w:delText>
        </w:r>
      </w:del>
      <w:r w:rsidRPr="00E5189D">
        <w:rPr>
          <w:szCs w:val="24"/>
        </w:rPr>
        <w:t>1990</w:t>
      </w:r>
      <w:del w:id="948" w:author="David Recio" w:date="2022-06-16T19:09:00Z">
        <w:r w:rsidRPr="00E5189D" w:rsidDel="006E08FE">
          <w:rPr>
            <w:szCs w:val="24"/>
          </w:rPr>
          <w:delText>]</w:delText>
        </w:r>
      </w:del>
      <w:r w:rsidRPr="00E5189D">
        <w:rPr>
          <w:szCs w:val="24"/>
        </w:rPr>
        <w:t>.</w:t>
      </w:r>
      <w:r w:rsidR="000E5BB9" w:rsidRPr="00E5189D">
        <w:rPr>
          <w:szCs w:val="24"/>
        </w:rPr>
        <w:t xml:space="preserve"> Esta metodología</w:t>
      </w:r>
      <w:del w:id="949" w:author="David Recio Arnés" w:date="2022-06-27T15:33:00Z">
        <w:r w:rsidR="000E5BB9" w:rsidRPr="00E5189D" w:rsidDel="00D15261">
          <w:rPr>
            <w:szCs w:val="24"/>
          </w:rPr>
          <w:delText>,</w:delText>
        </w:r>
      </w:del>
      <w:r w:rsidR="000E5BB9" w:rsidRPr="00E5189D">
        <w:rPr>
          <w:szCs w:val="24"/>
        </w:rPr>
        <w:t xml:space="preserve"> se basa en la evolución del producto a través de una secuencia de fases de forma lineal mediante iteraciones de</w:t>
      </w:r>
      <w:r w:rsidR="00CE6CFB" w:rsidRPr="00E5189D">
        <w:rPr>
          <w:szCs w:val="24"/>
        </w:rPr>
        <w:t>l estado anterior.</w:t>
      </w:r>
    </w:p>
    <w:p w14:paraId="258218BD" w14:textId="77777777" w:rsidR="008B3087" w:rsidRDefault="00CE6CFB">
      <w:pPr>
        <w:keepNext/>
        <w:jc w:val="center"/>
        <w:pPrChange w:id="950" w:author="David Recio Arnés" w:date="2022-06-27T21:36:00Z">
          <w:pPr>
            <w:keepNext/>
          </w:pPr>
        </w:pPrChange>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7EF0E4FC" w:rsidR="00CE6CFB" w:rsidRPr="00216058" w:rsidRDefault="00E46081" w:rsidP="008B3087">
      <w:pPr>
        <w:pStyle w:val="Descripcin"/>
        <w:rPr>
          <w:i w:val="0"/>
          <w:iCs w:val="0"/>
          <w:rPrChange w:id="951" w:author="David Recio" w:date="2022-06-23T02:06:00Z">
            <w:rPr/>
          </w:rPrChange>
        </w:rPr>
      </w:pPr>
      <w:bookmarkStart w:id="952" w:name="_Toc106842458"/>
      <w:ins w:id="953" w:author="David Recio Arnés" w:date="2022-06-27T21:36:00Z">
        <w:r>
          <w:rPr>
            <w:i w:val="0"/>
            <w:iCs w:val="0"/>
          </w:rPr>
          <w:t xml:space="preserve">                                          </w:t>
        </w:r>
      </w:ins>
      <w:r w:rsidR="008B3087" w:rsidRPr="00216058">
        <w:rPr>
          <w:i w:val="0"/>
          <w:iCs w:val="0"/>
          <w:rPrChange w:id="954" w:author="David Recio" w:date="2022-06-23T02:06:00Z">
            <w:rPr/>
          </w:rPrChange>
        </w:rPr>
        <w:t xml:space="preserve">Ilustración </w:t>
      </w:r>
      <w:r w:rsidR="00D40DC9" w:rsidRPr="00216058">
        <w:rPr>
          <w:i w:val="0"/>
          <w:iCs w:val="0"/>
          <w:rPrChange w:id="955" w:author="David Recio" w:date="2022-06-23T02:06:00Z">
            <w:rPr/>
          </w:rPrChange>
        </w:rPr>
        <w:fldChar w:fldCharType="begin"/>
      </w:r>
      <w:r w:rsidR="00D40DC9" w:rsidRPr="00216058">
        <w:rPr>
          <w:i w:val="0"/>
          <w:iCs w:val="0"/>
          <w:rPrChange w:id="956" w:author="David Recio" w:date="2022-06-23T02:06:00Z">
            <w:rPr/>
          </w:rPrChange>
        </w:rPr>
        <w:instrText xml:space="preserve"> SEQ Ilustración \* ARABIC </w:instrText>
      </w:r>
      <w:r w:rsidR="00D40DC9" w:rsidRPr="00216058">
        <w:rPr>
          <w:i w:val="0"/>
          <w:iCs w:val="0"/>
          <w:rPrChange w:id="957" w:author="David Recio" w:date="2022-06-23T02:06:00Z">
            <w:rPr>
              <w:noProof/>
            </w:rPr>
          </w:rPrChange>
        </w:rPr>
        <w:fldChar w:fldCharType="separate"/>
      </w:r>
      <w:ins w:id="958" w:author="David Recio" w:date="2022-06-27T10:56:00Z">
        <w:r w:rsidR="00804120">
          <w:rPr>
            <w:i w:val="0"/>
            <w:iCs w:val="0"/>
            <w:noProof/>
          </w:rPr>
          <w:t>1</w:t>
        </w:r>
      </w:ins>
      <w:del w:id="959" w:author="David Recio" w:date="2022-06-23T22:00:00Z">
        <w:r w:rsidR="00216058" w:rsidRPr="00216058" w:rsidDel="00282515">
          <w:rPr>
            <w:i w:val="0"/>
            <w:iCs w:val="0"/>
            <w:noProof/>
            <w:rPrChange w:id="960" w:author="David Recio" w:date="2022-06-23T02:06:00Z">
              <w:rPr>
                <w:noProof/>
              </w:rPr>
            </w:rPrChange>
          </w:rPr>
          <w:delText>1</w:delText>
        </w:r>
      </w:del>
      <w:r w:rsidR="00D40DC9" w:rsidRPr="00216058">
        <w:rPr>
          <w:i w:val="0"/>
          <w:iCs w:val="0"/>
          <w:noProof/>
          <w:rPrChange w:id="961" w:author="David Recio" w:date="2022-06-23T02:06:00Z">
            <w:rPr>
              <w:noProof/>
            </w:rPr>
          </w:rPrChange>
        </w:rPr>
        <w:fldChar w:fldCharType="end"/>
      </w:r>
      <w:r w:rsidR="008B3087" w:rsidRPr="00216058">
        <w:rPr>
          <w:i w:val="0"/>
          <w:iCs w:val="0"/>
          <w:rPrChange w:id="962" w:author="David Recio" w:date="2022-06-23T02:06:00Z">
            <w:rPr/>
          </w:rPrChange>
        </w:rPr>
        <w:t xml:space="preserve">. </w:t>
      </w:r>
      <w:commentRangeStart w:id="963"/>
      <w:r w:rsidR="008B3087" w:rsidRPr="00216058">
        <w:rPr>
          <w:i w:val="0"/>
          <w:iCs w:val="0"/>
          <w:rPrChange w:id="964" w:author="David Recio" w:date="2022-06-23T02:06:00Z">
            <w:rPr/>
          </w:rPrChange>
        </w:rPr>
        <w:t>Metodología en Cascada</w:t>
      </w:r>
      <w:commentRangeEnd w:id="963"/>
      <w:r w:rsidR="00276DFA" w:rsidRPr="00216058">
        <w:rPr>
          <w:rStyle w:val="Refdecomentario"/>
          <w:i w:val="0"/>
          <w:iCs w:val="0"/>
          <w:color w:val="auto"/>
        </w:rPr>
        <w:commentReference w:id="963"/>
      </w:r>
      <w:bookmarkEnd w:id="952"/>
    </w:p>
    <w:p w14:paraId="357A10EF" w14:textId="77777777" w:rsidR="000A64D9" w:rsidRDefault="000A64D9" w:rsidP="00D15261">
      <w:pPr>
        <w:ind w:left="-567" w:firstLine="1276"/>
        <w:rPr>
          <w:ins w:id="965" w:author="David Recio Arnés" w:date="2022-06-27T16:00:00Z"/>
          <w:rStyle w:val="markedcontent"/>
          <w:szCs w:val="24"/>
        </w:rPr>
      </w:pPr>
    </w:p>
    <w:p w14:paraId="3007222E" w14:textId="5F21F9D4" w:rsidR="006C519C" w:rsidRPr="00462F79" w:rsidDel="00D11E8B" w:rsidRDefault="00A655F6" w:rsidP="00D15261">
      <w:pPr>
        <w:ind w:left="-567" w:firstLine="1276"/>
        <w:rPr>
          <w:del w:id="966" w:author="David Recio Arnés" w:date="2022-06-27T15:26:00Z"/>
          <w:rStyle w:val="markedcontent"/>
          <w:szCs w:val="24"/>
          <w:rPrChange w:id="967" w:author="David Recio Arnés" w:date="2022-06-27T15:44:00Z">
            <w:rPr>
              <w:del w:id="968" w:author="David Recio Arnés" w:date="2022-06-27T15:26:00Z"/>
              <w:rStyle w:val="markedcontent"/>
              <w:i/>
              <w:iCs/>
              <w:color w:val="44546A" w:themeColor="text2"/>
              <w:sz w:val="21"/>
              <w:szCs w:val="21"/>
            </w:rPr>
          </w:rPrChange>
        </w:rPr>
      </w:pPr>
      <w:commentRangeStart w:id="969"/>
      <w:r w:rsidRPr="00462F79">
        <w:rPr>
          <w:rStyle w:val="markedcontent"/>
          <w:szCs w:val="24"/>
          <w:rPrChange w:id="970" w:author="David Recio Arnés" w:date="2022-06-27T15:44:00Z">
            <w:rPr>
              <w:rStyle w:val="markedcontent"/>
              <w:sz w:val="21"/>
              <w:szCs w:val="21"/>
            </w:rPr>
          </w:rPrChange>
        </w:rPr>
        <w:t>Esta metodología comienza con la especificación de los requerimientos por parte del cliente</w:t>
      </w:r>
      <w:ins w:id="971" w:author="David Recio Arnés" w:date="2022-06-27T15:35:00Z">
        <w:r w:rsidR="00D15261" w:rsidRPr="00462F79">
          <w:rPr>
            <w:rStyle w:val="markedcontent"/>
            <w:szCs w:val="24"/>
          </w:rPr>
          <w:t xml:space="preserve"> (comunicación con el </w:t>
        </w:r>
      </w:ins>
      <w:ins w:id="972" w:author="David Recio Arnés" w:date="2022-06-27T15:36:00Z">
        <w:r w:rsidR="00D15261" w:rsidRPr="00462F79">
          <w:rPr>
            <w:rStyle w:val="markedcontent"/>
            <w:szCs w:val="24"/>
          </w:rPr>
          <w:t>cliente</w:t>
        </w:r>
      </w:ins>
      <w:ins w:id="973" w:author="David Recio Arnés" w:date="2022-06-27T15:35:00Z">
        <w:r w:rsidR="00D15261" w:rsidRPr="00462F79">
          <w:rPr>
            <w:rStyle w:val="markedcontent"/>
            <w:szCs w:val="24"/>
          </w:rPr>
          <w:t>)</w:t>
        </w:r>
      </w:ins>
      <w:r w:rsidRPr="00462F79">
        <w:rPr>
          <w:rStyle w:val="markedcontent"/>
          <w:szCs w:val="24"/>
          <w:rPrChange w:id="974" w:author="David Recio Arnés" w:date="2022-06-27T15:44:00Z">
            <w:rPr>
              <w:rStyle w:val="markedcontent"/>
              <w:sz w:val="21"/>
              <w:szCs w:val="21"/>
            </w:rPr>
          </w:rPrChange>
        </w:rPr>
        <w:t xml:space="preserve"> y avanza a través de </w:t>
      </w:r>
      <w:commentRangeStart w:id="975"/>
      <w:del w:id="976" w:author="David Recio" w:date="2022-06-16T19:10:00Z">
        <w:r w:rsidRPr="00462F79" w:rsidDel="006E08FE">
          <w:rPr>
            <w:rStyle w:val="markedcontent"/>
            <w:szCs w:val="24"/>
            <w:rPrChange w:id="977" w:author="David Recio Arnés" w:date="2022-06-27T15:44:00Z">
              <w:rPr>
                <w:rStyle w:val="markedcontent"/>
                <w:sz w:val="21"/>
                <w:szCs w:val="21"/>
              </w:rPr>
            </w:rPrChange>
          </w:rPr>
          <w:delText>planeación</w:delText>
        </w:r>
        <w:commentRangeEnd w:id="975"/>
        <w:r w:rsidR="00276DFA" w:rsidRPr="00462F79" w:rsidDel="006E08FE">
          <w:rPr>
            <w:rStyle w:val="Refdecomentario"/>
            <w:sz w:val="24"/>
            <w:szCs w:val="24"/>
            <w:rPrChange w:id="978" w:author="David Recio Arnés" w:date="2022-06-27T15:44:00Z">
              <w:rPr>
                <w:rStyle w:val="Refdecomentario"/>
              </w:rPr>
            </w:rPrChange>
          </w:rPr>
          <w:commentReference w:id="975"/>
        </w:r>
      </w:del>
      <w:ins w:id="979" w:author="David Recio" w:date="2022-06-16T19:10:00Z">
        <w:r w:rsidR="006E08FE" w:rsidRPr="00462F79">
          <w:rPr>
            <w:rStyle w:val="markedcontent"/>
            <w:szCs w:val="24"/>
            <w:rPrChange w:id="980" w:author="David Recio Arnés" w:date="2022-06-27T15:44:00Z">
              <w:rPr>
                <w:rStyle w:val="markedcontent"/>
                <w:sz w:val="21"/>
                <w:szCs w:val="21"/>
              </w:rPr>
            </w:rPrChange>
          </w:rPr>
          <w:t>planificación</w:t>
        </w:r>
        <w:del w:id="981" w:author="David Recio Arnés" w:date="2022-06-27T15:25:00Z">
          <w:r w:rsidR="006E08FE" w:rsidRPr="00462F79" w:rsidDel="00D11E8B">
            <w:rPr>
              <w:rStyle w:val="markedcontent"/>
              <w:szCs w:val="24"/>
              <w:rPrChange w:id="982" w:author="David Recio Arnés" w:date="2022-06-27T15:44:00Z">
                <w:rPr>
                  <w:rStyle w:val="markedcontent"/>
                  <w:sz w:val="21"/>
                  <w:szCs w:val="21"/>
                </w:rPr>
              </w:rPrChange>
            </w:rPr>
            <w:delText xml:space="preserve"> </w:delText>
          </w:r>
        </w:del>
      </w:ins>
      <w:r w:rsidRPr="00462F79">
        <w:rPr>
          <w:rStyle w:val="markedcontent"/>
          <w:szCs w:val="24"/>
          <w:rPrChange w:id="983" w:author="David Recio Arnés" w:date="2022-06-27T15:44:00Z">
            <w:rPr>
              <w:rStyle w:val="markedcontent"/>
              <w:sz w:val="21"/>
              <w:szCs w:val="21"/>
            </w:rPr>
          </w:rPrChange>
        </w:rPr>
        <w:t xml:space="preserve">, modelado, construcción y despliegue, para concluir con el </w:t>
      </w:r>
      <w:ins w:id="984" w:author="David Recio" w:date="2022-06-16T19:10:00Z">
        <w:r w:rsidR="006E08FE" w:rsidRPr="00462F79">
          <w:rPr>
            <w:rStyle w:val="markedcontent"/>
            <w:szCs w:val="24"/>
            <w:rPrChange w:id="985" w:author="David Recio Arnés" w:date="2022-06-27T15:44:00Z">
              <w:rPr>
                <w:rStyle w:val="markedcontent"/>
                <w:sz w:val="21"/>
                <w:szCs w:val="21"/>
              </w:rPr>
            </w:rPrChange>
          </w:rPr>
          <w:t xml:space="preserve">mantenimiento </w:t>
        </w:r>
      </w:ins>
      <w:commentRangeStart w:id="986"/>
      <w:del w:id="987" w:author="David Recio" w:date="2022-06-16T19:10:00Z">
        <w:r w:rsidRPr="00462F79" w:rsidDel="006E08FE">
          <w:rPr>
            <w:rStyle w:val="markedcontent"/>
            <w:szCs w:val="24"/>
            <w:rPrChange w:id="988" w:author="David Recio Arnés" w:date="2022-06-27T15:44:00Z">
              <w:rPr>
                <w:rStyle w:val="markedcontent"/>
                <w:sz w:val="21"/>
                <w:szCs w:val="21"/>
              </w:rPr>
            </w:rPrChange>
          </w:rPr>
          <w:delText xml:space="preserve">apoyo </w:delText>
        </w:r>
        <w:commentRangeEnd w:id="986"/>
        <w:r w:rsidR="00276DFA" w:rsidRPr="00462F79" w:rsidDel="006E08FE">
          <w:rPr>
            <w:rStyle w:val="Refdecomentario"/>
            <w:sz w:val="24"/>
            <w:szCs w:val="24"/>
            <w:rPrChange w:id="989" w:author="David Recio Arnés" w:date="2022-06-27T15:44:00Z">
              <w:rPr>
                <w:rStyle w:val="Refdecomentario"/>
              </w:rPr>
            </w:rPrChange>
          </w:rPr>
          <w:commentReference w:id="986"/>
        </w:r>
        <w:r w:rsidRPr="00462F79" w:rsidDel="006E08FE">
          <w:rPr>
            <w:rStyle w:val="markedcontent"/>
            <w:szCs w:val="24"/>
            <w:rPrChange w:id="990" w:author="David Recio Arnés" w:date="2022-06-27T15:44:00Z">
              <w:rPr>
                <w:rStyle w:val="markedcontent"/>
                <w:sz w:val="21"/>
                <w:szCs w:val="21"/>
              </w:rPr>
            </w:rPrChange>
          </w:rPr>
          <w:delText>d</w:delText>
        </w:r>
      </w:del>
      <w:ins w:id="991" w:author="David Recio" w:date="2022-06-16T19:10:00Z">
        <w:r w:rsidR="006E08FE" w:rsidRPr="00462F79">
          <w:rPr>
            <w:rStyle w:val="markedcontent"/>
            <w:szCs w:val="24"/>
            <w:rPrChange w:id="992" w:author="David Recio Arnés" w:date="2022-06-27T15:44:00Z">
              <w:rPr>
                <w:rStyle w:val="markedcontent"/>
                <w:sz w:val="21"/>
                <w:szCs w:val="21"/>
              </w:rPr>
            </w:rPrChange>
          </w:rPr>
          <w:t xml:space="preserve"> d</w:t>
        </w:r>
      </w:ins>
      <w:r w:rsidRPr="00462F79">
        <w:rPr>
          <w:rStyle w:val="markedcontent"/>
          <w:szCs w:val="24"/>
          <w:rPrChange w:id="993" w:author="David Recio Arnés" w:date="2022-06-27T15:44:00Z">
            <w:rPr>
              <w:rStyle w:val="markedcontent"/>
              <w:sz w:val="21"/>
              <w:szCs w:val="21"/>
            </w:rPr>
          </w:rPrChange>
        </w:rPr>
        <w:t>el software.</w:t>
      </w:r>
      <w:commentRangeEnd w:id="969"/>
      <w:r w:rsidR="009039EF" w:rsidRPr="00462F79">
        <w:rPr>
          <w:rStyle w:val="Refdecomentario"/>
          <w:sz w:val="24"/>
          <w:szCs w:val="24"/>
          <w:rPrChange w:id="994" w:author="David Recio Arnés" w:date="2022-06-27T15:44:00Z">
            <w:rPr>
              <w:rStyle w:val="Refdecomentario"/>
            </w:rPr>
          </w:rPrChange>
        </w:rPr>
        <w:commentReference w:id="969"/>
      </w:r>
    </w:p>
    <w:p w14:paraId="41AEF1CD" w14:textId="5DFF4B4B" w:rsidR="00A655F6" w:rsidRPr="00462F79" w:rsidDel="009B5221" w:rsidRDefault="00A655F6" w:rsidP="00D15261">
      <w:pPr>
        <w:ind w:firstLine="1276"/>
        <w:rPr>
          <w:del w:id="995" w:author="David Recio" w:date="2022-06-27T08:56:00Z"/>
          <w:rStyle w:val="markedcontent"/>
          <w:szCs w:val="24"/>
          <w:rPrChange w:id="996" w:author="David Recio Arnés" w:date="2022-06-27T15:44:00Z">
            <w:rPr>
              <w:del w:id="997" w:author="David Recio" w:date="2022-06-27T08:56:00Z"/>
              <w:rStyle w:val="markedcontent"/>
              <w:sz w:val="21"/>
              <w:szCs w:val="21"/>
            </w:rPr>
          </w:rPrChange>
        </w:rPr>
      </w:pPr>
      <w:commentRangeStart w:id="998"/>
      <w:commentRangeStart w:id="999"/>
      <w:commentRangeStart w:id="1000"/>
      <w:del w:id="1001" w:author="David Recio" w:date="2022-06-27T08:56:00Z">
        <w:r w:rsidRPr="00462F79" w:rsidDel="009B5221">
          <w:rPr>
            <w:rStyle w:val="markedcontent"/>
            <w:szCs w:val="24"/>
            <w:rPrChange w:id="1002" w:author="David Recio Arnés" w:date="2022-06-27T15:44:00Z">
              <w:rPr>
                <w:rStyle w:val="markedcontent"/>
                <w:sz w:val="21"/>
                <w:szCs w:val="21"/>
              </w:rPr>
            </w:rPrChange>
          </w:rPr>
          <w:delText>Para que se adapte mejor al proyecto se ha realizado una variante, la cual simplemente disgrega las partes, dando lugar a un total de siete etapas diferentes:</w:delText>
        </w:r>
        <w:commentRangeEnd w:id="998"/>
        <w:r w:rsidR="00276DFA" w:rsidRPr="00462F79" w:rsidDel="009B5221">
          <w:rPr>
            <w:rStyle w:val="Refdecomentario"/>
            <w:sz w:val="24"/>
            <w:szCs w:val="24"/>
            <w:rPrChange w:id="1003" w:author="David Recio Arnés" w:date="2022-06-27T15:44:00Z">
              <w:rPr>
                <w:rStyle w:val="Refdecomentario"/>
              </w:rPr>
            </w:rPrChange>
          </w:rPr>
          <w:commentReference w:id="998"/>
        </w:r>
        <w:commentRangeEnd w:id="999"/>
        <w:r w:rsidR="00597FD8" w:rsidRPr="00462F79" w:rsidDel="009B5221">
          <w:rPr>
            <w:rStyle w:val="Refdecomentario"/>
            <w:sz w:val="24"/>
            <w:szCs w:val="24"/>
            <w:rPrChange w:id="1004" w:author="David Recio Arnés" w:date="2022-06-27T15:44:00Z">
              <w:rPr>
                <w:rStyle w:val="Refdecomentario"/>
              </w:rPr>
            </w:rPrChange>
          </w:rPr>
          <w:commentReference w:id="999"/>
        </w:r>
        <w:commentRangeEnd w:id="1000"/>
        <w:r w:rsidR="009039EF" w:rsidRPr="00462F79" w:rsidDel="009B5221">
          <w:rPr>
            <w:rStyle w:val="Refdecomentario"/>
            <w:sz w:val="24"/>
            <w:szCs w:val="24"/>
            <w:rPrChange w:id="1005" w:author="David Recio Arnés" w:date="2022-06-27T15:44:00Z">
              <w:rPr>
                <w:rStyle w:val="Refdecomentario"/>
              </w:rPr>
            </w:rPrChange>
          </w:rPr>
          <w:commentReference w:id="1000"/>
        </w:r>
      </w:del>
    </w:p>
    <w:p w14:paraId="3DB81ECC" w14:textId="23EA6276" w:rsidR="009B5221" w:rsidRPr="00462F79" w:rsidRDefault="00EE092C">
      <w:pPr>
        <w:ind w:left="-567" w:firstLine="1276"/>
        <w:rPr>
          <w:szCs w:val="24"/>
        </w:rPr>
        <w:pPrChange w:id="1006" w:author="David Recio Arnés" w:date="2022-06-27T15:26:00Z">
          <w:pPr>
            <w:keepNext/>
          </w:pPr>
        </w:pPrChange>
      </w:pPr>
      <w:del w:id="1007" w:author="David Recio" w:date="2022-06-27T08:46:00Z">
        <w:r w:rsidRPr="00462F79" w:rsidDel="002038EB">
          <w:rPr>
            <w:noProof/>
            <w:szCs w:val="24"/>
          </w:rPr>
          <w:drawing>
            <wp:inline distT="0" distB="0" distL="0" distR="0" wp14:anchorId="146246B1" wp14:editId="1A1B3A14">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del>
    </w:p>
    <w:p w14:paraId="0F77D270" w14:textId="5367C427" w:rsidR="00EE092C" w:rsidRPr="00462F79" w:rsidDel="002038EB" w:rsidRDefault="00EE092C" w:rsidP="00D11E8B">
      <w:pPr>
        <w:pStyle w:val="Descripcin"/>
        <w:rPr>
          <w:del w:id="1008" w:author="David Recio" w:date="2022-06-27T08:47:00Z"/>
          <w:rStyle w:val="markedcontent"/>
          <w:i w:val="0"/>
          <w:iCs w:val="0"/>
          <w:sz w:val="24"/>
          <w:szCs w:val="24"/>
          <w:rPrChange w:id="1009" w:author="David Recio Arnés" w:date="2022-06-27T15:44:00Z">
            <w:rPr>
              <w:del w:id="1010" w:author="David Recio" w:date="2022-06-27T08:47:00Z"/>
              <w:rStyle w:val="markedcontent"/>
              <w:i w:val="0"/>
              <w:iCs w:val="0"/>
              <w:color w:val="auto"/>
              <w:sz w:val="21"/>
              <w:szCs w:val="21"/>
            </w:rPr>
          </w:rPrChange>
        </w:rPr>
      </w:pPr>
      <w:bookmarkStart w:id="1011" w:name="_Toc106842459"/>
      <w:del w:id="1012" w:author="David Recio" w:date="2022-06-27T08:47:00Z">
        <w:r w:rsidRPr="00462F79" w:rsidDel="002038EB">
          <w:rPr>
            <w:i w:val="0"/>
            <w:iCs w:val="0"/>
            <w:sz w:val="24"/>
            <w:szCs w:val="24"/>
          </w:rPr>
          <w:delText xml:space="preserve">Ilustración </w:delText>
        </w:r>
        <w:r w:rsidR="00D40DC9" w:rsidRPr="00462F79" w:rsidDel="002038EB">
          <w:rPr>
            <w:sz w:val="24"/>
            <w:szCs w:val="24"/>
            <w:rPrChange w:id="1013" w:author="David Recio Arnés" w:date="2022-06-27T15:44:00Z">
              <w:rPr/>
            </w:rPrChange>
          </w:rPr>
          <w:fldChar w:fldCharType="begin"/>
        </w:r>
        <w:r w:rsidR="00D40DC9" w:rsidRPr="00462F79" w:rsidDel="002038EB">
          <w:rPr>
            <w:i w:val="0"/>
            <w:iCs w:val="0"/>
            <w:sz w:val="24"/>
            <w:szCs w:val="24"/>
          </w:rPr>
          <w:delInstrText xml:space="preserve"> SEQ Ilustración \* ARABIC </w:delInstrText>
        </w:r>
        <w:r w:rsidR="00D40DC9" w:rsidRPr="00462F79" w:rsidDel="002038EB">
          <w:rPr>
            <w:sz w:val="24"/>
            <w:szCs w:val="24"/>
            <w:rPrChange w:id="1014" w:author="David Recio Arnés" w:date="2022-06-27T15:44:00Z">
              <w:rPr>
                <w:noProof/>
              </w:rPr>
            </w:rPrChange>
          </w:rPr>
          <w:fldChar w:fldCharType="separate"/>
        </w:r>
      </w:del>
      <w:del w:id="1015" w:author="David Recio" w:date="2022-06-23T22:00:00Z">
        <w:r w:rsidR="00216058" w:rsidRPr="00462F79" w:rsidDel="00282515">
          <w:rPr>
            <w:i w:val="0"/>
            <w:iCs w:val="0"/>
            <w:noProof/>
            <w:sz w:val="24"/>
            <w:szCs w:val="24"/>
          </w:rPr>
          <w:delText>2</w:delText>
        </w:r>
      </w:del>
      <w:del w:id="1016" w:author="David Recio" w:date="2022-06-27T08:47:00Z">
        <w:r w:rsidR="00D40DC9" w:rsidRPr="00462F79" w:rsidDel="002038EB">
          <w:rPr>
            <w:noProof/>
            <w:sz w:val="24"/>
            <w:szCs w:val="24"/>
            <w:rPrChange w:id="1017" w:author="David Recio Arnés" w:date="2022-06-27T15:44:00Z">
              <w:rPr>
                <w:noProof/>
              </w:rPr>
            </w:rPrChange>
          </w:rPr>
          <w:fldChar w:fldCharType="end"/>
        </w:r>
        <w:r w:rsidRPr="00462F79" w:rsidDel="002038EB">
          <w:rPr>
            <w:i w:val="0"/>
            <w:iCs w:val="0"/>
            <w:sz w:val="24"/>
            <w:szCs w:val="24"/>
          </w:rPr>
          <w:delText>. Variante Metodología en Cascada</w:delText>
        </w:r>
        <w:bookmarkEnd w:id="1011"/>
      </w:del>
    </w:p>
    <w:p w14:paraId="32D58E47" w14:textId="628568E4" w:rsidR="00F93BEE" w:rsidRDefault="00BF7E75" w:rsidP="00D11E8B">
      <w:pPr>
        <w:pStyle w:val="Prrafodelista"/>
        <w:numPr>
          <w:ilvl w:val="0"/>
          <w:numId w:val="25"/>
        </w:numPr>
        <w:ind w:left="0"/>
        <w:rPr>
          <w:ins w:id="1018" w:author="David Recio Arnés" w:date="2022-06-27T16:00:00Z"/>
          <w:szCs w:val="24"/>
        </w:rPr>
      </w:pPr>
      <w:del w:id="1019" w:author="David Recio" w:date="2022-06-27T08:46:00Z">
        <w:r w:rsidRPr="00462F79" w:rsidDel="002038EB">
          <w:rPr>
            <w:b/>
            <w:bCs/>
            <w:szCs w:val="24"/>
          </w:rPr>
          <w:delText>Análisis de requisitos del software</w:delText>
        </w:r>
      </w:del>
      <w:ins w:id="1020" w:author="David Recio" w:date="2022-06-27T08:46:00Z">
        <w:r w:rsidR="002038EB" w:rsidRPr="00462F79">
          <w:rPr>
            <w:b/>
            <w:bCs/>
            <w:szCs w:val="24"/>
          </w:rPr>
          <w:t>Comunicación</w:t>
        </w:r>
      </w:ins>
      <w:r w:rsidRPr="00462F79">
        <w:rPr>
          <w:szCs w:val="24"/>
        </w:rPr>
        <w:t xml:space="preserve">. En esta etapa el analista se </w:t>
      </w:r>
      <w:ins w:id="1021" w:author="David Recio Arnés" w:date="2022-06-27T15:36:00Z">
        <w:r w:rsidR="005538A9" w:rsidRPr="00462F79">
          <w:rPr>
            <w:szCs w:val="24"/>
          </w:rPr>
          <w:t>reúne con e</w:t>
        </w:r>
      </w:ins>
      <w:del w:id="1022" w:author="David Recio Arnés" w:date="2022-06-27T15:36:00Z">
        <w:r w:rsidRPr="00462F79" w:rsidDel="005538A9">
          <w:rPr>
            <w:szCs w:val="24"/>
          </w:rPr>
          <w:delText>sienta junto a</w:delText>
        </w:r>
      </w:del>
      <w:r w:rsidRPr="00462F79">
        <w:rPr>
          <w:szCs w:val="24"/>
        </w:rPr>
        <w:t xml:space="preserve">l cliente escuchando </w:t>
      </w:r>
      <w:del w:id="1023" w:author="David Recio Arnés" w:date="2022-06-27T15:36:00Z">
        <w:r w:rsidRPr="00462F79" w:rsidDel="005538A9">
          <w:rPr>
            <w:szCs w:val="24"/>
          </w:rPr>
          <w:delText xml:space="preserve">las necesidades de </w:delText>
        </w:r>
        <w:r w:rsidRPr="00462F79" w:rsidDel="00D15261">
          <w:rPr>
            <w:szCs w:val="24"/>
          </w:rPr>
          <w:delText>e</w:delText>
        </w:r>
        <w:r w:rsidRPr="00462F79" w:rsidDel="005538A9">
          <w:rPr>
            <w:szCs w:val="24"/>
          </w:rPr>
          <w:delText>ste</w:delText>
        </w:r>
      </w:del>
      <w:ins w:id="1024" w:author="David Recio Arnés" w:date="2022-06-27T15:36:00Z">
        <w:r w:rsidR="005538A9" w:rsidRPr="00462F79">
          <w:rPr>
            <w:szCs w:val="24"/>
          </w:rPr>
          <w:t>sus necesidades</w:t>
        </w:r>
      </w:ins>
      <w:r w:rsidRPr="00462F79">
        <w:rPr>
          <w:szCs w:val="24"/>
        </w:rPr>
        <w:t xml:space="preserve"> y</w:t>
      </w:r>
      <w:ins w:id="1025" w:author="David Recio Arnés" w:date="2022-06-27T15:36:00Z">
        <w:r w:rsidR="00D15261" w:rsidRPr="00462F79">
          <w:rPr>
            <w:szCs w:val="24"/>
          </w:rPr>
          <w:t>,</w:t>
        </w:r>
      </w:ins>
      <w:r w:rsidRPr="00462F79">
        <w:rPr>
          <w:szCs w:val="24"/>
        </w:rPr>
        <w:t xml:space="preserve"> tras esta</w:t>
      </w:r>
      <w:r w:rsidR="00F9348A" w:rsidRPr="00462F79">
        <w:rPr>
          <w:szCs w:val="24"/>
        </w:rPr>
        <w:t>s</w:t>
      </w:r>
      <w:r w:rsidRPr="00462F79">
        <w:rPr>
          <w:szCs w:val="24"/>
        </w:rPr>
        <w:t xml:space="preserve"> reuniones</w:t>
      </w:r>
      <w:ins w:id="1026" w:author="David Recio Arnés" w:date="2022-06-27T15:36:00Z">
        <w:r w:rsidR="00D15261" w:rsidRPr="00462F79">
          <w:rPr>
            <w:szCs w:val="24"/>
          </w:rPr>
          <w:t>,</w:t>
        </w:r>
      </w:ins>
      <w:r w:rsidRPr="00462F79">
        <w:rPr>
          <w:szCs w:val="24"/>
        </w:rPr>
        <w:t xml:space="preserve"> genera </w:t>
      </w:r>
      <w:ins w:id="1027" w:author="David Recio Arnés" w:date="2022-06-27T15:36:00Z">
        <w:r w:rsidR="005538A9" w:rsidRPr="00462F79">
          <w:rPr>
            <w:szCs w:val="24"/>
          </w:rPr>
          <w:t xml:space="preserve">el </w:t>
        </w:r>
      </w:ins>
      <w:r w:rsidRPr="00462F79">
        <w:rPr>
          <w:szCs w:val="24"/>
        </w:rPr>
        <w:t>SRD (</w:t>
      </w:r>
      <w:ins w:id="1028" w:author="David Recio Arnés" w:date="2022-06-27T15:42:00Z">
        <w:r w:rsidR="00462F79" w:rsidRPr="00462F79">
          <w:rPr>
            <w:i/>
            <w:iCs/>
            <w:szCs w:val="24"/>
            <w:rPrChange w:id="1029" w:author="David Recio Arnés" w:date="2022-06-27T15:44:00Z">
              <w:rPr>
                <w:szCs w:val="24"/>
              </w:rPr>
            </w:rPrChange>
          </w:rPr>
          <w:t>D</w:t>
        </w:r>
      </w:ins>
      <w:del w:id="1030" w:author="David Recio Arnés" w:date="2022-06-27T15:42:00Z">
        <w:r w:rsidRPr="00462F79" w:rsidDel="00462F79">
          <w:rPr>
            <w:i/>
            <w:iCs/>
            <w:szCs w:val="24"/>
            <w:rPrChange w:id="1031" w:author="David Recio Arnés" w:date="2022-06-27T15:44:00Z">
              <w:rPr>
                <w:szCs w:val="24"/>
              </w:rPr>
            </w:rPrChange>
          </w:rPr>
          <w:delText>d</w:delText>
        </w:r>
      </w:del>
      <w:r w:rsidRPr="00462F79">
        <w:rPr>
          <w:i/>
          <w:iCs/>
          <w:szCs w:val="24"/>
          <w:rPrChange w:id="1032" w:author="David Recio Arnés" w:date="2022-06-27T15:44:00Z">
            <w:rPr>
              <w:szCs w:val="24"/>
            </w:rPr>
          </w:rPrChange>
        </w:rPr>
        <w:t xml:space="preserve">ocumento de </w:t>
      </w:r>
      <w:ins w:id="1033" w:author="David Recio Arnés" w:date="2022-06-27T15:42:00Z">
        <w:r w:rsidR="00462F79" w:rsidRPr="00462F79">
          <w:rPr>
            <w:i/>
            <w:iCs/>
            <w:szCs w:val="24"/>
            <w:rPrChange w:id="1034" w:author="David Recio Arnés" w:date="2022-06-27T15:44:00Z">
              <w:rPr>
                <w:szCs w:val="24"/>
              </w:rPr>
            </w:rPrChange>
          </w:rPr>
          <w:t>E</w:t>
        </w:r>
      </w:ins>
      <w:del w:id="1035" w:author="David Recio Arnés" w:date="2022-06-27T15:42:00Z">
        <w:r w:rsidRPr="00462F79" w:rsidDel="00462F79">
          <w:rPr>
            <w:i/>
            <w:iCs/>
            <w:szCs w:val="24"/>
            <w:rPrChange w:id="1036" w:author="David Recio Arnés" w:date="2022-06-27T15:44:00Z">
              <w:rPr>
                <w:szCs w:val="24"/>
              </w:rPr>
            </w:rPrChange>
          </w:rPr>
          <w:delText>e</w:delText>
        </w:r>
      </w:del>
      <w:r w:rsidRPr="00462F79">
        <w:rPr>
          <w:i/>
          <w:iCs/>
          <w:szCs w:val="24"/>
          <w:rPrChange w:id="1037" w:author="David Recio Arnés" w:date="2022-06-27T15:44:00Z">
            <w:rPr>
              <w:szCs w:val="24"/>
            </w:rPr>
          </w:rPrChange>
        </w:rPr>
        <w:t xml:space="preserve">specificación de </w:t>
      </w:r>
      <w:ins w:id="1038" w:author="David Recio Arnés" w:date="2022-06-27T15:42:00Z">
        <w:r w:rsidR="00462F79" w:rsidRPr="00462F79">
          <w:rPr>
            <w:i/>
            <w:iCs/>
            <w:szCs w:val="24"/>
            <w:rPrChange w:id="1039" w:author="David Recio Arnés" w:date="2022-06-27T15:44:00Z">
              <w:rPr>
                <w:szCs w:val="24"/>
              </w:rPr>
            </w:rPrChange>
          </w:rPr>
          <w:t>R</w:t>
        </w:r>
      </w:ins>
      <w:del w:id="1040" w:author="David Recio Arnés" w:date="2022-06-27T15:42:00Z">
        <w:r w:rsidRPr="00462F79" w:rsidDel="00462F79">
          <w:rPr>
            <w:i/>
            <w:iCs/>
            <w:szCs w:val="24"/>
            <w:rPrChange w:id="1041" w:author="David Recio Arnés" w:date="2022-06-27T15:44:00Z">
              <w:rPr>
                <w:szCs w:val="24"/>
              </w:rPr>
            </w:rPrChange>
          </w:rPr>
          <w:delText>r</w:delText>
        </w:r>
      </w:del>
      <w:r w:rsidRPr="00462F79">
        <w:rPr>
          <w:i/>
          <w:iCs/>
          <w:szCs w:val="24"/>
          <w:rPrChange w:id="1042" w:author="David Recio Arnés" w:date="2022-06-27T15:44:00Z">
            <w:rPr>
              <w:szCs w:val="24"/>
            </w:rPr>
          </w:rPrChange>
        </w:rPr>
        <w:t>equisitos)</w:t>
      </w:r>
      <w:del w:id="1043" w:author="David Recio Arnés" w:date="2022-06-27T15:37:00Z">
        <w:r w:rsidRPr="00462F79" w:rsidDel="005538A9">
          <w:rPr>
            <w:i/>
            <w:iCs/>
            <w:szCs w:val="24"/>
            <w:rPrChange w:id="1044" w:author="David Recio Arnés" w:date="2022-06-27T15:44:00Z">
              <w:rPr>
                <w:szCs w:val="24"/>
              </w:rPr>
            </w:rPrChange>
          </w:rPr>
          <w:delText>,</w:delText>
        </w:r>
      </w:del>
      <w:r w:rsidRPr="00462F79">
        <w:rPr>
          <w:szCs w:val="24"/>
        </w:rPr>
        <w:t xml:space="preserve"> que contiene la especificación completa de lo que debe hacer el sistema </w:t>
      </w:r>
      <w:r w:rsidR="00F9348A" w:rsidRPr="00462F79">
        <w:rPr>
          <w:szCs w:val="24"/>
        </w:rPr>
        <w:t>sin detalles técnicos</w:t>
      </w:r>
      <w:ins w:id="1045" w:author="David Recio Arnés" w:date="2022-06-27T15:37:00Z">
        <w:r w:rsidR="005538A9" w:rsidRPr="00462F79">
          <w:rPr>
            <w:szCs w:val="24"/>
          </w:rPr>
          <w:t>. D</w:t>
        </w:r>
      </w:ins>
      <w:del w:id="1046" w:author="David Recio Arnés" w:date="2022-06-27T15:37:00Z">
        <w:r w:rsidR="00F9348A" w:rsidRPr="00462F79" w:rsidDel="005538A9">
          <w:rPr>
            <w:szCs w:val="24"/>
          </w:rPr>
          <w:delText>, d</w:delText>
        </w:r>
      </w:del>
      <w:r w:rsidR="00F9348A" w:rsidRPr="00462F79">
        <w:rPr>
          <w:szCs w:val="24"/>
        </w:rPr>
        <w:t>icho documento debe estar consensuado con el cliente para delimitar el alcance del proyecto.</w:t>
      </w:r>
    </w:p>
    <w:p w14:paraId="3315D7FC" w14:textId="77777777" w:rsidR="000A64D9" w:rsidRPr="000A64D9" w:rsidRDefault="000A64D9">
      <w:pPr>
        <w:rPr>
          <w:szCs w:val="24"/>
        </w:rPr>
        <w:pPrChange w:id="1047" w:author="David Recio Arnés" w:date="2022-06-27T16:00:00Z">
          <w:pPr>
            <w:pStyle w:val="Prrafodelista"/>
            <w:numPr>
              <w:numId w:val="25"/>
            </w:numPr>
            <w:ind w:left="0" w:hanging="360"/>
          </w:pPr>
        </w:pPrChange>
      </w:pPr>
    </w:p>
    <w:p w14:paraId="1E21776B" w14:textId="5EE64384" w:rsidR="002038EB" w:rsidRPr="00E42F11" w:rsidRDefault="002038EB" w:rsidP="00E42F11">
      <w:pPr>
        <w:pStyle w:val="Prrafodelista"/>
        <w:numPr>
          <w:ilvl w:val="0"/>
          <w:numId w:val="25"/>
        </w:numPr>
        <w:ind w:left="567" w:right="-574"/>
        <w:rPr>
          <w:ins w:id="1048" w:author="David Recio" w:date="2022-06-27T08:48:00Z"/>
          <w:szCs w:val="24"/>
          <w:rPrChange w:id="1049" w:author="David Recio Arnés" w:date="2022-06-27T16:00:00Z">
            <w:rPr>
              <w:ins w:id="1050" w:author="David Recio" w:date="2022-06-27T08:48:00Z"/>
              <w:b/>
              <w:bCs/>
            </w:rPr>
          </w:rPrChange>
        </w:rPr>
      </w:pPr>
      <w:ins w:id="1051" w:author="David Recio" w:date="2022-06-27T08:48:00Z">
        <w:r w:rsidRPr="00E42F11">
          <w:rPr>
            <w:b/>
            <w:bCs/>
            <w:szCs w:val="24"/>
            <w:rPrChange w:id="1052" w:author="David Recio Arnés" w:date="2022-06-27T16:00:00Z">
              <w:rPr/>
            </w:rPrChange>
          </w:rPr>
          <w:lastRenderedPageBreak/>
          <w:t>Planeación</w:t>
        </w:r>
      </w:ins>
      <w:ins w:id="1053" w:author="David Recio Arnés" w:date="2022-06-27T15:35:00Z">
        <w:r w:rsidR="00D15261" w:rsidRPr="00E42F11">
          <w:rPr>
            <w:b/>
            <w:bCs/>
            <w:szCs w:val="24"/>
          </w:rPr>
          <w:t xml:space="preserve"> o planificación</w:t>
        </w:r>
      </w:ins>
      <w:ins w:id="1054" w:author="David Recio" w:date="2022-06-27T08:48:00Z">
        <w:r w:rsidRPr="00E42F11">
          <w:rPr>
            <w:szCs w:val="24"/>
          </w:rPr>
          <w:t xml:space="preserve">. En esta etapa se realiza una planificación de los recursos y </w:t>
        </w:r>
      </w:ins>
      <w:ins w:id="1055" w:author="David Recio" w:date="2022-06-27T08:49:00Z">
        <w:r w:rsidRPr="00E42F11">
          <w:rPr>
            <w:szCs w:val="24"/>
          </w:rPr>
          <w:t>se estiman los tiempos para el desarrollo de cada una de las etapas</w:t>
        </w:r>
      </w:ins>
      <w:ins w:id="1056" w:author="David Recio Arnés" w:date="2022-06-27T15:37:00Z">
        <w:r w:rsidR="005538A9" w:rsidRPr="00E42F11">
          <w:rPr>
            <w:szCs w:val="24"/>
          </w:rPr>
          <w:t>.</w:t>
        </w:r>
      </w:ins>
      <w:ins w:id="1057" w:author="David Recio" w:date="2022-06-27T08:49:00Z">
        <w:del w:id="1058" w:author="David Recio Arnés" w:date="2022-06-27T15:37:00Z">
          <w:r w:rsidRPr="00E42F11" w:rsidDel="005538A9">
            <w:rPr>
              <w:szCs w:val="24"/>
            </w:rPr>
            <w:delText xml:space="preserve">, para </w:delText>
          </w:r>
        </w:del>
      </w:ins>
      <w:ins w:id="1059" w:author="David Recio" w:date="2022-06-27T08:50:00Z">
        <w:del w:id="1060" w:author="David Recio Arnés" w:date="2022-06-27T15:37:00Z">
          <w:r w:rsidRPr="00E42F11" w:rsidDel="005538A9">
            <w:rPr>
              <w:szCs w:val="24"/>
            </w:rPr>
            <w:delText>lograrlo, se realiza un seguimiento de estas</w:delText>
          </w:r>
        </w:del>
      </w:ins>
    </w:p>
    <w:p w14:paraId="66785035" w14:textId="50DBE44F" w:rsidR="000271E3" w:rsidRPr="00E42F11" w:rsidRDefault="000271E3" w:rsidP="00462F79">
      <w:pPr>
        <w:pStyle w:val="Prrafodelista"/>
        <w:numPr>
          <w:ilvl w:val="0"/>
          <w:numId w:val="25"/>
        </w:numPr>
        <w:ind w:left="567" w:right="-574" w:hanging="283"/>
        <w:rPr>
          <w:ins w:id="1061" w:author="David Recio" w:date="2022-06-27T08:50:00Z"/>
          <w:szCs w:val="24"/>
          <w:rPrChange w:id="1062" w:author="David Recio Arnés" w:date="2022-06-27T16:00:00Z">
            <w:rPr>
              <w:ins w:id="1063" w:author="David Recio" w:date="2022-06-27T08:50:00Z"/>
              <w:b/>
              <w:bCs/>
            </w:rPr>
          </w:rPrChange>
        </w:rPr>
      </w:pPr>
      <w:ins w:id="1064" w:author="David Recio" w:date="2022-06-27T08:50:00Z">
        <w:r w:rsidRPr="00E42F11">
          <w:rPr>
            <w:b/>
            <w:bCs/>
            <w:szCs w:val="24"/>
            <w:rPrChange w:id="1065" w:author="David Recio Arnés" w:date="2022-06-27T16:00:00Z">
              <w:rPr/>
            </w:rPrChange>
          </w:rPr>
          <w:t>Modelad</w:t>
        </w:r>
      </w:ins>
      <w:ins w:id="1066" w:author="David Recio" w:date="2022-06-27T08:51:00Z">
        <w:r w:rsidRPr="00E42F11">
          <w:rPr>
            <w:b/>
            <w:bCs/>
            <w:szCs w:val="24"/>
            <w:rPrChange w:id="1067" w:author="David Recio Arnés" w:date="2022-06-27T16:00:00Z">
              <w:rPr/>
            </w:rPrChange>
          </w:rPr>
          <w:t>o</w:t>
        </w:r>
        <w:r w:rsidRPr="00E42F11">
          <w:rPr>
            <w:szCs w:val="24"/>
          </w:rPr>
          <w:t>. En esta etapa se realiza un análisis de los requisitos q</w:t>
        </w:r>
      </w:ins>
      <w:ins w:id="1068" w:author="David Recio" w:date="2022-06-27T08:52:00Z">
        <w:r w:rsidRPr="00E42F11">
          <w:rPr>
            <w:szCs w:val="24"/>
          </w:rPr>
          <w:t>ue darán como resultado el diseño del sistema y del programa</w:t>
        </w:r>
      </w:ins>
      <w:ins w:id="1069" w:author="David Recio Arnés" w:date="2022-06-27T15:42:00Z">
        <w:r w:rsidR="00462F79" w:rsidRPr="00E42F11">
          <w:rPr>
            <w:szCs w:val="24"/>
          </w:rPr>
          <w:t>:</w:t>
        </w:r>
      </w:ins>
    </w:p>
    <w:p w14:paraId="19E7DA64" w14:textId="01EB51E1" w:rsidR="00577939" w:rsidRPr="00E42F11" w:rsidRDefault="00A655F6">
      <w:pPr>
        <w:pStyle w:val="Prrafodelista"/>
        <w:numPr>
          <w:ilvl w:val="1"/>
          <w:numId w:val="25"/>
        </w:numPr>
        <w:ind w:right="-574"/>
        <w:rPr>
          <w:szCs w:val="24"/>
        </w:rPr>
        <w:pPrChange w:id="1070" w:author="David Recio" w:date="2022-06-27T08:51:00Z">
          <w:pPr>
            <w:pStyle w:val="Prrafodelista"/>
            <w:numPr>
              <w:numId w:val="25"/>
            </w:numPr>
            <w:ind w:left="502" w:hanging="360"/>
          </w:pPr>
        </w:pPrChange>
      </w:pPr>
      <w:r w:rsidRPr="00E42F11">
        <w:rPr>
          <w:b/>
          <w:bCs/>
          <w:szCs w:val="24"/>
        </w:rPr>
        <w:t>Diseño del sistema</w:t>
      </w:r>
      <w:r w:rsidR="00F9348A" w:rsidRPr="00E42F11">
        <w:rPr>
          <w:b/>
          <w:bCs/>
          <w:szCs w:val="24"/>
        </w:rPr>
        <w:t>.</w:t>
      </w:r>
      <w:r w:rsidR="00577939" w:rsidRPr="00E42F11">
        <w:rPr>
          <w:b/>
          <w:bCs/>
          <w:szCs w:val="24"/>
        </w:rPr>
        <w:t xml:space="preserve"> </w:t>
      </w:r>
      <w:r w:rsidR="00AA366C" w:rsidRPr="00E42F11">
        <w:rPr>
          <w:szCs w:val="24"/>
        </w:rPr>
        <w:t>Se d</w:t>
      </w:r>
      <w:r w:rsidR="00577939" w:rsidRPr="00E42F11">
        <w:rPr>
          <w:szCs w:val="24"/>
        </w:rPr>
        <w:t>escompone y organiza el sistema en partes separadas, generando el SDD</w:t>
      </w:r>
      <w:r w:rsidR="00AA366C" w:rsidRPr="00E42F11">
        <w:rPr>
          <w:szCs w:val="24"/>
        </w:rPr>
        <w:t xml:space="preserve"> </w:t>
      </w:r>
      <w:r w:rsidR="00577939" w:rsidRPr="00E42F11">
        <w:rPr>
          <w:szCs w:val="24"/>
        </w:rPr>
        <w:t>(</w:t>
      </w:r>
      <w:r w:rsidR="00AA366C" w:rsidRPr="00E42F11">
        <w:rPr>
          <w:i/>
          <w:iCs/>
          <w:szCs w:val="24"/>
          <w:rPrChange w:id="1071" w:author="David Recio Arnés" w:date="2022-06-27T16:00:00Z">
            <w:rPr/>
          </w:rPrChange>
        </w:rPr>
        <w:t>Descripción</w:t>
      </w:r>
      <w:r w:rsidR="00577939" w:rsidRPr="00E42F11">
        <w:rPr>
          <w:i/>
          <w:iCs/>
          <w:szCs w:val="24"/>
          <w:rPrChange w:id="1072" w:author="David Recio Arnés" w:date="2022-06-27T16:00:00Z">
            <w:rPr/>
          </w:rPrChange>
        </w:rPr>
        <w:t xml:space="preserve"> del </w:t>
      </w:r>
      <w:ins w:id="1073" w:author="David Recio Arnés" w:date="2022-06-27T15:42:00Z">
        <w:r w:rsidR="00462F79" w:rsidRPr="00E42F11">
          <w:rPr>
            <w:i/>
            <w:iCs/>
            <w:szCs w:val="24"/>
            <w:rPrChange w:id="1074" w:author="David Recio Arnés" w:date="2022-06-27T16:00:00Z">
              <w:rPr/>
            </w:rPrChange>
          </w:rPr>
          <w:t>D</w:t>
        </w:r>
      </w:ins>
      <w:del w:id="1075" w:author="David Recio Arnés" w:date="2022-06-27T15:42:00Z">
        <w:r w:rsidR="00577939" w:rsidRPr="00E42F11" w:rsidDel="00462F79">
          <w:rPr>
            <w:i/>
            <w:iCs/>
            <w:szCs w:val="24"/>
            <w:rPrChange w:id="1076" w:author="David Recio Arnés" w:date="2022-06-27T16:00:00Z">
              <w:rPr/>
            </w:rPrChange>
          </w:rPr>
          <w:delText>d</w:delText>
        </w:r>
      </w:del>
      <w:r w:rsidR="00577939" w:rsidRPr="00E42F11">
        <w:rPr>
          <w:i/>
          <w:iCs/>
          <w:szCs w:val="24"/>
          <w:rPrChange w:id="1077" w:author="David Recio Arnés" w:date="2022-06-27T16:00:00Z">
            <w:rPr/>
          </w:rPrChange>
        </w:rPr>
        <w:t xml:space="preserve">iseño del </w:t>
      </w:r>
      <w:ins w:id="1078" w:author="David Recio Arnés" w:date="2022-06-27T15:42:00Z">
        <w:r w:rsidR="00462F79" w:rsidRPr="00E42F11">
          <w:rPr>
            <w:i/>
            <w:iCs/>
            <w:szCs w:val="24"/>
            <w:rPrChange w:id="1079" w:author="David Recio Arnés" w:date="2022-06-27T16:00:00Z">
              <w:rPr/>
            </w:rPrChange>
          </w:rPr>
          <w:t>S</w:t>
        </w:r>
      </w:ins>
      <w:del w:id="1080" w:author="David Recio Arnés" w:date="2022-06-27T15:42:00Z">
        <w:r w:rsidR="00577939" w:rsidRPr="00E42F11" w:rsidDel="00462F79">
          <w:rPr>
            <w:i/>
            <w:iCs/>
            <w:szCs w:val="24"/>
            <w:rPrChange w:id="1081" w:author="David Recio Arnés" w:date="2022-06-27T16:00:00Z">
              <w:rPr/>
            </w:rPrChange>
          </w:rPr>
          <w:delText>s</w:delText>
        </w:r>
      </w:del>
      <w:r w:rsidR="00577939" w:rsidRPr="00E42F11">
        <w:rPr>
          <w:i/>
          <w:iCs/>
          <w:szCs w:val="24"/>
          <w:rPrChange w:id="1082" w:author="David Recio Arnés" w:date="2022-06-27T16:00:00Z">
            <w:rPr/>
          </w:rPrChange>
        </w:rPr>
        <w:t>oftware</w:t>
      </w:r>
      <w:r w:rsidR="00577939" w:rsidRPr="00E42F11">
        <w:rPr>
          <w:szCs w:val="24"/>
        </w:rPr>
        <w:t xml:space="preserve">), que contiene la descripción de la estructura </w:t>
      </w:r>
      <w:r w:rsidR="00E72831" w:rsidRPr="00E42F11">
        <w:rPr>
          <w:szCs w:val="24"/>
        </w:rPr>
        <w:t xml:space="preserve">del </w:t>
      </w:r>
      <w:r w:rsidR="00577939" w:rsidRPr="00E42F11">
        <w:rPr>
          <w:szCs w:val="24"/>
        </w:rPr>
        <w:t>sistema</w:t>
      </w:r>
      <w:ins w:id="1083" w:author="David Recio Arnés" w:date="2022-06-27T15:43:00Z">
        <w:r w:rsidR="00462F79" w:rsidRPr="00E42F11">
          <w:rPr>
            <w:szCs w:val="24"/>
          </w:rPr>
          <w:t xml:space="preserve"> y</w:t>
        </w:r>
      </w:ins>
      <w:r w:rsidR="00577939" w:rsidRPr="00E42F11">
        <w:rPr>
          <w:szCs w:val="24"/>
        </w:rPr>
        <w:t xml:space="preserve"> </w:t>
      </w:r>
      <w:r w:rsidR="00E72831" w:rsidRPr="00E42F11">
        <w:rPr>
          <w:szCs w:val="24"/>
        </w:rPr>
        <w:t>la funcionalidad</w:t>
      </w:r>
      <w:ins w:id="1084" w:author="David Recio Arnés" w:date="2022-06-27T15:42:00Z">
        <w:r w:rsidR="00462F79" w:rsidRPr="00E42F11">
          <w:rPr>
            <w:szCs w:val="24"/>
          </w:rPr>
          <w:t xml:space="preserve"> </w:t>
        </w:r>
      </w:ins>
      <w:del w:id="1085" w:author="David Recio Arnés" w:date="2022-06-27T15:41:00Z">
        <w:r w:rsidR="00E72831" w:rsidRPr="00E42F11" w:rsidDel="00462F79">
          <w:rPr>
            <w:szCs w:val="24"/>
          </w:rPr>
          <w:delText xml:space="preserve"> </w:delText>
        </w:r>
        <w:r w:rsidR="00577939" w:rsidRPr="00E42F11" w:rsidDel="00462F79">
          <w:rPr>
            <w:szCs w:val="24"/>
          </w:rPr>
          <w:delText xml:space="preserve"> </w:delText>
        </w:r>
      </w:del>
      <w:r w:rsidR="00577939" w:rsidRPr="00E42F11">
        <w:rPr>
          <w:szCs w:val="24"/>
        </w:rPr>
        <w:t>de sus partes, así como la manera en que se combinan unas con otras.</w:t>
      </w:r>
    </w:p>
    <w:p w14:paraId="4971B55E" w14:textId="6E026B24" w:rsidR="00A655F6" w:rsidRPr="00E42F11" w:rsidRDefault="00F93BEE">
      <w:pPr>
        <w:pStyle w:val="Prrafodelista"/>
        <w:numPr>
          <w:ilvl w:val="1"/>
          <w:numId w:val="25"/>
        </w:numPr>
        <w:ind w:right="-574"/>
        <w:rPr>
          <w:b/>
          <w:bCs/>
          <w:szCs w:val="24"/>
        </w:rPr>
        <w:pPrChange w:id="1086" w:author="David Recio" w:date="2022-06-27T08:51:00Z">
          <w:pPr>
            <w:pStyle w:val="Prrafodelista"/>
            <w:numPr>
              <w:numId w:val="25"/>
            </w:numPr>
            <w:ind w:left="502" w:hanging="360"/>
          </w:pPr>
        </w:pPrChange>
      </w:pPr>
      <w:r w:rsidRPr="00E42F11">
        <w:rPr>
          <w:b/>
          <w:bCs/>
          <w:szCs w:val="24"/>
        </w:rPr>
        <w:t>Diseño del programa</w:t>
      </w:r>
      <w:r w:rsidR="00E72831" w:rsidRPr="00E42F11">
        <w:rPr>
          <w:b/>
          <w:bCs/>
          <w:szCs w:val="24"/>
        </w:rPr>
        <w:t xml:space="preserve">. </w:t>
      </w:r>
      <w:r w:rsidR="00AA366C" w:rsidRPr="00E42F11">
        <w:rPr>
          <w:szCs w:val="24"/>
        </w:rPr>
        <w:t>Se desarrollan los algoritmos necesarios para satisfacer los requerimientos del cliente</w:t>
      </w:r>
      <w:del w:id="1087" w:author="David Recio Arnés" w:date="2022-06-27T15:42:00Z">
        <w:r w:rsidR="00AA366C" w:rsidRPr="00E42F11" w:rsidDel="00462F79">
          <w:rPr>
            <w:szCs w:val="24"/>
          </w:rPr>
          <w:delText xml:space="preserve"> </w:delText>
        </w:r>
      </w:del>
      <w:r w:rsidR="00AA366C" w:rsidRPr="00E42F11">
        <w:rPr>
          <w:szCs w:val="24"/>
        </w:rPr>
        <w:t>, además del estudio necesario para saber qu</w:t>
      </w:r>
      <w:ins w:id="1088" w:author="David Recio Arnés" w:date="2022-06-27T15:43:00Z">
        <w:r w:rsidR="00462F79" w:rsidRPr="00E42F11">
          <w:rPr>
            <w:szCs w:val="24"/>
          </w:rPr>
          <w:t>é</w:t>
        </w:r>
      </w:ins>
      <w:del w:id="1089" w:author="David Recio Arnés" w:date="2022-06-27T15:43:00Z">
        <w:r w:rsidR="00AA366C" w:rsidRPr="00E42F11" w:rsidDel="00462F79">
          <w:rPr>
            <w:szCs w:val="24"/>
          </w:rPr>
          <w:delText>e</w:delText>
        </w:r>
      </w:del>
      <w:r w:rsidR="00AA366C" w:rsidRPr="00E42F11">
        <w:rPr>
          <w:szCs w:val="24"/>
        </w:rPr>
        <w:t xml:space="preserve"> herramientas son requeridas para la etapa de codificación</w:t>
      </w:r>
      <w:ins w:id="1090" w:author="David Recio Arnés" w:date="2022-06-27T15:43:00Z">
        <w:r w:rsidR="00462F79" w:rsidRPr="00E42F11">
          <w:rPr>
            <w:szCs w:val="24"/>
          </w:rPr>
          <w:t>.</w:t>
        </w:r>
      </w:ins>
      <w:r w:rsidR="00AA366C" w:rsidRPr="00E42F11">
        <w:rPr>
          <w:szCs w:val="24"/>
        </w:rPr>
        <w:t xml:space="preserve"> </w:t>
      </w:r>
    </w:p>
    <w:p w14:paraId="0A80E0D2" w14:textId="3E8B8F08" w:rsidR="00AA366C" w:rsidRPr="00E42F11" w:rsidDel="000271E3" w:rsidRDefault="00F93BEE" w:rsidP="00462F79">
      <w:pPr>
        <w:pStyle w:val="Prrafodelista"/>
        <w:numPr>
          <w:ilvl w:val="0"/>
          <w:numId w:val="25"/>
        </w:numPr>
        <w:ind w:left="567" w:right="-574"/>
        <w:rPr>
          <w:del w:id="1091" w:author="David Recio" w:date="2022-06-27T08:52:00Z"/>
          <w:szCs w:val="24"/>
        </w:rPr>
      </w:pPr>
      <w:del w:id="1092" w:author="David Recio" w:date="2022-06-27T08:54:00Z">
        <w:r w:rsidRPr="00E42F11" w:rsidDel="000271E3">
          <w:rPr>
            <w:b/>
            <w:bCs/>
            <w:szCs w:val="24"/>
          </w:rPr>
          <w:delText>Co</w:delText>
        </w:r>
      </w:del>
      <w:ins w:id="1093" w:author="David Recio" w:date="2022-06-27T08:54:00Z">
        <w:r w:rsidR="000271E3" w:rsidRPr="00E42F11">
          <w:rPr>
            <w:b/>
            <w:bCs/>
            <w:szCs w:val="24"/>
          </w:rPr>
          <w:t>Construcción</w:t>
        </w:r>
      </w:ins>
      <w:del w:id="1094" w:author="David Recio" w:date="2022-06-27T08:52:00Z">
        <w:r w:rsidRPr="00E42F11" w:rsidDel="000271E3">
          <w:rPr>
            <w:b/>
            <w:bCs/>
            <w:szCs w:val="24"/>
          </w:rPr>
          <w:delText>dificación</w:delText>
        </w:r>
      </w:del>
      <w:r w:rsidR="00AA366C" w:rsidRPr="00E42F11">
        <w:rPr>
          <w:b/>
          <w:bCs/>
          <w:szCs w:val="24"/>
        </w:rPr>
        <w:t>.</w:t>
      </w:r>
      <w:r w:rsidR="00AD2B34" w:rsidRPr="00E42F11">
        <w:rPr>
          <w:szCs w:val="24"/>
        </w:rPr>
        <w:t xml:space="preserve"> Se implementa el código del programa para que realice las funcionalidades detalladas en los algoritmos</w:t>
      </w:r>
      <w:ins w:id="1095" w:author="David Recio Arnés" w:date="2022-06-27T15:44:00Z">
        <w:r w:rsidR="00462F79" w:rsidRPr="00E42F11">
          <w:rPr>
            <w:szCs w:val="24"/>
          </w:rPr>
          <w:t>,</w:t>
        </w:r>
      </w:ins>
      <w:ins w:id="1096" w:author="David Recio" w:date="2022-06-27T08:53:00Z">
        <w:r w:rsidR="000271E3" w:rsidRPr="00E42F11">
          <w:rPr>
            <w:szCs w:val="24"/>
          </w:rPr>
          <w:t xml:space="preserve"> y después se </w:t>
        </w:r>
      </w:ins>
      <w:del w:id="1097" w:author="David Recio" w:date="2022-06-27T08:53:00Z">
        <w:r w:rsidR="00AD2B34" w:rsidRPr="00E42F11" w:rsidDel="000271E3">
          <w:rPr>
            <w:szCs w:val="24"/>
          </w:rPr>
          <w:delText>.</w:delText>
        </w:r>
      </w:del>
    </w:p>
    <w:p w14:paraId="60AB8569" w14:textId="1EA52F64" w:rsidR="00F93BEE" w:rsidRPr="00E42F11" w:rsidRDefault="00F93BEE" w:rsidP="00462F79">
      <w:pPr>
        <w:pStyle w:val="Prrafodelista"/>
        <w:numPr>
          <w:ilvl w:val="0"/>
          <w:numId w:val="25"/>
        </w:numPr>
        <w:ind w:left="567" w:right="-574"/>
        <w:rPr>
          <w:szCs w:val="24"/>
        </w:rPr>
      </w:pPr>
      <w:del w:id="1098" w:author="David Recio" w:date="2022-06-27T08:52:00Z">
        <w:r w:rsidRPr="00E42F11" w:rsidDel="000271E3">
          <w:rPr>
            <w:b/>
            <w:bCs/>
            <w:szCs w:val="24"/>
          </w:rPr>
          <w:delText>Testing</w:delText>
        </w:r>
        <w:r w:rsidR="00AD2B34" w:rsidRPr="00E42F11" w:rsidDel="000271E3">
          <w:rPr>
            <w:b/>
            <w:bCs/>
            <w:szCs w:val="24"/>
          </w:rPr>
          <w:delText>.</w:delText>
        </w:r>
        <w:r w:rsidR="00AD2B34" w:rsidRPr="00E42F11" w:rsidDel="000271E3">
          <w:rPr>
            <w:szCs w:val="24"/>
          </w:rPr>
          <w:delText xml:space="preserve"> </w:delText>
        </w:r>
      </w:del>
      <w:del w:id="1099" w:author="David Recio" w:date="2022-06-27T08:53:00Z">
        <w:r w:rsidR="00AD2B34" w:rsidRPr="00E42F11" w:rsidDel="000271E3">
          <w:rPr>
            <w:szCs w:val="24"/>
          </w:rPr>
          <w:delText>Realización</w:delText>
        </w:r>
      </w:del>
      <w:ins w:id="1100" w:author="David Recio" w:date="2022-06-27T08:53:00Z">
        <w:r w:rsidR="000271E3" w:rsidRPr="00E42F11">
          <w:rPr>
            <w:szCs w:val="24"/>
          </w:rPr>
          <w:t>realiza</w:t>
        </w:r>
        <w:del w:id="1101" w:author="David Recio Arnés" w:date="2022-06-27T15:44:00Z">
          <w:r w:rsidR="000271E3" w:rsidRPr="00E42F11" w:rsidDel="00462F79">
            <w:rPr>
              <w:szCs w:val="24"/>
            </w:rPr>
            <w:delText>ra</w:delText>
          </w:r>
        </w:del>
        <w:r w:rsidR="000271E3" w:rsidRPr="00E42F11">
          <w:rPr>
            <w:szCs w:val="24"/>
          </w:rPr>
          <w:t>n</w:t>
        </w:r>
      </w:ins>
      <w:r w:rsidR="00AD2B34" w:rsidRPr="00E42F11">
        <w:rPr>
          <w:szCs w:val="24"/>
        </w:rPr>
        <w:t xml:space="preserve"> </w:t>
      </w:r>
      <w:ins w:id="1102" w:author="David Recio" w:date="2022-06-27T08:53:00Z">
        <w:r w:rsidR="000271E3" w:rsidRPr="00E42F11">
          <w:rPr>
            <w:szCs w:val="24"/>
          </w:rPr>
          <w:t xml:space="preserve">un conjunto de </w:t>
        </w:r>
      </w:ins>
      <w:del w:id="1103" w:author="David Recio" w:date="2022-06-27T08:53:00Z">
        <w:r w:rsidR="00AD2B34" w:rsidRPr="00E42F11" w:rsidDel="000271E3">
          <w:rPr>
            <w:szCs w:val="24"/>
          </w:rPr>
          <w:delText xml:space="preserve">de </w:delText>
        </w:r>
      </w:del>
      <w:r w:rsidR="00AD2B34" w:rsidRPr="00E42F11">
        <w:rPr>
          <w:szCs w:val="24"/>
        </w:rPr>
        <w:t xml:space="preserve">pruebas y corrección de errores </w:t>
      </w:r>
      <w:ins w:id="1104" w:author="David Recio" w:date="2022-06-27T08:53:00Z">
        <w:r w:rsidR="000271E3" w:rsidRPr="00E42F11">
          <w:rPr>
            <w:szCs w:val="24"/>
          </w:rPr>
          <w:t xml:space="preserve">con el </w:t>
        </w:r>
      </w:ins>
      <w:del w:id="1105" w:author="David Recio" w:date="2022-06-27T08:53:00Z">
        <w:r w:rsidR="00AD2B34" w:rsidRPr="00E42F11" w:rsidDel="000271E3">
          <w:rPr>
            <w:szCs w:val="24"/>
          </w:rPr>
          <w:delText xml:space="preserve">procedentes de la etapa anterior teniendo como </w:delText>
        </w:r>
      </w:del>
      <w:r w:rsidR="00AD2B34" w:rsidRPr="00E42F11">
        <w:rPr>
          <w:szCs w:val="24"/>
        </w:rPr>
        <w:t>objetivo</w:t>
      </w:r>
      <w:ins w:id="1106" w:author="David Recio" w:date="2022-06-27T08:54:00Z">
        <w:r w:rsidR="000271E3" w:rsidRPr="00E42F11">
          <w:rPr>
            <w:szCs w:val="24"/>
          </w:rPr>
          <w:t xml:space="preserve"> de</w:t>
        </w:r>
      </w:ins>
      <w:r w:rsidR="00AD2B34" w:rsidRPr="00E42F11">
        <w:rPr>
          <w:szCs w:val="24"/>
        </w:rPr>
        <w:t xml:space="preserve"> </w:t>
      </w:r>
      <w:del w:id="1107" w:author="David Recio Arnés" w:date="2022-06-27T15:44:00Z">
        <w:r w:rsidR="00AD2B34" w:rsidRPr="00E42F11" w:rsidDel="00462F79">
          <w:rPr>
            <w:szCs w:val="24"/>
          </w:rPr>
          <w:delText xml:space="preserve"> </w:delText>
        </w:r>
      </w:del>
      <w:r w:rsidR="00AD2B34" w:rsidRPr="00E42F11">
        <w:rPr>
          <w:szCs w:val="24"/>
        </w:rPr>
        <w:t xml:space="preserve">revisar </w:t>
      </w:r>
      <w:ins w:id="1108" w:author="David Recio Arnés" w:date="2022-06-27T15:44:00Z">
        <w:r w:rsidR="00462F79" w:rsidRPr="00E42F11">
          <w:rPr>
            <w:szCs w:val="24"/>
          </w:rPr>
          <w:t>el cumplimiento de lo acordado c</w:t>
        </w:r>
      </w:ins>
      <w:ins w:id="1109" w:author="David Recio Arnés" w:date="2022-06-27T15:45:00Z">
        <w:r w:rsidR="00462F79" w:rsidRPr="00E42F11">
          <w:rPr>
            <w:szCs w:val="24"/>
          </w:rPr>
          <w:t>on el</w:t>
        </w:r>
      </w:ins>
      <w:del w:id="1110" w:author="David Recio Arnés" w:date="2022-06-27T15:44:00Z">
        <w:r w:rsidR="00AD2B34" w:rsidRPr="00E42F11" w:rsidDel="00462F79">
          <w:rPr>
            <w:szCs w:val="24"/>
          </w:rPr>
          <w:delText>que se satisfaga</w:delText>
        </w:r>
      </w:del>
      <w:r w:rsidR="00AD2B34" w:rsidRPr="00E42F11">
        <w:rPr>
          <w:szCs w:val="24"/>
        </w:rPr>
        <w:t xml:space="preserve"> </w:t>
      </w:r>
      <w:del w:id="1111" w:author="David Recio Arnés" w:date="2022-06-27T15:45:00Z">
        <w:r w:rsidR="00AD2B34" w:rsidRPr="00E42F11" w:rsidDel="00462F79">
          <w:rPr>
            <w:szCs w:val="24"/>
          </w:rPr>
          <w:delText xml:space="preserve">las necesidades del </w:delText>
        </w:r>
      </w:del>
      <w:r w:rsidR="00AD2B34" w:rsidRPr="00E42F11">
        <w:rPr>
          <w:szCs w:val="24"/>
        </w:rPr>
        <w:t>cliente</w:t>
      </w:r>
      <w:ins w:id="1112" w:author="David Recio" w:date="2022-06-27T08:54:00Z">
        <w:r w:rsidR="000271E3" w:rsidRPr="00E42F11">
          <w:rPr>
            <w:szCs w:val="24"/>
          </w:rPr>
          <w:t>.</w:t>
        </w:r>
      </w:ins>
      <w:del w:id="1113" w:author="David Recio" w:date="2022-06-27T08:54:00Z">
        <w:r w:rsidR="00AD2B34" w:rsidRPr="00E42F11" w:rsidDel="000271E3">
          <w:rPr>
            <w:szCs w:val="24"/>
          </w:rPr>
          <w:delText xml:space="preserve">, previamente declaradas </w:delText>
        </w:r>
      </w:del>
      <w:del w:id="1114" w:author="David Recio" w:date="2022-06-16T19:12:00Z">
        <w:r w:rsidR="00AD2B34" w:rsidRPr="00E42F11" w:rsidDel="006E08FE">
          <w:rPr>
            <w:szCs w:val="24"/>
          </w:rPr>
          <w:delText>d</w:delText>
        </w:r>
      </w:del>
      <w:del w:id="1115" w:author="David Recio" w:date="2022-06-27T08:54:00Z">
        <w:r w:rsidR="00AD2B34" w:rsidRPr="00E42F11" w:rsidDel="000271E3">
          <w:rPr>
            <w:szCs w:val="24"/>
          </w:rPr>
          <w:delText>en el SDD</w:delText>
        </w:r>
      </w:del>
    </w:p>
    <w:p w14:paraId="56FE88E9" w14:textId="0AE96F1F" w:rsidR="00F93BEE" w:rsidRPr="00E42F11" w:rsidDel="000271E3" w:rsidRDefault="00F93BEE" w:rsidP="00462F79">
      <w:pPr>
        <w:pStyle w:val="Prrafodelista"/>
        <w:numPr>
          <w:ilvl w:val="0"/>
          <w:numId w:val="25"/>
        </w:numPr>
        <w:ind w:left="567" w:right="-574"/>
        <w:rPr>
          <w:del w:id="1116" w:author="David Recio" w:date="2022-06-27T08:54:00Z"/>
          <w:szCs w:val="24"/>
        </w:rPr>
      </w:pPr>
      <w:r w:rsidRPr="00E42F11">
        <w:rPr>
          <w:b/>
          <w:bCs/>
          <w:szCs w:val="24"/>
        </w:rPr>
        <w:t xml:space="preserve">Despliegue </w:t>
      </w:r>
      <w:r w:rsidR="00A32347" w:rsidRPr="00E42F11">
        <w:rPr>
          <w:b/>
          <w:bCs/>
          <w:szCs w:val="24"/>
        </w:rPr>
        <w:t>del</w:t>
      </w:r>
      <w:r w:rsidRPr="00E42F11">
        <w:rPr>
          <w:b/>
          <w:bCs/>
          <w:szCs w:val="24"/>
        </w:rPr>
        <w:t xml:space="preserve"> software</w:t>
      </w:r>
      <w:r w:rsidR="00AD2B34" w:rsidRPr="00E42F11">
        <w:rPr>
          <w:b/>
          <w:bCs/>
          <w:szCs w:val="24"/>
        </w:rPr>
        <w:t>.</w:t>
      </w:r>
      <w:r w:rsidR="00AD2B34" w:rsidRPr="00E42F11">
        <w:rPr>
          <w:szCs w:val="24"/>
        </w:rPr>
        <w:t xml:space="preserve"> </w:t>
      </w:r>
      <w:ins w:id="1117" w:author="David Recio Arnés" w:date="2022-06-27T15:45:00Z">
        <w:r w:rsidR="00462F79" w:rsidRPr="00E42F11">
          <w:rPr>
            <w:szCs w:val="24"/>
          </w:rPr>
          <w:t>Se trata de la e</w:t>
        </w:r>
      </w:ins>
      <w:del w:id="1118" w:author="David Recio Arnés" w:date="2022-06-27T15:45:00Z">
        <w:r w:rsidR="00AD2B34" w:rsidRPr="00E42F11" w:rsidDel="00462F79">
          <w:rPr>
            <w:szCs w:val="24"/>
          </w:rPr>
          <w:delText>E</w:delText>
        </w:r>
      </w:del>
      <w:r w:rsidR="00AD2B34" w:rsidRPr="00E42F11">
        <w:rPr>
          <w:szCs w:val="24"/>
        </w:rPr>
        <w:t>jecución del sistema, d</w:t>
      </w:r>
      <w:ins w:id="1119" w:author="David Recio Arnés" w:date="2022-06-27T15:45:00Z">
        <w:r w:rsidR="00462F79" w:rsidRPr="00E42F11">
          <w:rPr>
            <w:szCs w:val="24"/>
          </w:rPr>
          <w:t>o</w:t>
        </w:r>
      </w:ins>
      <w:del w:id="1120" w:author="David Recio Arnés" w:date="2022-06-27T15:45:00Z">
        <w:r w:rsidR="00AD2B34" w:rsidRPr="00E42F11" w:rsidDel="00462F79">
          <w:rPr>
            <w:szCs w:val="24"/>
          </w:rPr>
          <w:delText>o</w:delText>
        </w:r>
      </w:del>
      <w:r w:rsidR="00AD2B34" w:rsidRPr="00E42F11">
        <w:rPr>
          <w:szCs w:val="24"/>
        </w:rPr>
        <w:t xml:space="preserve">nde el cliente revisa y valida si </w:t>
      </w:r>
      <w:del w:id="1121" w:author="David Recio Arnés" w:date="2022-06-27T15:45:00Z">
        <w:r w:rsidR="00AD2B34" w:rsidRPr="00E42F11" w:rsidDel="00462F79">
          <w:rPr>
            <w:szCs w:val="24"/>
          </w:rPr>
          <w:delText>es cierto que se consiguieron cubrir</w:delText>
        </w:r>
      </w:del>
      <w:ins w:id="1122" w:author="David Recio Arnés" w:date="2022-06-27T15:45:00Z">
        <w:r w:rsidR="00462F79" w:rsidRPr="00E42F11">
          <w:rPr>
            <w:szCs w:val="24"/>
          </w:rPr>
          <w:t>se han cubierto</w:t>
        </w:r>
      </w:ins>
      <w:r w:rsidR="00AD2B34" w:rsidRPr="00E42F11">
        <w:rPr>
          <w:szCs w:val="24"/>
        </w:rPr>
        <w:t xml:space="preserve"> todas sus necesidades</w:t>
      </w:r>
      <w:ins w:id="1123" w:author="David Recio" w:date="2022-06-27T08:54:00Z">
        <w:r w:rsidR="000271E3" w:rsidRPr="00E42F11">
          <w:rPr>
            <w:szCs w:val="24"/>
          </w:rPr>
          <w:t>. Una vez revisadas</w:t>
        </w:r>
      </w:ins>
      <w:ins w:id="1124" w:author="David Recio Arnés" w:date="2022-06-27T15:46:00Z">
        <w:r w:rsidR="00462F79" w:rsidRPr="00E42F11">
          <w:rPr>
            <w:szCs w:val="24"/>
          </w:rPr>
          <w:t>,</w:t>
        </w:r>
      </w:ins>
      <w:ins w:id="1125" w:author="David Recio" w:date="2022-06-27T08:55:00Z">
        <w:r w:rsidR="000271E3" w:rsidRPr="00E42F11">
          <w:rPr>
            <w:szCs w:val="24"/>
          </w:rPr>
          <w:t xml:space="preserve"> se </w:t>
        </w:r>
      </w:ins>
      <w:del w:id="1126" w:author="David Recio" w:date="2022-06-27T08:54:00Z">
        <w:r w:rsidR="00AD2B34" w:rsidRPr="00E42F11" w:rsidDel="000271E3">
          <w:rPr>
            <w:szCs w:val="24"/>
          </w:rPr>
          <w:delText>.</w:delText>
        </w:r>
      </w:del>
    </w:p>
    <w:p w14:paraId="60E7C90A" w14:textId="3794DD88" w:rsidR="00F93BEE" w:rsidRPr="00E42F11" w:rsidRDefault="00F93BEE" w:rsidP="00462F79">
      <w:pPr>
        <w:pStyle w:val="Prrafodelista"/>
        <w:numPr>
          <w:ilvl w:val="0"/>
          <w:numId w:val="25"/>
        </w:numPr>
        <w:ind w:left="567" w:right="-574"/>
        <w:rPr>
          <w:ins w:id="1127" w:author="David Recio Arnés" w:date="2022-06-27T16:01:00Z"/>
          <w:b/>
          <w:bCs/>
          <w:szCs w:val="24"/>
          <w:rPrChange w:id="1128" w:author="David Recio Arnés" w:date="2022-06-27T16:01:00Z">
            <w:rPr>
              <w:ins w:id="1129" w:author="David Recio Arnés" w:date="2022-06-27T16:01:00Z"/>
              <w:szCs w:val="24"/>
            </w:rPr>
          </w:rPrChange>
        </w:rPr>
      </w:pPr>
      <w:del w:id="1130" w:author="David Recio" w:date="2022-06-27T08:54:00Z">
        <w:r w:rsidRPr="00E42F11" w:rsidDel="000271E3">
          <w:rPr>
            <w:b/>
            <w:bCs/>
            <w:szCs w:val="24"/>
          </w:rPr>
          <w:delText>Mantenimiento</w:delText>
        </w:r>
        <w:r w:rsidR="00AD2B34" w:rsidRPr="00E42F11" w:rsidDel="000271E3">
          <w:rPr>
            <w:b/>
            <w:bCs/>
            <w:szCs w:val="24"/>
          </w:rPr>
          <w:delText xml:space="preserve">. </w:delText>
        </w:r>
      </w:del>
      <w:del w:id="1131" w:author="David Recio" w:date="2022-06-27T08:55:00Z">
        <w:r w:rsidR="00C36CD4" w:rsidRPr="00E42F11" w:rsidDel="000271E3">
          <w:rPr>
            <w:szCs w:val="24"/>
          </w:rPr>
          <w:delText>Adaptación y</w:delText>
        </w:r>
      </w:del>
      <w:ins w:id="1132" w:author="David Recio" w:date="2022-06-27T08:55:00Z">
        <w:r w:rsidR="000271E3" w:rsidRPr="00E42F11">
          <w:rPr>
            <w:szCs w:val="24"/>
          </w:rPr>
          <w:t>realizan</w:t>
        </w:r>
      </w:ins>
      <w:ins w:id="1133" w:author="David Recio Arnés" w:date="2022-06-27T15:46:00Z">
        <w:r w:rsidR="00462F79" w:rsidRPr="00E42F11">
          <w:rPr>
            <w:szCs w:val="24"/>
          </w:rPr>
          <w:t xml:space="preserve"> las</w:t>
        </w:r>
      </w:ins>
      <w:r w:rsidR="00C36CD4" w:rsidRPr="00E42F11">
        <w:rPr>
          <w:szCs w:val="24"/>
        </w:rPr>
        <w:t xml:space="preserve"> correcci</w:t>
      </w:r>
      <w:ins w:id="1134" w:author="David Recio" w:date="2022-06-27T08:55:00Z">
        <w:r w:rsidR="000271E3" w:rsidRPr="00E42F11">
          <w:rPr>
            <w:szCs w:val="24"/>
          </w:rPr>
          <w:t>ones</w:t>
        </w:r>
      </w:ins>
      <w:ins w:id="1135" w:author="David Recio Arnés" w:date="2022-06-27T15:46:00Z">
        <w:r w:rsidR="00462F79" w:rsidRPr="00E42F11">
          <w:rPr>
            <w:szCs w:val="24"/>
          </w:rPr>
          <w:t xml:space="preserve"> oportunas</w:t>
        </w:r>
      </w:ins>
      <w:ins w:id="1136" w:author="David Recio" w:date="2022-06-27T08:55:00Z">
        <w:r w:rsidR="008563E1" w:rsidRPr="00E42F11">
          <w:rPr>
            <w:szCs w:val="24"/>
          </w:rPr>
          <w:t xml:space="preserve"> para s</w:t>
        </w:r>
      </w:ins>
      <w:ins w:id="1137" w:author="David Recio" w:date="2022-06-27T08:56:00Z">
        <w:r w:rsidR="008563E1" w:rsidRPr="00E42F11">
          <w:rPr>
            <w:szCs w:val="24"/>
          </w:rPr>
          <w:t>olucionar</w:t>
        </w:r>
      </w:ins>
      <w:del w:id="1138" w:author="David Recio" w:date="2022-06-27T08:55:00Z">
        <w:r w:rsidR="00C36CD4" w:rsidRPr="00E42F11" w:rsidDel="000271E3">
          <w:rPr>
            <w:szCs w:val="24"/>
          </w:rPr>
          <w:delText>ón</w:delText>
        </w:r>
      </w:del>
      <w:del w:id="1139" w:author="David Recio" w:date="2022-06-27T08:56:00Z">
        <w:r w:rsidR="00C36CD4" w:rsidRPr="00E42F11" w:rsidDel="008563E1">
          <w:rPr>
            <w:szCs w:val="24"/>
          </w:rPr>
          <w:delText xml:space="preserve"> de</w:delText>
        </w:r>
      </w:del>
      <w:r w:rsidR="00C36CD4" w:rsidRPr="00E42F11">
        <w:rPr>
          <w:szCs w:val="24"/>
        </w:rPr>
        <w:t xml:space="preserve"> las necesidades no cubiertas por parte del cliente.</w:t>
      </w:r>
    </w:p>
    <w:p w14:paraId="650387EA" w14:textId="181E371A" w:rsidR="00E42F11" w:rsidRDefault="00E42F11" w:rsidP="00E42F11">
      <w:pPr>
        <w:ind w:right="-574"/>
        <w:rPr>
          <w:ins w:id="1140" w:author="David Recio Arnés" w:date="2022-06-27T16:01:00Z"/>
          <w:b/>
          <w:bCs/>
          <w:szCs w:val="24"/>
        </w:rPr>
      </w:pPr>
    </w:p>
    <w:p w14:paraId="5A34AC59" w14:textId="0A03924A" w:rsidR="00E42F11" w:rsidRDefault="00E42F11" w:rsidP="00E42F11">
      <w:pPr>
        <w:ind w:right="-574"/>
        <w:rPr>
          <w:ins w:id="1141" w:author="David Recio Arnés" w:date="2022-06-27T16:01:00Z"/>
          <w:b/>
          <w:bCs/>
          <w:szCs w:val="24"/>
        </w:rPr>
      </w:pPr>
    </w:p>
    <w:p w14:paraId="460FCE4A" w14:textId="12C1C2BB" w:rsidR="00E42F11" w:rsidRDefault="00E42F11" w:rsidP="00E42F11">
      <w:pPr>
        <w:ind w:right="-574"/>
        <w:rPr>
          <w:ins w:id="1142" w:author="David Recio Arnés" w:date="2022-06-27T16:01:00Z"/>
          <w:b/>
          <w:bCs/>
          <w:szCs w:val="24"/>
        </w:rPr>
      </w:pPr>
    </w:p>
    <w:p w14:paraId="2E58319D" w14:textId="1D15EE4A" w:rsidR="00E42F11" w:rsidRDefault="00E42F11">
      <w:pPr>
        <w:ind w:right="-574"/>
        <w:rPr>
          <w:ins w:id="1143" w:author="David Recio Arnés" w:date="2022-06-27T20:57:00Z"/>
          <w:b/>
          <w:bCs/>
          <w:szCs w:val="24"/>
        </w:rPr>
      </w:pPr>
    </w:p>
    <w:p w14:paraId="6D63515D" w14:textId="77777777" w:rsidR="00577C64" w:rsidRPr="00E42F11" w:rsidRDefault="00577C64">
      <w:pPr>
        <w:ind w:right="-574"/>
        <w:rPr>
          <w:b/>
          <w:bCs/>
          <w:szCs w:val="24"/>
          <w:rPrChange w:id="1144" w:author="David Recio Arnés" w:date="2022-06-27T16:01:00Z">
            <w:rPr/>
          </w:rPrChange>
        </w:rPr>
        <w:pPrChange w:id="1145" w:author="David Recio Arnés" w:date="2022-06-27T16:01:00Z">
          <w:pPr>
            <w:pStyle w:val="Prrafodelista"/>
            <w:numPr>
              <w:numId w:val="25"/>
            </w:numPr>
            <w:ind w:left="567" w:right="-574" w:hanging="360"/>
          </w:pPr>
        </w:pPrChange>
      </w:pPr>
    </w:p>
    <w:p w14:paraId="2380A4D7" w14:textId="37D08EBA" w:rsidR="006124A8" w:rsidRDefault="39E28D74" w:rsidP="00E42F11">
      <w:pPr>
        <w:pStyle w:val="Ttulo2"/>
        <w:ind w:left="0"/>
      </w:pPr>
      <w:bookmarkStart w:id="1146" w:name="_Toc107258987"/>
      <w:r>
        <w:lastRenderedPageBreak/>
        <w:t>Papeles desempeñados en el proyecto</w:t>
      </w:r>
      <w:bookmarkEnd w:id="1146"/>
    </w:p>
    <w:p w14:paraId="66A81E17" w14:textId="3DE4A33F" w:rsidR="00EA28B4" w:rsidRDefault="00EA28B4" w:rsidP="002C3B88">
      <w:pPr>
        <w:ind w:left="-567" w:right="-7" w:firstLine="1418"/>
      </w:pPr>
      <w:r>
        <w:t xml:space="preserve">Según la naturaleza del proyecto, nos encontramos 2 entidades, siendo </w:t>
      </w:r>
      <w:ins w:id="1147" w:author="David Recio Arnés" w:date="2022-06-27T15:48:00Z">
        <w:r w:rsidR="00A06CF1">
          <w:t>é</w:t>
        </w:r>
      </w:ins>
      <w:del w:id="1148" w:author="David Recio Arnés" w:date="2022-06-27T15:48:00Z">
        <w:r w:rsidDel="00A06CF1">
          <w:delText>e</w:delText>
        </w:r>
      </w:del>
      <w:r>
        <w:t>stas el tutor del trabajo fin de grado (TFG) y el estudiante.</w:t>
      </w:r>
    </w:p>
    <w:p w14:paraId="5A973484" w14:textId="77777777" w:rsidR="00EA28B4" w:rsidRDefault="00EA28B4" w:rsidP="00E42F11">
      <w:pPr>
        <w:pStyle w:val="Ttulo3"/>
        <w:numPr>
          <w:ilvl w:val="2"/>
          <w:numId w:val="7"/>
        </w:numPr>
        <w:ind w:left="567"/>
      </w:pPr>
      <w:bookmarkStart w:id="1149" w:name="_Toc107258988"/>
      <w:r>
        <w:t>Roles del tutor</w:t>
      </w:r>
      <w:bookmarkEnd w:id="1149"/>
    </w:p>
    <w:p w14:paraId="75C695D3" w14:textId="718744EC" w:rsidR="00EA28B4" w:rsidRDefault="00EA28B4" w:rsidP="002C3B88">
      <w:pPr>
        <w:ind w:left="-567" w:right="-7" w:firstLine="1418"/>
      </w:pPr>
      <w:r>
        <w:t>El tutor ha realizado</w:t>
      </w:r>
      <w:r w:rsidR="00417FAD">
        <w:t xml:space="preserve"> </w:t>
      </w:r>
      <w:commentRangeStart w:id="1150"/>
      <w:del w:id="1151" w:author="David Recio" w:date="2022-06-27T08:39:00Z">
        <w:r w:rsidR="009514DA" w:rsidDel="00C13AFD">
          <w:delText>tres</w:delText>
        </w:r>
        <w:r w:rsidR="00100F01" w:rsidDel="00C13AFD">
          <w:delText xml:space="preserve"> </w:delText>
        </w:r>
      </w:del>
      <w:commentRangeEnd w:id="1150"/>
      <w:ins w:id="1152" w:author="David Recio" w:date="2022-06-27T08:39:00Z">
        <w:r w:rsidR="00C13AFD">
          <w:t xml:space="preserve">dos </w:t>
        </w:r>
      </w:ins>
      <w:r w:rsidR="009039EF">
        <w:rPr>
          <w:rStyle w:val="Refdecomentario"/>
        </w:rPr>
        <w:commentReference w:id="1150"/>
      </w:r>
      <w:r w:rsidR="00417FAD">
        <w:t>roles</w:t>
      </w:r>
      <w:ins w:id="1153" w:author="David Recio Arnés" w:date="2022-06-27T15:49:00Z">
        <w:r w:rsidR="00A06CF1">
          <w:t>. Por un lado,</w:t>
        </w:r>
      </w:ins>
      <w:del w:id="1154" w:author="David Recio Arnés" w:date="2022-06-27T15:49:00Z">
        <w:r w:rsidR="00417FAD" w:rsidDel="00A06CF1">
          <w:delText>:</w:delText>
        </w:r>
      </w:del>
      <w:r>
        <w:t xml:space="preserve"> el rol de director del proyecto, </w:t>
      </w:r>
      <w:r w:rsidR="000C32C3">
        <w:t xml:space="preserve">ya que </w:t>
      </w:r>
      <w:r>
        <w:t>ha participado en la planificación y definición de objetivos</w:t>
      </w:r>
      <w:del w:id="1155" w:author="David Recio Arnés" w:date="2022-06-27T15:49:00Z">
        <w:r w:rsidR="000C32C3" w:rsidDel="00A06CF1">
          <w:delText>;</w:delText>
        </w:r>
      </w:del>
      <w:ins w:id="1156" w:author="David Recio Arnés" w:date="2022-06-27T15:49:00Z">
        <w:r w:rsidR="00A06CF1">
          <w:t>; por otro lado, de</w:t>
        </w:r>
      </w:ins>
      <w:del w:id="1157" w:author="David Recio Arnés" w:date="2022-06-27T15:49:00Z">
        <w:r w:rsidDel="00A06CF1">
          <w:delText xml:space="preserve"> de</w:delText>
        </w:r>
      </w:del>
      <w:r>
        <w:t xml:space="preserve"> analista de re</w:t>
      </w:r>
      <w:r w:rsidR="00F40018">
        <w:t>quisito</w:t>
      </w:r>
      <w:r>
        <w:t>s</w:t>
      </w:r>
      <w:ins w:id="1158" w:author="David Recio Arnés" w:date="2022-06-27T15:50:00Z">
        <w:r w:rsidR="00A06CF1">
          <w:t xml:space="preserve">, ya que </w:t>
        </w:r>
      </w:ins>
      <w:del w:id="1159" w:author="David Recio Arnés" w:date="2022-06-27T15:50:00Z">
        <w:r w:rsidR="00F40018" w:rsidDel="00A06CF1">
          <w:delText xml:space="preserve"> </w:delText>
        </w:r>
      </w:del>
      <w:del w:id="1160" w:author="Sergio Saugar García" w:date="2022-06-16T13:13:00Z">
        <w:r w:rsidR="00F40018" w:rsidDel="00FD4B61">
          <w:delText xml:space="preserve">ayudo </w:delText>
        </w:r>
      </w:del>
      <w:ins w:id="1161" w:author="Sergio Saugar García" w:date="2022-06-16T13:13:00Z">
        <w:r w:rsidR="00FD4B61">
          <w:t xml:space="preserve">ayudó </w:t>
        </w:r>
      </w:ins>
      <w:r w:rsidR="00F40018">
        <w:t>a establecer los requisitos de la aplicación</w:t>
      </w:r>
      <w:ins w:id="1162" w:author="David Recio" w:date="2022-06-16T19:13:00Z">
        <w:r w:rsidR="006E08FE">
          <w:t>.</w:t>
        </w:r>
      </w:ins>
      <w:del w:id="1163" w:author="David Recio" w:date="2022-06-16T19:13:00Z">
        <w:r w:rsidR="00F40018" w:rsidDel="006E08FE">
          <w:delText>;</w:delText>
        </w:r>
        <w:r w:rsidR="009514DA" w:rsidDel="006E08FE">
          <w:delText xml:space="preserve"> </w:delText>
        </w:r>
        <w:commentRangeStart w:id="1164"/>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1164"/>
        <w:r w:rsidR="00FD4B61" w:rsidDel="006E08FE">
          <w:rPr>
            <w:rStyle w:val="Refdecomentario"/>
          </w:rPr>
          <w:commentReference w:id="1164"/>
        </w:r>
        <w:r w:rsidR="009514DA" w:rsidDel="006E08FE">
          <w:delText>.</w:delText>
        </w:r>
      </w:del>
    </w:p>
    <w:p w14:paraId="5E6EB2BE" w14:textId="77777777" w:rsidR="00EA28B4" w:rsidRDefault="00EA28B4" w:rsidP="00E42F11">
      <w:pPr>
        <w:pStyle w:val="Ttulo3"/>
        <w:numPr>
          <w:ilvl w:val="2"/>
          <w:numId w:val="7"/>
        </w:numPr>
        <w:ind w:left="567"/>
      </w:pPr>
      <w:bookmarkStart w:id="1165" w:name="_Toc107258989"/>
      <w:r>
        <w:t>Roles del estudiante</w:t>
      </w:r>
      <w:bookmarkEnd w:id="1165"/>
    </w:p>
    <w:p w14:paraId="57CBFCDD" w14:textId="38D2ED40" w:rsidR="00EA28B4" w:rsidRDefault="00EA28B4" w:rsidP="002C3B88">
      <w:pPr>
        <w:ind w:left="-567" w:firstLine="1418"/>
      </w:pPr>
      <w:r>
        <w:t>El alumno ha ejercido</w:t>
      </w:r>
      <w:r w:rsidR="00417FAD">
        <w:t xml:space="preserve"> cuatro roles</w:t>
      </w:r>
      <w:ins w:id="1166" w:author="David Recio Arnés" w:date="2022-06-27T15:50:00Z">
        <w:r w:rsidR="00A06CF1">
          <w:t>. En primer lugar</w:t>
        </w:r>
      </w:ins>
      <w:ins w:id="1167" w:author="David Recio Arnés" w:date="2022-06-27T15:51:00Z">
        <w:r w:rsidR="00A06CF1">
          <w:t xml:space="preserve"> </w:t>
        </w:r>
      </w:ins>
      <w:del w:id="1168" w:author="David Recio Arnés" w:date="2022-06-27T15:50:00Z">
        <w:r w:rsidR="00417FAD" w:rsidDel="00A06CF1">
          <w:delText>:</w:delText>
        </w:r>
        <w:r w:rsidDel="00A06CF1">
          <w:delText xml:space="preserve"> </w:delText>
        </w:r>
      </w:del>
      <w:r>
        <w:t>el rol de cliente</w:t>
      </w:r>
      <w:r w:rsidR="000C32C3">
        <w:t>,</w:t>
      </w:r>
      <w:r>
        <w:t xml:space="preserve"> </w:t>
      </w:r>
      <w:r w:rsidR="000C32C3">
        <w:t>puesto que</w:t>
      </w:r>
      <w:r>
        <w:t xml:space="preserve"> propuso la idea de la aplicación</w:t>
      </w:r>
      <w:ins w:id="1169" w:author="David Recio Arnés" w:date="2022-06-27T15:51:00Z">
        <w:r w:rsidR="00A06CF1">
          <w:t>. En segundo lugar</w:t>
        </w:r>
      </w:ins>
      <w:ins w:id="1170" w:author="David Recio Arnés" w:date="2022-06-27T15:52:00Z">
        <w:r w:rsidR="00A06CF1">
          <w:t>,</w:t>
        </w:r>
      </w:ins>
      <w:ins w:id="1171" w:author="David Recio Arnés" w:date="2022-06-27T15:51:00Z">
        <w:r w:rsidR="00A06CF1">
          <w:t xml:space="preserve"> de </w:t>
        </w:r>
      </w:ins>
      <w:del w:id="1172" w:author="David Recio Arnés" w:date="2022-06-27T15:51:00Z">
        <w:r w:rsidR="000C32C3" w:rsidDel="00A06CF1">
          <w:delText xml:space="preserve">; </w:delText>
        </w:r>
      </w:del>
      <w:r>
        <w:t xml:space="preserve">analista de </w:t>
      </w:r>
      <w:commentRangeStart w:id="1173"/>
      <w:del w:id="1174" w:author="David Recio" w:date="2022-06-16T19:13:00Z">
        <w:r w:rsidDel="006E08FE">
          <w:delText>requerimientos</w:delText>
        </w:r>
        <w:r w:rsidR="000C32C3" w:rsidDel="006E08FE">
          <w:delText xml:space="preserve"> </w:delText>
        </w:r>
      </w:del>
      <w:commentRangeEnd w:id="1173"/>
      <w:ins w:id="1175" w:author="David Recio" w:date="2022-06-16T19:13:00Z">
        <w:r w:rsidR="006E08FE">
          <w:t xml:space="preserve">requisitos </w:t>
        </w:r>
      </w:ins>
      <w:r w:rsidR="00FD4B61">
        <w:rPr>
          <w:rStyle w:val="Refdecomentario"/>
        </w:rPr>
        <w:commentReference w:id="1173"/>
      </w:r>
      <w:r w:rsidR="000C32C3">
        <w:t xml:space="preserve">dado que </w:t>
      </w:r>
      <w:r>
        <w:t>estableció los requisitos de la aplicación</w:t>
      </w:r>
      <w:ins w:id="1176" w:author="David Recio Arnés" w:date="2022-06-27T15:51:00Z">
        <w:r w:rsidR="00A06CF1">
          <w:t xml:space="preserve">. En tercer lugar </w:t>
        </w:r>
      </w:ins>
      <w:del w:id="1177" w:author="David Recio Arnés" w:date="2022-06-27T15:51:00Z">
        <w:r w:rsidR="000C32C3" w:rsidDel="00A06CF1">
          <w:delText>;</w:delText>
        </w:r>
        <w:r w:rsidDel="00A06CF1">
          <w:delText xml:space="preserve"> </w:delText>
        </w:r>
      </w:del>
      <w:r>
        <w:t>de desarrollador</w:t>
      </w:r>
      <w:r w:rsidR="000C32C3">
        <w:t xml:space="preserve">, </w:t>
      </w:r>
      <w:ins w:id="1178" w:author="David Recio Arnés" w:date="2022-06-27T15:52:00Z">
        <w:r w:rsidR="00A06CF1">
          <w:t xml:space="preserve">ya que </w:t>
        </w:r>
      </w:ins>
      <w:r w:rsidR="000C32C3">
        <w:t>diseñó</w:t>
      </w:r>
      <w:r>
        <w:t xml:space="preserve"> y escribió el código</w:t>
      </w:r>
      <w:ins w:id="1179" w:author="David Recio Arnés" w:date="2022-06-27T15:52:00Z">
        <w:r w:rsidR="00A06CF1">
          <w:t>. F</w:t>
        </w:r>
      </w:ins>
      <w:del w:id="1180" w:author="David Recio Arnés" w:date="2022-06-27T15:52:00Z">
        <w:r w:rsidR="000C32C3" w:rsidDel="00A06CF1">
          <w:delText>;</w:delText>
        </w:r>
        <w:r w:rsidDel="00A06CF1">
          <w:delText xml:space="preserve"> y</w:delText>
        </w:r>
        <w:r w:rsidR="000C32C3" w:rsidDel="00A06CF1">
          <w:delText>, f</w:delText>
        </w:r>
      </w:del>
      <w:r w:rsidR="000C32C3">
        <w:t>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00A06CF1">
      <w:pPr>
        <w:pStyle w:val="Ttulo2"/>
        <w:ind w:left="0"/>
      </w:pPr>
      <w:bookmarkStart w:id="1181" w:name="_Ref107213539"/>
      <w:bookmarkStart w:id="1182" w:name="_Toc107258990"/>
      <w:r>
        <w:t>Planificación</w:t>
      </w:r>
      <w:bookmarkEnd w:id="1181"/>
      <w:bookmarkEnd w:id="1182"/>
    </w:p>
    <w:p w14:paraId="0C88C587" w14:textId="22D9CCAD" w:rsidR="00417FAD" w:rsidRDefault="00EA28B4" w:rsidP="00A06CF1">
      <w:pPr>
        <w:ind w:left="-567" w:firstLine="1418"/>
        <w:rPr>
          <w:ins w:id="1183" w:author="David Recio Arnés" w:date="2022-06-27T16:03:00Z"/>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w:t>
      </w:r>
      <w:ins w:id="1184" w:author="David Recio" w:date="2022-06-27T08:40:00Z">
        <w:r w:rsidR="00C13AFD">
          <w:rPr>
            <w:color w:val="000000" w:themeColor="text1"/>
          </w:rPr>
          <w:t>.</w:t>
        </w:r>
      </w:ins>
      <w:del w:id="1185" w:author="David Recio" w:date="2022-06-27T08:40:00Z">
        <w:r w:rsidDel="00C13AFD">
          <w:rPr>
            <w:color w:val="000000" w:themeColor="text1"/>
          </w:rPr>
          <w:delText xml:space="preserve">, </w:delText>
        </w:r>
        <w:commentRangeStart w:id="1186"/>
        <w:r w:rsidDel="00C13AFD">
          <w:rPr>
            <w:color w:val="000000" w:themeColor="text1"/>
          </w:rPr>
          <w:delText>arrojando aún más luz en el apartado de conclusiones.</w:delText>
        </w:r>
        <w:commentRangeEnd w:id="1186"/>
        <w:r w:rsidR="009039EF" w:rsidDel="00C13AFD">
          <w:rPr>
            <w:rStyle w:val="Refdecomentario"/>
          </w:rPr>
          <w:commentReference w:id="1186"/>
        </w:r>
      </w:del>
    </w:p>
    <w:p w14:paraId="188DCAB6" w14:textId="618F5497" w:rsidR="00E42F11" w:rsidRDefault="00E42F11" w:rsidP="00A06CF1">
      <w:pPr>
        <w:ind w:left="-567" w:firstLine="1418"/>
        <w:rPr>
          <w:ins w:id="1187" w:author="David Recio Arnés" w:date="2022-06-27T16:03:00Z"/>
          <w:color w:val="000000" w:themeColor="text1"/>
        </w:rPr>
      </w:pPr>
    </w:p>
    <w:p w14:paraId="52AD1FE3" w14:textId="4BD36EC9" w:rsidR="00E42F11" w:rsidRDefault="00E42F11" w:rsidP="00A06CF1">
      <w:pPr>
        <w:ind w:left="-567" w:firstLine="1418"/>
        <w:rPr>
          <w:ins w:id="1188" w:author="David Recio Arnés" w:date="2022-06-27T16:03:00Z"/>
          <w:color w:val="000000" w:themeColor="text1"/>
        </w:rPr>
      </w:pPr>
    </w:p>
    <w:p w14:paraId="094DF5C1" w14:textId="3A9CED05" w:rsidR="00E42F11" w:rsidRDefault="00E42F11" w:rsidP="00A06CF1">
      <w:pPr>
        <w:ind w:left="-567" w:firstLine="1418"/>
        <w:rPr>
          <w:ins w:id="1189" w:author="David Recio Arnés" w:date="2022-06-27T16:03:00Z"/>
          <w:color w:val="000000" w:themeColor="text1"/>
        </w:rPr>
      </w:pPr>
    </w:p>
    <w:p w14:paraId="313DA82B" w14:textId="621F93E9" w:rsidR="00E42F11" w:rsidRDefault="00E42F11" w:rsidP="00A06CF1">
      <w:pPr>
        <w:ind w:left="-567" w:firstLine="1418"/>
        <w:rPr>
          <w:ins w:id="1190" w:author="David Recio Arnés" w:date="2022-06-27T16:03:00Z"/>
          <w:color w:val="000000" w:themeColor="text1"/>
        </w:rPr>
      </w:pPr>
    </w:p>
    <w:p w14:paraId="707A4A80" w14:textId="77777777" w:rsidR="00E42F11" w:rsidRDefault="00E42F11" w:rsidP="00A06CF1">
      <w:pPr>
        <w:ind w:left="-567" w:firstLine="1418"/>
        <w:rPr>
          <w:color w:val="000000" w:themeColor="text1"/>
        </w:rPr>
      </w:pPr>
    </w:p>
    <w:p w14:paraId="171C8FE1" w14:textId="1AA848CE" w:rsidR="00EA28B4" w:rsidRDefault="006F5655" w:rsidP="00417FAD">
      <w:pPr>
        <w:ind w:firstLine="1134"/>
        <w:rPr>
          <w:color w:val="000000" w:themeColor="text1"/>
        </w:rPr>
      </w:pPr>
      <w:r>
        <w:rPr>
          <w:noProof/>
        </w:rPr>
        <w:lastRenderedPageBreak/>
        <w:drawing>
          <wp:anchor distT="0" distB="0" distL="114300" distR="114300" simplePos="0" relativeHeight="251661312" behindDoc="1" locked="0" layoutInCell="1" allowOverlap="1" wp14:anchorId="504816CC" wp14:editId="548D43BF">
            <wp:simplePos x="0" y="0"/>
            <wp:positionH relativeFrom="column">
              <wp:posOffset>-308610</wp:posOffset>
            </wp:positionH>
            <wp:positionV relativeFrom="paragraph">
              <wp:posOffset>56515</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6524" cy="3081551"/>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44FDC2C7" w:rsidR="00AD6CFA" w:rsidRPr="00157B64" w:rsidRDefault="000A64D9" w:rsidP="000C32C3">
      <w:pPr>
        <w:tabs>
          <w:tab w:val="left" w:pos="4425"/>
        </w:tabs>
        <w:rPr>
          <w:color w:val="44546A" w:themeColor="text2"/>
          <w:sz w:val="22"/>
          <w:szCs w:val="18"/>
          <w:rPrChange w:id="1191" w:author="David Recio Arnés" w:date="2022-06-27T23:21:00Z">
            <w:rPr>
              <w:color w:val="FF0000"/>
            </w:rPr>
          </w:rPrChange>
        </w:rPr>
      </w:pPr>
      <w:ins w:id="1192" w:author="David Recio" w:date="2022-06-22T19:24:00Z">
        <w:r>
          <w:rPr>
            <w:noProof/>
          </w:rPr>
          <mc:AlternateContent>
            <mc:Choice Requires="wps">
              <w:drawing>
                <wp:anchor distT="0" distB="0" distL="114300" distR="114300" simplePos="0" relativeHeight="251664384" behindDoc="1" locked="0" layoutInCell="1" allowOverlap="1" wp14:anchorId="6138A7DF" wp14:editId="18F469A8">
                  <wp:simplePos x="0" y="0"/>
                  <wp:positionH relativeFrom="column">
                    <wp:posOffset>1624965</wp:posOffset>
                  </wp:positionH>
                  <wp:positionV relativeFrom="paragraph">
                    <wp:posOffset>279400</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466A9670" w:rsidR="00597FD8" w:rsidRPr="00793A79" w:rsidRDefault="00597FD8">
                              <w:pPr>
                                <w:pStyle w:val="Descripcin"/>
                                <w:rPr>
                                  <w:noProof/>
                                </w:rPr>
                                <w:pPrChange w:id="1193" w:author="David Recio" w:date="2022-06-22T19:24:00Z">
                                  <w:pPr>
                                    <w:ind w:firstLine="1134"/>
                                  </w:pPr>
                                </w:pPrChange>
                              </w:pPr>
                              <w:bookmarkStart w:id="1194" w:name="_Toc106842460"/>
                              <w:ins w:id="1195" w:author="David Recio" w:date="2022-06-22T19:24:00Z">
                                <w:r w:rsidRPr="00216058">
                                  <w:rPr>
                                    <w:i w:val="0"/>
                                    <w:iCs w:val="0"/>
                                    <w:rPrChange w:id="1196" w:author="David Recio" w:date="2022-06-23T02:05:00Z">
                                      <w:rPr>
                                        <w:i/>
                                        <w:iCs/>
                                      </w:rPr>
                                    </w:rPrChange>
                                  </w:rPr>
                                  <w:t xml:space="preserve">Ilustración </w:t>
                                </w:r>
                              </w:ins>
                              <w:ins w:id="1197" w:author="David Recio Arnés" w:date="2022-06-27T15:56:00Z">
                                <w:r w:rsidR="006F5655">
                                  <w:rPr>
                                    <w:i w:val="0"/>
                                    <w:iCs w:val="0"/>
                                  </w:rPr>
                                  <w:t>2</w:t>
                                </w:r>
                              </w:ins>
                              <w:ins w:id="1198" w:author="David Recio" w:date="2022-06-22T19:24:00Z">
                                <w:del w:id="1199" w:author="David Recio Arnés" w:date="2022-06-27T15:56:00Z">
                                  <w:r w:rsidRPr="00216058" w:rsidDel="006F5655">
                                    <w:rPr>
                                      <w:i w:val="0"/>
                                      <w:iCs w:val="0"/>
                                      <w:rPrChange w:id="1200" w:author="David Recio" w:date="2022-06-23T02:05:00Z">
                                        <w:rPr>
                                          <w:i/>
                                          <w:iCs/>
                                        </w:rPr>
                                      </w:rPrChange>
                                    </w:rPr>
                                    <w:fldChar w:fldCharType="begin"/>
                                  </w:r>
                                  <w:r w:rsidRPr="00216058" w:rsidDel="006F5655">
                                    <w:rPr>
                                      <w:i w:val="0"/>
                                      <w:iCs w:val="0"/>
                                      <w:rPrChange w:id="1201" w:author="David Recio" w:date="2022-06-23T02:05:00Z">
                                        <w:rPr>
                                          <w:i/>
                                          <w:iCs/>
                                        </w:rPr>
                                      </w:rPrChange>
                                    </w:rPr>
                                    <w:delInstrText xml:space="preserve"> SEQ Ilustración \* ARABIC </w:delInstrText>
                                  </w:r>
                                </w:del>
                              </w:ins>
                              <w:del w:id="1202" w:author="David Recio Arnés" w:date="2022-06-27T15:56:00Z">
                                <w:r w:rsidRPr="00216058" w:rsidDel="006F5655">
                                  <w:rPr>
                                    <w:i w:val="0"/>
                                    <w:iCs w:val="0"/>
                                    <w:rPrChange w:id="1203" w:author="David Recio" w:date="2022-06-23T02:05:00Z">
                                      <w:rPr>
                                        <w:i/>
                                        <w:iCs/>
                                      </w:rPr>
                                    </w:rPrChange>
                                  </w:rPr>
                                  <w:fldChar w:fldCharType="separate"/>
                                </w:r>
                              </w:del>
                              <w:ins w:id="1204" w:author="David Recio" w:date="2022-06-25T00:27:00Z">
                                <w:del w:id="1205" w:author="David Recio Arnés" w:date="2022-06-27T15:56:00Z">
                                  <w:r w:rsidR="00796D74" w:rsidDel="006F5655">
                                    <w:rPr>
                                      <w:i w:val="0"/>
                                      <w:iCs w:val="0"/>
                                      <w:noProof/>
                                    </w:rPr>
                                    <w:delText>3</w:delText>
                                  </w:r>
                                </w:del>
                              </w:ins>
                              <w:ins w:id="1206" w:author="David Recio" w:date="2022-06-22T19:24:00Z">
                                <w:del w:id="1207" w:author="David Recio Arnés" w:date="2022-06-27T15:56:00Z">
                                  <w:r w:rsidRPr="00216058" w:rsidDel="006F5655">
                                    <w:rPr>
                                      <w:i w:val="0"/>
                                      <w:iCs w:val="0"/>
                                      <w:rPrChange w:id="1208" w:author="David Recio" w:date="2022-06-23T02:05:00Z">
                                        <w:rPr>
                                          <w:i/>
                                          <w:iCs/>
                                        </w:rPr>
                                      </w:rPrChange>
                                    </w:rPr>
                                    <w:fldChar w:fldCharType="end"/>
                                  </w:r>
                                </w:del>
                                <w:r w:rsidRPr="00216058">
                                  <w:rPr>
                                    <w:i w:val="0"/>
                                    <w:iCs w:val="0"/>
                                    <w:rPrChange w:id="1209" w:author="David Recio" w:date="2022-06-23T02:05:00Z">
                                      <w:rPr>
                                        <w:i/>
                                        <w:iCs/>
                                      </w:rPr>
                                    </w:rPrChange>
                                  </w:rPr>
                                  <w:t>. Planificación estimada</w:t>
                                </w:r>
                              </w:ins>
                              <w:bookmarkEnd w:id="1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27.95pt;margin-top:22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" stroked="f">
                  <v:textbox style="mso-fit-shape-to-text:t" inset="0,0,0,0">
                    <w:txbxContent>
                      <w:p w14:paraId="2034B551" w14:textId="466A9670" w:rsidR="00597FD8" w:rsidRPr="00793A79" w:rsidRDefault="00597FD8">
                        <w:pPr>
                          <w:pStyle w:val="Descripcin"/>
                          <w:rPr>
                            <w:noProof/>
                          </w:rPr>
                          <w:pPrChange w:id="1210" w:author="David Recio" w:date="2022-06-22T19:24:00Z">
                            <w:pPr>
                              <w:ind w:firstLine="1134"/>
                            </w:pPr>
                          </w:pPrChange>
                        </w:pPr>
                        <w:bookmarkStart w:id="1211" w:name="_Toc106842460"/>
                        <w:ins w:id="1212" w:author="David Recio" w:date="2022-06-22T19:24:00Z">
                          <w:r w:rsidRPr="00216058">
                            <w:rPr>
                              <w:i w:val="0"/>
                              <w:iCs w:val="0"/>
                              <w:rPrChange w:id="1213" w:author="David Recio" w:date="2022-06-23T02:05:00Z">
                                <w:rPr>
                                  <w:i/>
                                  <w:iCs/>
                                </w:rPr>
                              </w:rPrChange>
                            </w:rPr>
                            <w:t xml:space="preserve">Ilustración </w:t>
                          </w:r>
                        </w:ins>
                        <w:ins w:id="1214" w:author="David Recio Arnés" w:date="2022-06-27T15:56:00Z">
                          <w:r w:rsidR="006F5655">
                            <w:rPr>
                              <w:i w:val="0"/>
                              <w:iCs w:val="0"/>
                            </w:rPr>
                            <w:t>2</w:t>
                          </w:r>
                        </w:ins>
                        <w:ins w:id="1215" w:author="David Recio" w:date="2022-06-22T19:24:00Z">
                          <w:del w:id="1216" w:author="David Recio Arnés" w:date="2022-06-27T15:56:00Z">
                            <w:r w:rsidRPr="00216058" w:rsidDel="006F5655">
                              <w:rPr>
                                <w:i w:val="0"/>
                                <w:iCs w:val="0"/>
                                <w:rPrChange w:id="1217" w:author="David Recio" w:date="2022-06-23T02:05:00Z">
                                  <w:rPr>
                                    <w:i/>
                                    <w:iCs/>
                                  </w:rPr>
                                </w:rPrChange>
                              </w:rPr>
                              <w:fldChar w:fldCharType="begin"/>
                            </w:r>
                            <w:r w:rsidRPr="00216058" w:rsidDel="006F5655">
                              <w:rPr>
                                <w:i w:val="0"/>
                                <w:iCs w:val="0"/>
                                <w:rPrChange w:id="1218" w:author="David Recio" w:date="2022-06-23T02:05:00Z">
                                  <w:rPr>
                                    <w:i/>
                                    <w:iCs/>
                                  </w:rPr>
                                </w:rPrChange>
                              </w:rPr>
                              <w:delInstrText xml:space="preserve"> SEQ Ilustración \* ARABIC </w:delInstrText>
                            </w:r>
                          </w:del>
                        </w:ins>
                        <w:del w:id="1219" w:author="David Recio Arnés" w:date="2022-06-27T15:56:00Z">
                          <w:r w:rsidRPr="00216058" w:rsidDel="006F5655">
                            <w:rPr>
                              <w:i w:val="0"/>
                              <w:iCs w:val="0"/>
                              <w:rPrChange w:id="1220" w:author="David Recio" w:date="2022-06-23T02:05:00Z">
                                <w:rPr>
                                  <w:i/>
                                  <w:iCs/>
                                </w:rPr>
                              </w:rPrChange>
                            </w:rPr>
                            <w:fldChar w:fldCharType="separate"/>
                          </w:r>
                        </w:del>
                        <w:ins w:id="1221" w:author="David Recio" w:date="2022-06-25T00:27:00Z">
                          <w:del w:id="1222" w:author="David Recio Arnés" w:date="2022-06-27T15:56:00Z">
                            <w:r w:rsidR="00796D74" w:rsidDel="006F5655">
                              <w:rPr>
                                <w:i w:val="0"/>
                                <w:iCs w:val="0"/>
                                <w:noProof/>
                              </w:rPr>
                              <w:delText>3</w:delText>
                            </w:r>
                          </w:del>
                        </w:ins>
                        <w:ins w:id="1223" w:author="David Recio" w:date="2022-06-22T19:24:00Z">
                          <w:del w:id="1224" w:author="David Recio Arnés" w:date="2022-06-27T15:56:00Z">
                            <w:r w:rsidRPr="00216058" w:rsidDel="006F5655">
                              <w:rPr>
                                <w:i w:val="0"/>
                                <w:iCs w:val="0"/>
                                <w:rPrChange w:id="1225" w:author="David Recio" w:date="2022-06-23T02:05:00Z">
                                  <w:rPr>
                                    <w:i/>
                                    <w:iCs/>
                                  </w:rPr>
                                </w:rPrChange>
                              </w:rPr>
                              <w:fldChar w:fldCharType="end"/>
                            </w:r>
                          </w:del>
                          <w:r w:rsidRPr="00216058">
                            <w:rPr>
                              <w:i w:val="0"/>
                              <w:iCs w:val="0"/>
                              <w:rPrChange w:id="1226" w:author="David Recio" w:date="2022-06-23T02:05:00Z">
                                <w:rPr>
                                  <w:i/>
                                  <w:iCs/>
                                </w:rPr>
                              </w:rPrChange>
                            </w:rPr>
                            <w:t>. Planificación estimada</w:t>
                          </w:r>
                        </w:ins>
                        <w:bookmarkEnd w:id="1211"/>
                      </w:p>
                    </w:txbxContent>
                  </v:textbox>
                </v:shape>
              </w:pict>
            </mc:Fallback>
          </mc:AlternateContent>
        </w:r>
      </w:ins>
      <w:r w:rsidR="00AD6CFA">
        <w:rPr>
          <w:color w:val="FF0000"/>
        </w:rPr>
        <w:tab/>
      </w:r>
    </w:p>
    <w:p w14:paraId="113982F6" w14:textId="642C4FFD" w:rsidR="00AD6CFA" w:rsidDel="00E42F11" w:rsidRDefault="00AD6CFA" w:rsidP="00AD6CFA">
      <w:pPr>
        <w:rPr>
          <w:del w:id="1227" w:author="David Recio Arnés" w:date="2022-06-27T16:04:00Z"/>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1228" w:name="_Ref101612174"/>
                          <w:p w14:paraId="10062A45" w14:textId="775FC393" w:rsidR="00AD6CFA" w:rsidRPr="004559B3" w:rsidRDefault="00AD6CFA" w:rsidP="00AD6CFA">
                            <w:pPr>
                              <w:pStyle w:val="Descripcin"/>
                              <w:rPr>
                                <w:noProof/>
                                <w:sz w:val="24"/>
                              </w:rPr>
                            </w:pPr>
                            <w:del w:id="1229"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1230" w:name="_Toc101612147"/>
                              <w:r w:rsidR="00EE092C" w:rsidDel="00597FD8">
                                <w:rPr>
                                  <w:noProof/>
                                </w:rPr>
                                <w:delText>3</w:delText>
                              </w:r>
                              <w:r w:rsidDel="00597FD8">
                                <w:rPr>
                                  <w:noProof/>
                                </w:rPr>
                                <w:fldChar w:fldCharType="end"/>
                              </w:r>
                              <w:r w:rsidDel="00597FD8">
                                <w:delText xml:space="preserve">. </w:delText>
                              </w:r>
                              <w:bookmarkStart w:id="1231" w:name="_Ref101612193"/>
                              <w:r w:rsidDel="00597FD8">
                                <w:delText>Planificación estimada</w:delText>
                              </w:r>
                              <w:bookmarkEnd w:id="1228"/>
                              <w:bookmarkEnd w:id="1230"/>
                              <w:bookmarkEnd w:id="1231"/>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1232" w:name="_Ref101612174"/>
                    <w:p w14:paraId="10062A45" w14:textId="775FC393" w:rsidR="00AD6CFA" w:rsidRPr="004559B3" w:rsidRDefault="00AD6CFA" w:rsidP="00AD6CFA">
                      <w:pPr>
                        <w:pStyle w:val="Descripcin"/>
                        <w:rPr>
                          <w:noProof/>
                          <w:sz w:val="24"/>
                        </w:rPr>
                      </w:pPr>
                      <w:del w:id="1233"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1234" w:name="_Toc101612147"/>
                        <w:r w:rsidR="00EE092C" w:rsidDel="00597FD8">
                          <w:rPr>
                            <w:noProof/>
                          </w:rPr>
                          <w:delText>3</w:delText>
                        </w:r>
                        <w:r w:rsidDel="00597FD8">
                          <w:rPr>
                            <w:noProof/>
                          </w:rPr>
                          <w:fldChar w:fldCharType="end"/>
                        </w:r>
                        <w:r w:rsidDel="00597FD8">
                          <w:delText xml:space="preserve">. </w:delText>
                        </w:r>
                        <w:bookmarkStart w:id="1235" w:name="_Ref101612193"/>
                        <w:r w:rsidDel="00597FD8">
                          <w:delText>Planificación estimada</w:delText>
                        </w:r>
                        <w:bookmarkEnd w:id="1232"/>
                        <w:bookmarkEnd w:id="1234"/>
                        <w:bookmarkEnd w:id="1235"/>
                        <w:r w:rsidDel="00597FD8">
                          <w:delText xml:space="preserve">. </w:delText>
                        </w:r>
                      </w:del>
                    </w:p>
                  </w:txbxContent>
                </v:textbox>
              </v:shape>
            </w:pict>
          </mc:Fallback>
        </mc:AlternateContent>
      </w:r>
    </w:p>
    <w:p w14:paraId="69BDD7BA" w14:textId="77777777" w:rsidR="006F5655" w:rsidRDefault="006F5655">
      <w:pPr>
        <w:rPr>
          <w:ins w:id="1236" w:author="David Recio Arnés" w:date="2022-06-27T15:54:00Z"/>
          <w:color w:val="000000" w:themeColor="text1"/>
        </w:rPr>
        <w:pPrChange w:id="1237" w:author="David Recio Arnés" w:date="2022-06-27T16:04:00Z">
          <w:pPr>
            <w:ind w:firstLine="1134"/>
          </w:pPr>
        </w:pPrChange>
      </w:pPr>
    </w:p>
    <w:p w14:paraId="0D39D5D7" w14:textId="2837417D" w:rsidR="00EA28B4" w:rsidDel="009B5221" w:rsidRDefault="00EA28B4" w:rsidP="00E42F11">
      <w:pPr>
        <w:ind w:right="-574" w:firstLine="1418"/>
        <w:rPr>
          <w:del w:id="1238" w:author="David Recio" w:date="2022-06-22T19:39:00Z"/>
          <w:color w:val="000000" w:themeColor="text1"/>
        </w:rPr>
      </w:pPr>
      <w:r>
        <w:rPr>
          <w:color w:val="000000" w:themeColor="text1"/>
        </w:rPr>
        <w:t>C</w:t>
      </w:r>
      <w:ins w:id="1239" w:author="David Recio Arnés" w:date="2022-06-27T15:54:00Z">
        <w:r w:rsidR="006F5655">
          <w:rPr>
            <w:color w:val="000000" w:themeColor="text1"/>
          </w:rPr>
          <w:t>o</w:t>
        </w:r>
      </w:ins>
      <w:del w:id="1240" w:author="David Recio Arnés" w:date="2022-06-27T15:54:00Z">
        <w:r w:rsidDel="006F5655">
          <w:rPr>
            <w:color w:val="000000" w:themeColor="text1"/>
          </w:rPr>
          <w:delText>o</w:delText>
        </w:r>
      </w:del>
      <w:r>
        <w:rPr>
          <w:color w:val="000000" w:themeColor="text1"/>
        </w:rPr>
        <w:t>mo se puede observar en la ilustración</w:t>
      </w:r>
      <w:r w:rsidR="00417FAD">
        <w:rPr>
          <w:color w:val="000000" w:themeColor="text1"/>
        </w:rPr>
        <w:t xml:space="preserve"> </w:t>
      </w:r>
      <w:bookmarkStart w:id="1241" w:name="_Hlk104453905"/>
      <w:ins w:id="1242" w:author="David Recio" w:date="2022-06-22T19:24:00Z">
        <w:r w:rsidR="00597FD8">
          <w:rPr>
            <w:color w:val="000000" w:themeColor="text1"/>
          </w:rPr>
          <w:t>anterior</w:t>
        </w:r>
      </w:ins>
      <w:ins w:id="1243" w:author="David Recio Arnés" w:date="2022-06-27T15:56:00Z">
        <w:r w:rsidR="006F5655">
          <w:rPr>
            <w:color w:val="000000" w:themeColor="text1"/>
          </w:rPr>
          <w:t xml:space="preserve"> </w:t>
        </w:r>
        <w:bookmarkStart w:id="1244" w:name="_Hlk107238744"/>
        <w:r w:rsidR="006F5655" w:rsidRPr="00B03DF8">
          <w:rPr>
            <w:rStyle w:val="markedcontent"/>
            <w:szCs w:val="24"/>
          </w:rPr>
          <w:fldChar w:fldCharType="begin"/>
        </w:r>
        <w:r w:rsidR="006F5655" w:rsidRPr="00B03DF8">
          <w:rPr>
            <w:rStyle w:val="markedcontent"/>
            <w:szCs w:val="24"/>
          </w:rPr>
          <w:instrText xml:space="preserve"> REF _Ref106145075 \r \h </w:instrText>
        </w:r>
        <w:r w:rsidR="006F5655" w:rsidRPr="00E5189D">
          <w:rPr>
            <w:rStyle w:val="markedcontent"/>
            <w:szCs w:val="24"/>
          </w:rPr>
          <w:instrText xml:space="preserve"> \* MERGEFORMAT </w:instrText>
        </w:r>
      </w:ins>
      <w:r w:rsidR="006F5655" w:rsidRPr="00B03DF8">
        <w:rPr>
          <w:rStyle w:val="markedcontent"/>
          <w:szCs w:val="24"/>
        </w:rPr>
      </w:r>
      <w:ins w:id="1245" w:author="David Recio Arnés" w:date="2022-06-27T15:56:00Z">
        <w:r w:rsidR="006F5655" w:rsidRPr="00B03DF8">
          <w:rPr>
            <w:rStyle w:val="markedcontent"/>
            <w:szCs w:val="24"/>
          </w:rPr>
          <w:fldChar w:fldCharType="separate"/>
        </w:r>
        <w:r w:rsidR="006F5655" w:rsidRPr="00B03DF8">
          <w:rPr>
            <w:rStyle w:val="markedcontent"/>
            <w:szCs w:val="24"/>
          </w:rPr>
          <w:t>[</w:t>
        </w:r>
        <w:r w:rsidR="006F5655" w:rsidRPr="00E5189D">
          <w:rPr>
            <w:rStyle w:val="markedcontent"/>
            <w:szCs w:val="24"/>
          </w:rPr>
          <w:t xml:space="preserve">Ilustración </w:t>
        </w:r>
        <w:r w:rsidR="006F5655">
          <w:rPr>
            <w:rStyle w:val="markedcontent"/>
            <w:szCs w:val="24"/>
          </w:rPr>
          <w:t>2</w:t>
        </w:r>
        <w:r w:rsidR="006F5655" w:rsidRPr="00B03DF8">
          <w:rPr>
            <w:rStyle w:val="markedcontent"/>
            <w:szCs w:val="24"/>
          </w:rPr>
          <w:t>]</w:t>
        </w:r>
        <w:r w:rsidR="006F5655" w:rsidRPr="00B03DF8">
          <w:rPr>
            <w:rStyle w:val="markedcontent"/>
            <w:szCs w:val="24"/>
          </w:rPr>
          <w:fldChar w:fldCharType="end"/>
        </w:r>
        <w:commentRangeStart w:id="1246"/>
        <w:commentRangeEnd w:id="1246"/>
        <w:r w:rsidR="006F5655" w:rsidRPr="00B03DF8">
          <w:rPr>
            <w:rStyle w:val="Refdecomentario"/>
            <w:sz w:val="24"/>
            <w:szCs w:val="24"/>
          </w:rPr>
          <w:commentReference w:id="1246"/>
        </w:r>
      </w:ins>
      <w:ins w:id="1247" w:author="David Recio Arnés" w:date="2022-06-27T15:54:00Z">
        <w:r w:rsidR="006F5655">
          <w:rPr>
            <w:color w:val="000000" w:themeColor="text1"/>
          </w:rPr>
          <w:t>,</w:t>
        </w:r>
      </w:ins>
      <w:ins w:id="1248" w:author="David Recio" w:date="2022-06-22T19:24:00Z">
        <w:r w:rsidR="00597FD8">
          <w:rPr>
            <w:color w:val="000000" w:themeColor="text1"/>
          </w:rPr>
          <w:t xml:space="preserve"> </w:t>
        </w:r>
      </w:ins>
      <w:bookmarkEnd w:id="1244"/>
      <w:del w:id="1249" w:author="David Recio" w:date="2022-06-22T19:24:00Z">
        <w:r w:rsidR="00417FAD" w:rsidDel="00597FD8">
          <w:delText>[</w:delText>
        </w:r>
        <w:commentRangeStart w:id="1250"/>
        <w:r w:rsidR="00417FAD" w:rsidDel="00597FD8">
          <w:delText xml:space="preserve">ver </w:delText>
        </w:r>
        <w:commentRangeEnd w:id="1250"/>
        <w:r w:rsidR="00FD4B61" w:rsidDel="00597FD8">
          <w:rPr>
            <w:rStyle w:val="Refdecomentario"/>
          </w:rPr>
          <w:commentReference w:id="1250"/>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1241"/>
      <w:del w:id="1251" w:author="David Recio" w:date="2022-06-27T08:40:00Z">
        <w:r w:rsidR="00A17B10" w:rsidDel="00DA1F56">
          <w:rPr>
            <w:color w:val="000000" w:themeColor="text1"/>
          </w:rPr>
          <w:delText>l</w:delText>
        </w:r>
        <w:r w:rsidR="00BC33B9" w:rsidDel="00DA1F56">
          <w:rPr>
            <w:color w:val="000000" w:themeColor="text1"/>
          </w:rPr>
          <w:delText>as</w:delText>
        </w:r>
        <w:r w:rsidR="00417FAD" w:rsidDel="00DA1F56">
          <w:rPr>
            <w:color w:val="000000" w:themeColor="text1"/>
          </w:rPr>
          <w:delText xml:space="preserve"> tres</w:delText>
        </w:r>
      </w:del>
      <w:ins w:id="1252" w:author="David Recio" w:date="2022-06-27T08:40:00Z">
        <w:r w:rsidR="00DA1F56">
          <w:rPr>
            <w:color w:val="000000" w:themeColor="text1"/>
          </w:rPr>
          <w:t>la</w:t>
        </w:r>
      </w:ins>
      <w:r w:rsidR="00BC33B9">
        <w:rPr>
          <w:color w:val="000000" w:themeColor="text1"/>
        </w:rPr>
        <w:t xml:space="preserve"> parte</w:t>
      </w:r>
      <w:ins w:id="1253" w:author="David Recio" w:date="2022-06-27T08:40:00Z">
        <w:r w:rsidR="00DA1F56">
          <w:rPr>
            <w:color w:val="000000" w:themeColor="text1"/>
          </w:rPr>
          <w:t xml:space="preserve"> </w:t>
        </w:r>
      </w:ins>
      <w:del w:id="1254" w:author="David Recio" w:date="2022-06-27T08:40:00Z">
        <w:r w:rsidR="00BC33B9" w:rsidDel="00DA1F56">
          <w:rPr>
            <w:color w:val="000000" w:themeColor="text1"/>
          </w:rPr>
          <w:delText>s</w:delText>
        </w:r>
        <w:r w:rsidR="00A17B10" w:rsidDel="00DA1F56">
          <w:rPr>
            <w:color w:val="000000" w:themeColor="text1"/>
          </w:rPr>
          <w:delText xml:space="preserve"> </w:delText>
        </w:r>
      </w:del>
      <w:r w:rsidR="00A17B10">
        <w:rPr>
          <w:color w:val="000000" w:themeColor="text1"/>
        </w:rPr>
        <w:t>que más tiempo ocupa</w:t>
      </w:r>
      <w:del w:id="1255" w:author="David Recio Arnés" w:date="2022-06-27T15:57:00Z">
        <w:r w:rsidR="00BC33B9" w:rsidDel="006D509E">
          <w:rPr>
            <w:color w:val="000000" w:themeColor="text1"/>
          </w:rPr>
          <w:delText>n</w:delText>
        </w:r>
      </w:del>
      <w:r w:rsidR="00A17B10">
        <w:rPr>
          <w:color w:val="000000" w:themeColor="text1"/>
        </w:rPr>
        <w:t xml:space="preserve"> del desarrollo del programa</w:t>
      </w:r>
      <w:r w:rsidR="00BC33B9">
        <w:rPr>
          <w:color w:val="000000" w:themeColor="text1"/>
        </w:rPr>
        <w:t xml:space="preserve"> </w:t>
      </w:r>
      <w:del w:id="1256" w:author="David Recio" w:date="2022-06-27T08:40:00Z">
        <w:r w:rsidR="00BC33B9" w:rsidDel="00DA1F56">
          <w:rPr>
            <w:color w:val="000000" w:themeColor="text1"/>
          </w:rPr>
          <w:delText>son</w:delText>
        </w:r>
      </w:del>
      <w:ins w:id="1257" w:author="David Recio" w:date="2022-06-27T08:40:00Z">
        <w:r w:rsidR="00DA1F56">
          <w:rPr>
            <w:color w:val="000000" w:themeColor="text1"/>
          </w:rPr>
          <w:t>es</w:t>
        </w:r>
      </w:ins>
      <w:commentRangeStart w:id="1258"/>
      <w:del w:id="1259" w:author="David Recio" w:date="2022-06-27T08:40:00Z">
        <w:r w:rsidDel="00DA1F56">
          <w:rPr>
            <w:color w:val="000000" w:themeColor="text1"/>
          </w:rPr>
          <w:delText>:</w:delText>
        </w:r>
      </w:del>
      <w:r>
        <w:rPr>
          <w:color w:val="000000" w:themeColor="text1"/>
        </w:rPr>
        <w:t xml:space="preserve"> la creación de las </w:t>
      </w:r>
      <w:commentRangeStart w:id="1260"/>
      <w:r>
        <w:rPr>
          <w:color w:val="000000" w:themeColor="text1"/>
        </w:rPr>
        <w:t xml:space="preserve">bases </w:t>
      </w:r>
      <w:commentRangeEnd w:id="1260"/>
      <w:r w:rsidR="00FD4B61">
        <w:rPr>
          <w:rStyle w:val="Refdecomentario"/>
        </w:rPr>
        <w:commentReference w:id="1260"/>
      </w:r>
      <w:r>
        <w:rPr>
          <w:color w:val="000000" w:themeColor="text1"/>
        </w:rPr>
        <w:t>del proyecto</w:t>
      </w:r>
      <w:ins w:id="1261" w:author="David Recio Arnés" w:date="2022-06-27T15:57:00Z">
        <w:r w:rsidR="006D509E">
          <w:rPr>
            <w:color w:val="000000" w:themeColor="text1"/>
          </w:rPr>
          <w:t>, a saber</w:t>
        </w:r>
      </w:ins>
      <w:ins w:id="1262" w:author="David Recio" w:date="2022-06-22T19:24:00Z">
        <w:del w:id="1263" w:author="David Recio Arnés" w:date="2022-06-27T15:57:00Z">
          <w:r w:rsidR="00597FD8" w:rsidDel="006D509E">
            <w:rPr>
              <w:color w:val="000000" w:themeColor="text1"/>
            </w:rPr>
            <w:delText xml:space="preserve"> que son</w:delText>
          </w:r>
        </w:del>
      </w:ins>
      <w:ins w:id="1264" w:author="David Recio" w:date="2022-06-22T19:25:00Z">
        <w:r w:rsidR="00597FD8">
          <w:rPr>
            <w:color w:val="000000" w:themeColor="text1"/>
          </w:rPr>
          <w:t>:</w:t>
        </w:r>
      </w:ins>
      <w:ins w:id="1265" w:author="David Recio" w:date="2022-06-22T19:24:00Z">
        <w:r w:rsidR="00597FD8">
          <w:rPr>
            <w:color w:val="000000" w:themeColor="text1"/>
          </w:rPr>
          <w:t xml:space="preserve"> </w:t>
        </w:r>
      </w:ins>
      <w:commentRangeEnd w:id="1258"/>
      <w:r w:rsidR="009039EF">
        <w:rPr>
          <w:rStyle w:val="Refdecomentario"/>
        </w:rPr>
        <w:commentReference w:id="1258"/>
      </w:r>
      <w:ins w:id="1266" w:author="David Recio" w:date="2022-06-22T19:24:00Z">
        <w:r w:rsidR="00597FD8">
          <w:rPr>
            <w:color w:val="000000" w:themeColor="text1"/>
          </w:rPr>
          <w:t>el desarrollo de</w:t>
        </w:r>
      </w:ins>
      <w:ins w:id="1267" w:author="David Recio" w:date="2022-06-22T19:25:00Z">
        <w:r w:rsidR="00597FD8">
          <w:rPr>
            <w:color w:val="000000" w:themeColor="text1"/>
          </w:rPr>
          <w:t xml:space="preserve"> la idea del proyecto, análisis del</w:t>
        </w:r>
      </w:ins>
      <w:ins w:id="1268" w:author="David Recio" w:date="2022-06-22T19:26:00Z">
        <w:r w:rsidR="00597FD8">
          <w:rPr>
            <w:color w:val="000000" w:themeColor="text1"/>
          </w:rPr>
          <w:t xml:space="preserve"> </w:t>
        </w:r>
      </w:ins>
      <w:ins w:id="1269" w:author="David Recio" w:date="2022-06-22T19:38:00Z">
        <w:r w:rsidR="00EE211A">
          <w:rPr>
            <w:color w:val="000000" w:themeColor="text1"/>
          </w:rPr>
          <w:t>problema y los objetivos que se van a aborda</w:t>
        </w:r>
      </w:ins>
      <w:ins w:id="1270" w:author="David Recio" w:date="2022-06-22T19:39:00Z">
        <w:r w:rsidR="00EE211A">
          <w:rPr>
            <w:color w:val="000000" w:themeColor="text1"/>
          </w:rPr>
          <w:t>r en el proyecto.</w:t>
        </w:r>
      </w:ins>
      <w:del w:id="1271" w:author="David Recio" w:date="2022-06-22T19:39:00Z">
        <w:r w:rsidDel="00EE211A">
          <w:rPr>
            <w:color w:val="000000" w:themeColor="text1"/>
          </w:rPr>
          <w:delText>, el análisis y el diseño</w:delText>
        </w:r>
      </w:del>
      <w:del w:id="1272" w:author="David Recio Arnés" w:date="2022-06-27T16:04:00Z">
        <w:r w:rsidDel="00E42F11">
          <w:rPr>
            <w:color w:val="000000" w:themeColor="text1"/>
          </w:rPr>
          <w:delText>.</w:delText>
        </w:r>
      </w:del>
      <w:r>
        <w:rPr>
          <w:color w:val="000000" w:themeColor="text1"/>
        </w:rPr>
        <w:t xml:space="preserve"> Esto se debe a la relevancia que tienen, </w:t>
      </w:r>
      <w:ins w:id="1273" w:author="David Recio Arnés" w:date="2022-06-27T15:58:00Z">
        <w:r w:rsidR="006D509E">
          <w:rPr>
            <w:color w:val="000000" w:themeColor="text1"/>
          </w:rPr>
          <w:t>ya</w:t>
        </w:r>
      </w:ins>
      <w:ins w:id="1274" w:author="David Recio" w:date="2022-06-22T19:39:00Z">
        <w:del w:id="1275" w:author="David Recio Arnés" w:date="2022-06-27T15:58:00Z">
          <w:r w:rsidR="00EE211A" w:rsidDel="006D509E">
            <w:rPr>
              <w:color w:val="000000" w:themeColor="text1"/>
            </w:rPr>
            <w:delText xml:space="preserve"> puesto</w:delText>
          </w:r>
        </w:del>
        <w:r w:rsidR="00EE211A">
          <w:rPr>
            <w:color w:val="000000" w:themeColor="text1"/>
          </w:rPr>
          <w:t xml:space="preserve"> que condicionará</w:t>
        </w:r>
      </w:ins>
      <w:ins w:id="1276" w:author="David Recio" w:date="2022-06-22T19:40:00Z">
        <w:r w:rsidR="00EE211A">
          <w:rPr>
            <w:color w:val="000000" w:themeColor="text1"/>
          </w:rPr>
          <w:t xml:space="preserve">n el desarrollo </w:t>
        </w:r>
      </w:ins>
      <w:ins w:id="1277" w:author="David Recio" w:date="2022-06-27T08:41:00Z">
        <w:r w:rsidR="00DA1F56">
          <w:rPr>
            <w:color w:val="000000" w:themeColor="text1"/>
          </w:rPr>
          <w:t xml:space="preserve">de </w:t>
        </w:r>
      </w:ins>
      <w:ins w:id="1278" w:author="David Recio Arnés" w:date="2022-06-27T15:58:00Z">
        <w:r w:rsidR="006D509E">
          <w:rPr>
            <w:color w:val="000000" w:themeColor="text1"/>
          </w:rPr>
          <w:t>é</w:t>
        </w:r>
      </w:ins>
      <w:ins w:id="1279" w:author="David Recio" w:date="2022-06-27T08:41:00Z">
        <w:del w:id="1280" w:author="David Recio Arnés" w:date="2022-06-27T15:58:00Z">
          <w:r w:rsidR="00DA1F56" w:rsidDel="006D509E">
            <w:rPr>
              <w:color w:val="000000" w:themeColor="text1"/>
            </w:rPr>
            <w:delText>e</w:delText>
          </w:r>
        </w:del>
        <w:r w:rsidR="00DA1F56">
          <w:rPr>
            <w:color w:val="000000" w:themeColor="text1"/>
          </w:rPr>
          <w:t>ste</w:t>
        </w:r>
      </w:ins>
      <w:ins w:id="1281" w:author="David Recio" w:date="2022-06-22T19:40:00Z">
        <w:r w:rsidR="00EE211A">
          <w:rPr>
            <w:color w:val="000000" w:themeColor="text1"/>
          </w:rPr>
          <w:t xml:space="preserve"> </w:t>
        </w:r>
      </w:ins>
      <w:ins w:id="1282" w:author="David Recio" w:date="2022-06-22T19:41:00Z">
        <w:r w:rsidR="00EE211A">
          <w:rPr>
            <w:color w:val="000000" w:themeColor="text1"/>
          </w:rPr>
          <w:t>al ser dependiente</w:t>
        </w:r>
        <w:del w:id="1283" w:author="David Recio Arnés" w:date="2022-06-27T15:58:00Z">
          <w:r w:rsidR="00EE211A" w:rsidDel="006D509E">
            <w:rPr>
              <w:color w:val="000000" w:themeColor="text1"/>
            </w:rPr>
            <w:delText>s</w:delText>
          </w:r>
        </w:del>
        <w:r w:rsidR="00EE211A">
          <w:rPr>
            <w:color w:val="000000" w:themeColor="text1"/>
          </w:rPr>
          <w:t xml:space="preserve"> uno del otro. </w:t>
        </w:r>
      </w:ins>
      <w:commentRangeStart w:id="1284"/>
      <w:del w:id="1285" w:author="David Recio" w:date="2022-06-22T19:39:00Z">
        <w:r w:rsidDel="00EE211A">
          <w:rPr>
            <w:color w:val="000000" w:themeColor="text1"/>
          </w:rPr>
          <w:delText xml:space="preserve">ya que marcan las </w:delText>
        </w:r>
        <w:commentRangeStart w:id="1286"/>
        <w:r w:rsidDel="00EE211A">
          <w:rPr>
            <w:color w:val="000000" w:themeColor="text1"/>
          </w:rPr>
          <w:delText xml:space="preserve">bases </w:delText>
        </w:r>
        <w:commentRangeEnd w:id="1286"/>
        <w:r w:rsidR="00FD4B61" w:rsidDel="00EE211A">
          <w:rPr>
            <w:rStyle w:val="Refdecomentario"/>
          </w:rPr>
          <w:commentReference w:id="1286"/>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10818474" w14:textId="77777777" w:rsidR="009B5221" w:rsidDel="000A64D9" w:rsidRDefault="009B5221" w:rsidP="00E42F11">
      <w:pPr>
        <w:ind w:right="-574" w:firstLine="1418"/>
        <w:rPr>
          <w:ins w:id="1287" w:author="David Recio" w:date="2022-06-27T08:56:00Z"/>
          <w:del w:id="1288" w:author="David Recio Arnés" w:date="2022-06-27T15:59:00Z"/>
          <w:color w:val="000000" w:themeColor="text1"/>
        </w:rPr>
      </w:pPr>
    </w:p>
    <w:p w14:paraId="2AC9396C" w14:textId="77777777" w:rsidR="00DA1F56" w:rsidRDefault="00DA1F56">
      <w:pPr>
        <w:ind w:right="-574" w:firstLine="1418"/>
        <w:rPr>
          <w:ins w:id="1289" w:author="David Recio" w:date="2022-06-27T08:41:00Z"/>
          <w:color w:val="000000" w:themeColor="text1"/>
        </w:rPr>
        <w:pPrChange w:id="1290" w:author="David Recio Arnés" w:date="2022-06-27T15:59:00Z">
          <w:pPr>
            <w:ind w:firstLine="1134"/>
          </w:pPr>
        </w:pPrChange>
      </w:pPr>
    </w:p>
    <w:p w14:paraId="455D0A83" w14:textId="7CB7A51D" w:rsidR="006124A8" w:rsidRDefault="39E28D74" w:rsidP="00E42F11">
      <w:pPr>
        <w:pStyle w:val="Ttulo2"/>
        <w:tabs>
          <w:tab w:val="left" w:pos="709"/>
        </w:tabs>
      </w:pPr>
      <w:bookmarkStart w:id="1291" w:name="_Toc107258991"/>
      <w:r>
        <w:t>Presupuesto</w:t>
      </w:r>
      <w:commentRangeEnd w:id="1284"/>
      <w:r w:rsidR="009039EF">
        <w:rPr>
          <w:rStyle w:val="Refdecomentario"/>
        </w:rPr>
        <w:commentReference w:id="1284"/>
      </w:r>
      <w:bookmarkEnd w:id="1291"/>
    </w:p>
    <w:p w14:paraId="0FABE512" w14:textId="152322D7" w:rsidR="00244605" w:rsidRPr="00B26655" w:rsidRDefault="00244605" w:rsidP="00E42F11">
      <w:pPr>
        <w:ind w:right="-574" w:firstLine="1418"/>
        <w:rPr>
          <w:ins w:id="1292" w:author="David Recio Arnés" w:date="2022-06-27T16:06:00Z"/>
          <w:szCs w:val="24"/>
        </w:rPr>
      </w:pPr>
      <w:r w:rsidRPr="00B26655">
        <w:rPr>
          <w:szCs w:val="24"/>
        </w:rPr>
        <w:t>En este apartado hay que diferenciar entre dos tipos de costes, según la fase del desarrollo del programa en que nos encontremos: costes en la fase de desarrollo y costes en la fase de producción.</w:t>
      </w:r>
    </w:p>
    <w:p w14:paraId="7FFC5B02" w14:textId="383CB84D" w:rsidR="00E42F11" w:rsidRDefault="00E42F11" w:rsidP="00E42F11">
      <w:pPr>
        <w:ind w:right="-574" w:firstLine="1418"/>
        <w:rPr>
          <w:ins w:id="1293" w:author="David Recio Arnés" w:date="2022-06-27T16:06:00Z"/>
        </w:rPr>
      </w:pPr>
    </w:p>
    <w:p w14:paraId="0C774182" w14:textId="77777777" w:rsidR="00E42F11" w:rsidRDefault="00E42F11" w:rsidP="00E42F11">
      <w:pPr>
        <w:ind w:right="-574" w:firstLine="1418"/>
      </w:pPr>
    </w:p>
    <w:p w14:paraId="5CCBF7DF" w14:textId="2990FCCD" w:rsidR="006124A8" w:rsidRDefault="00244605" w:rsidP="00E42F11">
      <w:pPr>
        <w:pStyle w:val="Ttulo3"/>
        <w:numPr>
          <w:ilvl w:val="2"/>
          <w:numId w:val="7"/>
        </w:numPr>
        <w:ind w:left="567"/>
      </w:pPr>
      <w:bookmarkStart w:id="1294" w:name="_Toc107258992"/>
      <w:r>
        <w:lastRenderedPageBreak/>
        <w:t>C</w:t>
      </w:r>
      <w:r w:rsidR="00F04914">
        <w:t xml:space="preserve">ostes </w:t>
      </w:r>
      <w:r w:rsidR="00525AD5">
        <w:t>en la</w:t>
      </w:r>
      <w:r w:rsidR="00F04914">
        <w:t xml:space="preserve"> fase</w:t>
      </w:r>
      <w:r w:rsidR="00525AD5">
        <w:t xml:space="preserve"> de</w:t>
      </w:r>
      <w:r w:rsidR="00F04914">
        <w:t xml:space="preserve"> desarrollo</w:t>
      </w:r>
      <w:bookmarkEnd w:id="1294"/>
    </w:p>
    <w:p w14:paraId="13A41678" w14:textId="192FB4B2" w:rsidR="00525AD5" w:rsidRPr="00B26655" w:rsidRDefault="00525AD5" w:rsidP="00A8407A">
      <w:pPr>
        <w:pStyle w:val="Prrafodelista"/>
        <w:numPr>
          <w:ilvl w:val="0"/>
          <w:numId w:val="51"/>
        </w:numPr>
        <w:ind w:right="-7"/>
        <w:rPr>
          <w:ins w:id="1295" w:author="David Recio Arnés" w:date="2022-06-27T16:07:00Z"/>
          <w:szCs w:val="24"/>
        </w:rPr>
      </w:pPr>
      <w:r w:rsidRPr="00B26655">
        <w:rPr>
          <w:szCs w:val="24"/>
        </w:rPr>
        <w:t>Luz (</w:t>
      </w:r>
      <w:r w:rsidR="00A60AD3" w:rsidRPr="00B26655">
        <w:rPr>
          <w:szCs w:val="24"/>
        </w:rPr>
        <w:t>kW</w:t>
      </w:r>
      <w:r w:rsidRPr="00B26655">
        <w:rPr>
          <w:szCs w:val="24"/>
        </w:rPr>
        <w:t xml:space="preserve">/h). Teniendo en cuenta que durante los días hábiles de destinan </w:t>
      </w:r>
      <w:ins w:id="1296" w:author="David Recio Arnés" w:date="2022-06-27T16:07:00Z">
        <w:r w:rsidR="00A8407A" w:rsidRPr="00B26655">
          <w:rPr>
            <w:szCs w:val="24"/>
          </w:rPr>
          <w:t>dos</w:t>
        </w:r>
      </w:ins>
      <w:del w:id="1297" w:author="David Recio Arnés" w:date="2022-06-27T16:07:00Z">
        <w:r w:rsidRPr="00B26655" w:rsidDel="00A8407A">
          <w:rPr>
            <w:szCs w:val="24"/>
          </w:rPr>
          <w:delText>2</w:delText>
        </w:r>
      </w:del>
      <w:r w:rsidRPr="00B26655">
        <w:rPr>
          <w:szCs w:val="24"/>
        </w:rPr>
        <w:t xml:space="preserve"> horas/día al TFG, los días de fin de semana </w:t>
      </w:r>
      <w:ins w:id="1298" w:author="David Recio Arnés" w:date="2022-06-27T16:08:00Z">
        <w:r w:rsidR="00A8407A" w:rsidRPr="00B26655">
          <w:rPr>
            <w:szCs w:val="24"/>
          </w:rPr>
          <w:t>cuatro</w:t>
        </w:r>
      </w:ins>
      <w:del w:id="1299" w:author="David Recio Arnés" w:date="2022-06-27T16:08:00Z">
        <w:r w:rsidRPr="00B26655" w:rsidDel="00A8407A">
          <w:rPr>
            <w:szCs w:val="24"/>
          </w:rPr>
          <w:delText>4</w:delText>
        </w:r>
      </w:del>
      <w:r w:rsidRPr="00B26655">
        <w:rPr>
          <w:szCs w:val="24"/>
        </w:rPr>
        <w:t xml:space="preserve"> horas/día</w:t>
      </w:r>
      <w:r w:rsidR="00417FAD" w:rsidRPr="00B26655">
        <w:rPr>
          <w:szCs w:val="24"/>
        </w:rPr>
        <w:t>, y l</w:t>
      </w:r>
      <w:r w:rsidRPr="00B26655">
        <w:rPr>
          <w:szCs w:val="24"/>
        </w:rPr>
        <w:t>os días festivos no se incluyen</w:t>
      </w:r>
      <w:r w:rsidR="00417FAD" w:rsidRPr="00B26655">
        <w:rPr>
          <w:szCs w:val="24"/>
        </w:rPr>
        <w:t xml:space="preserve"> (</w:t>
      </w:r>
      <w:r w:rsidRPr="00B26655">
        <w:rPr>
          <w:szCs w:val="24"/>
        </w:rPr>
        <w:t>puesto que no se trabaja en el TFG</w:t>
      </w:r>
      <w:r w:rsidR="00417FAD" w:rsidRPr="00B26655">
        <w:rPr>
          <w:szCs w:val="24"/>
        </w:rPr>
        <w:t>)</w:t>
      </w:r>
      <w:r w:rsidRPr="00B26655">
        <w:rPr>
          <w:szCs w:val="24"/>
        </w:rPr>
        <w:t>.</w:t>
      </w:r>
      <w:r w:rsidR="00C56916" w:rsidRPr="00B26655">
        <w:rPr>
          <w:szCs w:val="24"/>
        </w:rPr>
        <w:t xml:space="preserve"> El precio medio de la luz </w:t>
      </w:r>
      <w:r w:rsidR="007A1DB0" w:rsidRPr="00B26655">
        <w:rPr>
          <w:szCs w:val="24"/>
        </w:rPr>
        <w:t>actualmente</w:t>
      </w:r>
      <w:r w:rsidR="00C56916" w:rsidRPr="00B26655">
        <w:rPr>
          <w:szCs w:val="24"/>
        </w:rPr>
        <w:t xml:space="preserve"> en el mercado regulado es de 0</w:t>
      </w:r>
      <w:ins w:id="1300" w:author="David Recio Arnés" w:date="2022-06-27T16:08:00Z">
        <w:r w:rsidR="00A8407A" w:rsidRPr="00B26655">
          <w:rPr>
            <w:szCs w:val="24"/>
          </w:rPr>
          <w:t>,</w:t>
        </w:r>
      </w:ins>
      <w:del w:id="1301" w:author="David Recio Arnés" w:date="2022-06-27T16:08:00Z">
        <w:r w:rsidR="00C56916" w:rsidRPr="00B26655" w:rsidDel="00A8407A">
          <w:rPr>
            <w:szCs w:val="24"/>
          </w:rPr>
          <w:delText>.</w:delText>
        </w:r>
      </w:del>
      <w:r w:rsidR="00C56916" w:rsidRPr="00B26655">
        <w:rPr>
          <w:szCs w:val="24"/>
        </w:rPr>
        <w:t>21846 euros/kWh.</w:t>
      </w:r>
      <w:r w:rsidR="00417FAD" w:rsidRPr="00B26655">
        <w:rPr>
          <w:szCs w:val="24"/>
        </w:rPr>
        <w:t xml:space="preserve"> Por tanto, tras los cálculos</w:t>
      </w:r>
      <w:r w:rsidR="00F40E0B" w:rsidRPr="00B26655">
        <w:rPr>
          <w:szCs w:val="24"/>
        </w:rPr>
        <w:t>,</w:t>
      </w:r>
      <w:r w:rsidR="00417FAD" w:rsidRPr="00B26655">
        <w:rPr>
          <w:szCs w:val="24"/>
        </w:rPr>
        <w:t xml:space="preserve"> supone 73,</w:t>
      </w:r>
      <w:del w:id="1302" w:author="David Recio Arnés" w:date="2022-06-27T16:08:00Z">
        <w:r w:rsidR="00417FAD" w:rsidRPr="00B26655" w:rsidDel="00A8407A">
          <w:rPr>
            <w:szCs w:val="24"/>
          </w:rPr>
          <w:delText xml:space="preserve"> </w:delText>
        </w:r>
      </w:del>
      <w:r w:rsidR="00417FAD" w:rsidRPr="00B26655">
        <w:rPr>
          <w:szCs w:val="24"/>
        </w:rPr>
        <w:t>4 euros</w:t>
      </w:r>
      <w:r w:rsidR="00F40E0B" w:rsidRPr="00B26655">
        <w:rPr>
          <w:szCs w:val="24"/>
        </w:rPr>
        <w:t>/336 horas totales destinadas al desarrollo del programa</w:t>
      </w:r>
      <w:ins w:id="1303" w:author="David Recio Arnés" w:date="2022-06-27T16:12:00Z">
        <w:r w:rsidR="00B26655">
          <w:rPr>
            <w:szCs w:val="24"/>
          </w:rPr>
          <w:t xml:space="preserve"> </w:t>
        </w:r>
        <w:bookmarkStart w:id="1304" w:name="_Hlk107239914"/>
        <w:r w:rsidR="00B26655" w:rsidRPr="00B03DF8">
          <w:rPr>
            <w:rStyle w:val="markedcontent"/>
            <w:szCs w:val="24"/>
          </w:rPr>
          <w:fldChar w:fldCharType="begin"/>
        </w:r>
        <w:r w:rsidR="00B26655" w:rsidRPr="00B03DF8">
          <w:rPr>
            <w:rStyle w:val="markedcontent"/>
            <w:szCs w:val="24"/>
          </w:rPr>
          <w:instrText xml:space="preserve"> REF _Ref106145075 \r \h </w:instrText>
        </w:r>
        <w:r w:rsidR="00B26655" w:rsidRPr="00E5189D">
          <w:rPr>
            <w:rStyle w:val="markedcontent"/>
            <w:szCs w:val="24"/>
          </w:rPr>
          <w:instrText xml:space="preserve"> \* MERGEFORMAT </w:instrText>
        </w:r>
      </w:ins>
      <w:r w:rsidR="00B26655" w:rsidRPr="00B03DF8">
        <w:rPr>
          <w:rStyle w:val="markedcontent"/>
          <w:szCs w:val="24"/>
        </w:rPr>
      </w:r>
      <w:ins w:id="1305" w:author="David Recio Arnés" w:date="2022-06-27T16:12:00Z">
        <w:r w:rsidR="00B26655" w:rsidRPr="00B03DF8">
          <w:rPr>
            <w:rStyle w:val="markedcontent"/>
            <w:szCs w:val="24"/>
          </w:rPr>
          <w:fldChar w:fldCharType="separate"/>
        </w:r>
        <w:r w:rsidR="00B26655" w:rsidRPr="00B03DF8">
          <w:rPr>
            <w:rStyle w:val="markedcontent"/>
            <w:szCs w:val="24"/>
          </w:rPr>
          <w:t>[</w:t>
        </w:r>
        <w:r w:rsidR="00B26655">
          <w:rPr>
            <w:rStyle w:val="markedcontent"/>
            <w:szCs w:val="24"/>
          </w:rPr>
          <w:t>Tabla 1</w:t>
        </w:r>
        <w:r w:rsidR="00B26655" w:rsidRPr="00B03DF8">
          <w:rPr>
            <w:rStyle w:val="markedcontent"/>
            <w:szCs w:val="24"/>
          </w:rPr>
          <w:t>]</w:t>
        </w:r>
        <w:r w:rsidR="00B26655" w:rsidRPr="00B03DF8">
          <w:rPr>
            <w:rStyle w:val="markedcontent"/>
            <w:szCs w:val="24"/>
          </w:rPr>
          <w:fldChar w:fldCharType="end"/>
        </w:r>
        <w:commentRangeStart w:id="1306"/>
        <w:commentRangeEnd w:id="1306"/>
        <w:r w:rsidR="00B26655" w:rsidRPr="00B03DF8">
          <w:rPr>
            <w:rStyle w:val="Refdecomentario"/>
            <w:sz w:val="24"/>
            <w:szCs w:val="24"/>
          </w:rPr>
          <w:commentReference w:id="1306"/>
        </w:r>
      </w:ins>
      <w:r w:rsidR="00F40E0B" w:rsidRPr="00B26655">
        <w:rPr>
          <w:szCs w:val="24"/>
        </w:rPr>
        <w:t>.</w:t>
      </w:r>
      <w:bookmarkEnd w:id="1304"/>
    </w:p>
    <w:p w14:paraId="02FD41ED" w14:textId="77777777" w:rsidR="00E42F11" w:rsidRDefault="00E42F11">
      <w:pPr>
        <w:pStyle w:val="Prrafodelista"/>
        <w:ind w:right="-574"/>
        <w:pPrChange w:id="1307" w:author="David Recio Arnés" w:date="2022-06-27T16:07:00Z">
          <w:pPr>
            <w:pStyle w:val="Prrafodelista"/>
            <w:numPr>
              <w:numId w:val="8"/>
            </w:numPr>
            <w:ind w:left="284" w:right="-574" w:hanging="360"/>
          </w:pPr>
        </w:pPrChange>
      </w:pPr>
    </w:p>
    <w:p w14:paraId="6E4414F6" w14:textId="492127DF" w:rsidR="007A1DB0" w:rsidDel="00E42F11" w:rsidRDefault="00E42F11" w:rsidP="007A1DB0">
      <w:pPr>
        <w:pStyle w:val="Prrafodelista"/>
        <w:rPr>
          <w:del w:id="1308" w:author="David Recio Arnés" w:date="2022-06-27T16:07:00Z"/>
        </w:rPr>
      </w:pPr>
      <w:moveToRangeStart w:id="1309" w:author="David Recio Arnés" w:date="2022-06-27T16:07:00Z" w:name="move107238461"/>
      <w:moveTo w:id="1310" w:author="David Recio Arnés" w:date="2022-06-27T16:07:00Z">
        <w:r w:rsidRPr="007A1DB0">
          <w:rPr>
            <w:noProof/>
          </w:rPr>
          <w:drawing>
            <wp:inline distT="0" distB="0" distL="0" distR="0" wp14:anchorId="1C1975BC" wp14:editId="6496DBC2">
              <wp:extent cx="4781550" cy="10737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1073785"/>
                      </a:xfrm>
                      <a:prstGeom prst="rect">
                        <a:avLst/>
                      </a:prstGeom>
                      <a:noFill/>
                      <a:ln>
                        <a:noFill/>
                      </a:ln>
                    </pic:spPr>
                  </pic:pic>
                </a:graphicData>
              </a:graphic>
            </wp:inline>
          </w:drawing>
        </w:r>
      </w:moveTo>
      <w:moveToRangeEnd w:id="1309"/>
    </w:p>
    <w:p w14:paraId="2204F16C" w14:textId="267C52D7" w:rsidR="007A1DB0" w:rsidRDefault="007A1DB0" w:rsidP="00E42F11">
      <w:pPr>
        <w:pStyle w:val="Prrafodelista"/>
      </w:pPr>
      <w:moveFromRangeStart w:id="1311" w:author="David Recio Arnés" w:date="2022-06-27T16:07:00Z" w:name="move107238461"/>
      <w:moveFrom w:id="1312" w:author="David Recio Arnés" w:date="2022-06-27T16:07:00Z">
        <w:r w:rsidRPr="007A1DB0" w:rsidDel="00E42F11">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moveFrom>
      <w:moveFromRangeEnd w:id="1311"/>
    </w:p>
    <w:p w14:paraId="481498AF" w14:textId="180376D2" w:rsidR="00CF7F23" w:rsidRDefault="00157B64" w:rsidP="00CF7F23">
      <w:pPr>
        <w:pStyle w:val="Prrafodelista"/>
        <w:rPr>
          <w:ins w:id="1313" w:author="David Recio Arnés" w:date="2022-06-27T16:14:00Z"/>
        </w:rPr>
      </w:pPr>
      <w:ins w:id="1314" w:author="David Recio Arnés" w:date="2022-06-27T16:14:00Z">
        <w:r w:rsidRPr="00B26655">
          <w:rPr>
            <w:noProof/>
          </w:rPr>
          <mc:AlternateContent>
            <mc:Choice Requires="wps">
              <w:drawing>
                <wp:anchor distT="0" distB="0" distL="114300" distR="114300" simplePos="0" relativeHeight="251701248" behindDoc="1" locked="0" layoutInCell="1" allowOverlap="1" wp14:anchorId="2D851B60" wp14:editId="476C78D4">
                  <wp:simplePos x="0" y="0"/>
                  <wp:positionH relativeFrom="column">
                    <wp:posOffset>1186543</wp:posOffset>
                  </wp:positionH>
                  <wp:positionV relativeFrom="paragraph">
                    <wp:posOffset>75565</wp:posOffset>
                  </wp:positionV>
                  <wp:extent cx="6076315" cy="63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4444986D" w14:textId="5D2C57E9" w:rsidR="00B26655" w:rsidRDefault="00B26655" w:rsidP="00B26655">
                              <w:pPr>
                                <w:pStyle w:val="Descripcin"/>
                                <w:rPr>
                                  <w:ins w:id="1315" w:author="David Recio Arnés" w:date="2022-06-27T16:14:00Z"/>
                                  <w:i w:val="0"/>
                                  <w:iCs w:val="0"/>
                                </w:rPr>
                              </w:pPr>
                              <w:ins w:id="1316" w:author="David Recio" w:date="2022-06-22T19:24:00Z">
                                <w:del w:id="1317" w:author="David Recio Arnés" w:date="2022-06-27T16:15:00Z">
                                  <w:r w:rsidRPr="00216058" w:rsidDel="00B26655">
                                    <w:rPr>
                                      <w:i w:val="0"/>
                                      <w:iCs w:val="0"/>
                                      <w:rPrChange w:id="1318" w:author="David Recio" w:date="2022-06-23T02:05:00Z">
                                        <w:rPr>
                                          <w:color w:val="auto"/>
                                          <w:sz w:val="24"/>
                                          <w:szCs w:val="22"/>
                                        </w:rPr>
                                      </w:rPrChange>
                                    </w:rPr>
                                    <w:delText>Ilu</w:delText>
                                  </w:r>
                                </w:del>
                              </w:ins>
                              <w:ins w:id="1319" w:author="David Recio Arnés" w:date="2022-06-27T16:15:00Z">
                                <w:r>
                                  <w:rPr>
                                    <w:i w:val="0"/>
                                    <w:iCs w:val="0"/>
                                  </w:rPr>
                                  <w:t>Tabla 1. Coste de la luz por horas trabajadas</w:t>
                                </w:r>
                              </w:ins>
                              <w:ins w:id="1320" w:author="David Recio" w:date="2022-06-22T19:24:00Z">
                                <w:del w:id="1321" w:author="David Recio Arnés" w:date="2022-06-27T16:15:00Z">
                                  <w:r w:rsidRPr="00216058" w:rsidDel="00B26655">
                                    <w:rPr>
                                      <w:i w:val="0"/>
                                      <w:iCs w:val="0"/>
                                      <w:rPrChange w:id="1322" w:author="David Recio" w:date="2022-06-23T02:05:00Z">
                                        <w:rPr>
                                          <w:color w:val="auto"/>
                                          <w:sz w:val="24"/>
                                          <w:szCs w:val="22"/>
                                        </w:rPr>
                                      </w:rPrChange>
                                    </w:rPr>
                                    <w:delText xml:space="preserve">stración </w:delText>
                                  </w:r>
                                </w:del>
                                <w:del w:id="1323" w:author="David Recio Arnés" w:date="2022-06-27T15:56:00Z">
                                  <w:r w:rsidRPr="00216058" w:rsidDel="006F5655">
                                    <w:rPr>
                                      <w:i w:val="0"/>
                                      <w:iCs w:val="0"/>
                                      <w:rPrChange w:id="1324" w:author="David Recio" w:date="2022-06-23T02:05:00Z">
                                        <w:rPr>
                                          <w:color w:val="auto"/>
                                          <w:sz w:val="24"/>
                                          <w:szCs w:val="22"/>
                                        </w:rPr>
                                      </w:rPrChange>
                                    </w:rPr>
                                    <w:fldChar w:fldCharType="begin"/>
                                  </w:r>
                                  <w:r w:rsidRPr="00216058" w:rsidDel="006F5655">
                                    <w:rPr>
                                      <w:i w:val="0"/>
                                      <w:iCs w:val="0"/>
                                      <w:rPrChange w:id="1325" w:author="David Recio" w:date="2022-06-23T02:05:00Z">
                                        <w:rPr>
                                          <w:color w:val="auto"/>
                                          <w:sz w:val="24"/>
                                          <w:szCs w:val="22"/>
                                        </w:rPr>
                                      </w:rPrChange>
                                    </w:rPr>
                                    <w:delInstrText xml:space="preserve"> SEQ Ilustración \* ARABIC </w:delInstrText>
                                  </w:r>
                                </w:del>
                              </w:ins>
                              <w:del w:id="1326" w:author="David Recio Arnés" w:date="2022-06-27T15:56:00Z">
                                <w:r w:rsidRPr="00216058" w:rsidDel="006F5655">
                                  <w:rPr>
                                    <w:i w:val="0"/>
                                    <w:iCs w:val="0"/>
                                    <w:rPrChange w:id="1327" w:author="David Recio" w:date="2022-06-23T02:05:00Z">
                                      <w:rPr>
                                        <w:color w:val="auto"/>
                                        <w:sz w:val="24"/>
                                        <w:szCs w:val="22"/>
                                      </w:rPr>
                                    </w:rPrChange>
                                  </w:rPr>
                                  <w:fldChar w:fldCharType="separate"/>
                                </w:r>
                              </w:del>
                              <w:ins w:id="1328" w:author="David Recio" w:date="2022-06-25T00:27:00Z">
                                <w:del w:id="1329" w:author="David Recio Arnés" w:date="2022-06-27T15:56:00Z">
                                  <w:r w:rsidDel="006F5655">
                                    <w:rPr>
                                      <w:i w:val="0"/>
                                      <w:iCs w:val="0"/>
                                    </w:rPr>
                                    <w:delText>3</w:delText>
                                  </w:r>
                                </w:del>
                              </w:ins>
                              <w:ins w:id="1330" w:author="David Recio" w:date="2022-06-22T19:24:00Z">
                                <w:del w:id="1331" w:author="David Recio Arnés" w:date="2022-06-27T15:56:00Z">
                                  <w:r w:rsidRPr="00216058" w:rsidDel="006F5655">
                                    <w:rPr>
                                      <w:i w:val="0"/>
                                      <w:iCs w:val="0"/>
                                      <w:rPrChange w:id="1332" w:author="David Recio" w:date="2022-06-23T02:05:00Z">
                                        <w:rPr>
                                          <w:color w:val="auto"/>
                                          <w:sz w:val="24"/>
                                          <w:szCs w:val="22"/>
                                        </w:rPr>
                                      </w:rPrChange>
                                    </w:rPr>
                                    <w:fldChar w:fldCharType="end"/>
                                  </w:r>
                                </w:del>
                                <w:del w:id="1333" w:author="David Recio Arnés" w:date="2022-06-27T16:15:00Z">
                                  <w:r w:rsidRPr="00216058" w:rsidDel="00B26655">
                                    <w:rPr>
                                      <w:i w:val="0"/>
                                      <w:iCs w:val="0"/>
                                      <w:rPrChange w:id="1334" w:author="David Recio" w:date="2022-06-23T02:05:00Z">
                                        <w:rPr>
                                          <w:color w:val="auto"/>
                                          <w:sz w:val="24"/>
                                          <w:szCs w:val="22"/>
                                        </w:rPr>
                                      </w:rPrChange>
                                    </w:rPr>
                                    <w:delText>. Planificación estimada</w:delText>
                                  </w:r>
                                </w:del>
                              </w:ins>
                            </w:p>
                            <w:p w14:paraId="19CBFE15" w14:textId="77777777" w:rsidR="00B26655" w:rsidRPr="00B26655" w:rsidRDefault="00B26655">
                              <w:pPr>
                                <w:rPr>
                                  <w:rPrChange w:id="1335" w:author="David Recio Arnés" w:date="2022-06-27T16:14:00Z">
                                    <w:rPr>
                                      <w:noProof/>
                                    </w:rPr>
                                  </w:rPrChange>
                                </w:rPr>
                                <w:pPrChange w:id="1336" w:author="David Recio Arnés" w:date="2022-06-27T16:14:00Z">
                                  <w:pPr>
                                    <w:ind w:firstLine="1134"/>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1B60" id="Cuadro de texto 194" o:spid="_x0000_s1028" type="#_x0000_t202" style="position:absolute;left:0;text-align:left;margin-left:93.45pt;margin-top:5.95pt;width:478.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el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6cfFzeyWM0mxxc1t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" stroked="f">
                  <v:textbox style="mso-fit-shape-to-text:t" inset="0,0,0,0">
                    <w:txbxContent>
                      <w:p w14:paraId="4444986D" w14:textId="5D2C57E9" w:rsidR="00B26655" w:rsidRDefault="00B26655" w:rsidP="00B26655">
                        <w:pPr>
                          <w:pStyle w:val="Descripcin"/>
                          <w:rPr>
                            <w:ins w:id="1337" w:author="David Recio Arnés" w:date="2022-06-27T16:14:00Z"/>
                            <w:i w:val="0"/>
                            <w:iCs w:val="0"/>
                          </w:rPr>
                        </w:pPr>
                        <w:ins w:id="1338" w:author="David Recio" w:date="2022-06-22T19:24:00Z">
                          <w:del w:id="1339" w:author="David Recio Arnés" w:date="2022-06-27T16:15:00Z">
                            <w:r w:rsidRPr="00216058" w:rsidDel="00B26655">
                              <w:rPr>
                                <w:i w:val="0"/>
                                <w:iCs w:val="0"/>
                                <w:rPrChange w:id="1340" w:author="David Recio" w:date="2022-06-23T02:05:00Z">
                                  <w:rPr>
                                    <w:color w:val="auto"/>
                                    <w:sz w:val="24"/>
                                    <w:szCs w:val="22"/>
                                  </w:rPr>
                                </w:rPrChange>
                              </w:rPr>
                              <w:delText>Ilu</w:delText>
                            </w:r>
                          </w:del>
                        </w:ins>
                        <w:ins w:id="1341" w:author="David Recio Arnés" w:date="2022-06-27T16:15:00Z">
                          <w:r>
                            <w:rPr>
                              <w:i w:val="0"/>
                              <w:iCs w:val="0"/>
                            </w:rPr>
                            <w:t>Tabla 1. Coste de la luz por horas trabajadas</w:t>
                          </w:r>
                        </w:ins>
                        <w:ins w:id="1342" w:author="David Recio" w:date="2022-06-22T19:24:00Z">
                          <w:del w:id="1343" w:author="David Recio Arnés" w:date="2022-06-27T16:15:00Z">
                            <w:r w:rsidRPr="00216058" w:rsidDel="00B26655">
                              <w:rPr>
                                <w:i w:val="0"/>
                                <w:iCs w:val="0"/>
                                <w:rPrChange w:id="1344" w:author="David Recio" w:date="2022-06-23T02:05:00Z">
                                  <w:rPr>
                                    <w:color w:val="auto"/>
                                    <w:sz w:val="24"/>
                                    <w:szCs w:val="22"/>
                                  </w:rPr>
                                </w:rPrChange>
                              </w:rPr>
                              <w:delText xml:space="preserve">stración </w:delText>
                            </w:r>
                          </w:del>
                          <w:del w:id="1345" w:author="David Recio Arnés" w:date="2022-06-27T15:56:00Z">
                            <w:r w:rsidRPr="00216058" w:rsidDel="006F5655">
                              <w:rPr>
                                <w:i w:val="0"/>
                                <w:iCs w:val="0"/>
                                <w:rPrChange w:id="1346" w:author="David Recio" w:date="2022-06-23T02:05:00Z">
                                  <w:rPr>
                                    <w:color w:val="auto"/>
                                    <w:sz w:val="24"/>
                                    <w:szCs w:val="22"/>
                                  </w:rPr>
                                </w:rPrChange>
                              </w:rPr>
                              <w:fldChar w:fldCharType="begin"/>
                            </w:r>
                            <w:r w:rsidRPr="00216058" w:rsidDel="006F5655">
                              <w:rPr>
                                <w:i w:val="0"/>
                                <w:iCs w:val="0"/>
                                <w:rPrChange w:id="1347" w:author="David Recio" w:date="2022-06-23T02:05:00Z">
                                  <w:rPr>
                                    <w:color w:val="auto"/>
                                    <w:sz w:val="24"/>
                                    <w:szCs w:val="22"/>
                                  </w:rPr>
                                </w:rPrChange>
                              </w:rPr>
                              <w:delInstrText xml:space="preserve"> SEQ Ilustración \* ARABIC </w:delInstrText>
                            </w:r>
                          </w:del>
                        </w:ins>
                        <w:del w:id="1348" w:author="David Recio Arnés" w:date="2022-06-27T15:56:00Z">
                          <w:r w:rsidRPr="00216058" w:rsidDel="006F5655">
                            <w:rPr>
                              <w:i w:val="0"/>
                              <w:iCs w:val="0"/>
                              <w:rPrChange w:id="1349" w:author="David Recio" w:date="2022-06-23T02:05:00Z">
                                <w:rPr>
                                  <w:color w:val="auto"/>
                                  <w:sz w:val="24"/>
                                  <w:szCs w:val="22"/>
                                </w:rPr>
                              </w:rPrChange>
                            </w:rPr>
                            <w:fldChar w:fldCharType="separate"/>
                          </w:r>
                        </w:del>
                        <w:ins w:id="1350" w:author="David Recio" w:date="2022-06-25T00:27:00Z">
                          <w:del w:id="1351" w:author="David Recio Arnés" w:date="2022-06-27T15:56:00Z">
                            <w:r w:rsidDel="006F5655">
                              <w:rPr>
                                <w:i w:val="0"/>
                                <w:iCs w:val="0"/>
                              </w:rPr>
                              <w:delText>3</w:delText>
                            </w:r>
                          </w:del>
                        </w:ins>
                        <w:ins w:id="1352" w:author="David Recio" w:date="2022-06-22T19:24:00Z">
                          <w:del w:id="1353" w:author="David Recio Arnés" w:date="2022-06-27T15:56:00Z">
                            <w:r w:rsidRPr="00216058" w:rsidDel="006F5655">
                              <w:rPr>
                                <w:i w:val="0"/>
                                <w:iCs w:val="0"/>
                                <w:rPrChange w:id="1354" w:author="David Recio" w:date="2022-06-23T02:05:00Z">
                                  <w:rPr>
                                    <w:color w:val="auto"/>
                                    <w:sz w:val="24"/>
                                    <w:szCs w:val="22"/>
                                  </w:rPr>
                                </w:rPrChange>
                              </w:rPr>
                              <w:fldChar w:fldCharType="end"/>
                            </w:r>
                          </w:del>
                          <w:del w:id="1355" w:author="David Recio Arnés" w:date="2022-06-27T16:15:00Z">
                            <w:r w:rsidRPr="00216058" w:rsidDel="00B26655">
                              <w:rPr>
                                <w:i w:val="0"/>
                                <w:iCs w:val="0"/>
                                <w:rPrChange w:id="1356" w:author="David Recio" w:date="2022-06-23T02:05:00Z">
                                  <w:rPr>
                                    <w:color w:val="auto"/>
                                    <w:sz w:val="24"/>
                                    <w:szCs w:val="22"/>
                                  </w:rPr>
                                </w:rPrChange>
                              </w:rPr>
                              <w:delText>. Planificación estimada</w:delText>
                            </w:r>
                          </w:del>
                        </w:ins>
                      </w:p>
                      <w:p w14:paraId="19CBFE15" w14:textId="77777777" w:rsidR="00B26655" w:rsidRPr="00B26655" w:rsidRDefault="00B26655">
                        <w:pPr>
                          <w:rPr>
                            <w:rPrChange w:id="1357" w:author="David Recio Arnés" w:date="2022-06-27T16:14:00Z">
                              <w:rPr>
                                <w:noProof/>
                              </w:rPr>
                            </w:rPrChange>
                          </w:rPr>
                          <w:pPrChange w:id="1358" w:author="David Recio Arnés" w:date="2022-06-27T16:14:00Z">
                            <w:pPr>
                              <w:ind w:firstLine="1134"/>
                            </w:pPr>
                          </w:pPrChange>
                        </w:pPr>
                      </w:p>
                    </w:txbxContent>
                  </v:textbox>
                </v:shape>
              </w:pict>
            </mc:Fallback>
          </mc:AlternateContent>
        </w:r>
      </w:ins>
    </w:p>
    <w:p w14:paraId="7665DCF9" w14:textId="77777777" w:rsidR="00B26655" w:rsidRDefault="00B26655" w:rsidP="00CF7F23">
      <w:pPr>
        <w:pStyle w:val="Prrafodelista"/>
      </w:pPr>
    </w:p>
    <w:p w14:paraId="5B8A3F83" w14:textId="54DC09CD" w:rsidR="00525AD5" w:rsidRPr="00B26655" w:rsidRDefault="00525AD5">
      <w:pPr>
        <w:pStyle w:val="Prrafodelista"/>
        <w:numPr>
          <w:ilvl w:val="0"/>
          <w:numId w:val="51"/>
        </w:numPr>
        <w:rPr>
          <w:szCs w:val="24"/>
        </w:rPr>
        <w:pPrChange w:id="1359" w:author="David Recio Arnés" w:date="2022-06-27T16:07:00Z">
          <w:pPr>
            <w:pStyle w:val="Prrafodelista"/>
            <w:numPr>
              <w:numId w:val="8"/>
            </w:numPr>
            <w:ind w:hanging="360"/>
          </w:pPr>
        </w:pPrChange>
      </w:pPr>
      <w:r w:rsidRPr="00B26655">
        <w:rPr>
          <w:szCs w:val="24"/>
          <w:lang w:val="en-US"/>
          <w:rPrChange w:id="1360" w:author="David Recio Arnés" w:date="2022-06-27T16:11:00Z">
            <w:rPr/>
          </w:rPrChange>
        </w:rPr>
        <w:t>Raspberry Pi 4</w:t>
      </w:r>
      <w:r w:rsidR="007A1DB0" w:rsidRPr="00B26655">
        <w:rPr>
          <w:szCs w:val="24"/>
          <w:lang w:val="en-US"/>
          <w:rPrChange w:id="1361" w:author="David Recio Arnés" w:date="2022-06-27T16:11:00Z">
            <w:rPr/>
          </w:rPrChange>
        </w:rPr>
        <w:t xml:space="preserve"> Modelo B 8GB HeatsinkSet. </w:t>
      </w:r>
      <w:r w:rsidR="007A1DB0" w:rsidRPr="00B26655">
        <w:rPr>
          <w:szCs w:val="24"/>
        </w:rPr>
        <w:t xml:space="preserve">Este modelo en PC </w:t>
      </w:r>
      <w:r w:rsidR="003922EA" w:rsidRPr="00B26655">
        <w:rPr>
          <w:szCs w:val="24"/>
        </w:rPr>
        <w:t>C</w:t>
      </w:r>
      <w:r w:rsidR="007A1DB0" w:rsidRPr="00B26655">
        <w:rPr>
          <w:szCs w:val="24"/>
        </w:rPr>
        <w:t>omponentes tiene un precio de 159,28 euros.</w:t>
      </w:r>
    </w:p>
    <w:p w14:paraId="2A06FEEB" w14:textId="64F9B3EC" w:rsidR="00525AD5" w:rsidRPr="00B26655" w:rsidRDefault="00525AD5">
      <w:pPr>
        <w:pStyle w:val="Prrafodelista"/>
        <w:numPr>
          <w:ilvl w:val="0"/>
          <w:numId w:val="51"/>
        </w:numPr>
        <w:rPr>
          <w:szCs w:val="24"/>
        </w:rPr>
        <w:pPrChange w:id="1362" w:author="David Recio Arnés" w:date="2022-06-27T16:07:00Z">
          <w:pPr>
            <w:pStyle w:val="Prrafodelista"/>
            <w:numPr>
              <w:numId w:val="8"/>
            </w:numPr>
            <w:ind w:hanging="360"/>
          </w:pPr>
        </w:pPrChange>
      </w:pPr>
      <w:r w:rsidRPr="00B26655">
        <w:rPr>
          <w:szCs w:val="24"/>
        </w:rPr>
        <w:t>Equipo Acer Predator g3620</w:t>
      </w:r>
      <w:r w:rsidR="009F4D39" w:rsidRPr="00B26655">
        <w:rPr>
          <w:szCs w:val="24"/>
        </w:rPr>
        <w:t xml:space="preserve"> con i7-3770, 16GB RAM, 2TB. Tiene un precio en MediaMarkt de 849 euros IVA incluido.</w:t>
      </w:r>
    </w:p>
    <w:p w14:paraId="5994A58B" w14:textId="12CA15F7" w:rsidR="00525AD5" w:rsidRPr="00B26655" w:rsidRDefault="00525AD5">
      <w:pPr>
        <w:pStyle w:val="Prrafodelista"/>
        <w:numPr>
          <w:ilvl w:val="0"/>
          <w:numId w:val="51"/>
        </w:numPr>
        <w:rPr>
          <w:szCs w:val="24"/>
        </w:rPr>
        <w:pPrChange w:id="1363" w:author="David Recio Arnés" w:date="2022-06-27T16:07:00Z">
          <w:pPr>
            <w:pStyle w:val="Prrafodelista"/>
            <w:numPr>
              <w:numId w:val="8"/>
            </w:numPr>
            <w:ind w:hanging="360"/>
          </w:pPr>
        </w:pPrChange>
      </w:pPr>
      <w:r w:rsidRPr="00B26655">
        <w:rPr>
          <w:szCs w:val="24"/>
          <w:lang w:val="en-US"/>
          <w:rPrChange w:id="1364" w:author="David Recio Arnés" w:date="2022-06-27T16:11:00Z">
            <w:rPr/>
          </w:rPrChange>
        </w:rPr>
        <w:t>Licencia</w:t>
      </w:r>
      <w:r w:rsidR="003922EA" w:rsidRPr="00B26655">
        <w:rPr>
          <w:szCs w:val="24"/>
          <w:lang w:val="en-US"/>
          <w:rPrChange w:id="1365" w:author="David Recio Arnés" w:date="2022-06-27T16:11:00Z">
            <w:rPr/>
          </w:rPrChange>
        </w:rPr>
        <w:t xml:space="preserve"> Microsoft</w:t>
      </w:r>
      <w:r w:rsidRPr="00B26655">
        <w:rPr>
          <w:szCs w:val="24"/>
          <w:lang w:val="en-US"/>
          <w:rPrChange w:id="1366" w:author="David Recio Arnés" w:date="2022-06-27T16:11:00Z">
            <w:rPr/>
          </w:rPrChange>
        </w:rPr>
        <w:t xml:space="preserve"> Windows 10</w:t>
      </w:r>
      <w:r w:rsidR="003922EA" w:rsidRPr="00B26655">
        <w:rPr>
          <w:szCs w:val="24"/>
          <w:lang w:val="en-US"/>
          <w:rPrChange w:id="1367" w:author="David Recio Arnés" w:date="2022-06-27T16:11:00Z">
            <w:rPr/>
          </w:rPrChange>
        </w:rPr>
        <w:t xml:space="preserve"> Home 64 Bits OEM. </w:t>
      </w:r>
      <w:r w:rsidR="003922EA" w:rsidRPr="00B26655">
        <w:rPr>
          <w:szCs w:val="24"/>
        </w:rPr>
        <w:t>Tiene un precio en PC Componentes de 127,07 euros.</w:t>
      </w:r>
    </w:p>
    <w:p w14:paraId="5B6358AB" w14:textId="4D7CED47" w:rsidR="00525AD5" w:rsidRPr="00B26655" w:rsidRDefault="00525AD5">
      <w:pPr>
        <w:pStyle w:val="Prrafodelista"/>
        <w:numPr>
          <w:ilvl w:val="0"/>
          <w:numId w:val="51"/>
        </w:numPr>
        <w:rPr>
          <w:szCs w:val="24"/>
        </w:rPr>
        <w:pPrChange w:id="1368" w:author="David Recio Arnés" w:date="2022-06-27T16:07:00Z">
          <w:pPr>
            <w:pStyle w:val="Prrafodelista"/>
            <w:numPr>
              <w:numId w:val="8"/>
            </w:numPr>
            <w:ind w:hanging="360"/>
          </w:pPr>
        </w:pPrChange>
      </w:pPr>
      <w:r w:rsidRPr="00B26655">
        <w:rPr>
          <w:szCs w:val="24"/>
        </w:rPr>
        <w:t>Licencias de Software (Sublimetext, Intellijide)</w:t>
      </w:r>
      <w:r w:rsidR="005E0C84" w:rsidRPr="00B26655">
        <w:rPr>
          <w:szCs w:val="24"/>
        </w:rPr>
        <w:t>. Gratis al ser estudiante</w:t>
      </w:r>
      <w:ins w:id="1369" w:author="David Recio Arnés" w:date="2022-06-27T16:08:00Z">
        <w:r w:rsidR="00A8407A" w:rsidRPr="00B26655">
          <w:rPr>
            <w:szCs w:val="24"/>
          </w:rPr>
          <w:t>.</w:t>
        </w:r>
      </w:ins>
    </w:p>
    <w:p w14:paraId="6278E7D1" w14:textId="6F339950" w:rsidR="00F04914" w:rsidRPr="00684DF7" w:rsidRDefault="00F04914" w:rsidP="00A8407A">
      <w:pPr>
        <w:pStyle w:val="Ttulo3"/>
        <w:numPr>
          <w:ilvl w:val="2"/>
          <w:numId w:val="7"/>
        </w:numPr>
        <w:ind w:left="567"/>
      </w:pPr>
      <w:bookmarkStart w:id="1370" w:name="_Toc107258993"/>
      <w:r w:rsidRPr="00684DF7">
        <w:t>Costes en la fase de producción</w:t>
      </w:r>
      <w:bookmarkEnd w:id="1370"/>
      <w:r w:rsidRPr="00684DF7">
        <w:t xml:space="preserve"> </w:t>
      </w:r>
    </w:p>
    <w:p w14:paraId="41CC8544" w14:textId="1E0D2294" w:rsidR="00C35C62" w:rsidRPr="00B26655" w:rsidRDefault="00F04914">
      <w:pPr>
        <w:pStyle w:val="Prrafodelista"/>
        <w:numPr>
          <w:ilvl w:val="0"/>
          <w:numId w:val="52"/>
        </w:numPr>
        <w:rPr>
          <w:szCs w:val="24"/>
        </w:rPr>
        <w:pPrChange w:id="1371" w:author="David Recio Arnés" w:date="2022-06-27T16:09:00Z">
          <w:pPr>
            <w:pStyle w:val="Prrafodelista"/>
            <w:numPr>
              <w:numId w:val="9"/>
            </w:numPr>
            <w:ind w:hanging="360"/>
          </w:pPr>
        </w:pPrChange>
      </w:pPr>
      <w:r w:rsidRPr="00B26655">
        <w:rPr>
          <w:szCs w:val="24"/>
        </w:rPr>
        <w:t xml:space="preserve">Amazon </w:t>
      </w:r>
      <w:r w:rsidR="00525AD5" w:rsidRPr="00B26655">
        <w:rPr>
          <w:szCs w:val="24"/>
        </w:rPr>
        <w:t>W</w:t>
      </w:r>
      <w:r w:rsidRPr="00B26655">
        <w:rPr>
          <w:szCs w:val="24"/>
        </w:rPr>
        <w:t>eb</w:t>
      </w:r>
      <w:r w:rsidR="00525AD5" w:rsidRPr="00B26655">
        <w:rPr>
          <w:szCs w:val="24"/>
        </w:rPr>
        <w:t>S</w:t>
      </w:r>
      <w:r w:rsidRPr="00B26655">
        <w:rPr>
          <w:szCs w:val="24"/>
        </w:rPr>
        <w:t>ervice</w:t>
      </w:r>
      <w:r w:rsidR="00617B32" w:rsidRPr="00B26655">
        <w:rPr>
          <w:szCs w:val="24"/>
        </w:rPr>
        <w:t>:</w:t>
      </w:r>
      <w:r w:rsidR="00C35C62" w:rsidRPr="00B26655">
        <w:rPr>
          <w:szCs w:val="24"/>
        </w:rPr>
        <w:t xml:space="preserve">  </w:t>
      </w:r>
      <w:r w:rsidR="00A03368" w:rsidRPr="00B26655">
        <w:rPr>
          <w:szCs w:val="24"/>
        </w:rPr>
        <w:t xml:space="preserve"> </w:t>
      </w:r>
    </w:p>
    <w:p w14:paraId="099679EB" w14:textId="58B2B03A" w:rsidR="00F04914" w:rsidRPr="00B26655" w:rsidRDefault="00C35C62">
      <w:pPr>
        <w:pStyle w:val="Prrafodelista"/>
        <w:numPr>
          <w:ilvl w:val="1"/>
          <w:numId w:val="52"/>
        </w:numPr>
        <w:rPr>
          <w:szCs w:val="24"/>
        </w:rPr>
        <w:pPrChange w:id="1372" w:author="David Recio Arnés" w:date="2022-06-27T16:09:00Z">
          <w:pPr>
            <w:pStyle w:val="Prrafodelista"/>
            <w:numPr>
              <w:ilvl w:val="1"/>
              <w:numId w:val="9"/>
            </w:numPr>
            <w:ind w:left="1440" w:hanging="360"/>
          </w:pPr>
        </w:pPrChange>
      </w:pPr>
      <w:r w:rsidRPr="00B26655">
        <w:rPr>
          <w:szCs w:val="24"/>
        </w:rPr>
        <w:t>50 TB/mes</w:t>
      </w:r>
      <w:r w:rsidR="00617B32" w:rsidRPr="00B26655">
        <w:rPr>
          <w:szCs w:val="24"/>
        </w:rPr>
        <w:t xml:space="preserve"> </w:t>
      </w:r>
      <w:r w:rsidR="00617B32" w:rsidRPr="00B26655">
        <w:rPr>
          <w:szCs w:val="24"/>
        </w:rPr>
        <w:sym w:font="Wingdings" w:char="F0E0"/>
      </w:r>
      <w:r w:rsidR="00617B32" w:rsidRPr="00B26655">
        <w:rPr>
          <w:szCs w:val="24"/>
        </w:rPr>
        <w:t xml:space="preserve"> </w:t>
      </w:r>
      <w:r w:rsidR="00AA2624" w:rsidRPr="00B26655">
        <w:rPr>
          <w:szCs w:val="24"/>
        </w:rPr>
        <w:t xml:space="preserve">0,77 euros </w:t>
      </w:r>
      <w:r w:rsidRPr="00B26655">
        <w:rPr>
          <w:szCs w:val="24"/>
        </w:rPr>
        <w:t>por GB</w:t>
      </w:r>
      <w:r w:rsidR="00617B32" w:rsidRPr="00B26655">
        <w:rPr>
          <w:szCs w:val="24"/>
        </w:rPr>
        <w:t>.</w:t>
      </w:r>
    </w:p>
    <w:p w14:paraId="10EDFBE7" w14:textId="493A3842" w:rsidR="00C35C62" w:rsidRPr="00B26655" w:rsidRDefault="00C35C62">
      <w:pPr>
        <w:pStyle w:val="Prrafodelista"/>
        <w:numPr>
          <w:ilvl w:val="1"/>
          <w:numId w:val="52"/>
        </w:numPr>
        <w:rPr>
          <w:szCs w:val="24"/>
        </w:rPr>
        <w:pPrChange w:id="1373" w:author="David Recio Arnés" w:date="2022-06-27T16:09:00Z">
          <w:pPr>
            <w:pStyle w:val="Prrafodelista"/>
            <w:numPr>
              <w:ilvl w:val="1"/>
              <w:numId w:val="9"/>
            </w:numPr>
            <w:ind w:left="1440" w:hanging="360"/>
          </w:pPr>
        </w:pPrChange>
      </w:pPr>
      <w:r w:rsidRPr="00B26655">
        <w:rPr>
          <w:szCs w:val="24"/>
        </w:rPr>
        <w:t>t2.medium</w:t>
      </w:r>
      <w:r w:rsidR="00617B32" w:rsidRPr="00B26655">
        <w:rPr>
          <w:szCs w:val="24"/>
        </w:rPr>
        <w:t xml:space="preserve"> </w:t>
      </w:r>
      <w:r w:rsidR="00617B32" w:rsidRPr="00B26655">
        <w:rPr>
          <w:szCs w:val="24"/>
        </w:rPr>
        <w:sym w:font="Wingdings" w:char="F0E0"/>
      </w:r>
      <w:r w:rsidR="00617B32" w:rsidRPr="00B26655">
        <w:rPr>
          <w:szCs w:val="24"/>
        </w:rPr>
        <w:t xml:space="preserve"> </w:t>
      </w:r>
      <w:r w:rsidR="00AA2624" w:rsidRPr="00B26655">
        <w:rPr>
          <w:szCs w:val="24"/>
        </w:rPr>
        <w:t xml:space="preserve">0,93 euros </w:t>
      </w:r>
      <w:r w:rsidRPr="00B26655">
        <w:rPr>
          <w:szCs w:val="24"/>
        </w:rPr>
        <w:t xml:space="preserve">por hora </w:t>
      </w:r>
      <w:r w:rsidR="00AA2624" w:rsidRPr="00B26655">
        <w:rPr>
          <w:szCs w:val="24"/>
        </w:rPr>
        <w:t xml:space="preserve">el </w:t>
      </w:r>
      <w:r w:rsidR="00617B32" w:rsidRPr="00B26655">
        <w:rPr>
          <w:szCs w:val="24"/>
        </w:rPr>
        <w:t>API.</w:t>
      </w:r>
    </w:p>
    <w:p w14:paraId="591AF592" w14:textId="567F1E25" w:rsidR="00AA2624" w:rsidRPr="00B26655" w:rsidRDefault="00617B32">
      <w:pPr>
        <w:pStyle w:val="Prrafodelista"/>
        <w:numPr>
          <w:ilvl w:val="1"/>
          <w:numId w:val="52"/>
        </w:numPr>
        <w:rPr>
          <w:szCs w:val="24"/>
        </w:rPr>
        <w:pPrChange w:id="1374" w:author="David Recio Arnés" w:date="2022-06-27T16:09:00Z">
          <w:pPr>
            <w:pStyle w:val="Prrafodelista"/>
            <w:numPr>
              <w:ilvl w:val="1"/>
              <w:numId w:val="9"/>
            </w:numPr>
            <w:ind w:left="1440" w:hanging="360"/>
          </w:pPr>
        </w:pPrChange>
      </w:pPr>
      <w:r w:rsidRPr="00B26655">
        <w:rPr>
          <w:szCs w:val="24"/>
        </w:rPr>
        <w:t>T</w:t>
      </w:r>
      <w:r w:rsidR="00AA2624" w:rsidRPr="00B26655">
        <w:rPr>
          <w:szCs w:val="24"/>
        </w:rPr>
        <w:t>otales</w:t>
      </w:r>
      <w:r w:rsidRPr="00B26655">
        <w:rPr>
          <w:szCs w:val="24"/>
        </w:rPr>
        <w:t xml:space="preserve"> </w:t>
      </w:r>
      <w:r w:rsidRPr="00B26655">
        <w:rPr>
          <w:szCs w:val="24"/>
        </w:rPr>
        <w:sym w:font="Wingdings" w:char="F0E0"/>
      </w:r>
      <w:r w:rsidR="00AA2624" w:rsidRPr="00B26655">
        <w:rPr>
          <w:szCs w:val="24"/>
        </w:rPr>
        <w:t xml:space="preserve"> 670,37 euros/mes</w:t>
      </w:r>
      <w:r w:rsidRPr="00B26655">
        <w:rPr>
          <w:szCs w:val="24"/>
        </w:rPr>
        <w:t>.</w:t>
      </w:r>
    </w:p>
    <w:p w14:paraId="298D77BE" w14:textId="61F30E61" w:rsidR="00F04914" w:rsidRPr="00B26655" w:rsidDel="00A8407A" w:rsidRDefault="00525AD5">
      <w:pPr>
        <w:pStyle w:val="Prrafodelista"/>
        <w:numPr>
          <w:ilvl w:val="0"/>
          <w:numId w:val="52"/>
        </w:numPr>
        <w:ind w:left="1276" w:right="-574"/>
        <w:rPr>
          <w:ins w:id="1375" w:author="David Recio" w:date="2022-06-27T09:09:00Z"/>
          <w:del w:id="1376" w:author="David Recio Arnés" w:date="2022-06-27T16:10:00Z"/>
          <w:szCs w:val="24"/>
        </w:rPr>
        <w:pPrChange w:id="1377" w:author="David Recio Arnés" w:date="2022-06-27T16:09:00Z">
          <w:pPr>
            <w:pStyle w:val="Prrafodelista"/>
            <w:numPr>
              <w:numId w:val="9"/>
            </w:numPr>
            <w:ind w:hanging="360"/>
          </w:pPr>
        </w:pPrChange>
      </w:pPr>
      <w:r w:rsidRPr="00B26655">
        <w:rPr>
          <w:szCs w:val="24"/>
        </w:rPr>
        <w:lastRenderedPageBreak/>
        <w:t>Salario de los empleados</w:t>
      </w:r>
      <w:r w:rsidR="00617B32" w:rsidRPr="00B26655">
        <w:rPr>
          <w:szCs w:val="24"/>
        </w:rPr>
        <w:t>:</w:t>
      </w:r>
      <w:r w:rsidR="002377B7" w:rsidRPr="00B26655">
        <w:rPr>
          <w:szCs w:val="24"/>
        </w:rPr>
        <w:t xml:space="preserve"> desarrollador, dedicado al mantenimiento y experto técnico en casos puntuales</w:t>
      </w:r>
      <w:r w:rsidR="00617B32" w:rsidRPr="00B26655">
        <w:rPr>
          <w:szCs w:val="24"/>
        </w:rPr>
        <w:t xml:space="preserve"> </w:t>
      </w:r>
      <w:r w:rsidR="002377B7" w:rsidRPr="00B26655">
        <w:rPr>
          <w:szCs w:val="24"/>
        </w:rPr>
        <w:t>(externo)</w:t>
      </w:r>
      <w:r w:rsidR="00617B32" w:rsidRPr="00B26655">
        <w:rPr>
          <w:szCs w:val="24"/>
        </w:rPr>
        <w:t xml:space="preserve"> </w:t>
      </w:r>
      <w:r w:rsidR="00617B32" w:rsidRPr="00B26655">
        <w:rPr>
          <w:szCs w:val="24"/>
        </w:rPr>
        <w:sym w:font="Wingdings" w:char="F0E0"/>
      </w:r>
      <w:r w:rsidR="00A03368" w:rsidRPr="00B26655">
        <w:rPr>
          <w:szCs w:val="24"/>
        </w:rPr>
        <w:t xml:space="preserve"> 19.000 euros por el desarrollador y 2200 euros brutos/mes</w:t>
      </w:r>
      <w:r w:rsidR="00617B32" w:rsidRPr="00B26655">
        <w:rPr>
          <w:szCs w:val="24"/>
        </w:rPr>
        <w:t xml:space="preserve"> por el experto.</w:t>
      </w:r>
    </w:p>
    <w:p w14:paraId="447B8511" w14:textId="36428620" w:rsidR="008332E1" w:rsidDel="00A8407A" w:rsidRDefault="008332E1">
      <w:pPr>
        <w:pStyle w:val="Prrafodelista"/>
        <w:numPr>
          <w:ilvl w:val="0"/>
          <w:numId w:val="52"/>
        </w:numPr>
        <w:ind w:left="1276" w:right="-574"/>
        <w:rPr>
          <w:ins w:id="1378" w:author="David Recio" w:date="2022-06-27T09:09:00Z"/>
          <w:del w:id="1379" w:author="David Recio Arnés" w:date="2022-06-27T16:10:00Z"/>
        </w:rPr>
        <w:pPrChange w:id="1380" w:author="David Recio Arnés" w:date="2022-06-27T16:10:00Z">
          <w:pPr/>
        </w:pPrChange>
      </w:pPr>
    </w:p>
    <w:p w14:paraId="3120545D" w14:textId="40CD6ED8" w:rsidR="008332E1" w:rsidDel="00A8407A" w:rsidRDefault="008332E1">
      <w:pPr>
        <w:pStyle w:val="Prrafodelista"/>
        <w:rPr>
          <w:ins w:id="1381" w:author="David Recio" w:date="2022-06-27T09:09:00Z"/>
          <w:del w:id="1382" w:author="David Recio Arnés" w:date="2022-06-27T16:10:00Z"/>
        </w:rPr>
        <w:pPrChange w:id="1383" w:author="David Recio Arnés" w:date="2022-06-27T16:10:00Z">
          <w:pPr/>
        </w:pPrChange>
      </w:pPr>
    </w:p>
    <w:p w14:paraId="2422344E" w14:textId="2E2E606E" w:rsidR="008332E1" w:rsidDel="00A8407A" w:rsidRDefault="008332E1">
      <w:pPr>
        <w:pStyle w:val="Prrafodelista"/>
        <w:rPr>
          <w:ins w:id="1384" w:author="David Recio" w:date="2022-06-27T09:09:00Z"/>
          <w:del w:id="1385" w:author="David Recio Arnés" w:date="2022-06-27T16:10:00Z"/>
        </w:rPr>
        <w:pPrChange w:id="1386" w:author="David Recio Arnés" w:date="2022-06-27T16:10:00Z">
          <w:pPr/>
        </w:pPrChange>
      </w:pPr>
    </w:p>
    <w:p w14:paraId="443628C3" w14:textId="4D2192F0" w:rsidR="008332E1" w:rsidDel="00A8407A" w:rsidRDefault="008332E1">
      <w:pPr>
        <w:pStyle w:val="Prrafodelista"/>
        <w:rPr>
          <w:ins w:id="1387" w:author="David Recio" w:date="2022-06-27T09:09:00Z"/>
          <w:del w:id="1388" w:author="David Recio Arnés" w:date="2022-06-27T16:10:00Z"/>
        </w:rPr>
        <w:pPrChange w:id="1389" w:author="David Recio Arnés" w:date="2022-06-27T16:10:00Z">
          <w:pPr/>
        </w:pPrChange>
      </w:pPr>
    </w:p>
    <w:p w14:paraId="1C0EDB54" w14:textId="77777777" w:rsidR="008332E1" w:rsidRDefault="008332E1">
      <w:pPr>
        <w:pStyle w:val="Prrafodelista"/>
        <w:numPr>
          <w:ilvl w:val="0"/>
          <w:numId w:val="52"/>
        </w:numPr>
        <w:ind w:left="1276" w:right="-574"/>
        <w:pPrChange w:id="1390" w:author="David Recio Arnés" w:date="2022-06-27T16:10:00Z">
          <w:pPr>
            <w:pStyle w:val="Prrafodelista"/>
            <w:numPr>
              <w:numId w:val="9"/>
            </w:numPr>
            <w:ind w:hanging="360"/>
          </w:pPr>
        </w:pPrChange>
      </w:pPr>
    </w:p>
    <w:p w14:paraId="2368F939" w14:textId="074B6A83" w:rsidR="006124A8" w:rsidRDefault="39E28D74" w:rsidP="39E28D74">
      <w:pPr>
        <w:pStyle w:val="Ttulo2"/>
      </w:pPr>
      <w:bookmarkStart w:id="1391" w:name="_Toc107258994"/>
      <w:r>
        <w:t>Ejecución</w:t>
      </w:r>
      <w:bookmarkEnd w:id="1391"/>
    </w:p>
    <w:p w14:paraId="42C9C970" w14:textId="2E7B5D9B" w:rsidR="008332E1" w:rsidRDefault="008332E1" w:rsidP="002C3B88">
      <w:pPr>
        <w:ind w:right="-574" w:firstLine="1418"/>
        <w:rPr>
          <w:ins w:id="1392" w:author="David Recio Arnés" w:date="2022-06-27T16:27:00Z"/>
          <w:color w:val="000000" w:themeColor="text1"/>
        </w:rPr>
      </w:pPr>
      <w:ins w:id="1393" w:author="David Recio" w:date="2022-06-27T09:08:00Z">
        <w:r>
          <w:rPr>
            <w:color w:val="000000" w:themeColor="text1"/>
          </w:rPr>
          <w:t>En este apartado se muestran, mediante un diagrama de GANTT, los tiempos estimados que se dedican a las tareas una vez terminadas todas las etapas</w:t>
        </w:r>
      </w:ins>
      <w:ins w:id="1394" w:author="David Recio" w:date="2022-06-27T09:09:00Z">
        <w:r>
          <w:rPr>
            <w:color w:val="000000" w:themeColor="text1"/>
          </w:rPr>
          <w:t xml:space="preserve"> del proyecto.</w:t>
        </w:r>
      </w:ins>
    </w:p>
    <w:p w14:paraId="00078472" w14:textId="4DC2D162" w:rsidR="00976CDA" w:rsidRDefault="00976CDA" w:rsidP="002C3B88">
      <w:pPr>
        <w:ind w:right="-574" w:firstLine="1418"/>
        <w:rPr>
          <w:ins w:id="1395" w:author="David Recio Arnés" w:date="2022-06-27T16:27:00Z"/>
          <w:color w:val="000000" w:themeColor="text1"/>
        </w:rPr>
      </w:pPr>
      <w:ins w:id="1396" w:author="David Recio" w:date="2022-06-27T09:09:00Z">
        <w:r>
          <w:rPr>
            <w:noProof/>
          </w:rPr>
          <w:drawing>
            <wp:anchor distT="0" distB="0" distL="114300" distR="114300" simplePos="0" relativeHeight="251692032" behindDoc="0" locked="0" layoutInCell="1" allowOverlap="1" wp14:anchorId="23579EA0" wp14:editId="62B2256E">
              <wp:simplePos x="0" y="0"/>
              <wp:positionH relativeFrom="page">
                <wp:posOffset>797740</wp:posOffset>
              </wp:positionH>
              <wp:positionV relativeFrom="paragraph">
                <wp:posOffset>65405</wp:posOffset>
              </wp:positionV>
              <wp:extent cx="6153150" cy="2748009"/>
              <wp:effectExtent l="0" t="0" r="0" b="0"/>
              <wp:wrapNone/>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3150" cy="2748009"/>
                      </a:xfrm>
                      <a:prstGeom prst="rect">
                        <a:avLst/>
                      </a:prstGeom>
                    </pic:spPr>
                  </pic:pic>
                </a:graphicData>
              </a:graphic>
              <wp14:sizeRelH relativeFrom="margin">
                <wp14:pctWidth>0</wp14:pctWidth>
              </wp14:sizeRelH>
              <wp14:sizeRelV relativeFrom="margin">
                <wp14:pctHeight>0</wp14:pctHeight>
              </wp14:sizeRelV>
            </wp:anchor>
          </w:drawing>
        </w:r>
      </w:ins>
    </w:p>
    <w:p w14:paraId="6537B2D7" w14:textId="77777777" w:rsidR="00976CDA" w:rsidRDefault="00976CDA" w:rsidP="002C3B88">
      <w:pPr>
        <w:ind w:right="-574" w:firstLine="1418"/>
        <w:rPr>
          <w:ins w:id="1397" w:author="David Recio" w:date="2022-06-27T09:09:00Z"/>
          <w:color w:val="000000" w:themeColor="text1"/>
        </w:rPr>
      </w:pPr>
    </w:p>
    <w:p w14:paraId="42800113" w14:textId="2F78B41D" w:rsidR="008332E1" w:rsidRDefault="008332E1" w:rsidP="008332E1">
      <w:pPr>
        <w:ind w:firstLine="1134"/>
        <w:rPr>
          <w:ins w:id="1398" w:author="David Recio" w:date="2022-06-27T09:08:00Z"/>
          <w:color w:val="000000" w:themeColor="text1"/>
        </w:rPr>
      </w:pPr>
    </w:p>
    <w:p w14:paraId="69C9AAE8" w14:textId="05D7CC6B" w:rsidR="006124A8" w:rsidDel="008332E1" w:rsidRDefault="39E28D74" w:rsidP="39E28D74">
      <w:pPr>
        <w:rPr>
          <w:del w:id="1399" w:author="David Recio" w:date="2022-06-27T09:08:00Z"/>
        </w:rPr>
      </w:pPr>
      <w:commentRangeStart w:id="1400"/>
      <w:del w:id="1401" w:author="David Recio" w:date="2022-06-27T09:08:00Z">
        <w:r w:rsidDel="008332E1">
          <w:delText>Se mostrará cómo ha transcurrido realmente el proyecto. Se podrán utilizar los mismos diagramas que en apartado anterior (diagramas de Gantt, PERT / CPM, etc.).</w:delText>
        </w:r>
        <w:commentRangeEnd w:id="1400"/>
        <w:r w:rsidR="009039EF" w:rsidDel="008332E1">
          <w:rPr>
            <w:rStyle w:val="Refdecomentario"/>
          </w:rPr>
          <w:commentReference w:id="1400"/>
        </w:r>
      </w:del>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177C37CE" w:rsidR="00AD0304" w:rsidRDefault="00976CDA" w:rsidP="39E28D74">
      <w:ins w:id="1402" w:author="David Recio" w:date="2022-06-27T09:10:00Z">
        <w:r>
          <w:rPr>
            <w:noProof/>
          </w:rPr>
          <mc:AlternateContent>
            <mc:Choice Requires="wps">
              <w:drawing>
                <wp:anchor distT="0" distB="0" distL="114300" distR="114300" simplePos="0" relativeHeight="251694080" behindDoc="0" locked="0" layoutInCell="1" allowOverlap="1" wp14:anchorId="2E348FF7" wp14:editId="29104B55">
                  <wp:simplePos x="0" y="0"/>
                  <wp:positionH relativeFrom="column">
                    <wp:posOffset>1459865</wp:posOffset>
                  </wp:positionH>
                  <wp:positionV relativeFrom="paragraph">
                    <wp:posOffset>405765</wp:posOffset>
                  </wp:positionV>
                  <wp:extent cx="615315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11C6E78C" w14:textId="1477347A" w:rsidR="008332E1" w:rsidRPr="000D3FB2" w:rsidRDefault="008332E1">
                              <w:pPr>
                                <w:pStyle w:val="Descripcin"/>
                                <w:rPr>
                                  <w:noProof/>
                                </w:rPr>
                                <w:pPrChange w:id="1403" w:author="David Recio" w:date="2022-06-27T09:10:00Z">
                                  <w:pPr>
                                    <w:ind w:firstLine="1134"/>
                                  </w:pPr>
                                </w:pPrChange>
                              </w:pPr>
                              <w:ins w:id="1404" w:author="David Recio" w:date="2022-06-27T09:10:00Z">
                                <w:r w:rsidRPr="008332E1">
                                  <w:rPr>
                                    <w:i w:val="0"/>
                                    <w:iCs w:val="0"/>
                                    <w:rPrChange w:id="1405" w:author="David Recio" w:date="2022-06-27T09:10:00Z">
                                      <w:rPr>
                                        <w:i/>
                                        <w:iCs/>
                                      </w:rPr>
                                    </w:rPrChange>
                                  </w:rPr>
                                  <w:t xml:space="preserve">Ilustración </w:t>
                                </w:r>
                                <w:r w:rsidRPr="008332E1">
                                  <w:rPr>
                                    <w:i w:val="0"/>
                                    <w:iCs w:val="0"/>
                                    <w:rPrChange w:id="1406" w:author="David Recio" w:date="2022-06-27T09:10:00Z">
                                      <w:rPr>
                                        <w:i/>
                                        <w:iCs/>
                                      </w:rPr>
                                    </w:rPrChange>
                                  </w:rPr>
                                  <w:fldChar w:fldCharType="begin"/>
                                </w:r>
                                <w:r w:rsidRPr="008332E1">
                                  <w:rPr>
                                    <w:i w:val="0"/>
                                    <w:iCs w:val="0"/>
                                    <w:rPrChange w:id="1407" w:author="David Recio" w:date="2022-06-27T09:10:00Z">
                                      <w:rPr>
                                        <w:i/>
                                        <w:iCs/>
                                      </w:rPr>
                                    </w:rPrChange>
                                  </w:rPr>
                                  <w:instrText xml:space="preserve"> SEQ Ilustración \* ARABIC </w:instrText>
                                </w:r>
                              </w:ins>
                              <w:r w:rsidRPr="008332E1">
                                <w:rPr>
                                  <w:i w:val="0"/>
                                  <w:iCs w:val="0"/>
                                  <w:rPrChange w:id="1408" w:author="David Recio" w:date="2022-06-27T09:10:00Z">
                                    <w:rPr>
                                      <w:i/>
                                      <w:iCs/>
                                    </w:rPr>
                                  </w:rPrChange>
                                </w:rPr>
                                <w:fldChar w:fldCharType="separate"/>
                              </w:r>
                              <w:ins w:id="1409" w:author="David Recio" w:date="2022-06-27T09:10:00Z">
                                <w:r w:rsidRPr="008332E1">
                                  <w:rPr>
                                    <w:i w:val="0"/>
                                    <w:iCs w:val="0"/>
                                    <w:noProof/>
                                    <w:rPrChange w:id="1410" w:author="David Recio" w:date="2022-06-27T09:10:00Z">
                                      <w:rPr>
                                        <w:i/>
                                        <w:iCs/>
                                        <w:noProof/>
                                      </w:rPr>
                                    </w:rPrChange>
                                  </w:rPr>
                                  <w:t>3</w:t>
                                </w:r>
                                <w:r w:rsidRPr="008332E1">
                                  <w:rPr>
                                    <w:i w:val="0"/>
                                    <w:iCs w:val="0"/>
                                    <w:rPrChange w:id="1411" w:author="David Recio" w:date="2022-06-27T09:10:00Z">
                                      <w:rPr>
                                        <w:i/>
                                        <w:iCs/>
                                      </w:rPr>
                                    </w:rPrChange>
                                  </w:rPr>
                                  <w:fldChar w:fldCharType="end"/>
                                </w:r>
                                <w:r w:rsidRPr="008332E1">
                                  <w:rPr>
                                    <w:i w:val="0"/>
                                    <w:iCs w:val="0"/>
                                    <w:rPrChange w:id="1412" w:author="David Recio" w:date="2022-06-27T09:10:00Z">
                                      <w:rPr>
                                        <w:i/>
                                        <w:iCs/>
                                      </w:rPr>
                                    </w:rPrChange>
                                  </w:rPr>
                                  <w:t xml:space="preserve">. Planificación </w:t>
                                </w:r>
                              </w:ins>
                              <w:ins w:id="1413" w:author="David Recio Arnés" w:date="2022-06-27T16:28:00Z">
                                <w:r w:rsidR="00976CDA">
                                  <w:rPr>
                                    <w:i w:val="0"/>
                                    <w:iCs w:val="0"/>
                                  </w:rPr>
                                  <w:t>realizada</w:t>
                                </w:r>
                              </w:ins>
                              <w:ins w:id="1414" w:author="David Recio" w:date="2022-06-27T09:10:00Z">
                                <w:del w:id="1415" w:author="David Recio Arnés" w:date="2022-06-27T16:28:00Z">
                                  <w:r w:rsidRPr="008332E1" w:rsidDel="00976CDA">
                                    <w:rPr>
                                      <w:i w:val="0"/>
                                      <w:iCs w:val="0"/>
                                      <w:rPrChange w:id="1416" w:author="David Recio" w:date="2022-06-27T09:10:00Z">
                                        <w:rPr>
                                          <w:i/>
                                          <w:iCs/>
                                        </w:rPr>
                                      </w:rPrChange>
                                    </w:rPr>
                                    <w:delText>seguida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8FF7" id="Cuadro de texto 60" o:spid="_x0000_s1029" type="#_x0000_t202" style="position:absolute;left:0;text-align:left;margin-left:114.95pt;margin-top:31.95pt;width:48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KKGQIAAD8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2bTyYxCkmLz6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" stroked="f">
                  <v:textbox style="mso-fit-shape-to-text:t" inset="0,0,0,0">
                    <w:txbxContent>
                      <w:p w14:paraId="11C6E78C" w14:textId="1477347A" w:rsidR="008332E1" w:rsidRPr="000D3FB2" w:rsidRDefault="008332E1">
                        <w:pPr>
                          <w:pStyle w:val="Descripcin"/>
                          <w:rPr>
                            <w:noProof/>
                          </w:rPr>
                          <w:pPrChange w:id="1417" w:author="David Recio" w:date="2022-06-27T09:10:00Z">
                            <w:pPr>
                              <w:ind w:firstLine="1134"/>
                            </w:pPr>
                          </w:pPrChange>
                        </w:pPr>
                        <w:ins w:id="1418" w:author="David Recio" w:date="2022-06-27T09:10:00Z">
                          <w:r w:rsidRPr="008332E1">
                            <w:rPr>
                              <w:i w:val="0"/>
                              <w:iCs w:val="0"/>
                              <w:rPrChange w:id="1419" w:author="David Recio" w:date="2022-06-27T09:10:00Z">
                                <w:rPr>
                                  <w:i/>
                                  <w:iCs/>
                                </w:rPr>
                              </w:rPrChange>
                            </w:rPr>
                            <w:t xml:space="preserve">Ilustración </w:t>
                          </w:r>
                          <w:r w:rsidRPr="008332E1">
                            <w:rPr>
                              <w:i w:val="0"/>
                              <w:iCs w:val="0"/>
                              <w:rPrChange w:id="1420" w:author="David Recio" w:date="2022-06-27T09:10:00Z">
                                <w:rPr>
                                  <w:i/>
                                  <w:iCs/>
                                </w:rPr>
                              </w:rPrChange>
                            </w:rPr>
                            <w:fldChar w:fldCharType="begin"/>
                          </w:r>
                          <w:r w:rsidRPr="008332E1">
                            <w:rPr>
                              <w:i w:val="0"/>
                              <w:iCs w:val="0"/>
                              <w:rPrChange w:id="1421" w:author="David Recio" w:date="2022-06-27T09:10:00Z">
                                <w:rPr>
                                  <w:i/>
                                  <w:iCs/>
                                </w:rPr>
                              </w:rPrChange>
                            </w:rPr>
                            <w:instrText xml:space="preserve"> SEQ Ilustración \* ARABIC </w:instrText>
                          </w:r>
                        </w:ins>
                        <w:r w:rsidRPr="008332E1">
                          <w:rPr>
                            <w:i w:val="0"/>
                            <w:iCs w:val="0"/>
                            <w:rPrChange w:id="1422" w:author="David Recio" w:date="2022-06-27T09:10:00Z">
                              <w:rPr>
                                <w:i/>
                                <w:iCs/>
                              </w:rPr>
                            </w:rPrChange>
                          </w:rPr>
                          <w:fldChar w:fldCharType="separate"/>
                        </w:r>
                        <w:ins w:id="1423" w:author="David Recio" w:date="2022-06-27T09:10:00Z">
                          <w:r w:rsidRPr="008332E1">
                            <w:rPr>
                              <w:i w:val="0"/>
                              <w:iCs w:val="0"/>
                              <w:noProof/>
                              <w:rPrChange w:id="1424" w:author="David Recio" w:date="2022-06-27T09:10:00Z">
                                <w:rPr>
                                  <w:i/>
                                  <w:iCs/>
                                  <w:noProof/>
                                </w:rPr>
                              </w:rPrChange>
                            </w:rPr>
                            <w:t>3</w:t>
                          </w:r>
                          <w:r w:rsidRPr="008332E1">
                            <w:rPr>
                              <w:i w:val="0"/>
                              <w:iCs w:val="0"/>
                              <w:rPrChange w:id="1425" w:author="David Recio" w:date="2022-06-27T09:10:00Z">
                                <w:rPr>
                                  <w:i/>
                                  <w:iCs/>
                                </w:rPr>
                              </w:rPrChange>
                            </w:rPr>
                            <w:fldChar w:fldCharType="end"/>
                          </w:r>
                          <w:r w:rsidRPr="008332E1">
                            <w:rPr>
                              <w:i w:val="0"/>
                              <w:iCs w:val="0"/>
                              <w:rPrChange w:id="1426" w:author="David Recio" w:date="2022-06-27T09:10:00Z">
                                <w:rPr>
                                  <w:i/>
                                  <w:iCs/>
                                </w:rPr>
                              </w:rPrChange>
                            </w:rPr>
                            <w:t xml:space="preserve">. Planificación </w:t>
                          </w:r>
                        </w:ins>
                        <w:ins w:id="1427" w:author="David Recio Arnés" w:date="2022-06-27T16:28:00Z">
                          <w:r w:rsidR="00976CDA">
                            <w:rPr>
                              <w:i w:val="0"/>
                              <w:iCs w:val="0"/>
                            </w:rPr>
                            <w:t>realizada</w:t>
                          </w:r>
                        </w:ins>
                        <w:ins w:id="1428" w:author="David Recio" w:date="2022-06-27T09:10:00Z">
                          <w:del w:id="1429" w:author="David Recio Arnés" w:date="2022-06-27T16:28:00Z">
                            <w:r w:rsidRPr="008332E1" w:rsidDel="00976CDA">
                              <w:rPr>
                                <w:i w:val="0"/>
                                <w:iCs w:val="0"/>
                                <w:rPrChange w:id="1430" w:author="David Recio" w:date="2022-06-27T09:10:00Z">
                                  <w:rPr>
                                    <w:i/>
                                    <w:iCs/>
                                  </w:rPr>
                                </w:rPrChange>
                              </w:rPr>
                              <w:delText>seguida</w:delText>
                            </w:r>
                          </w:del>
                        </w:ins>
                      </w:p>
                    </w:txbxContent>
                  </v:textbox>
                </v:shape>
              </w:pict>
            </mc:Fallback>
          </mc:AlternateContent>
        </w:r>
      </w:ins>
    </w:p>
    <w:p w14:paraId="74634084" w14:textId="7001FE0D" w:rsidR="00AD0304" w:rsidDel="00976CDA" w:rsidRDefault="00AD0304" w:rsidP="39E28D74">
      <w:pPr>
        <w:rPr>
          <w:del w:id="1431" w:author="David Recio Arnés" w:date="2022-06-27T16:27:00Z"/>
        </w:rPr>
      </w:pPr>
    </w:p>
    <w:p w14:paraId="52095978" w14:textId="6B3AD6CD" w:rsidR="00AD0304" w:rsidRDefault="00AD0304" w:rsidP="39E28D74"/>
    <w:p w14:paraId="4B4F61B2" w14:textId="75A24225" w:rsidR="00AD0304" w:rsidDel="008332E1" w:rsidRDefault="00AD0304" w:rsidP="002C3B88">
      <w:pPr>
        <w:ind w:firstLine="1418"/>
        <w:rPr>
          <w:del w:id="1432" w:author="David Recio" w:date="2022-06-27T09:11:00Z"/>
        </w:rPr>
      </w:pPr>
    </w:p>
    <w:p w14:paraId="6CD069C5" w14:textId="0B9C5023" w:rsidR="008332E1" w:rsidRDefault="008332E1" w:rsidP="002C3B88">
      <w:pPr>
        <w:ind w:right="-574" w:firstLine="1418"/>
        <w:rPr>
          <w:ins w:id="1433" w:author="David Recio" w:date="2022-06-27T09:11:00Z"/>
        </w:rPr>
      </w:pPr>
      <w:ins w:id="1434" w:author="David Recio" w:date="2022-06-27T09:11:00Z">
        <w:r>
          <w:t xml:space="preserve">En comparación del mostrado en el apartado </w:t>
        </w:r>
      </w:ins>
      <w:ins w:id="1435" w:author="David Recio" w:date="2022-06-27T09:12:00Z">
        <w:r>
          <w:fldChar w:fldCharType="begin"/>
        </w:r>
        <w:r>
          <w:instrText xml:space="preserve"> REF _Ref107213539 \r \h </w:instrText>
        </w:r>
      </w:ins>
      <w:r>
        <w:fldChar w:fldCharType="separate"/>
      </w:r>
      <w:ins w:id="1436" w:author="David Recio" w:date="2022-06-27T09:12:00Z">
        <w:r>
          <w:t>2.3</w:t>
        </w:r>
        <w:r>
          <w:fldChar w:fldCharType="end"/>
        </w:r>
        <w:r>
          <w:t xml:space="preserve">, </w:t>
        </w:r>
      </w:ins>
      <w:ins w:id="1437" w:author="David Recio Arnés" w:date="2022-06-27T16:31:00Z">
        <w:r w:rsidR="00587D5C">
          <w:t xml:space="preserve"> en la ilustración </w:t>
        </w:r>
      </w:ins>
      <w:ins w:id="1438" w:author="David Recio Arnés" w:date="2022-06-27T16:32:00Z">
        <w:r w:rsidR="00587D5C">
          <w:t>anterior</w:t>
        </w:r>
      </w:ins>
      <w:ins w:id="1439" w:author="David Recio Arnés" w:date="2022-06-27T16:31:00Z">
        <w:r w:rsidR="00587D5C">
          <w:t xml:space="preserve"> </w:t>
        </w:r>
        <w:r w:rsidR="00587D5C" w:rsidRPr="00B03DF8">
          <w:rPr>
            <w:rStyle w:val="markedcontent"/>
            <w:szCs w:val="24"/>
          </w:rPr>
          <w:fldChar w:fldCharType="begin"/>
        </w:r>
        <w:r w:rsidR="00587D5C" w:rsidRPr="00B03DF8">
          <w:rPr>
            <w:rStyle w:val="markedcontent"/>
            <w:szCs w:val="24"/>
          </w:rPr>
          <w:instrText xml:space="preserve"> REF _Ref106145075 \r \h </w:instrText>
        </w:r>
        <w:r w:rsidR="00587D5C" w:rsidRPr="00E5189D">
          <w:rPr>
            <w:rStyle w:val="markedcontent"/>
            <w:szCs w:val="24"/>
          </w:rPr>
          <w:instrText xml:space="preserve"> \* MERGEFORMAT </w:instrText>
        </w:r>
      </w:ins>
      <w:r w:rsidR="00587D5C" w:rsidRPr="00B03DF8">
        <w:rPr>
          <w:rStyle w:val="markedcontent"/>
          <w:szCs w:val="24"/>
        </w:rPr>
      </w:r>
      <w:ins w:id="1440" w:author="David Recio Arnés" w:date="2022-06-27T16:31:00Z">
        <w:r w:rsidR="00587D5C" w:rsidRPr="00B03DF8">
          <w:rPr>
            <w:rStyle w:val="markedcontent"/>
            <w:szCs w:val="24"/>
          </w:rPr>
          <w:fldChar w:fldCharType="separate"/>
        </w:r>
        <w:r w:rsidR="00587D5C" w:rsidRPr="00B03DF8">
          <w:rPr>
            <w:rStyle w:val="markedcontent"/>
            <w:szCs w:val="24"/>
          </w:rPr>
          <w:t>[</w:t>
        </w:r>
        <w:r w:rsidR="00587D5C">
          <w:rPr>
            <w:rStyle w:val="markedcontent"/>
            <w:szCs w:val="24"/>
          </w:rPr>
          <w:t>Ilustración 3</w:t>
        </w:r>
        <w:r w:rsidR="00587D5C" w:rsidRPr="00B03DF8">
          <w:rPr>
            <w:rStyle w:val="markedcontent"/>
            <w:szCs w:val="24"/>
          </w:rPr>
          <w:t>]</w:t>
        </w:r>
        <w:r w:rsidR="00587D5C" w:rsidRPr="00B03DF8">
          <w:rPr>
            <w:rStyle w:val="markedcontent"/>
            <w:szCs w:val="24"/>
          </w:rPr>
          <w:fldChar w:fldCharType="end"/>
        </w:r>
        <w:commentRangeStart w:id="1441"/>
        <w:commentRangeEnd w:id="1441"/>
        <w:r w:rsidR="00587D5C" w:rsidRPr="00B03DF8">
          <w:rPr>
            <w:rStyle w:val="Refdecomentario"/>
            <w:sz w:val="24"/>
            <w:szCs w:val="24"/>
          </w:rPr>
          <w:commentReference w:id="1441"/>
        </w:r>
        <w:r w:rsidR="00587D5C">
          <w:t xml:space="preserve"> </w:t>
        </w:r>
      </w:ins>
      <w:ins w:id="1442" w:author="David Recio" w:date="2022-06-27T09:12:00Z">
        <w:r>
          <w:t xml:space="preserve">se puede observar un aumento del tiempo en la </w:t>
        </w:r>
      </w:ins>
      <w:ins w:id="1443" w:author="David Recio" w:date="2022-06-27T09:13:00Z">
        <w:r>
          <w:t xml:space="preserve">extracción de </w:t>
        </w:r>
        <w:r w:rsidR="007257CF">
          <w:t>los objetivos de las ideas del proyecto, en el análisis del dominio y en el estado del arte, esto se d</w:t>
        </w:r>
      </w:ins>
      <w:ins w:id="1444" w:author="David Recio" w:date="2022-06-27T09:15:00Z">
        <w:r w:rsidR="007257CF">
          <w:t xml:space="preserve">ebe </w:t>
        </w:r>
      </w:ins>
      <w:ins w:id="1445" w:author="David Recio Arnés" w:date="2022-06-27T16:23:00Z">
        <w:r w:rsidR="002C3B88">
          <w:t>a</w:t>
        </w:r>
      </w:ins>
      <w:ins w:id="1446" w:author="David Recio" w:date="2022-06-27T09:15:00Z">
        <w:del w:id="1447" w:author="David Recio Arnés" w:date="2022-06-27T16:23:00Z">
          <w:r w:rsidR="007257CF" w:rsidDel="002C3B88">
            <w:delText>por</w:delText>
          </w:r>
        </w:del>
        <w:r w:rsidR="007257CF">
          <w:t xml:space="preserve"> la falta de bases en la rama de la psicología, necesarias para el</w:t>
        </w:r>
      </w:ins>
      <w:ins w:id="1448" w:author="David Recio" w:date="2022-06-27T09:16:00Z">
        <w:r w:rsidR="007257CF">
          <w:t xml:space="preserve"> proyecto, factor que se </w:t>
        </w:r>
      </w:ins>
      <w:ins w:id="1449" w:author="David Recio" w:date="2022-06-27T09:17:00Z">
        <w:r w:rsidR="007257CF">
          <w:t>vio</w:t>
        </w:r>
      </w:ins>
      <w:ins w:id="1450" w:author="David Recio" w:date="2022-06-27T09:16:00Z">
        <w:r w:rsidR="007257CF">
          <w:t xml:space="preserve"> reflejad</w:t>
        </w:r>
      </w:ins>
      <w:ins w:id="1451" w:author="David Recio" w:date="2022-06-27T09:17:00Z">
        <w:r w:rsidR="007257CF">
          <w:t>o también en el diseño de los servicios.</w:t>
        </w:r>
      </w:ins>
    </w:p>
    <w:p w14:paraId="029A0A89" w14:textId="55EE1C42" w:rsidR="00AD0304" w:rsidRDefault="00AD0304" w:rsidP="39E28D74"/>
    <w:p w14:paraId="2ABEE0AD" w14:textId="34F5288C" w:rsidR="00AD0304" w:rsidRDefault="00AD0304" w:rsidP="39E28D74"/>
    <w:p w14:paraId="3C21641E" w14:textId="53C52E0B" w:rsidR="00AD0304" w:rsidDel="002C3B88" w:rsidRDefault="00AD0304" w:rsidP="39E28D74">
      <w:pPr>
        <w:rPr>
          <w:del w:id="1452" w:author="David Recio Arnés" w:date="2022-06-27T16:24:00Z"/>
        </w:rPr>
      </w:pPr>
    </w:p>
    <w:p w14:paraId="4E844293" w14:textId="34D25A75" w:rsidR="00AD0304" w:rsidDel="002C3B88" w:rsidRDefault="00AD0304" w:rsidP="39E28D74">
      <w:pPr>
        <w:rPr>
          <w:del w:id="1453" w:author="David Recio Arnés" w:date="2022-06-27T16:24:00Z"/>
        </w:rPr>
      </w:pPr>
    </w:p>
    <w:p w14:paraId="04E5155C" w14:textId="5F3556C7" w:rsidR="00AD0304" w:rsidDel="002C3B88" w:rsidRDefault="00AD0304" w:rsidP="39E28D74">
      <w:pPr>
        <w:rPr>
          <w:del w:id="1454" w:author="David Recio Arnés" w:date="2022-06-27T16:24:00Z"/>
        </w:rPr>
      </w:pPr>
    </w:p>
    <w:p w14:paraId="1C4EE6C3" w14:textId="65FEF595" w:rsidR="00AD0304" w:rsidDel="002C3B88" w:rsidRDefault="00AD0304" w:rsidP="39E28D74">
      <w:pPr>
        <w:rPr>
          <w:del w:id="1455" w:author="David Recio Arnés" w:date="2022-06-27T16:24:00Z"/>
        </w:rPr>
      </w:pPr>
    </w:p>
    <w:p w14:paraId="01203B56" w14:textId="0E8C406C" w:rsidR="00AD0304" w:rsidDel="002C3B88" w:rsidRDefault="00AD0304" w:rsidP="39E28D74">
      <w:pPr>
        <w:rPr>
          <w:del w:id="1456" w:author="David Recio Arnés" w:date="2022-06-27T16:24:00Z"/>
        </w:rPr>
      </w:pPr>
    </w:p>
    <w:p w14:paraId="35902D6D" w14:textId="77777777" w:rsidR="00AD0304" w:rsidRDefault="00AD0304" w:rsidP="39E28D74"/>
    <w:p w14:paraId="0F4F3721" w14:textId="52B65567" w:rsidR="00AD0304" w:rsidRPr="00CF3AF7" w:rsidRDefault="00AD0304" w:rsidP="00337FBF">
      <w:pPr>
        <w:pStyle w:val="Ttulo1"/>
        <w:framePr w:wrap="auto" w:vAnchor="margin" w:yAlign="inline"/>
      </w:pPr>
      <w:del w:id="1457" w:author="David Recio" w:date="2022-06-27T09:17:00Z">
        <w:r w:rsidDel="006E2A1E">
          <w:br/>
        </w:r>
      </w:del>
      <w:bookmarkStart w:id="1458" w:name="_Toc101469215"/>
      <w:bookmarkStart w:id="1459" w:name="_Toc107258995"/>
      <w:r w:rsidRPr="00CF3AF7">
        <w:t>Estado del arte</w:t>
      </w:r>
      <w:bookmarkEnd w:id="1458"/>
      <w:bookmarkEnd w:id="1459"/>
    </w:p>
    <w:p w14:paraId="4A2A2E91" w14:textId="77777777" w:rsidR="00AD0304" w:rsidRDefault="00AD0304" w:rsidP="002C3B88">
      <w:pPr>
        <w:ind w:left="-567" w:firstLine="1418"/>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3B0AF066" w:rsidR="00AD0304" w:rsidRDefault="00AD0304" w:rsidP="002C3B88">
      <w:pPr>
        <w:pStyle w:val="Ttulo2"/>
        <w:ind w:left="0"/>
        <w:jc w:val="left"/>
        <w:rPr>
          <w:ins w:id="1460" w:author="David Recio" w:date="2022-06-27T09:18:00Z"/>
        </w:rPr>
      </w:pPr>
      <w:bookmarkStart w:id="1461" w:name="_Toc101469216"/>
      <w:bookmarkStart w:id="1462" w:name="_Toc107258996"/>
      <w:r>
        <w:t>¿Qué son los Servicios Web tradicionales y cómo funcionan?</w:t>
      </w:r>
      <w:bookmarkEnd w:id="1461"/>
      <w:bookmarkEnd w:id="1462"/>
    </w:p>
    <w:p w14:paraId="2DB54149" w14:textId="79839BC8" w:rsidR="00F07F03" w:rsidRPr="00F07F03" w:rsidRDefault="00F07F03">
      <w:pPr>
        <w:ind w:left="-567" w:firstLine="1418"/>
        <w:pPrChange w:id="1463" w:author="David Recio" w:date="2022-06-27T09:18:00Z">
          <w:pPr>
            <w:pStyle w:val="Ttulo2"/>
            <w:jc w:val="left"/>
          </w:pPr>
        </w:pPrChange>
      </w:pPr>
      <w:commentRangeStart w:id="1464"/>
      <w:ins w:id="1465" w:author="David Recio" w:date="2022-06-27T09:18:00Z">
        <w:r>
          <w:t>Según W</w:t>
        </w:r>
        <w:commentRangeEnd w:id="1464"/>
        <w:r>
          <w:rPr>
            <w:rStyle w:val="Refdecomentario"/>
          </w:rPr>
          <w:commentReference w:id="1464"/>
        </w:r>
        <w:r>
          <w:t xml:space="preserve">3C  </w:t>
        </w:r>
        <w:commentRangeStart w:id="1466"/>
        <w:commentRangeEnd w:id="1466"/>
        <w:r>
          <w:rPr>
            <w:rStyle w:val="Refdecomentario"/>
          </w:rPr>
          <w:commentReference w:id="1466"/>
        </w:r>
        <w:r>
          <w:t xml:space="preserve"> </w:t>
        </w:r>
        <w:r>
          <w:fldChar w:fldCharType="begin"/>
        </w:r>
        <w:r>
          <w:instrText xml:space="preserve"> REF _Ref104403959 \r \h </w:instrText>
        </w:r>
      </w:ins>
      <w:ins w:id="1467" w:author="David Recio" w:date="2022-06-27T09:18:00Z">
        <w:r>
          <w:fldChar w:fldCharType="separate"/>
        </w:r>
        <w:r>
          <w:t>[4]</w:t>
        </w:r>
        <w:r>
          <w:fldChar w:fldCharType="end"/>
        </w:r>
        <w:r>
          <w:t xml:space="preserve">un </w:t>
        </w:r>
        <w:commentRangeStart w:id="1468"/>
        <w:r>
          <w:t xml:space="preserve">servicio </w:t>
        </w:r>
        <w:commentRangeEnd w:id="1468"/>
        <w:r>
          <w:t xml:space="preserve">Web </w:t>
        </w:r>
        <w:r>
          <w:rPr>
            <w:rStyle w:val="Refdecomentario"/>
          </w:rPr>
          <w:commentReference w:id="1468"/>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1469"/>
        <w:r>
          <w:t>la forma de comunicarse</w:t>
        </w:r>
        <w:commentRangeEnd w:id="1469"/>
        <w:r>
          <w:rPr>
            <w:rStyle w:val="Refdecomentario"/>
          </w:rPr>
          <w:commentReference w:id="1469"/>
        </w:r>
        <w:r>
          <w:t xml:space="preserve"> con el Servicio Web es mediante el uso de </w:t>
        </w:r>
        <w:r w:rsidRPr="00774FBD">
          <w:t>mensajes SOAP, normalmente transmitidos mediante HTTP</w:t>
        </w:r>
        <w:r>
          <w:t>,</w:t>
        </w:r>
        <w:r w:rsidRPr="00774FBD">
          <w:t xml:space="preserve"> con una serialización XML</w:t>
        </w:r>
        <w:r>
          <w:t>,</w:t>
        </w:r>
        <w:r w:rsidRPr="00774FBD">
          <w:t xml:space="preserve"> junto con otros estándares relacionados con la web.</w:t>
        </w:r>
      </w:ins>
    </w:p>
    <w:p w14:paraId="6B0252A4" w14:textId="77777777" w:rsidR="00B525F4" w:rsidRDefault="00AD0304" w:rsidP="00B525F4">
      <w:pPr>
        <w:keepNext/>
        <w:ind w:left="709"/>
        <w:rPr>
          <w:ins w:id="1470" w:author="David Recio" w:date="2022-06-22T19:45:00Z"/>
        </w:rPr>
      </w:pPr>
      <w:r>
        <w:t xml:space="preserve"> </w:t>
      </w:r>
      <w:r>
        <w:rPr>
          <w:noProof/>
        </w:rPr>
        <w:drawing>
          <wp:inline distT="0" distB="0" distL="0" distR="0" wp14:anchorId="61810B38" wp14:editId="4788EEAB">
            <wp:extent cx="3167356" cy="2228850"/>
            <wp:effectExtent l="0" t="0" r="0"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5"/>
                    <a:stretch>
                      <a:fillRect/>
                    </a:stretch>
                  </pic:blipFill>
                  <pic:spPr>
                    <a:xfrm>
                      <a:off x="0" y="0"/>
                      <a:ext cx="3185653" cy="2241725"/>
                    </a:xfrm>
                    <a:prstGeom prst="rect">
                      <a:avLst/>
                    </a:prstGeom>
                  </pic:spPr>
                </pic:pic>
              </a:graphicData>
            </a:graphic>
          </wp:inline>
        </w:drawing>
      </w:r>
    </w:p>
    <w:p w14:paraId="499A08A4" w14:textId="181D5B34" w:rsidR="00AD0304" w:rsidRPr="00793A79" w:rsidRDefault="00E46081">
      <w:pPr>
        <w:pStyle w:val="Descripcin"/>
        <w:pPrChange w:id="1471" w:author="David Recio" w:date="2022-06-22T19:45:00Z">
          <w:pPr>
            <w:keepNext/>
            <w:ind w:left="709"/>
          </w:pPr>
        </w:pPrChange>
      </w:pPr>
      <w:bookmarkStart w:id="1472" w:name="_Toc106842461"/>
      <w:ins w:id="1473" w:author="David Recio Arnés" w:date="2022-06-27T21:36:00Z">
        <w:r>
          <w:rPr>
            <w:i w:val="0"/>
            <w:iCs w:val="0"/>
          </w:rPr>
          <w:t xml:space="preserve">                                  </w:t>
        </w:r>
      </w:ins>
      <w:ins w:id="1474" w:author="David Recio" w:date="2022-06-22T19:45:00Z">
        <w:r w:rsidR="00B525F4" w:rsidRPr="00216058">
          <w:rPr>
            <w:i w:val="0"/>
            <w:iCs w:val="0"/>
            <w:rPrChange w:id="1475" w:author="David Recio" w:date="2022-06-23T02:05:00Z">
              <w:rPr>
                <w:i/>
                <w:iCs/>
              </w:rPr>
            </w:rPrChange>
          </w:rPr>
          <w:t xml:space="preserve">Ilustración </w:t>
        </w:r>
        <w:r w:rsidR="00B525F4" w:rsidRPr="00216058">
          <w:rPr>
            <w:i w:val="0"/>
            <w:iCs w:val="0"/>
            <w:rPrChange w:id="1476" w:author="David Recio" w:date="2022-06-23T02:05:00Z">
              <w:rPr>
                <w:i/>
                <w:iCs/>
              </w:rPr>
            </w:rPrChange>
          </w:rPr>
          <w:fldChar w:fldCharType="begin"/>
        </w:r>
        <w:r w:rsidR="00B525F4" w:rsidRPr="00216058">
          <w:rPr>
            <w:i w:val="0"/>
            <w:iCs w:val="0"/>
            <w:rPrChange w:id="1477" w:author="David Recio" w:date="2022-06-23T02:05:00Z">
              <w:rPr>
                <w:i/>
                <w:iCs/>
              </w:rPr>
            </w:rPrChange>
          </w:rPr>
          <w:instrText xml:space="preserve"> SEQ Ilustración \* ARABIC </w:instrText>
        </w:r>
      </w:ins>
      <w:r w:rsidR="00B525F4" w:rsidRPr="00216058">
        <w:rPr>
          <w:i w:val="0"/>
          <w:iCs w:val="0"/>
          <w:rPrChange w:id="1478" w:author="David Recio" w:date="2022-06-23T02:05:00Z">
            <w:rPr>
              <w:i/>
              <w:iCs/>
            </w:rPr>
          </w:rPrChange>
        </w:rPr>
        <w:fldChar w:fldCharType="separate"/>
      </w:r>
      <w:ins w:id="1479" w:author="David Recio" w:date="2022-06-25T00:27:00Z">
        <w:r w:rsidR="00796D74">
          <w:rPr>
            <w:i w:val="0"/>
            <w:iCs w:val="0"/>
          </w:rPr>
          <w:t>4</w:t>
        </w:r>
      </w:ins>
      <w:ins w:id="1480" w:author="David Recio" w:date="2022-06-22T19:45:00Z">
        <w:r w:rsidR="00B525F4" w:rsidRPr="00216058">
          <w:rPr>
            <w:i w:val="0"/>
            <w:iCs w:val="0"/>
            <w:rPrChange w:id="1481" w:author="David Recio" w:date="2022-06-23T02:05:00Z">
              <w:rPr>
                <w:i/>
                <w:iCs/>
              </w:rPr>
            </w:rPrChange>
          </w:rPr>
          <w:fldChar w:fldCharType="end"/>
        </w:r>
        <w:r w:rsidR="00B525F4" w:rsidRPr="00216058">
          <w:rPr>
            <w:i w:val="0"/>
            <w:iCs w:val="0"/>
            <w:rPrChange w:id="1482" w:author="David Recio" w:date="2022-06-23T02:05:00Z">
              <w:rPr>
                <w:i/>
                <w:iCs/>
              </w:rPr>
            </w:rPrChange>
          </w:rPr>
          <w:t xml:space="preserve">. Servicios Web </w:t>
        </w:r>
      </w:ins>
      <w:bookmarkEnd w:id="1472"/>
      <w:ins w:id="1483" w:author="David Recio" w:date="2022-06-27T09:18:00Z">
        <w:r w:rsidR="00F07F03">
          <w:rPr>
            <w:i w:val="0"/>
            <w:iCs w:val="0"/>
          </w:rPr>
          <w:t>SOAP</w:t>
        </w:r>
      </w:ins>
    </w:p>
    <w:p w14:paraId="354A580A" w14:textId="51AE080C" w:rsidR="00AD0304" w:rsidRPr="00B571F9" w:rsidRDefault="00D40DC9" w:rsidP="00AD0304">
      <w:pPr>
        <w:pStyle w:val="Descripcin"/>
      </w:pPr>
      <w:del w:id="1484"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7581DD11" w:rsidR="00AD0304" w:rsidDel="00F07F03" w:rsidRDefault="00AD0304" w:rsidP="00E30A25">
      <w:pPr>
        <w:ind w:firstLine="1418"/>
        <w:rPr>
          <w:del w:id="1485" w:author="David Recio" w:date="2022-06-27T09:18:00Z"/>
        </w:rPr>
      </w:pPr>
      <w:commentRangeStart w:id="1486"/>
      <w:del w:id="1487" w:author="David Recio" w:date="2022-06-27T09:18:00Z">
        <w:r w:rsidDel="00F07F03">
          <w:lastRenderedPageBreak/>
          <w:delText>Según W</w:delText>
        </w:r>
        <w:commentRangeEnd w:id="1486"/>
        <w:r w:rsidR="009039EF" w:rsidDel="00F07F03">
          <w:rPr>
            <w:rStyle w:val="Refdecomentario"/>
          </w:rPr>
          <w:commentReference w:id="1486"/>
        </w:r>
        <w:r w:rsidDel="00F07F03">
          <w:delText xml:space="preserve">3C </w:delText>
        </w:r>
      </w:del>
      <w:bookmarkStart w:id="1488" w:name="_Hlk104553893"/>
      <w:del w:id="1489" w:author="David Recio" w:date="2022-06-22T19:43:00Z">
        <w:r w:rsidDel="00B525F4">
          <w:delText>[ver</w:delText>
        </w:r>
      </w:del>
      <w:del w:id="1490" w:author="David Recio" w:date="2022-06-27T09:18:00Z">
        <w:r w:rsidDel="00F07F03">
          <w:delText xml:space="preserve"> </w:delText>
        </w:r>
      </w:del>
      <w:commentRangeStart w:id="1491"/>
      <w:del w:id="1492"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1491"/>
      <w:del w:id="1493" w:author="David Recio" w:date="2022-06-27T09:18:00Z">
        <w:r w:rsidR="00FD4B61" w:rsidDel="00F07F03">
          <w:rPr>
            <w:rStyle w:val="Refdecomentario"/>
          </w:rPr>
          <w:commentReference w:id="1491"/>
        </w:r>
        <w:r w:rsidDel="00F07F03">
          <w:delText xml:space="preserve"> </w:delText>
        </w:r>
        <w:bookmarkEnd w:id="1488"/>
        <w:r w:rsidDel="00F07F03">
          <w:delText xml:space="preserve">un </w:delText>
        </w:r>
        <w:commentRangeStart w:id="1494"/>
        <w:r w:rsidDel="00F07F03">
          <w:delText xml:space="preserve">servicio </w:delText>
        </w:r>
      </w:del>
      <w:del w:id="1495" w:author="David Recio" w:date="2022-06-16T19:14:00Z">
        <w:r w:rsidDel="005B21D2">
          <w:delText xml:space="preserve">web </w:delText>
        </w:r>
      </w:del>
      <w:commentRangeEnd w:id="1494"/>
      <w:del w:id="1496" w:author="David Recio" w:date="2022-06-27T09:18:00Z">
        <w:r w:rsidR="00B62D6A" w:rsidDel="00F07F03">
          <w:rPr>
            <w:rStyle w:val="Refdecomentario"/>
          </w:rPr>
          <w:commentReference w:id="1494"/>
        </w:r>
        <w:r w:rsidRPr="00774FBD" w:rsidDel="00F07F03">
          <w:delText xml:space="preserve">es un sistema de software diseñado para </w:delText>
        </w:r>
        <w:r w:rsidDel="00F07F03">
          <w:delText xml:space="preserve">permitir la interacción </w:delText>
        </w:r>
        <w:r w:rsidRPr="00774FBD" w:rsidDel="00F07F03">
          <w:delText>máquina a máquina a través de una red</w:delText>
        </w:r>
        <w:r w:rsidDel="00F07F03">
          <w:delText>, y t</w:delText>
        </w:r>
        <w:r w:rsidRPr="00774FBD" w:rsidDel="00F07F03">
          <w:delText xml:space="preserve">iene una interfaz descrita </w:delText>
        </w:r>
        <w:r w:rsidDel="00F07F03">
          <w:delText xml:space="preserve">y comprensible por las máquinas </w:delText>
        </w:r>
        <w:r w:rsidRPr="00774FBD" w:rsidDel="00F07F03">
          <w:delText xml:space="preserve">(específicamente WSDL). </w:delText>
        </w:r>
        <w:r w:rsidDel="00F07F03">
          <w:delText xml:space="preserve">Además, </w:delText>
        </w:r>
      </w:del>
      <w:commentRangeStart w:id="1497"/>
      <w:del w:id="1498" w:author="David Recio" w:date="2022-06-16T19:14:00Z">
        <w:r w:rsidDel="005B21D2">
          <w:delText xml:space="preserve">otra </w:delText>
        </w:r>
      </w:del>
      <w:del w:id="1499" w:author="David Recio" w:date="2022-06-27T09:18:00Z">
        <w:r w:rsidDel="00F07F03">
          <w:delText>forma de comunicarse</w:delText>
        </w:r>
        <w:commentRangeEnd w:id="1497"/>
        <w:r w:rsidR="00B62D6A" w:rsidDel="00F07F03">
          <w:rPr>
            <w:rStyle w:val="Refdecomentario"/>
          </w:rPr>
          <w:commentReference w:id="1497"/>
        </w:r>
        <w:r w:rsidDel="00F07F03">
          <w:delText xml:space="preserve"> con el Servicio Web es mediante el uso de </w:delText>
        </w:r>
        <w:r w:rsidRPr="00774FBD" w:rsidDel="00F07F03">
          <w:delText>mensajes SOAP, normalmente transmitidos mediante HTTP</w:delText>
        </w:r>
        <w:r w:rsidDel="00F07F03">
          <w:delText>,</w:delText>
        </w:r>
        <w:r w:rsidRPr="00774FBD" w:rsidDel="00F07F03">
          <w:delText xml:space="preserve"> con una serialización XML</w:delText>
        </w:r>
        <w:r w:rsidDel="00F07F03">
          <w:delText>,</w:delText>
        </w:r>
        <w:r w:rsidRPr="00774FBD" w:rsidDel="00F07F03">
          <w:delText xml:space="preserve"> junto con otros estándares relacionados con la web.</w:delText>
        </w:r>
      </w:del>
    </w:p>
    <w:p w14:paraId="73B7170E" w14:textId="5FB31945" w:rsidR="00AD0304" w:rsidRDefault="00AD0304" w:rsidP="00E30A25">
      <w:pPr>
        <w:ind w:right="-574" w:firstLine="1418"/>
        <w:rPr>
          <w:i/>
          <w:iCs/>
        </w:rPr>
      </w:pPr>
      <w:r>
        <w:t xml:space="preserve">El intercambio de mensajes se encuentra estandarizado bajo una descripción de un Servicio Web </w:t>
      </w:r>
      <w:r w:rsidRPr="00BD6A93">
        <w:t>(WSD)</w:t>
      </w:r>
      <w:r>
        <w:t>, qu</w:t>
      </w:r>
      <w:ins w:id="1500" w:author="David Recio Arnés" w:date="2022-06-27T16:36:00Z">
        <w:r w:rsidR="00E30A25">
          <w:t>e</w:t>
        </w:r>
      </w:ins>
      <w:del w:id="1501" w:author="David Recio Arnés" w:date="2022-06-27T16:36:00Z">
        <w:r w:rsidDel="00E30A25">
          <w:delText>é</w:delText>
        </w:r>
      </w:del>
      <w:r>
        <w:t xml:space="preserve"> a su vez</w:t>
      </w:r>
      <w:del w:id="1502" w:author="David Recio Arnés" w:date="2022-06-27T16:36:00Z">
        <w:r w:rsidDel="00E30A25">
          <w:delText>,</w:delText>
        </w:r>
      </w:del>
      <w:r>
        <w:t xml:space="preserve">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176F63FB" w:rsidR="00AD0304" w:rsidRDefault="00AD0304" w:rsidP="00E30A25">
      <w:pPr>
        <w:ind w:right="-574" w:firstLine="1418"/>
      </w:pPr>
      <w:r>
        <w:t>Los mensajes SOAP (</w:t>
      </w:r>
      <w:r w:rsidRPr="00E30A25">
        <w:rPr>
          <w:i/>
          <w:iCs/>
          <w:rPrChange w:id="1503" w:author="David Recio Arnés" w:date="2022-06-27T16:36:00Z">
            <w:rPr/>
          </w:rPrChange>
        </w:rPr>
        <w:t>Protocolo de Arquitectura Orientada a Servicios</w:t>
      </w:r>
      <w:r>
        <w:t xml:space="preserve">) </w:t>
      </w:r>
      <w:commentRangeStart w:id="1504"/>
      <w:del w:id="1505"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1504"/>
        <w:r w:rsidR="00B62D6A" w:rsidDel="00636643">
          <w:rPr>
            <w:rStyle w:val="Refdecomentario"/>
          </w:rPr>
          <w:commentReference w:id="1504"/>
        </w:r>
      </w:del>
      <w:ins w:id="1506"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1507" w:author="David Recio" w:date="2022-06-22T20:01:00Z">
        <w:r w:rsidR="00636643">
          <w:t>[</w:t>
        </w:r>
      </w:ins>
      <w:ins w:id="1508" w:author="David Recio Arnés" w:date="2022-06-27T16:40:00Z">
        <w:r w:rsidR="00684DF7">
          <w:t>Ilustración 5</w:t>
        </w:r>
      </w:ins>
      <w:ins w:id="1509" w:author="David Recio" w:date="2022-06-22T20:01:00Z">
        <w:del w:id="1510" w:author="David Recio Arnés" w:date="2022-06-27T16:40:00Z">
          <w:r w:rsidR="00636643" w:rsidDel="00684DF7">
            <w:delText>7</w:delText>
          </w:r>
        </w:del>
        <w:r w:rsidR="00636643">
          <w:t>]</w:t>
        </w:r>
        <w:r w:rsidR="00636643">
          <w:fldChar w:fldCharType="end"/>
        </w:r>
      </w:ins>
      <w:ins w:id="1511" w:author="David Recio Arnés" w:date="2022-06-27T16:40:00Z">
        <w:r w:rsidR="00684DF7">
          <w:t xml:space="preserve"> </w:t>
        </w:r>
      </w:ins>
      <w:del w:id="1512"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w:t>
      </w:r>
      <w:ins w:id="1513" w:author="David Recio Arnés" w:date="2022-06-27T16:40:00Z">
        <w:r w:rsidR="00684DF7">
          <w:t>o</w:t>
        </w:r>
      </w:ins>
      <w:del w:id="1514" w:author="David Recio Arnés" w:date="2022-06-27T16:40:00Z">
        <w:r w:rsidDel="00684DF7">
          <w:delText>ó</w:delText>
        </w:r>
      </w:del>
      <w:r>
        <w:t>mo HTTP, SMTP, FTP, RMI/IIOP o un protocolo de mensajería propietario, cuya finalidad es representar la información necesaria para invocar un servicio o reflejar los resultados de una invocación de servicio</w:t>
      </w:r>
      <w:ins w:id="1515" w:author="David Recio Arnés" w:date="2022-06-27T16:41:00Z">
        <w:r w:rsidR="00684DF7">
          <w:t xml:space="preserve"> </w:t>
        </w:r>
      </w:ins>
      <w:del w:id="1516" w:author="David Recio Arnés" w:date="2022-06-27T16:41:00Z">
        <w:r w:rsidDel="00684DF7">
          <w:delText xml:space="preserve">, </w:delText>
        </w:r>
      </w:del>
      <w:r>
        <w:t>y</w:t>
      </w:r>
      <w:ins w:id="1517" w:author="David Recio Arnés" w:date="2022-06-27T16:41:00Z">
        <w:r w:rsidR="00684DF7">
          <w:t>, además,</w:t>
        </w:r>
      </w:ins>
      <w:r>
        <w:t xml:space="preserve"> contiene la información especificada en la definición de interfaz de servicio.</w:t>
      </w:r>
    </w:p>
    <w:p w14:paraId="1C4884E2" w14:textId="77777777" w:rsidR="001F47C6" w:rsidRDefault="00AD0304" w:rsidP="001F47C6">
      <w:pPr>
        <w:keepNext/>
        <w:rPr>
          <w:ins w:id="1518"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6"/>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239E967F" w:rsidR="00AD0304" w:rsidRDefault="00E46081">
      <w:pPr>
        <w:pStyle w:val="Descripcin"/>
        <w:rPr>
          <w:ins w:id="1519" w:author="David Recio Arnés" w:date="2022-06-27T16:41:00Z"/>
          <w:i w:val="0"/>
          <w:iCs w:val="0"/>
        </w:rPr>
      </w:pPr>
      <w:bookmarkStart w:id="1520" w:name="_Toc106842462"/>
      <w:ins w:id="1521" w:author="David Recio Arnés" w:date="2022-06-27T21:36:00Z">
        <w:r>
          <w:rPr>
            <w:i w:val="0"/>
            <w:iCs w:val="0"/>
          </w:rPr>
          <w:t xml:space="preserve">                                                </w:t>
        </w:r>
      </w:ins>
      <w:ins w:id="1522" w:author="David Recio" w:date="2022-06-22T20:03:00Z">
        <w:r w:rsidR="001F47C6" w:rsidRPr="00216058">
          <w:rPr>
            <w:i w:val="0"/>
            <w:iCs w:val="0"/>
            <w:rPrChange w:id="1523" w:author="David Recio" w:date="2022-06-23T02:05:00Z">
              <w:rPr>
                <w:color w:val="auto"/>
                <w:sz w:val="24"/>
                <w:szCs w:val="22"/>
              </w:rPr>
            </w:rPrChange>
          </w:rPr>
          <w:t xml:space="preserve">Ilustración </w:t>
        </w:r>
        <w:r w:rsidR="001F47C6" w:rsidRPr="00216058">
          <w:rPr>
            <w:i w:val="0"/>
            <w:iCs w:val="0"/>
            <w:rPrChange w:id="1524" w:author="David Recio" w:date="2022-06-23T02:05:00Z">
              <w:rPr>
                <w:color w:val="auto"/>
                <w:sz w:val="24"/>
                <w:szCs w:val="22"/>
              </w:rPr>
            </w:rPrChange>
          </w:rPr>
          <w:fldChar w:fldCharType="begin"/>
        </w:r>
        <w:r w:rsidR="001F47C6" w:rsidRPr="00216058">
          <w:rPr>
            <w:i w:val="0"/>
            <w:iCs w:val="0"/>
            <w:rPrChange w:id="1525" w:author="David Recio" w:date="2022-06-23T02:05:00Z">
              <w:rPr>
                <w:color w:val="auto"/>
                <w:sz w:val="24"/>
                <w:szCs w:val="22"/>
              </w:rPr>
            </w:rPrChange>
          </w:rPr>
          <w:instrText xml:space="preserve"> SEQ Ilustración \* ARABIC </w:instrText>
        </w:r>
      </w:ins>
      <w:r w:rsidR="001F47C6" w:rsidRPr="00216058">
        <w:rPr>
          <w:i w:val="0"/>
          <w:iCs w:val="0"/>
          <w:rPrChange w:id="1526" w:author="David Recio" w:date="2022-06-23T02:05:00Z">
            <w:rPr>
              <w:color w:val="auto"/>
              <w:sz w:val="24"/>
              <w:szCs w:val="22"/>
            </w:rPr>
          </w:rPrChange>
        </w:rPr>
        <w:fldChar w:fldCharType="separate"/>
      </w:r>
      <w:ins w:id="1527" w:author="David Recio" w:date="2022-06-22T20:03:00Z">
        <w:r w:rsidR="001F47C6" w:rsidRPr="00216058">
          <w:rPr>
            <w:i w:val="0"/>
            <w:iCs w:val="0"/>
            <w:rPrChange w:id="1528" w:author="David Recio" w:date="2022-06-23T02:05:00Z">
              <w:rPr>
                <w:noProof/>
                <w:color w:val="auto"/>
                <w:sz w:val="24"/>
                <w:szCs w:val="22"/>
              </w:rPr>
            </w:rPrChange>
          </w:rPr>
          <w:t>5</w:t>
        </w:r>
        <w:r w:rsidR="001F47C6" w:rsidRPr="00216058">
          <w:rPr>
            <w:i w:val="0"/>
            <w:iCs w:val="0"/>
            <w:rPrChange w:id="1529" w:author="David Recio" w:date="2022-06-23T02:05:00Z">
              <w:rPr>
                <w:color w:val="auto"/>
                <w:sz w:val="24"/>
                <w:szCs w:val="22"/>
              </w:rPr>
            </w:rPrChange>
          </w:rPr>
          <w:fldChar w:fldCharType="end"/>
        </w:r>
        <w:r w:rsidR="001F47C6" w:rsidRPr="00216058">
          <w:rPr>
            <w:i w:val="0"/>
            <w:iCs w:val="0"/>
            <w:rPrChange w:id="1530" w:author="David Recio" w:date="2022-06-23T02:05:00Z">
              <w:rPr>
                <w:color w:val="auto"/>
                <w:sz w:val="24"/>
                <w:szCs w:val="22"/>
              </w:rPr>
            </w:rPrChange>
          </w:rPr>
          <w:t>. Discovery Process</w:t>
        </w:r>
      </w:ins>
      <w:bookmarkEnd w:id="1520"/>
    </w:p>
    <w:p w14:paraId="1B4FA091" w14:textId="667C9CF3" w:rsidR="00684DF7" w:rsidRDefault="00684DF7" w:rsidP="00684DF7">
      <w:pPr>
        <w:rPr>
          <w:ins w:id="1531" w:author="David Recio Arnés" w:date="2022-06-27T16:41:00Z"/>
        </w:rPr>
      </w:pPr>
    </w:p>
    <w:p w14:paraId="559E0DDD" w14:textId="0DC34D8D" w:rsidR="00684DF7" w:rsidRDefault="00684DF7" w:rsidP="00684DF7">
      <w:pPr>
        <w:rPr>
          <w:ins w:id="1532" w:author="David Recio Arnés" w:date="2022-06-27T16:41:00Z"/>
        </w:rPr>
      </w:pPr>
    </w:p>
    <w:p w14:paraId="1882DD10" w14:textId="77777777" w:rsidR="00684DF7" w:rsidRPr="00684DF7" w:rsidRDefault="00684DF7">
      <w:pPr>
        <w:pPrChange w:id="1533" w:author="David Recio Arnés" w:date="2022-06-27T16:41:00Z">
          <w:pPr>
            <w:keepNext/>
          </w:pPr>
        </w:pPrChange>
      </w:pPr>
    </w:p>
    <w:p w14:paraId="6BC789D4" w14:textId="6B0E2C6D" w:rsidR="00AD0304" w:rsidRPr="00684DF7" w:rsidDel="001F47C6" w:rsidRDefault="00D40DC9" w:rsidP="00817CD6">
      <w:pPr>
        <w:pStyle w:val="Descripcin"/>
        <w:ind w:firstLine="1418"/>
        <w:rPr>
          <w:del w:id="1534" w:author="David Recio" w:date="2022-06-22T20:02:00Z"/>
          <w:iCs w:val="0"/>
        </w:rPr>
      </w:pPr>
      <w:del w:id="1535" w:author="David Recio" w:date="2022-06-22T20:02:00Z">
        <w:r w:rsidRPr="0094736B" w:rsidDel="001F47C6">
          <w:rPr>
            <w:i w:val="0"/>
            <w:iCs w:val="0"/>
          </w:rPr>
          <w:lastRenderedPageBreak/>
          <w:fldChar w:fldCharType="begin"/>
        </w:r>
        <w:r w:rsidRPr="00684DF7" w:rsidDel="001F47C6">
          <w:rPr>
            <w:iCs w:val="0"/>
          </w:rPr>
          <w:delInstrText xml:space="preserve"> SEQ Ilustración \* ARABIC </w:delInstrText>
        </w:r>
        <w:r w:rsidRPr="0094736B" w:rsidDel="001F47C6">
          <w:rPr>
            <w:i w:val="0"/>
            <w:iCs w:val="0"/>
            <w:rPrChange w:id="1536" w:author="David Recio Arnés" w:date="2022-06-27T16:41:00Z">
              <w:rPr>
                <w:i w:val="0"/>
                <w:iCs w:val="0"/>
                <w:noProof/>
              </w:rPr>
            </w:rPrChange>
          </w:rPr>
          <w:fldChar w:fldCharType="separate"/>
        </w:r>
        <w:r w:rsidR="00597FD8" w:rsidRPr="00684DF7" w:rsidDel="001F47C6">
          <w:rPr>
            <w:iCs w:val="0"/>
            <w:noProof/>
          </w:rPr>
          <w:delText>5</w:delText>
        </w:r>
        <w:r w:rsidRPr="0094736B" w:rsidDel="001F47C6">
          <w:rPr>
            <w:i w:val="0"/>
            <w:iCs w:val="0"/>
            <w:noProof/>
          </w:rPr>
          <w:fldChar w:fldCharType="end"/>
        </w:r>
        <w:r w:rsidR="00AD0304" w:rsidRPr="00684DF7" w:rsidDel="001F47C6">
          <w:rPr>
            <w:iCs w:val="0"/>
          </w:rPr>
          <w:delText xml:space="preserve"> </w:delText>
        </w:r>
        <w:commentRangeStart w:id="1537"/>
        <w:r w:rsidR="00AD0304" w:rsidRPr="00684DF7" w:rsidDel="001F47C6">
          <w:rPr>
            <w:iCs w:val="0"/>
          </w:rPr>
          <w:delText>Mensajes SOAP</w:delText>
        </w:r>
        <w:commentRangeEnd w:id="1537"/>
        <w:r w:rsidR="00B62D6A" w:rsidRPr="00684DF7" w:rsidDel="001F47C6">
          <w:rPr>
            <w:rStyle w:val="Refdecomentario"/>
            <w:iCs w:val="0"/>
            <w:color w:val="auto"/>
          </w:rPr>
          <w:commentReference w:id="1537"/>
        </w:r>
      </w:del>
    </w:p>
    <w:p w14:paraId="25086DBB" w14:textId="6FBDB2AF" w:rsidR="00AD0304" w:rsidRDefault="00AD0304" w:rsidP="00817CD6">
      <w:pPr>
        <w:ind w:left="-567" w:firstLine="1418"/>
      </w:pPr>
      <w:r w:rsidRPr="00684DF7">
        <w:t>Para finalizar</w:t>
      </w:r>
      <w:r>
        <w:t xml:space="preserve">, es importante definir cómo funcionan los Servicios Web. En este caso, </w:t>
      </w:r>
      <w:commentRangeStart w:id="1538"/>
      <w:del w:id="1539" w:author="David Recio" w:date="2022-06-16T19:15:00Z">
        <w:r w:rsidDel="005B21D2">
          <w:delText xml:space="preserve">he elegido </w:delText>
        </w:r>
        <w:commentRangeEnd w:id="1538"/>
        <w:r w:rsidR="00B62D6A" w:rsidDel="005B21D2">
          <w:rPr>
            <w:rStyle w:val="Refdecomentario"/>
          </w:rPr>
          <w:commentReference w:id="1538"/>
        </w:r>
      </w:del>
      <w:ins w:id="1540" w:author="David Recio" w:date="2022-06-16T19:15:00Z">
        <w:r w:rsidR="005B21D2">
          <w:t xml:space="preserve">se muestra </w:t>
        </w:r>
      </w:ins>
      <w:r>
        <w:t>el proceso de descubrimiento, el cual sigue los distintos pasos:</w:t>
      </w:r>
    </w:p>
    <w:p w14:paraId="4F666165" w14:textId="77777777" w:rsidR="00AD0304" w:rsidRDefault="00AD0304" w:rsidP="00684DF7">
      <w:pPr>
        <w:pStyle w:val="Prrafodelista"/>
        <w:numPr>
          <w:ilvl w:val="0"/>
          <w:numId w:val="11"/>
        </w:numPr>
        <w:ind w:left="142"/>
      </w:pPr>
      <w:r>
        <w:t>Las entidades implicadas (receptor y proveedor) se “conocen” entre sí.</w:t>
      </w:r>
    </w:p>
    <w:p w14:paraId="25B33DF4" w14:textId="410B3375" w:rsidR="00AD0304" w:rsidRDefault="00AD0304" w:rsidP="00684DF7">
      <w:pPr>
        <w:pStyle w:val="Prrafodelista"/>
        <w:numPr>
          <w:ilvl w:val="1"/>
          <w:numId w:val="11"/>
        </w:numPr>
        <w:ind w:left="851"/>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1541" w:author="David Recio" w:date="2022-06-22T20:05:00Z">
        <w:r w:rsidRPr="00497EAB" w:rsidDel="001F47C6">
          <w:delText xml:space="preserve"> </w:delText>
        </w:r>
        <w:commentRangeStart w:id="1542"/>
        <w:r w:rsidRPr="00497EAB" w:rsidDel="001F47C6">
          <w:delText>RDF</w:delText>
        </w:r>
        <w:commentRangeEnd w:id="1542"/>
        <w:r w:rsidR="00B62D6A" w:rsidDel="001F47C6">
          <w:rPr>
            <w:rStyle w:val="Refdecomentario"/>
          </w:rPr>
          <w:commentReference w:id="1542"/>
        </w:r>
      </w:del>
      <w:r>
        <w:t>.</w:t>
      </w:r>
    </w:p>
    <w:p w14:paraId="685C8072" w14:textId="77777777" w:rsidR="00AD0304" w:rsidRDefault="00AD0304" w:rsidP="00684DF7">
      <w:pPr>
        <w:pStyle w:val="Prrafodelista"/>
        <w:numPr>
          <w:ilvl w:val="1"/>
          <w:numId w:val="11"/>
        </w:numPr>
        <w:ind w:left="851"/>
      </w:pPr>
      <w:r>
        <w:t>El solicitante es el que proporciona los criterios al servicio de descubrimiento con el fin de seleccionar un WSD basada en una FD.</w:t>
      </w:r>
    </w:p>
    <w:p w14:paraId="3FB88834" w14:textId="189ECE5A" w:rsidR="00AD0304" w:rsidRDefault="00AD0304" w:rsidP="00684DF7">
      <w:pPr>
        <w:pStyle w:val="Prrafodelista"/>
        <w:numPr>
          <w:ilvl w:val="0"/>
          <w:numId w:val="11"/>
        </w:numPr>
        <w:ind w:left="142"/>
      </w:pPr>
      <w:r>
        <w:t>Una vez realizada la primera etapa, ambas entidades acuerdan una semántica para realizar la interacción deseada.</w:t>
      </w:r>
      <w:ins w:id="1543" w:author="David Recio" w:date="2022-06-27T09:19:00Z">
        <w:r w:rsidR="00F07F03" w:rsidDel="00F07F03">
          <w:t xml:space="preserve"> </w:t>
        </w:r>
      </w:ins>
      <w:del w:id="1544" w:author="David Recio" w:date="2022-06-27T09:19:00Z">
        <w:r w:rsidDel="00F07F03">
          <w:delText xml:space="preserve"> Esta semántica puede ser ofrecida por parte de la entidad proveedora al solicitante mediante el régimen </w:delText>
        </w:r>
        <w:commentRangeStart w:id="1545"/>
        <w:commentRangeStart w:id="1546"/>
        <w:r w:rsidDel="00F07F03">
          <w:delText>“Tómalo o déjalo”.</w:delText>
        </w:r>
        <w:commentRangeEnd w:id="1545"/>
        <w:r w:rsidR="00B62D6A" w:rsidDel="00F07F03">
          <w:rPr>
            <w:rStyle w:val="Refdecomentario"/>
          </w:rPr>
          <w:commentReference w:id="1545"/>
        </w:r>
        <w:commentRangeEnd w:id="1546"/>
        <w:r w:rsidR="009039EF" w:rsidDel="00F07F03">
          <w:rPr>
            <w:rStyle w:val="Refdecomentario"/>
          </w:rPr>
          <w:commentReference w:id="1546"/>
        </w:r>
      </w:del>
    </w:p>
    <w:p w14:paraId="254E1739" w14:textId="77777777" w:rsidR="00AD0304" w:rsidRDefault="00AD0304" w:rsidP="00684DF7">
      <w:pPr>
        <w:pStyle w:val="Prrafodelista"/>
        <w:numPr>
          <w:ilvl w:val="0"/>
          <w:numId w:val="11"/>
        </w:numPr>
        <w:ind w:left="142"/>
      </w:pPr>
      <w:r>
        <w:t>En esta etapa, ambas entidades incorporan tanto el WSD como la semántica para poder comunicarse.</w:t>
      </w:r>
    </w:p>
    <w:p w14:paraId="3FDDA180" w14:textId="46C8F052" w:rsidR="00AD0304" w:rsidRDefault="00AD0304" w:rsidP="00684DF7">
      <w:pPr>
        <w:pStyle w:val="Prrafodelista"/>
        <w:numPr>
          <w:ilvl w:val="0"/>
          <w:numId w:val="11"/>
        </w:numPr>
        <w:ind w:left="142"/>
        <w:rPr>
          <w:ins w:id="1547" w:author="David Recio Arnés" w:date="2022-06-27T16:45:00Z"/>
        </w:rPr>
      </w:pPr>
      <w:commentRangeStart w:id="1548"/>
      <w:r>
        <w:t>Por último, una vez incorporado el paso anterior, ambas entidades empiezan a comunicarse mediante mensajes SOAP</w:t>
      </w:r>
      <w:commentRangeEnd w:id="1548"/>
      <w:r w:rsidR="00B62D6A">
        <w:rPr>
          <w:rStyle w:val="Refdecomentario"/>
        </w:rPr>
        <w:commentReference w:id="1548"/>
      </w:r>
      <w:r>
        <w:t>.</w:t>
      </w:r>
    </w:p>
    <w:p w14:paraId="25B85414" w14:textId="77777777" w:rsidR="00FD3B16" w:rsidRPr="00C62AD0" w:rsidRDefault="00FD3B16">
      <w:pPr>
        <w:pStyle w:val="Prrafodelista"/>
        <w:ind w:left="142"/>
        <w:pPrChange w:id="1549" w:author="David Recio Arnés" w:date="2022-06-27T16:45:00Z">
          <w:pPr>
            <w:pStyle w:val="Prrafodelista"/>
            <w:numPr>
              <w:numId w:val="11"/>
            </w:numPr>
            <w:ind w:left="142" w:hanging="360"/>
          </w:pPr>
        </w:pPrChange>
      </w:pPr>
    </w:p>
    <w:p w14:paraId="34898364" w14:textId="5E1B80FD" w:rsidR="00AD0304" w:rsidRDefault="00AD0304" w:rsidP="00684DF7">
      <w:pPr>
        <w:pStyle w:val="Ttulo3"/>
        <w:ind w:left="567"/>
        <w:rPr>
          <w:ins w:id="1550" w:author="David Recio" w:date="2022-06-22T20:27:00Z"/>
        </w:rPr>
      </w:pPr>
      <w:bookmarkStart w:id="1551" w:name="_Ref101467937"/>
      <w:bookmarkStart w:id="1552" w:name="_Toc101469218"/>
      <w:bookmarkStart w:id="1553" w:name="_Toc107258997"/>
      <w:commentRangeStart w:id="1554"/>
      <w:r>
        <w:t>Servicios Web RESTful (estilo arquitectónico REST)</w:t>
      </w:r>
      <w:bookmarkEnd w:id="1551"/>
      <w:bookmarkEnd w:id="1552"/>
      <w:bookmarkEnd w:id="1553"/>
    </w:p>
    <w:p w14:paraId="416F079B" w14:textId="06F26D45" w:rsidR="00216058" w:rsidRDefault="00216058" w:rsidP="00817CD6">
      <w:pPr>
        <w:ind w:left="-567" w:firstLine="1418"/>
        <w:rPr>
          <w:ins w:id="1555" w:author="David Recio" w:date="2022-06-23T01:55:00Z"/>
        </w:rPr>
      </w:pPr>
      <w:ins w:id="1556" w:author="David Recio" w:date="2022-06-23T01:55:00Z">
        <w:r>
          <w:t>El estilo arquitectónico REST (</w:t>
        </w:r>
        <w:del w:id="1557" w:author="David Recio Arnés" w:date="2022-06-27T16:44:00Z">
          <w:r w:rsidRPr="00684DF7" w:rsidDel="00684DF7">
            <w:rPr>
              <w:i/>
              <w:iCs/>
              <w:rPrChange w:id="1558" w:author="David Recio Arnés" w:date="2022-06-27T16:44:00Z">
                <w:rPr/>
              </w:rPrChange>
            </w:rPr>
            <w:delText xml:space="preserve"> </w:delText>
          </w:r>
        </w:del>
        <w:r w:rsidRPr="00684DF7">
          <w:rPr>
            <w:i/>
            <w:iCs/>
            <w:rPrChange w:id="1559" w:author="David Recio Arnés" w:date="2022-06-27T16:44:00Z">
              <w:rPr/>
            </w:rPrChange>
          </w:rPr>
          <w:t>Representational State Transfer</w:t>
        </w:r>
        <w:r>
          <w:t>) lo definió Roy</w:t>
        </w:r>
      </w:ins>
      <w:ins w:id="1560" w:author="David Recio Arnés" w:date="2022-06-27T16:45:00Z">
        <w:r w:rsidR="00FD3B16">
          <w:t xml:space="preserve"> </w:t>
        </w:r>
      </w:ins>
      <w:ins w:id="1561" w:author="David Recio" w:date="2022-06-23T01:55:00Z">
        <w:del w:id="1562" w:author="David Recio Arnés" w:date="2022-06-27T16:45:00Z">
          <w:r w:rsidDel="00FD3B16">
            <w:delText xml:space="preserve">  </w:delText>
          </w:r>
        </w:del>
        <w:r>
          <w:t xml:space="preserve">Fielding como “una arquitectura de software para sistemas hipermedia distribuidos” </w:t>
        </w:r>
      </w:ins>
      <w:ins w:id="1563" w:author="David Recio" w:date="2022-06-23T02:12:00Z">
        <w:r w:rsidR="00F37BAA">
          <w:fldChar w:fldCharType="begin"/>
        </w:r>
        <w:r w:rsidR="00F37BAA">
          <w:instrText xml:space="preserve"> REF _Ref106842752 \r \h </w:instrText>
        </w:r>
      </w:ins>
      <w:r w:rsidR="00F37BAA">
        <w:fldChar w:fldCharType="separate"/>
      </w:r>
      <w:ins w:id="1564" w:author="David Recio" w:date="2022-06-23T02:12:00Z">
        <w:r w:rsidR="00F37BAA">
          <w:t>[</w:t>
        </w:r>
      </w:ins>
      <w:ins w:id="1565" w:author="David Recio Arnés" w:date="2022-06-27T16:45:00Z">
        <w:r w:rsidR="00FD3B16">
          <w:t>Ilustración 6</w:t>
        </w:r>
      </w:ins>
      <w:ins w:id="1566" w:author="David Recio" w:date="2022-06-23T02:12:00Z">
        <w:del w:id="1567" w:author="David Recio Arnés" w:date="2022-06-27T16:45:00Z">
          <w:r w:rsidR="00F37BAA" w:rsidDel="00FD3B16">
            <w:delText>11</w:delText>
          </w:r>
        </w:del>
        <w:r w:rsidR="00F37BAA">
          <w:t>]</w:t>
        </w:r>
        <w:r w:rsidR="00F37BAA">
          <w:fldChar w:fldCharType="end"/>
        </w:r>
        <w:r w:rsidR="00F37BAA">
          <w:t>.</w:t>
        </w:r>
      </w:ins>
      <w:ins w:id="1568" w:author="David Recio Arnés" w:date="2022-06-27T16:45:00Z">
        <w:r w:rsidR="00FD3B16">
          <w:t xml:space="preserve"> </w:t>
        </w:r>
      </w:ins>
      <w:ins w:id="1569"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0F5763EE" w:rsidR="00216058" w:rsidRDefault="00157B64">
      <w:pPr>
        <w:rPr>
          <w:ins w:id="1570" w:author="David Recio" w:date="2022-06-23T01:55:00Z"/>
        </w:rPr>
        <w:pPrChange w:id="1571" w:author="David Recio" w:date="2022-06-23T01:57:00Z">
          <w:pPr>
            <w:jc w:val="center"/>
          </w:pPr>
        </w:pPrChange>
      </w:pPr>
      <w:ins w:id="1572" w:author="David Recio" w:date="2022-06-23T01:55:00Z">
        <w:r>
          <w:rPr>
            <w:noProof/>
          </w:rPr>
          <w:lastRenderedPageBreak/>
          <w:drawing>
            <wp:anchor distT="0" distB="0" distL="114300" distR="114300" simplePos="0" relativeHeight="251666432" behindDoc="0" locked="0" layoutInCell="1" allowOverlap="1" wp14:anchorId="3300D16D" wp14:editId="3963765C">
              <wp:simplePos x="0" y="0"/>
              <wp:positionH relativeFrom="column">
                <wp:posOffset>541836</wp:posOffset>
              </wp:positionH>
              <wp:positionV relativeFrom="paragraph">
                <wp:posOffset>591</wp:posOffset>
              </wp:positionV>
              <wp:extent cx="4212772" cy="2072412"/>
              <wp:effectExtent l="0" t="0" r="0" b="4445"/>
              <wp:wrapThrough wrapText="bothSides">
                <wp:wrapPolygon edited="0">
                  <wp:start x="0" y="0"/>
                  <wp:lineTo x="0" y="21448"/>
                  <wp:lineTo x="21489" y="21448"/>
                  <wp:lineTo x="21489"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7778" cy="2074874"/>
                      </a:xfrm>
                      <a:prstGeom prst="rect">
                        <a:avLst/>
                      </a:prstGeom>
                      <a:noFill/>
                    </pic:spPr>
                  </pic:pic>
                </a:graphicData>
              </a:graphic>
              <wp14:sizeRelH relativeFrom="page">
                <wp14:pctWidth>0</wp14:pctWidth>
              </wp14:sizeRelH>
              <wp14:sizeRelV relativeFrom="page">
                <wp14:pctHeight>0</wp14:pctHeight>
              </wp14:sizeRelV>
            </wp:anchor>
          </w:drawing>
        </w:r>
      </w:ins>
      <w:ins w:id="1573" w:author="David Recio" w:date="2022-06-23T01:57:00Z">
        <w:r w:rsidR="00216058">
          <w:rPr>
            <w:noProof/>
          </w:rPr>
          <mc:AlternateContent>
            <mc:Choice Requires="wps">
              <w:drawing>
                <wp:anchor distT="0" distB="0" distL="114300" distR="114300" simplePos="0" relativeHeight="251668480" behindDoc="0" locked="0" layoutInCell="1" allowOverlap="1" wp14:anchorId="3DC8E80F" wp14:editId="18E7A68A">
                  <wp:simplePos x="0" y="0"/>
                  <wp:positionH relativeFrom="column">
                    <wp:posOffset>1236980</wp:posOffset>
                  </wp:positionH>
                  <wp:positionV relativeFrom="paragraph">
                    <wp:posOffset>2051050</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1574" w:author="David Recio" w:date="2022-06-23T01:57:00Z">
                                  <w:pPr>
                                    <w:jc w:val="center"/>
                                  </w:pPr>
                                </w:pPrChange>
                              </w:pPr>
                              <w:bookmarkStart w:id="1575" w:name="_Toc106842463"/>
                              <w:ins w:id="1576" w:author="David Recio" w:date="2022-06-23T01:57:00Z">
                                <w:r w:rsidRPr="00216058">
                                  <w:rPr>
                                    <w:i w:val="0"/>
                                    <w:iCs w:val="0"/>
                                    <w:rPrChange w:id="1577" w:author="David Recio" w:date="2022-06-23T02:05:00Z">
                                      <w:rPr>
                                        <w:i/>
                                        <w:iCs/>
                                      </w:rPr>
                                    </w:rPrChange>
                                  </w:rPr>
                                  <w:t xml:space="preserve">Ilustración </w:t>
                                </w:r>
                                <w:r w:rsidRPr="00216058">
                                  <w:rPr>
                                    <w:i w:val="0"/>
                                    <w:iCs w:val="0"/>
                                    <w:rPrChange w:id="1578" w:author="David Recio" w:date="2022-06-23T02:05:00Z">
                                      <w:rPr>
                                        <w:i/>
                                        <w:iCs/>
                                      </w:rPr>
                                    </w:rPrChange>
                                  </w:rPr>
                                  <w:fldChar w:fldCharType="begin"/>
                                </w:r>
                                <w:r w:rsidRPr="00216058">
                                  <w:rPr>
                                    <w:i w:val="0"/>
                                    <w:iCs w:val="0"/>
                                    <w:rPrChange w:id="1579" w:author="David Recio" w:date="2022-06-23T02:05:00Z">
                                      <w:rPr>
                                        <w:i/>
                                        <w:iCs/>
                                      </w:rPr>
                                    </w:rPrChange>
                                  </w:rPr>
                                  <w:instrText xml:space="preserve"> SEQ Ilustración \* ARABIC </w:instrText>
                                </w:r>
                              </w:ins>
                              <w:r w:rsidRPr="00216058">
                                <w:rPr>
                                  <w:i w:val="0"/>
                                  <w:iCs w:val="0"/>
                                  <w:rPrChange w:id="1580" w:author="David Recio" w:date="2022-06-23T02:05:00Z">
                                    <w:rPr>
                                      <w:i/>
                                      <w:iCs/>
                                    </w:rPr>
                                  </w:rPrChange>
                                </w:rPr>
                                <w:fldChar w:fldCharType="separate"/>
                              </w:r>
                              <w:ins w:id="1581" w:author="David Recio" w:date="2022-06-23T01:57:00Z">
                                <w:r w:rsidRPr="00216058">
                                  <w:rPr>
                                    <w:i w:val="0"/>
                                    <w:iCs w:val="0"/>
                                    <w:noProof/>
                                    <w:rPrChange w:id="1582" w:author="David Recio" w:date="2022-06-23T02:05:00Z">
                                      <w:rPr>
                                        <w:i/>
                                        <w:iCs/>
                                        <w:noProof/>
                                      </w:rPr>
                                    </w:rPrChange>
                                  </w:rPr>
                                  <w:t>6</w:t>
                                </w:r>
                                <w:r w:rsidRPr="00216058">
                                  <w:rPr>
                                    <w:i w:val="0"/>
                                    <w:iCs w:val="0"/>
                                    <w:rPrChange w:id="1583" w:author="David Recio" w:date="2022-06-23T02:05:00Z">
                                      <w:rPr>
                                        <w:i/>
                                        <w:iCs/>
                                      </w:rPr>
                                    </w:rPrChange>
                                  </w:rPr>
                                  <w:fldChar w:fldCharType="end"/>
                                </w:r>
                                <w:r w:rsidRPr="00216058">
                                  <w:rPr>
                                    <w:i w:val="0"/>
                                    <w:iCs w:val="0"/>
                                    <w:rPrChange w:id="1584" w:author="David Recio" w:date="2022-06-23T02:05:00Z">
                                      <w:rPr>
                                        <w:i/>
                                        <w:iCs/>
                                      </w:rPr>
                                    </w:rPrChange>
                                  </w:rPr>
                                  <w:t>. Diagrama de una estructura REST</w:t>
                                </w:r>
                              </w:ins>
                              <w:bookmarkEnd w:id="1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30" type="#_x0000_t202" style="position:absolute;left:0;text-align:left;margin-left:97.4pt;margin-top:161.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1585" w:author="David Recio" w:date="2022-06-23T01:57:00Z">
                            <w:pPr>
                              <w:jc w:val="center"/>
                            </w:pPr>
                          </w:pPrChange>
                        </w:pPr>
                        <w:bookmarkStart w:id="1586" w:name="_Toc106842463"/>
                        <w:ins w:id="1587" w:author="David Recio" w:date="2022-06-23T01:57:00Z">
                          <w:r w:rsidRPr="00216058">
                            <w:rPr>
                              <w:i w:val="0"/>
                              <w:iCs w:val="0"/>
                              <w:rPrChange w:id="1588" w:author="David Recio" w:date="2022-06-23T02:05:00Z">
                                <w:rPr>
                                  <w:i/>
                                  <w:iCs/>
                                </w:rPr>
                              </w:rPrChange>
                            </w:rPr>
                            <w:t xml:space="preserve">Ilustración </w:t>
                          </w:r>
                          <w:r w:rsidRPr="00216058">
                            <w:rPr>
                              <w:i w:val="0"/>
                              <w:iCs w:val="0"/>
                              <w:rPrChange w:id="1589" w:author="David Recio" w:date="2022-06-23T02:05:00Z">
                                <w:rPr>
                                  <w:i/>
                                  <w:iCs/>
                                </w:rPr>
                              </w:rPrChange>
                            </w:rPr>
                            <w:fldChar w:fldCharType="begin"/>
                          </w:r>
                          <w:r w:rsidRPr="00216058">
                            <w:rPr>
                              <w:i w:val="0"/>
                              <w:iCs w:val="0"/>
                              <w:rPrChange w:id="1590" w:author="David Recio" w:date="2022-06-23T02:05:00Z">
                                <w:rPr>
                                  <w:i/>
                                  <w:iCs/>
                                </w:rPr>
                              </w:rPrChange>
                            </w:rPr>
                            <w:instrText xml:space="preserve"> SEQ Ilustración \* ARABIC </w:instrText>
                          </w:r>
                        </w:ins>
                        <w:r w:rsidRPr="00216058">
                          <w:rPr>
                            <w:i w:val="0"/>
                            <w:iCs w:val="0"/>
                            <w:rPrChange w:id="1591" w:author="David Recio" w:date="2022-06-23T02:05:00Z">
                              <w:rPr>
                                <w:i/>
                                <w:iCs/>
                              </w:rPr>
                            </w:rPrChange>
                          </w:rPr>
                          <w:fldChar w:fldCharType="separate"/>
                        </w:r>
                        <w:ins w:id="1592" w:author="David Recio" w:date="2022-06-23T01:57:00Z">
                          <w:r w:rsidRPr="00216058">
                            <w:rPr>
                              <w:i w:val="0"/>
                              <w:iCs w:val="0"/>
                              <w:noProof/>
                              <w:rPrChange w:id="1593" w:author="David Recio" w:date="2022-06-23T02:05:00Z">
                                <w:rPr>
                                  <w:i/>
                                  <w:iCs/>
                                  <w:noProof/>
                                </w:rPr>
                              </w:rPrChange>
                            </w:rPr>
                            <w:t>6</w:t>
                          </w:r>
                          <w:r w:rsidRPr="00216058">
                            <w:rPr>
                              <w:i w:val="0"/>
                              <w:iCs w:val="0"/>
                              <w:rPrChange w:id="1594" w:author="David Recio" w:date="2022-06-23T02:05:00Z">
                                <w:rPr>
                                  <w:i/>
                                  <w:iCs/>
                                </w:rPr>
                              </w:rPrChange>
                            </w:rPr>
                            <w:fldChar w:fldCharType="end"/>
                          </w:r>
                          <w:r w:rsidRPr="00216058">
                            <w:rPr>
                              <w:i w:val="0"/>
                              <w:iCs w:val="0"/>
                              <w:rPrChange w:id="1595" w:author="David Recio" w:date="2022-06-23T02:05:00Z">
                                <w:rPr>
                                  <w:i/>
                                  <w:iCs/>
                                </w:rPr>
                              </w:rPrChange>
                            </w:rPr>
                            <w:t>. Diagrama de una estructura REST</w:t>
                          </w:r>
                        </w:ins>
                        <w:bookmarkEnd w:id="1586"/>
                      </w:p>
                    </w:txbxContent>
                  </v:textbox>
                  <w10:wrap type="through"/>
                </v:shape>
              </w:pict>
            </mc:Fallback>
          </mc:AlternateContent>
        </w:r>
      </w:ins>
      <w:ins w:id="1596" w:author="David Recio Arnés" w:date="2022-06-27T21:37:00Z">
        <w:r w:rsidR="00E46081">
          <w:t xml:space="preserve">      </w:t>
        </w:r>
      </w:ins>
    </w:p>
    <w:p w14:paraId="14D48730" w14:textId="59BA788E" w:rsidR="00157B64" w:rsidRDefault="00216058" w:rsidP="00817CD6">
      <w:pPr>
        <w:ind w:right="-574" w:firstLine="1418"/>
        <w:rPr>
          <w:ins w:id="1597" w:author="David Recio Arnés" w:date="2022-06-27T23:22:00Z"/>
          <w:szCs w:val="24"/>
        </w:rPr>
      </w:pPr>
      <w:ins w:id="1598" w:author="David Recio" w:date="2022-06-23T01:55:00Z">
        <w:del w:id="1599" w:author="David Recio Arnés" w:date="2022-06-27T23:22:00Z">
          <w:r w:rsidRPr="00CB4D44" w:rsidDel="00157B64">
            <w:rPr>
              <w:szCs w:val="24"/>
            </w:rPr>
            <w:delText xml:space="preserve">El </w:delText>
          </w:r>
        </w:del>
      </w:ins>
      <w:ins w:id="1600" w:author="David Recio Arnés" w:date="2022-06-27T23:22:00Z">
        <w:r w:rsidR="00157B64">
          <w:rPr>
            <w:szCs w:val="24"/>
          </w:rPr>
          <w:t xml:space="preserve"> </w:t>
        </w:r>
      </w:ins>
    </w:p>
    <w:p w14:paraId="0701316C" w14:textId="5CB058F9" w:rsidR="00216058" w:rsidRPr="00CB4D44" w:rsidRDefault="00157B64" w:rsidP="00817CD6">
      <w:pPr>
        <w:ind w:right="-574" w:firstLine="1418"/>
        <w:rPr>
          <w:ins w:id="1601" w:author="David Recio" w:date="2022-06-23T01:55:00Z"/>
          <w:szCs w:val="24"/>
        </w:rPr>
      </w:pPr>
      <w:ins w:id="1602" w:author="David Recio Arnés" w:date="2022-06-27T23:22:00Z">
        <w:r>
          <w:rPr>
            <w:szCs w:val="24"/>
          </w:rPr>
          <w:t xml:space="preserve">El </w:t>
        </w:r>
      </w:ins>
      <w:ins w:id="1603" w:author="David Recio" w:date="2022-06-23T01:55:00Z">
        <w:r w:rsidR="00216058" w:rsidRPr="00CB4D44">
          <w:rPr>
            <w:szCs w:val="24"/>
          </w:rPr>
          <w:t xml:space="preserve">éxito de la arquitectura REST </w:t>
        </w:r>
      </w:ins>
      <w:ins w:id="1604" w:author="David Recio Arnés" w:date="2022-06-27T16:47:00Z">
        <w:r w:rsidR="00825214" w:rsidRPr="00CB4D44">
          <w:rPr>
            <w:szCs w:val="24"/>
          </w:rPr>
          <w:t>reside en que</w:t>
        </w:r>
      </w:ins>
      <w:ins w:id="1605" w:author="David Recio" w:date="2022-06-23T01:55:00Z">
        <w:del w:id="1606" w:author="David Recio Arnés" w:date="2022-06-27T16:47:00Z">
          <w:r w:rsidR="00216058" w:rsidRPr="00CB4D44" w:rsidDel="00825214">
            <w:rPr>
              <w:szCs w:val="24"/>
            </w:rPr>
            <w:delText>es porque</w:delText>
          </w:r>
        </w:del>
        <w:r w:rsidR="00216058" w:rsidRPr="00CB4D44">
          <w:rPr>
            <w:szCs w:val="24"/>
          </w:rPr>
          <w:t xml:space="preserve"> da resolución a las necesidades de un sistema hipermedia: “diseñada para ajustarse a las necesidades de un sistema hipermedia distribuido de gran escala: escalabilidad en las interacciones </w:t>
        </w:r>
      </w:ins>
      <w:commentRangeStart w:id="1607"/>
      <w:commentRangeEnd w:id="1607"/>
      <w:del w:id="1608" w:author="David Recio" w:date="2022-06-27T09:19:00Z">
        <w:r w:rsidR="009039EF" w:rsidRPr="00CB4D44" w:rsidDel="00F07F03">
          <w:rPr>
            <w:rStyle w:val="Refdecomentario"/>
            <w:sz w:val="24"/>
            <w:szCs w:val="24"/>
            <w:rPrChange w:id="1609" w:author="David Recio Arnés" w:date="2022-06-27T17:31:00Z">
              <w:rPr>
                <w:rStyle w:val="Refdecomentario"/>
              </w:rPr>
            </w:rPrChange>
          </w:rPr>
          <w:commentReference w:id="1607"/>
        </w:r>
      </w:del>
      <w:ins w:id="1610" w:author="David Recio" w:date="2022-06-23T01:55:00Z">
        <w:r w:rsidR="00216058" w:rsidRPr="00CB4D44">
          <w:rPr>
            <w:szCs w:val="24"/>
          </w:rPr>
          <w:t>entre componentes, interfaces genéricas, despliegue independiente de componentes y diseño de componentes intermedios para reducir la latencia de las interacciones y reforzar la seguridad y encapsular sistemas heredados”</w:t>
        </w:r>
      </w:ins>
      <w:ins w:id="1611" w:author="David Recio" w:date="2022-06-23T02:12:00Z">
        <w:del w:id="1612" w:author="David Recio Arnés" w:date="2022-06-27T16:47:00Z">
          <w:r w:rsidR="00F37BAA" w:rsidRPr="00CB4D44" w:rsidDel="00825214">
            <w:rPr>
              <w:szCs w:val="24"/>
            </w:rPr>
            <w:fldChar w:fldCharType="begin"/>
          </w:r>
          <w:r w:rsidR="00F37BAA" w:rsidRPr="00CB4D44" w:rsidDel="00825214">
            <w:rPr>
              <w:szCs w:val="24"/>
            </w:rPr>
            <w:delInstrText xml:space="preserve"> REF _Ref106842786 \r \h </w:delInstrText>
          </w:r>
        </w:del>
      </w:ins>
      <w:r w:rsidR="00CB4D44">
        <w:rPr>
          <w:szCs w:val="24"/>
        </w:rPr>
        <w:instrText xml:space="preserve"> \* MERGEFORMAT </w:instrText>
      </w:r>
      <w:del w:id="1613" w:author="David Recio Arnés" w:date="2022-06-27T16:47:00Z">
        <w:r w:rsidR="00F37BAA" w:rsidRPr="00CB4D44" w:rsidDel="00825214">
          <w:rPr>
            <w:szCs w:val="24"/>
          </w:rPr>
        </w:r>
        <w:r w:rsidR="00F37BAA" w:rsidRPr="00CB4D44" w:rsidDel="00825214">
          <w:rPr>
            <w:szCs w:val="24"/>
          </w:rPr>
          <w:fldChar w:fldCharType="separate"/>
        </w:r>
      </w:del>
      <w:ins w:id="1614" w:author="David Recio" w:date="2022-06-23T02:12:00Z">
        <w:del w:id="1615" w:author="David Recio Arnés" w:date="2022-06-27T16:47:00Z">
          <w:r w:rsidR="00F37BAA" w:rsidRPr="00CB4D44" w:rsidDel="00825214">
            <w:rPr>
              <w:szCs w:val="24"/>
            </w:rPr>
            <w:delText>[12]</w:delText>
          </w:r>
          <w:r w:rsidR="00F37BAA" w:rsidRPr="00CB4D44" w:rsidDel="00825214">
            <w:rPr>
              <w:szCs w:val="24"/>
            </w:rPr>
            <w:fldChar w:fldCharType="end"/>
          </w:r>
        </w:del>
      </w:ins>
      <w:ins w:id="1616" w:author="David Recio" w:date="2022-06-23T01:55:00Z">
        <w:r w:rsidR="00216058" w:rsidRPr="00CB4D44">
          <w:rPr>
            <w:szCs w:val="24"/>
          </w:rPr>
          <w:t>. El uso más importante del estilo arquitectónico lo encontramos en la Web (</w:t>
        </w:r>
      </w:ins>
      <w:ins w:id="1617" w:author="Sergio Saugar García" w:date="2022-06-25T23:52:00Z">
        <w:r w:rsidR="009039EF" w:rsidRPr="00CB4D44">
          <w:rPr>
            <w:szCs w:val="24"/>
          </w:rPr>
          <w:t>e</w:t>
        </w:r>
      </w:ins>
      <w:ins w:id="1618" w:author="David Recio" w:date="2022-06-23T01:55:00Z">
        <w:del w:id="1619" w:author="Sergio Saugar García" w:date="2022-06-25T23:52:00Z">
          <w:r w:rsidR="00216058" w:rsidRPr="00CB4D44" w:rsidDel="009039EF">
            <w:rPr>
              <w:szCs w:val="24"/>
            </w:rPr>
            <w:delText>E</w:delText>
          </w:r>
        </w:del>
        <w:r w:rsidR="00216058" w:rsidRPr="00CB4D44">
          <w:rPr>
            <w:szCs w:val="24"/>
          </w:rPr>
          <w:t xml:space="preserve">s un sistema hipermedia elaborado utilizando este estilo). Para alcanzar sus objetivos, las </w:t>
        </w:r>
        <w:del w:id="1620" w:author="Sergio Saugar García" w:date="2022-06-25T23:52:00Z">
          <w:r w:rsidR="00216058" w:rsidRPr="00CB4D44" w:rsidDel="009039EF">
            <w:rPr>
              <w:szCs w:val="24"/>
            </w:rPr>
            <w:delText>limitaciones</w:delText>
          </w:r>
        </w:del>
      </w:ins>
      <w:ins w:id="1621" w:author="Sergio Saugar García" w:date="2022-06-25T23:52:00Z">
        <w:r w:rsidR="009039EF" w:rsidRPr="00CB4D44">
          <w:rPr>
            <w:szCs w:val="24"/>
          </w:rPr>
          <w:t>restricciones</w:t>
        </w:r>
      </w:ins>
      <w:ins w:id="1622" w:author="David Recio" w:date="2022-06-23T01:55:00Z">
        <w:r w:rsidR="00216058" w:rsidRPr="00CB4D44">
          <w:rPr>
            <w:szCs w:val="24"/>
          </w:rPr>
          <w:t xml:space="preserve"> que impone el estilo arquitectónico REST son:</w:t>
        </w:r>
      </w:ins>
    </w:p>
    <w:p w14:paraId="53D1B58E" w14:textId="7B37E719" w:rsidR="00216058" w:rsidRPr="00CB4D44" w:rsidRDefault="00216058" w:rsidP="00825214">
      <w:pPr>
        <w:pStyle w:val="Prrafodelista"/>
        <w:numPr>
          <w:ilvl w:val="0"/>
          <w:numId w:val="54"/>
        </w:numPr>
        <w:ind w:right="-574"/>
        <w:rPr>
          <w:ins w:id="1623" w:author="David Recio Arnés" w:date="2022-06-27T16:49:00Z"/>
          <w:szCs w:val="24"/>
        </w:rPr>
      </w:pPr>
      <w:ins w:id="1624" w:author="David Recio" w:date="2022-06-23T01:55:00Z">
        <w:r w:rsidRPr="00CB4D44">
          <w:rPr>
            <w:b/>
            <w:bCs/>
            <w:szCs w:val="24"/>
            <w:u w:val="single"/>
          </w:rPr>
          <w:t>Recurso: Identificación, estado.</w:t>
        </w:r>
        <w:r w:rsidRPr="00CB4D44">
          <w:rPr>
            <w:szCs w:val="24"/>
          </w:rPr>
          <w:t xml:space="preserve">   La conceptualización principal en la que se fundamenta REST son los recursos. Por definición un recurso es todo elemento dinámico clave </w:t>
        </w:r>
      </w:ins>
      <w:ins w:id="1625" w:author="David Recio" w:date="2022-06-27T09:34:00Z">
        <w:r w:rsidR="00635D00" w:rsidRPr="00CB4D44">
          <w:rPr>
            <w:szCs w:val="24"/>
          </w:rPr>
          <w:t>para la lógica de la aplicación que se quiere diseñar</w:t>
        </w:r>
      </w:ins>
      <w:commentRangeStart w:id="1626"/>
      <w:commentRangeEnd w:id="1626"/>
      <w:del w:id="1627" w:author="David Recio" w:date="2022-06-27T09:34:00Z">
        <w:r w:rsidR="009039EF" w:rsidRPr="00CB4D44" w:rsidDel="00635D00">
          <w:rPr>
            <w:rStyle w:val="Refdecomentario"/>
            <w:sz w:val="24"/>
            <w:szCs w:val="24"/>
            <w:rPrChange w:id="1628" w:author="David Recio Arnés" w:date="2022-06-27T17:31:00Z">
              <w:rPr>
                <w:rStyle w:val="Refdecomentario"/>
              </w:rPr>
            </w:rPrChange>
          </w:rPr>
          <w:commentReference w:id="1626"/>
        </w:r>
      </w:del>
      <w:ins w:id="1629" w:author="David Recio Arnés" w:date="2022-06-27T16:48:00Z">
        <w:r w:rsidR="00825214" w:rsidRPr="00CB4D44">
          <w:rPr>
            <w:szCs w:val="24"/>
          </w:rPr>
          <w:t xml:space="preserve"> </w:t>
        </w:r>
      </w:ins>
      <w:ins w:id="1630" w:author="David Recio" w:date="2022-06-23T01:55:00Z">
        <w:r w:rsidRPr="00CB4D44">
          <w:rPr>
            <w:szCs w:val="24"/>
          </w:rPr>
          <w:t>(p.e:</w:t>
        </w:r>
      </w:ins>
      <w:ins w:id="1631" w:author="David Recio Arnés" w:date="2022-06-27T16:48:00Z">
        <w:r w:rsidR="00825214" w:rsidRPr="00CB4D44">
          <w:rPr>
            <w:szCs w:val="24"/>
          </w:rPr>
          <w:t xml:space="preserve"> </w:t>
        </w:r>
      </w:ins>
      <w:ins w:id="1632" w:author="David Recio" w:date="2022-06-23T01:55:00Z">
        <w:del w:id="1633" w:author="David Recio Arnés" w:date="2022-06-27T16:48:00Z">
          <w:r w:rsidRPr="00CB4D44" w:rsidDel="00825214">
            <w:rPr>
              <w:szCs w:val="24"/>
            </w:rPr>
            <w:delText xml:space="preserve"> </w:delText>
          </w:r>
        </w:del>
        <w:commentRangeStart w:id="1634"/>
        <w:r w:rsidRPr="00CB4D44">
          <w:rPr>
            <w:szCs w:val="24"/>
          </w:rPr>
          <w:t>Formulario, Usuario, entre otros</w:t>
        </w:r>
      </w:ins>
      <w:commentRangeEnd w:id="1634"/>
      <w:r w:rsidR="009039EF" w:rsidRPr="00CB4D44">
        <w:rPr>
          <w:rStyle w:val="Refdecomentario"/>
          <w:sz w:val="24"/>
          <w:szCs w:val="24"/>
          <w:rPrChange w:id="1635" w:author="David Recio Arnés" w:date="2022-06-27T17:31:00Z">
            <w:rPr>
              <w:rStyle w:val="Refdecomentario"/>
            </w:rPr>
          </w:rPrChange>
        </w:rPr>
        <w:commentReference w:id="1634"/>
      </w:r>
      <w:ins w:id="1636" w:author="David Recio" w:date="2022-06-23T01:55:00Z">
        <w:r w:rsidRPr="00CB4D44">
          <w:rPr>
            <w:szCs w:val="24"/>
          </w:rPr>
          <w:t>). El recurso debe ser identificable y único</w:t>
        </w:r>
      </w:ins>
      <w:ins w:id="1637" w:author="David Recio" w:date="2022-06-27T09:19:00Z">
        <w:r w:rsidR="00F07F03" w:rsidRPr="00CB4D44">
          <w:rPr>
            <w:szCs w:val="24"/>
          </w:rPr>
          <w:t>,</w:t>
        </w:r>
      </w:ins>
      <w:ins w:id="1638" w:author="David Recio" w:date="2022-06-23T01:55:00Z">
        <w:r w:rsidRPr="00CB4D44">
          <w:rPr>
            <w:szCs w:val="24"/>
          </w:rPr>
          <w:t xml:space="preserve"> </w:t>
        </w:r>
      </w:ins>
      <w:ins w:id="1639" w:author="David Recio" w:date="2022-06-27T09:19:00Z">
        <w:r w:rsidR="00F07F03" w:rsidRPr="00CB4D44">
          <w:rPr>
            <w:szCs w:val="24"/>
          </w:rPr>
          <w:t xml:space="preserve"> </w:t>
        </w:r>
      </w:ins>
      <w:commentRangeStart w:id="1640"/>
      <w:commentRangeEnd w:id="1640"/>
      <w:del w:id="1641" w:author="David Recio" w:date="2022-06-27T09:19:00Z">
        <w:r w:rsidR="009039EF" w:rsidRPr="00CB4D44" w:rsidDel="00F07F03">
          <w:rPr>
            <w:rStyle w:val="Refdecomentario"/>
            <w:sz w:val="24"/>
            <w:szCs w:val="24"/>
            <w:rPrChange w:id="1642" w:author="David Recio Arnés" w:date="2022-06-27T17:31:00Z">
              <w:rPr>
                <w:rStyle w:val="Refdecomentario"/>
              </w:rPr>
            </w:rPrChange>
          </w:rPr>
          <w:commentReference w:id="1640"/>
        </w:r>
      </w:del>
      <w:ins w:id="1643" w:author="David Recio" w:date="2022-06-23T01:55:00Z">
        <w:r w:rsidRPr="00CB4D44">
          <w:rPr>
            <w:szCs w:val="24"/>
          </w:rPr>
          <w:t xml:space="preserve">usando un proceso estandarizado. </w:t>
        </w:r>
      </w:ins>
      <w:ins w:id="1644" w:author="David Recio" w:date="2022-06-27T09:35:00Z">
        <w:r w:rsidR="00635D00" w:rsidRPr="00CB4D44">
          <w:rPr>
            <w:szCs w:val="24"/>
          </w:rPr>
          <w:t xml:space="preserve">En el caso de la web </w:t>
        </w:r>
      </w:ins>
      <w:ins w:id="1645" w:author="David Recio" w:date="2022-06-23T01:55:00Z">
        <w:r w:rsidRPr="00CB4D44">
          <w:rPr>
            <w:szCs w:val="24"/>
          </w:rPr>
          <w:t>se usan las URI</w:t>
        </w:r>
      </w:ins>
      <w:ins w:id="1646" w:author="David Recio Arnés" w:date="2022-06-27T16:48:00Z">
        <w:r w:rsidR="00825214" w:rsidRPr="00CB4D44">
          <w:rPr>
            <w:szCs w:val="24"/>
          </w:rPr>
          <w:t xml:space="preserve"> </w:t>
        </w:r>
      </w:ins>
      <w:ins w:id="1647" w:author="David Recio" w:date="2022-06-23T01:55:00Z">
        <w:r w:rsidRPr="00CB4D44">
          <w:rPr>
            <w:szCs w:val="24"/>
          </w:rPr>
          <w:t>(</w:t>
        </w:r>
        <w:del w:id="1648" w:author="David Recio Arnés" w:date="2022-06-27T16:48:00Z">
          <w:r w:rsidRPr="00CB4D44" w:rsidDel="00825214">
            <w:rPr>
              <w:i/>
              <w:iCs/>
              <w:szCs w:val="24"/>
              <w:rPrChange w:id="1649" w:author="David Recio Arnés" w:date="2022-06-27T17:31:00Z">
                <w:rPr/>
              </w:rPrChange>
            </w:rPr>
            <w:delText xml:space="preserve"> </w:delText>
          </w:r>
        </w:del>
        <w:r w:rsidRPr="00CB4D44">
          <w:rPr>
            <w:i/>
            <w:iCs/>
            <w:szCs w:val="24"/>
            <w:rPrChange w:id="1650" w:author="David Recio Arnés" w:date="2022-06-27T17:31:00Z">
              <w:rPr/>
            </w:rPrChange>
          </w:rPr>
          <w:t>Unified Resource Identifier</w:t>
        </w:r>
        <w:r w:rsidRPr="00CB4D44">
          <w:rPr>
            <w:szCs w:val="24"/>
          </w:rPr>
          <w:t>)</w:t>
        </w:r>
      </w:ins>
      <w:ins w:id="1651" w:author="David Recio Arnés" w:date="2022-06-27T16:49:00Z">
        <w:r w:rsidR="00825214" w:rsidRPr="00CB4D44">
          <w:rPr>
            <w:szCs w:val="24"/>
          </w:rPr>
          <w:t xml:space="preserve"> (</w:t>
        </w:r>
      </w:ins>
      <w:ins w:id="1652" w:author="David Recio" w:date="2022-06-23T01:55:00Z">
        <w:del w:id="1653" w:author="David Recio Arnés" w:date="2022-06-27T16:49:00Z">
          <w:r w:rsidRPr="00CB4D44" w:rsidDel="00825214">
            <w:rPr>
              <w:szCs w:val="24"/>
            </w:rPr>
            <w:delText xml:space="preserve">; </w:delText>
          </w:r>
        </w:del>
        <w:r w:rsidRPr="00CB4D44">
          <w:rPr>
            <w:szCs w:val="24"/>
          </w:rPr>
          <w:t>p.e:</w:t>
        </w:r>
      </w:ins>
      <w:ins w:id="1654" w:author="David Recio Arnés" w:date="2022-06-27T16:49:00Z">
        <w:r w:rsidR="00825214" w:rsidRPr="00CB4D44">
          <w:rPr>
            <w:szCs w:val="24"/>
          </w:rPr>
          <w:t xml:space="preserve"> </w:t>
        </w:r>
      </w:ins>
      <w:ins w:id="1655" w:author="David Recio" w:date="2022-06-27T09:37:00Z">
        <w:r w:rsidR="00635D00" w:rsidRPr="00CB4D44">
          <w:rPr>
            <w:szCs w:val="24"/>
          </w:rPr>
          <w:t>/usuarios y</w:t>
        </w:r>
      </w:ins>
      <w:ins w:id="1656" w:author="David Recio" w:date="2022-06-23T01:55:00Z">
        <w:r w:rsidRPr="00CB4D44">
          <w:rPr>
            <w:szCs w:val="24"/>
          </w:rPr>
          <w:t xml:space="preserve"> </w:t>
        </w:r>
        <w:commentRangeStart w:id="1657"/>
        <w:r w:rsidRPr="00CB4D44">
          <w:rPr>
            <w:szCs w:val="24"/>
          </w:rPr>
          <w:t>/usuario</w:t>
        </w:r>
      </w:ins>
      <w:ins w:id="1658" w:author="David Recio" w:date="2022-06-27T09:37:00Z">
        <w:r w:rsidR="00635D00" w:rsidRPr="00CB4D44">
          <w:rPr>
            <w:szCs w:val="24"/>
          </w:rPr>
          <w:t>s</w:t>
        </w:r>
      </w:ins>
      <w:ins w:id="1659" w:author="David Recio" w:date="2022-06-23T01:55:00Z">
        <w:r w:rsidRPr="00CB4D44">
          <w:rPr>
            <w:szCs w:val="24"/>
          </w:rPr>
          <w:t>/:idUsuario</w:t>
        </w:r>
      </w:ins>
      <w:commentRangeEnd w:id="1657"/>
      <w:del w:id="1660" w:author="David Recio" w:date="2022-06-27T09:35:00Z">
        <w:r w:rsidR="009039EF" w:rsidRPr="00CB4D44" w:rsidDel="00635D00">
          <w:rPr>
            <w:rStyle w:val="Refdecomentario"/>
            <w:sz w:val="24"/>
            <w:szCs w:val="24"/>
            <w:rPrChange w:id="1661" w:author="David Recio Arnés" w:date="2022-06-27T17:31:00Z">
              <w:rPr>
                <w:rStyle w:val="Refdecomentario"/>
              </w:rPr>
            </w:rPrChange>
          </w:rPr>
          <w:commentReference w:id="1657"/>
        </w:r>
      </w:del>
      <w:ins w:id="1662" w:author="David Recio Arnés" w:date="2022-06-27T16:49:00Z">
        <w:r w:rsidR="00825214" w:rsidRPr="00CB4D44">
          <w:rPr>
            <w:szCs w:val="24"/>
          </w:rPr>
          <w:t>)</w:t>
        </w:r>
      </w:ins>
      <w:ins w:id="1663" w:author="David Recio" w:date="2022-06-23T01:55:00Z">
        <w:r w:rsidRPr="00CB4D44">
          <w:rPr>
            <w:szCs w:val="24"/>
          </w:rPr>
          <w:t xml:space="preserve">. La URI </w:t>
        </w:r>
      </w:ins>
      <w:ins w:id="1664" w:author="David Recio" w:date="2022-06-27T09:36:00Z">
        <w:r w:rsidR="00635D00" w:rsidRPr="00CB4D44">
          <w:rPr>
            <w:szCs w:val="24"/>
          </w:rPr>
          <w:t xml:space="preserve">actúa </w:t>
        </w:r>
      </w:ins>
      <w:commentRangeStart w:id="1665"/>
      <w:ins w:id="1666" w:author="David Recio" w:date="2022-06-23T01:55:00Z">
        <w:r w:rsidRPr="00CB4D44">
          <w:rPr>
            <w:szCs w:val="24"/>
          </w:rPr>
          <w:t>como nombre y dirección en cada recurso</w:t>
        </w:r>
      </w:ins>
      <w:commentRangeEnd w:id="1665"/>
      <w:r w:rsidR="009039EF" w:rsidRPr="00CB4D44">
        <w:rPr>
          <w:rStyle w:val="Refdecomentario"/>
          <w:sz w:val="24"/>
          <w:szCs w:val="24"/>
          <w:rPrChange w:id="1667" w:author="David Recio Arnés" w:date="2022-06-27T17:31:00Z">
            <w:rPr>
              <w:rStyle w:val="Refdecomentario"/>
            </w:rPr>
          </w:rPrChange>
        </w:rPr>
        <w:commentReference w:id="1665"/>
      </w:r>
      <w:ins w:id="1668" w:author="David Recio Arnés" w:date="2022-06-27T16:49:00Z">
        <w:r w:rsidR="00825214" w:rsidRPr="00CB4D44">
          <w:rPr>
            <w:szCs w:val="24"/>
          </w:rPr>
          <w:t>, l</w:t>
        </w:r>
      </w:ins>
      <w:ins w:id="1669" w:author="David Recio" w:date="2022-06-23T01:55:00Z">
        <w:del w:id="1670" w:author="David Recio Arnés" w:date="2022-06-27T16:49:00Z">
          <w:r w:rsidRPr="00CB4D44" w:rsidDel="00825214">
            <w:rPr>
              <w:szCs w:val="24"/>
            </w:rPr>
            <w:delText xml:space="preserve">. </w:delText>
          </w:r>
          <w:commentRangeStart w:id="1671"/>
          <w:r w:rsidRPr="00CB4D44" w:rsidDel="00825214">
            <w:rPr>
              <w:szCs w:val="24"/>
            </w:rPr>
            <w:delText>L</w:delText>
          </w:r>
        </w:del>
        <w:r w:rsidRPr="00CB4D44">
          <w:rPr>
            <w:szCs w:val="24"/>
          </w:rPr>
          <w:t xml:space="preserve">o cual </w:t>
        </w:r>
      </w:ins>
      <w:ins w:id="1672" w:author="David Recio" w:date="2022-06-27T09:36:00Z">
        <w:r w:rsidR="00635D00" w:rsidRPr="00CB4D44">
          <w:rPr>
            <w:szCs w:val="24"/>
          </w:rPr>
          <w:t>permite</w:t>
        </w:r>
      </w:ins>
      <w:ins w:id="1673" w:author="David Recio" w:date="2022-06-23T01:55:00Z">
        <w:r w:rsidRPr="00CB4D44">
          <w:rPr>
            <w:szCs w:val="24"/>
          </w:rPr>
          <w:t xml:space="preserve"> </w:t>
        </w:r>
      </w:ins>
      <w:commentRangeEnd w:id="1671"/>
      <w:r w:rsidR="009039EF" w:rsidRPr="00CB4D44">
        <w:rPr>
          <w:rStyle w:val="Refdecomentario"/>
          <w:sz w:val="24"/>
          <w:szCs w:val="24"/>
          <w:rPrChange w:id="1674" w:author="David Recio Arnés" w:date="2022-06-27T17:31:00Z">
            <w:rPr>
              <w:rStyle w:val="Refdecomentario"/>
            </w:rPr>
          </w:rPrChange>
        </w:rPr>
        <w:commentReference w:id="1671"/>
      </w:r>
      <w:ins w:id="1675" w:author="David Recio" w:date="2022-06-23T01:55:00Z">
        <w:r w:rsidRPr="00CB4D44">
          <w:rPr>
            <w:szCs w:val="24"/>
          </w:rPr>
          <w:t>que se pueda “navegar” entre los diferentes recursos.</w:t>
        </w:r>
      </w:ins>
      <w:commentRangeStart w:id="1676"/>
      <w:commentRangeEnd w:id="1676"/>
      <w:del w:id="1677" w:author="David Recio" w:date="2022-06-27T09:36:00Z">
        <w:r w:rsidR="009039EF" w:rsidRPr="00CB4D44" w:rsidDel="00635D00">
          <w:rPr>
            <w:rStyle w:val="Refdecomentario"/>
            <w:sz w:val="24"/>
            <w:szCs w:val="24"/>
            <w:rPrChange w:id="1678" w:author="David Recio Arnés" w:date="2022-06-27T17:31:00Z">
              <w:rPr>
                <w:rStyle w:val="Refdecomentario"/>
              </w:rPr>
            </w:rPrChange>
          </w:rPr>
          <w:commentReference w:id="1676"/>
        </w:r>
      </w:del>
    </w:p>
    <w:p w14:paraId="2AA9B1C7" w14:textId="4F643440" w:rsidR="00825214" w:rsidRDefault="00825214">
      <w:pPr>
        <w:rPr>
          <w:ins w:id="1679" w:author="David Recio Arnés" w:date="2022-06-27T21:53:00Z"/>
          <w:szCs w:val="24"/>
        </w:rPr>
      </w:pPr>
    </w:p>
    <w:p w14:paraId="52355AEF" w14:textId="77777777" w:rsidR="00A13B8D" w:rsidRPr="00CB4D44" w:rsidRDefault="00A13B8D">
      <w:pPr>
        <w:rPr>
          <w:ins w:id="1680" w:author="David Recio" w:date="2022-06-23T01:55:00Z"/>
          <w:szCs w:val="24"/>
        </w:rPr>
        <w:pPrChange w:id="1681" w:author="David Recio Arnés" w:date="2022-06-27T16:49:00Z">
          <w:pPr>
            <w:ind w:firstLine="709"/>
          </w:pPr>
        </w:pPrChange>
      </w:pPr>
    </w:p>
    <w:p w14:paraId="3C97ED84" w14:textId="7ADA7F09" w:rsidR="0039291E" w:rsidRDefault="00216058" w:rsidP="00CB4D44">
      <w:pPr>
        <w:pStyle w:val="Prrafodelista"/>
        <w:numPr>
          <w:ilvl w:val="0"/>
          <w:numId w:val="54"/>
        </w:numPr>
        <w:ind w:left="142"/>
        <w:rPr>
          <w:ins w:id="1682" w:author="David Recio Arnés" w:date="2022-06-27T17:31:00Z"/>
          <w:szCs w:val="24"/>
        </w:rPr>
      </w:pPr>
      <w:ins w:id="1683" w:author="David Recio" w:date="2022-06-23T01:55:00Z">
        <w:r w:rsidRPr="00CB4D44">
          <w:rPr>
            <w:b/>
            <w:bCs/>
            <w:szCs w:val="24"/>
            <w:u w:val="single"/>
            <w:rPrChange w:id="1684" w:author="David Recio Arnés" w:date="2022-06-27T17:31:00Z">
              <w:rPr>
                <w:b/>
                <w:bCs/>
                <w:i/>
                <w:iCs/>
                <w:u w:val="single"/>
              </w:rPr>
            </w:rPrChange>
          </w:rPr>
          <w:lastRenderedPageBreak/>
          <w:t>Representación de un recurso.</w:t>
        </w:r>
        <w:r w:rsidRPr="00CB4D44">
          <w:rPr>
            <w:szCs w:val="24"/>
          </w:rPr>
          <w:t xml:space="preserve">  La representación del recurso hace referencia a la información de un recurso en un momento en el tiempo (una</w:t>
        </w:r>
        <w:del w:id="1685" w:author="David Recio Arnés" w:date="2022-06-27T16:50:00Z">
          <w:r w:rsidRPr="00CB4D44" w:rsidDel="00825214">
            <w:rPr>
              <w:szCs w:val="24"/>
            </w:rPr>
            <w:delText>”</w:delText>
          </w:r>
        </w:del>
        <w:r w:rsidRPr="00CB4D44">
          <w:rPr>
            <w:szCs w:val="24"/>
          </w:rPr>
          <w:t xml:space="preserve"> imagen del estado del recurso</w:t>
        </w:r>
        <w:del w:id="1686" w:author="David Recio Arnés" w:date="2022-06-27T16:51:00Z">
          <w:r w:rsidRPr="00CB4D44" w:rsidDel="00825214">
            <w:rPr>
              <w:szCs w:val="24"/>
            </w:rPr>
            <w:delText>”</w:delText>
          </w:r>
        </w:del>
        <w:r w:rsidRPr="00CB4D44">
          <w:rPr>
            <w:szCs w:val="24"/>
          </w:rPr>
          <w:t xml:space="preserve">). Es la unión de metadatos y datos específicos que dan información sobre los datos incluidos (p.e: </w:t>
        </w:r>
      </w:ins>
      <w:commentRangeStart w:id="1687"/>
      <w:commentRangeEnd w:id="1687"/>
      <w:del w:id="1688" w:author="David Recio" w:date="2022-06-27T09:25:00Z">
        <w:r w:rsidR="009039EF" w:rsidRPr="00CB4D44" w:rsidDel="00E1145B">
          <w:rPr>
            <w:rStyle w:val="Refdecomentario"/>
            <w:sz w:val="24"/>
            <w:szCs w:val="24"/>
          </w:rPr>
          <w:commentReference w:id="1687"/>
        </w:r>
      </w:del>
      <w:ins w:id="1689" w:author="David Recio" w:date="2022-06-27T09:25:00Z">
        <w:r w:rsidR="00E1145B" w:rsidRPr="00CB4D44">
          <w:rPr>
            <w:szCs w:val="24"/>
          </w:rPr>
          <w:t>información</w:t>
        </w:r>
      </w:ins>
      <w:ins w:id="1690" w:author="David Recio" w:date="2022-06-23T01:55:00Z">
        <w:r w:rsidRPr="00CB4D44">
          <w:rPr>
            <w:szCs w:val="24"/>
          </w:rPr>
          <w:t xml:space="preserve"> extra, entre otros.). En la Web, se solicita un recurso en HTML (para el navegador) o JSON (para ser utilizado por otros programas) intercambiando varios tipos de archivos</w:t>
        </w:r>
      </w:ins>
      <w:ins w:id="1691" w:author="David Recio Arnés" w:date="2022-06-27T16:50:00Z">
        <w:r w:rsidR="00825214" w:rsidRPr="00CB4D44">
          <w:rPr>
            <w:szCs w:val="24"/>
          </w:rPr>
          <w:t xml:space="preserve"> (</w:t>
        </w:r>
      </w:ins>
      <w:ins w:id="1692" w:author="David Recio" w:date="2022-06-23T01:55:00Z">
        <w:del w:id="1693" w:author="David Recio Arnés" w:date="2022-06-27T16:50:00Z">
          <w:r w:rsidRPr="00CB4D44" w:rsidDel="00825214">
            <w:rPr>
              <w:szCs w:val="24"/>
            </w:rPr>
            <w:delText xml:space="preserve"> ( </w:delText>
          </w:r>
        </w:del>
        <w:r w:rsidRPr="00CB4D44">
          <w:rPr>
            <w:szCs w:val="24"/>
          </w:rPr>
          <w:t xml:space="preserve">multimedia, imágenes, textos, entre otros) </w:t>
        </w:r>
      </w:ins>
      <w:ins w:id="1694" w:author="David Recio" w:date="2022-06-27T09:25:00Z">
        <w:r w:rsidR="00E1145B" w:rsidRPr="00CB4D44">
          <w:rPr>
            <w:szCs w:val="24"/>
          </w:rPr>
          <w:t>utilizando los formatos definidos por el estándar MIME</w:t>
        </w:r>
      </w:ins>
      <w:commentRangeStart w:id="1695"/>
      <w:commentRangeEnd w:id="1695"/>
      <w:del w:id="1696" w:author="David Recio" w:date="2022-06-27T09:25:00Z">
        <w:r w:rsidR="009039EF" w:rsidRPr="00CB4D44" w:rsidDel="00E1145B">
          <w:rPr>
            <w:rStyle w:val="Refdecomentario"/>
            <w:sz w:val="24"/>
            <w:szCs w:val="24"/>
          </w:rPr>
          <w:commentReference w:id="1695"/>
        </w:r>
      </w:del>
      <w:ins w:id="1697" w:author="David Recio" w:date="2022-06-27T09:25:00Z">
        <w:r w:rsidR="00E1145B" w:rsidRPr="00CB4D44">
          <w:rPr>
            <w:szCs w:val="24"/>
          </w:rPr>
          <w:t xml:space="preserve"> </w:t>
        </w:r>
      </w:ins>
      <w:ins w:id="1698" w:author="David Recio" w:date="2022-06-23T01:55:00Z">
        <w:r w:rsidRPr="00CB4D44">
          <w:rPr>
            <w:szCs w:val="24"/>
          </w:rPr>
          <w:t>(Multipurpose</w:t>
        </w:r>
      </w:ins>
      <w:ins w:id="1699" w:author="David Recio Arnés" w:date="2022-06-27T16:51:00Z">
        <w:r w:rsidR="00E93CA6" w:rsidRPr="00CB4D44">
          <w:rPr>
            <w:szCs w:val="24"/>
          </w:rPr>
          <w:t xml:space="preserve"> </w:t>
        </w:r>
      </w:ins>
      <w:ins w:id="1700" w:author="David Recio" w:date="2022-06-23T01:55:00Z">
        <w:del w:id="1701" w:author="David Recio Arnés" w:date="2022-06-27T16:51:00Z">
          <w:r w:rsidRPr="00CB4D44" w:rsidDel="00E93CA6">
            <w:rPr>
              <w:szCs w:val="24"/>
            </w:rPr>
            <w:delText xml:space="preserve">  </w:delText>
          </w:r>
        </w:del>
        <w:r w:rsidRPr="00CB4D44">
          <w:rPr>
            <w:szCs w:val="24"/>
          </w:rPr>
          <w:t>Internet Mail Extensions</w:t>
        </w:r>
        <w:del w:id="1702" w:author="David Recio Arnés" w:date="2022-06-27T16:51:00Z">
          <w:r w:rsidRPr="00CB4D44" w:rsidDel="00E93CA6">
            <w:rPr>
              <w:szCs w:val="24"/>
            </w:rPr>
            <w:delText xml:space="preserve"> </w:delText>
          </w:r>
        </w:del>
        <w:r w:rsidRPr="00CB4D44">
          <w:rPr>
            <w:szCs w:val="24"/>
          </w:rPr>
          <w:t xml:space="preserve">) que es </w:t>
        </w:r>
      </w:ins>
      <w:ins w:id="1703" w:author="David Recio" w:date="2022-06-27T09:24:00Z">
        <w:r w:rsidR="00E1145B" w:rsidRPr="00CB4D44">
          <w:rPr>
            <w:szCs w:val="24"/>
          </w:rPr>
          <w:t xml:space="preserve">el estándar </w:t>
        </w:r>
      </w:ins>
      <w:commentRangeStart w:id="1704"/>
      <w:commentRangeEnd w:id="1704"/>
      <w:del w:id="1705" w:author="David Recio" w:date="2022-06-27T09:24:00Z">
        <w:r w:rsidR="009039EF" w:rsidRPr="00CB4D44" w:rsidDel="00E1145B">
          <w:rPr>
            <w:rStyle w:val="Refdecomentario"/>
            <w:sz w:val="24"/>
            <w:szCs w:val="24"/>
          </w:rPr>
          <w:commentReference w:id="1704"/>
        </w:r>
      </w:del>
      <w:ins w:id="1706" w:author="David Recio" w:date="2022-06-23T01:55:00Z">
        <w:r w:rsidRPr="00CB4D44">
          <w:rPr>
            <w:szCs w:val="24"/>
          </w:rPr>
          <w:t xml:space="preserve">para codificar representaciones. </w:t>
        </w:r>
      </w:ins>
    </w:p>
    <w:p w14:paraId="167358DA" w14:textId="77777777" w:rsidR="00CB4D44" w:rsidRPr="00CB4D44" w:rsidRDefault="00CB4D44">
      <w:pPr>
        <w:pStyle w:val="Prrafodelista"/>
        <w:rPr>
          <w:ins w:id="1707" w:author="David Recio Arnés" w:date="2022-06-27T17:31:00Z"/>
          <w:szCs w:val="24"/>
        </w:rPr>
        <w:pPrChange w:id="1708" w:author="David Recio Arnés" w:date="2022-06-27T17:31:00Z">
          <w:pPr>
            <w:pStyle w:val="Prrafodelista"/>
            <w:numPr>
              <w:numId w:val="54"/>
            </w:numPr>
            <w:ind w:left="142" w:hanging="360"/>
          </w:pPr>
        </w:pPrChange>
      </w:pPr>
    </w:p>
    <w:p w14:paraId="2B488218" w14:textId="77777777" w:rsidR="00CB4D44" w:rsidRPr="00CB4D44" w:rsidRDefault="00CB4D44">
      <w:pPr>
        <w:pStyle w:val="Prrafodelista"/>
        <w:ind w:left="142"/>
        <w:rPr>
          <w:ins w:id="1709" w:author="David Recio" w:date="2022-06-23T01:55:00Z"/>
          <w:szCs w:val="24"/>
        </w:rPr>
        <w:pPrChange w:id="1710" w:author="David Recio Arnés" w:date="2022-06-27T17:31:00Z">
          <w:pPr/>
        </w:pPrChange>
      </w:pPr>
    </w:p>
    <w:p w14:paraId="346F243F" w14:textId="3397C650" w:rsidR="00216058" w:rsidRPr="00CB4D44" w:rsidRDefault="00216058" w:rsidP="00E93CA6">
      <w:pPr>
        <w:pStyle w:val="Prrafodelista"/>
        <w:numPr>
          <w:ilvl w:val="0"/>
          <w:numId w:val="54"/>
        </w:numPr>
        <w:ind w:left="142"/>
        <w:rPr>
          <w:ins w:id="1711" w:author="David Recio Arnés" w:date="2022-06-27T17:18:00Z"/>
          <w:szCs w:val="24"/>
        </w:rPr>
      </w:pPr>
      <w:ins w:id="1712" w:author="David Recio" w:date="2022-06-23T01:55:00Z">
        <w:r w:rsidRPr="00CB4D44">
          <w:rPr>
            <w:b/>
            <w:bCs/>
            <w:szCs w:val="24"/>
            <w:u w:val="single"/>
            <w:rPrChange w:id="1713" w:author="David Recio Arnés" w:date="2022-06-27T17:31:00Z">
              <w:rPr>
                <w:b/>
                <w:bCs/>
                <w:i/>
                <w:iCs/>
                <w:u w:val="single"/>
              </w:rPr>
            </w:rPrChange>
          </w:rPr>
          <w:t>Hipermedia.</w:t>
        </w:r>
        <w:r w:rsidRPr="00CB4D44">
          <w:rPr>
            <w:szCs w:val="24"/>
          </w:rPr>
          <w:t xml:space="preserve"> Son</w:t>
        </w:r>
      </w:ins>
      <w:ins w:id="1714" w:author="David Recio Arnés" w:date="2022-06-27T16:52:00Z">
        <w:r w:rsidR="00E93CA6" w:rsidRPr="00CB4D44">
          <w:rPr>
            <w:szCs w:val="24"/>
          </w:rPr>
          <w:t xml:space="preserve"> el</w:t>
        </w:r>
      </w:ins>
      <w:ins w:id="1715" w:author="David Recio" w:date="2022-06-23T01:55:00Z">
        <w:r w:rsidRPr="00CB4D44">
          <w:rPr>
            <w:szCs w:val="24"/>
          </w:rPr>
          <w:t xml:space="preserve"> vínculo y</w:t>
        </w:r>
      </w:ins>
      <w:ins w:id="1716" w:author="David Recio Arnés" w:date="2022-06-27T16:52:00Z">
        <w:r w:rsidR="00E93CA6" w:rsidRPr="00CB4D44">
          <w:rPr>
            <w:szCs w:val="24"/>
          </w:rPr>
          <w:t xml:space="preserve"> los</w:t>
        </w:r>
      </w:ins>
      <w:ins w:id="1717" w:author="David Recio" w:date="2022-06-23T01:55:00Z">
        <w:r w:rsidRPr="00CB4D44">
          <w:rPr>
            <w:szCs w:val="24"/>
          </w:rPr>
          <w:t xml:space="preserve"> enlaces a los distintos recursos</w:t>
        </w:r>
      </w:ins>
      <w:ins w:id="1718" w:author="David Recio Arnés" w:date="2022-06-27T16:52:00Z">
        <w:r w:rsidR="00E93CA6" w:rsidRPr="00CB4D44">
          <w:rPr>
            <w:szCs w:val="24"/>
          </w:rPr>
          <w:t xml:space="preserve">, y </w:t>
        </w:r>
      </w:ins>
      <w:ins w:id="1719" w:author="David Recio" w:date="2022-06-23T01:55:00Z">
        <w:del w:id="1720" w:author="David Recio Arnés" w:date="2022-06-27T16:52:00Z">
          <w:r w:rsidRPr="00CB4D44" w:rsidDel="00E93CA6">
            <w:rPr>
              <w:szCs w:val="24"/>
            </w:rPr>
            <w:delText xml:space="preserve">. Y </w:delText>
          </w:r>
        </w:del>
        <w:r w:rsidRPr="00CB4D44">
          <w:rPr>
            <w:szCs w:val="24"/>
          </w:rPr>
          <w:t>esto es lo que permite la relación de recursos. Una restricción</w:t>
        </w:r>
      </w:ins>
      <w:ins w:id="1721" w:author="David Recio Arnés" w:date="2022-06-27T16:51:00Z">
        <w:r w:rsidR="00E93CA6" w:rsidRPr="00CB4D44">
          <w:rPr>
            <w:szCs w:val="24"/>
          </w:rPr>
          <w:t xml:space="preserve"> </w:t>
        </w:r>
      </w:ins>
      <w:ins w:id="1722" w:author="David Recio" w:date="2022-06-23T01:55:00Z">
        <w:del w:id="1723" w:author="David Recio Arnés" w:date="2022-06-27T16:51:00Z">
          <w:r w:rsidRPr="00CB4D44" w:rsidDel="00E93CA6">
            <w:rPr>
              <w:szCs w:val="24"/>
            </w:rPr>
            <w:delText xml:space="preserve">  </w:delText>
          </w:r>
        </w:del>
        <w:r w:rsidRPr="00CB4D44">
          <w:rPr>
            <w:szCs w:val="24"/>
          </w:rPr>
          <w:t>significativa de REST</w:t>
        </w:r>
      </w:ins>
      <w:ins w:id="1724" w:author="David Recio" w:date="2022-06-27T09:24:00Z">
        <w:r w:rsidR="00E1145B" w:rsidRPr="00CB4D44">
          <w:rPr>
            <w:szCs w:val="24"/>
          </w:rPr>
          <w:t xml:space="preserve"> es</w:t>
        </w:r>
      </w:ins>
      <w:ins w:id="1725" w:author="David Recio Arnés" w:date="2022-06-27T16:52:00Z">
        <w:r w:rsidR="00E93CA6" w:rsidRPr="00CB4D44">
          <w:rPr>
            <w:szCs w:val="24"/>
          </w:rPr>
          <w:t xml:space="preserve"> </w:t>
        </w:r>
      </w:ins>
      <w:ins w:id="1726" w:author="David Recio" w:date="2022-06-23T01:55:00Z">
        <w:del w:id="1727" w:author="David Recio Arnés" w:date="2022-06-27T16:52:00Z">
          <w:r w:rsidRPr="00CB4D44" w:rsidDel="00E93CA6">
            <w:rPr>
              <w:szCs w:val="24"/>
            </w:rPr>
            <w:delText xml:space="preserve"> </w:delText>
          </w:r>
          <w:commentRangeStart w:id="1728"/>
          <w:r w:rsidRPr="00CB4D44" w:rsidDel="00E93CA6">
            <w:rPr>
              <w:szCs w:val="24"/>
            </w:rPr>
            <w:delText xml:space="preserve"> </w:delText>
          </w:r>
        </w:del>
        <w:r w:rsidRPr="00CB4D44">
          <w:rPr>
            <w:szCs w:val="24"/>
          </w:rPr>
          <w:t>denominad</w:t>
        </w:r>
      </w:ins>
      <w:ins w:id="1729" w:author="David Recio" w:date="2022-06-27T09:24:00Z">
        <w:r w:rsidR="00E1145B" w:rsidRPr="00CB4D44">
          <w:rPr>
            <w:szCs w:val="24"/>
          </w:rPr>
          <w:t>a</w:t>
        </w:r>
      </w:ins>
      <w:ins w:id="1730" w:author="David Recio" w:date="2022-06-23T01:55:00Z">
        <w:r w:rsidRPr="00CB4D44">
          <w:rPr>
            <w:szCs w:val="24"/>
          </w:rPr>
          <w:t xml:space="preserve"> </w:t>
        </w:r>
      </w:ins>
      <w:commentRangeEnd w:id="1728"/>
      <w:r w:rsidR="009039EF" w:rsidRPr="00CB4D44">
        <w:rPr>
          <w:rStyle w:val="Refdecomentario"/>
          <w:sz w:val="24"/>
          <w:szCs w:val="24"/>
          <w:rPrChange w:id="1731" w:author="David Recio Arnés" w:date="2022-06-27T17:31:00Z">
            <w:rPr>
              <w:rStyle w:val="Refdecomentario"/>
            </w:rPr>
          </w:rPrChange>
        </w:rPr>
        <w:commentReference w:id="1728"/>
      </w:r>
      <w:ins w:id="1732" w:author="David Recio" w:date="2022-06-23T01:55:00Z">
        <w:r w:rsidRPr="00CB4D44">
          <w:rPr>
            <w:szCs w:val="24"/>
          </w:rPr>
          <w:t>como HATEOAS</w:t>
        </w:r>
      </w:ins>
      <w:ins w:id="1733" w:author="David Recio Arnés" w:date="2022-06-27T16:52:00Z">
        <w:r w:rsidR="00E93CA6" w:rsidRPr="00CB4D44">
          <w:rPr>
            <w:szCs w:val="24"/>
          </w:rPr>
          <w:t xml:space="preserve"> </w:t>
        </w:r>
      </w:ins>
      <w:ins w:id="1734" w:author="David Recio" w:date="2022-06-23T01:55:00Z">
        <w:r w:rsidRPr="00CB4D44">
          <w:rPr>
            <w:szCs w:val="24"/>
          </w:rPr>
          <w:t>(</w:t>
        </w:r>
        <w:del w:id="1735" w:author="David Recio Arnés" w:date="2022-06-27T16:52:00Z">
          <w:r w:rsidRPr="00CB4D44" w:rsidDel="00E93CA6">
            <w:rPr>
              <w:i/>
              <w:iCs/>
              <w:szCs w:val="24"/>
              <w:rPrChange w:id="1736" w:author="David Recio Arnés" w:date="2022-06-27T17:31:00Z">
                <w:rPr/>
              </w:rPrChange>
            </w:rPr>
            <w:delText xml:space="preserve"> </w:delText>
          </w:r>
        </w:del>
        <w:r w:rsidRPr="00CB4D44">
          <w:rPr>
            <w:i/>
            <w:iCs/>
            <w:szCs w:val="24"/>
            <w:rPrChange w:id="1737" w:author="David Recio Arnés" w:date="2022-06-27T17:31:00Z">
              <w:rPr/>
            </w:rPrChange>
          </w:rPr>
          <w:t>Hypermedia as the Engine of the Application State</w:t>
        </w:r>
        <w:del w:id="1738" w:author="David Recio Arnés" w:date="2022-06-27T16:52:00Z">
          <w:r w:rsidRPr="00CB4D44" w:rsidDel="00E93CA6">
            <w:rPr>
              <w:szCs w:val="24"/>
            </w:rPr>
            <w:delText xml:space="preserve"> </w:delText>
          </w:r>
        </w:del>
        <w:r w:rsidRPr="00CB4D44">
          <w:rPr>
            <w:szCs w:val="24"/>
          </w:rPr>
          <w:t>). Esta restricción admite que, mediante el uso del hiperenlace, se obtenga la representación de</w:t>
        </w:r>
      </w:ins>
      <w:ins w:id="1739" w:author="David Recio" w:date="2022-06-27T09:20:00Z">
        <w:r w:rsidR="00F07F03" w:rsidRPr="00CB4D44">
          <w:rPr>
            <w:szCs w:val="24"/>
          </w:rPr>
          <w:t>l r</w:t>
        </w:r>
      </w:ins>
      <w:commentRangeStart w:id="1740"/>
      <w:commentRangeEnd w:id="1740"/>
      <w:del w:id="1741" w:author="David Recio" w:date="2022-06-27T09:20:00Z">
        <w:r w:rsidR="009039EF" w:rsidRPr="00CB4D44" w:rsidDel="00F07F03">
          <w:rPr>
            <w:rStyle w:val="Refdecomentario"/>
            <w:sz w:val="24"/>
            <w:szCs w:val="24"/>
            <w:rPrChange w:id="1742" w:author="David Recio Arnés" w:date="2022-06-27T17:31:00Z">
              <w:rPr>
                <w:rStyle w:val="Refdecomentario"/>
              </w:rPr>
            </w:rPrChange>
          </w:rPr>
          <w:commentReference w:id="1740"/>
        </w:r>
      </w:del>
      <w:ins w:id="1743" w:author="David Recio" w:date="2022-06-23T01:55:00Z">
        <w:r w:rsidRPr="00CB4D44">
          <w:rPr>
            <w:szCs w:val="24"/>
          </w:rPr>
          <w:t xml:space="preserve">ecurso, que </w:t>
        </w:r>
        <w:del w:id="1744" w:author="David Recio Arnés" w:date="2022-06-27T16:53:00Z">
          <w:r w:rsidRPr="00CB4D44" w:rsidDel="00E93CA6">
            <w:rPr>
              <w:szCs w:val="24"/>
            </w:rPr>
            <w:delText xml:space="preserve">este </w:delText>
          </w:r>
        </w:del>
        <w:r w:rsidRPr="00CB4D44">
          <w:rPr>
            <w:szCs w:val="24"/>
          </w:rPr>
          <w:t xml:space="preserve">contiene URIs de otros recursos con los que se puede interactuar. </w:t>
        </w:r>
      </w:ins>
    </w:p>
    <w:p w14:paraId="609FBCF5" w14:textId="77777777" w:rsidR="0039291E" w:rsidRPr="00CB4D44" w:rsidRDefault="0039291E">
      <w:pPr>
        <w:pStyle w:val="Prrafodelista"/>
        <w:ind w:left="142"/>
        <w:rPr>
          <w:ins w:id="1745" w:author="David Recio" w:date="2022-06-23T01:55:00Z"/>
          <w:szCs w:val="24"/>
        </w:rPr>
        <w:pPrChange w:id="1746" w:author="David Recio Arnés" w:date="2022-06-27T17:18:00Z">
          <w:pPr/>
        </w:pPrChange>
      </w:pPr>
    </w:p>
    <w:p w14:paraId="26CE49F9" w14:textId="6B288C08" w:rsidR="00216058" w:rsidRPr="00CB4D44" w:rsidRDefault="00216058" w:rsidP="00E93CA6">
      <w:pPr>
        <w:pStyle w:val="Prrafodelista"/>
        <w:numPr>
          <w:ilvl w:val="0"/>
          <w:numId w:val="54"/>
        </w:numPr>
        <w:ind w:left="142"/>
        <w:rPr>
          <w:ins w:id="1747" w:author="David Recio Arnés" w:date="2022-06-27T17:18:00Z"/>
          <w:szCs w:val="24"/>
        </w:rPr>
      </w:pPr>
      <w:ins w:id="1748" w:author="David Recio" w:date="2022-06-23T01:55:00Z">
        <w:r w:rsidRPr="00CB4D44">
          <w:rPr>
            <w:b/>
            <w:bCs/>
            <w:szCs w:val="24"/>
            <w:u w:val="single"/>
            <w:rPrChange w:id="1749" w:author="David Recio Arnés" w:date="2022-06-27T17:31:00Z">
              <w:rPr>
                <w:b/>
                <w:bCs/>
                <w:i/>
                <w:iCs/>
                <w:u w:val="single"/>
              </w:rPr>
            </w:rPrChange>
          </w:rPr>
          <w:t>Comunicación</w:t>
        </w:r>
        <w:r w:rsidRPr="00CB4D44">
          <w:rPr>
            <w:szCs w:val="24"/>
          </w:rPr>
          <w:t xml:space="preserve">. La arquitectura de REST establece una estructura cliente-servidor, donde se obtiene una comunicación sincronizada. El componente cliente es el que empieza la comunicación, a través de una solicitud a los recursos del servidor. Esta solicitud incluye toda la información </w:t>
        </w:r>
      </w:ins>
      <w:ins w:id="1750" w:author="David Recio Arnés" w:date="2022-06-27T17:15:00Z">
        <w:r w:rsidR="0039291E" w:rsidRPr="00CB4D44">
          <w:rPr>
            <w:szCs w:val="24"/>
          </w:rPr>
          <w:t>y</w:t>
        </w:r>
      </w:ins>
      <w:ins w:id="1751" w:author="David Recio" w:date="2022-06-23T01:55:00Z">
        <w:del w:id="1752" w:author="David Recio Arnés" w:date="2022-06-27T17:15:00Z">
          <w:r w:rsidRPr="00CB4D44" w:rsidDel="0039291E">
            <w:rPr>
              <w:szCs w:val="24"/>
            </w:rPr>
            <w:delText>solo</w:delText>
          </w:r>
        </w:del>
        <w:r w:rsidRPr="00CB4D44">
          <w:rPr>
            <w:szCs w:val="24"/>
          </w:rPr>
          <w:t xml:space="preserve"> así el servidor puede procesarlas</w:t>
        </w:r>
      </w:ins>
      <w:ins w:id="1753" w:author="David Recio Arnés" w:date="2022-06-27T17:16:00Z">
        <w:r w:rsidR="0039291E" w:rsidRPr="00CB4D44">
          <w:rPr>
            <w:szCs w:val="24"/>
          </w:rPr>
          <w:t>,</w:t>
        </w:r>
      </w:ins>
      <w:ins w:id="1754" w:author="David Recio" w:date="2022-06-23T01:55:00Z">
        <w:r w:rsidRPr="00CB4D44">
          <w:rPr>
            <w:szCs w:val="24"/>
          </w:rPr>
          <w:t xml:space="preserve"> es decir</w:t>
        </w:r>
      </w:ins>
      <w:ins w:id="1755" w:author="David Recio Arnés" w:date="2022-06-27T17:16:00Z">
        <w:r w:rsidR="0039291E" w:rsidRPr="00CB4D44">
          <w:rPr>
            <w:szCs w:val="24"/>
          </w:rPr>
          <w:t>, son</w:t>
        </w:r>
      </w:ins>
      <w:ins w:id="1756" w:author="David Recio" w:date="2022-06-23T01:55:00Z">
        <w:r w:rsidRPr="00CB4D44">
          <w:rPr>
            <w:szCs w:val="24"/>
          </w:rPr>
          <w:t xml:space="preserve"> peticiones autocontenidas. Estas solicitudes abarcan datos de control, metadatos y una representación para atender el contenido de la solicitud. Finalmente, el servidor recibe, procesa y devuelve una respuesta a su solicitud al cliente.</w:t>
        </w:r>
      </w:ins>
    </w:p>
    <w:p w14:paraId="0D90F782" w14:textId="0425E9A1" w:rsidR="0039291E" w:rsidRDefault="0039291E" w:rsidP="0039291E">
      <w:pPr>
        <w:rPr>
          <w:ins w:id="1757" w:author="David Recio Arnés" w:date="2022-06-27T17:18:00Z"/>
        </w:rPr>
      </w:pPr>
    </w:p>
    <w:p w14:paraId="6339BC0C" w14:textId="77777777" w:rsidR="0039291E" w:rsidRDefault="0039291E" w:rsidP="0039291E">
      <w:pPr>
        <w:rPr>
          <w:ins w:id="1758" w:author="David Recio" w:date="2022-06-23T01:55:00Z"/>
        </w:rPr>
      </w:pPr>
    </w:p>
    <w:p w14:paraId="52F89B11" w14:textId="7B78EF2D" w:rsidR="00216058" w:rsidRPr="00CB4D44" w:rsidRDefault="00216058" w:rsidP="00CF39F0">
      <w:pPr>
        <w:pStyle w:val="Prrafodelista"/>
        <w:numPr>
          <w:ilvl w:val="0"/>
          <w:numId w:val="54"/>
        </w:numPr>
        <w:ind w:left="709" w:right="-574"/>
        <w:rPr>
          <w:ins w:id="1759" w:author="David Recio Arnés" w:date="2022-06-27T17:21:00Z"/>
          <w:szCs w:val="24"/>
        </w:rPr>
      </w:pPr>
      <w:ins w:id="1760" w:author="David Recio" w:date="2022-06-23T01:55:00Z">
        <w:r w:rsidRPr="00CB4D44">
          <w:rPr>
            <w:b/>
            <w:bCs/>
            <w:szCs w:val="24"/>
            <w:u w:val="single"/>
            <w:rPrChange w:id="1761" w:author="David Recio Arnés" w:date="2022-06-27T17:31:00Z">
              <w:rPr>
                <w:b/>
                <w:bCs/>
                <w:i/>
                <w:iCs/>
                <w:u w:val="single"/>
              </w:rPr>
            </w:rPrChange>
          </w:rPr>
          <w:lastRenderedPageBreak/>
          <w:t>Interfaz homogénea.</w:t>
        </w:r>
        <w:r w:rsidRPr="00CB4D44">
          <w:rPr>
            <w:szCs w:val="24"/>
          </w:rPr>
          <w:t xml:space="preserve"> Todos los recursos comparten la misma interfaz para</w:t>
        </w:r>
      </w:ins>
      <w:ins w:id="1762" w:author="David Recio Arnés" w:date="2022-06-27T17:17:00Z">
        <w:r w:rsidR="0039291E" w:rsidRPr="00CB4D44">
          <w:rPr>
            <w:szCs w:val="24"/>
          </w:rPr>
          <w:t xml:space="preserve"> poder </w:t>
        </w:r>
      </w:ins>
      <w:ins w:id="1763" w:author="David Recio" w:date="2022-06-23T01:55:00Z">
        <w:del w:id="1764" w:author="David Recio Arnés" w:date="2022-06-27T17:17:00Z">
          <w:r w:rsidRPr="00CB4D44" w:rsidDel="0039291E">
            <w:rPr>
              <w:szCs w:val="24"/>
            </w:rPr>
            <w:delText xml:space="preserve"> así </w:delText>
          </w:r>
        </w:del>
      </w:ins>
      <w:ins w:id="1765" w:author="David Recio Arnés" w:date="2022-06-27T17:17:00Z">
        <w:r w:rsidR="0039291E" w:rsidRPr="00CB4D44">
          <w:rPr>
            <w:szCs w:val="24"/>
          </w:rPr>
          <w:t>trabajar mejor</w:t>
        </w:r>
      </w:ins>
      <w:ins w:id="1766" w:author="David Recio" w:date="2022-06-23T01:55:00Z">
        <w:del w:id="1767" w:author="David Recio Arnés" w:date="2022-06-27T17:17:00Z">
          <w:r w:rsidRPr="00CB4D44" w:rsidDel="0039291E">
            <w:rPr>
              <w:szCs w:val="24"/>
            </w:rPr>
            <w:delText xml:space="preserve">permitir </w:delText>
          </w:r>
        </w:del>
        <w:del w:id="1768" w:author="David Recio Arnés" w:date="2022-06-27T17:16:00Z">
          <w:r w:rsidRPr="00CB4D44" w:rsidDel="0039291E">
            <w:rPr>
              <w:szCs w:val="24"/>
            </w:rPr>
            <w:delText>su manejo</w:delText>
          </w:r>
        </w:del>
        <w:r w:rsidRPr="00CB4D44">
          <w:rPr>
            <w:szCs w:val="24"/>
          </w:rPr>
          <w:t>. En el ejemplo de la Web, se usa como interfaz homogénea el protocolo HTTP, en el cual los métodos usados permiten hacer cambios en el estado de un recurso como</w:t>
        </w:r>
      </w:ins>
      <w:ins w:id="1769" w:author="David Recio Arnés" w:date="2022-06-27T17:17:00Z">
        <w:r w:rsidR="0039291E" w:rsidRPr="00CB4D44">
          <w:rPr>
            <w:szCs w:val="24"/>
          </w:rPr>
          <w:t xml:space="preserve"> </w:t>
        </w:r>
      </w:ins>
      <w:ins w:id="1770" w:author="David Recio" w:date="2022-06-23T01:55:00Z">
        <w:del w:id="1771" w:author="David Recio Arnés" w:date="2022-06-27T17:17:00Z">
          <w:r w:rsidRPr="00CB4D44" w:rsidDel="0039291E">
            <w:rPr>
              <w:szCs w:val="24"/>
            </w:rPr>
            <w:delText xml:space="preserve">: </w:delText>
          </w:r>
        </w:del>
        <w:r w:rsidRPr="00CB4D44">
          <w:rPr>
            <w:szCs w:val="24"/>
          </w:rPr>
          <w:t>conocer el recurso empleado y en qué estado est</w:t>
        </w:r>
      </w:ins>
      <w:ins w:id="1772" w:author="David Recio Arnés" w:date="2022-06-27T17:17:00Z">
        <w:r w:rsidR="0039291E" w:rsidRPr="00CB4D44">
          <w:rPr>
            <w:szCs w:val="24"/>
          </w:rPr>
          <w:t>á</w:t>
        </w:r>
      </w:ins>
      <w:ins w:id="1773" w:author="David Recio" w:date="2022-06-23T01:55:00Z">
        <w:del w:id="1774" w:author="David Recio Arnés" w:date="2022-06-27T17:17:00Z">
          <w:r w:rsidRPr="00CB4D44" w:rsidDel="0039291E">
            <w:rPr>
              <w:szCs w:val="24"/>
            </w:rPr>
            <w:delText>a</w:delText>
          </w:r>
        </w:del>
        <w:r w:rsidRPr="00CB4D44">
          <w:rPr>
            <w:szCs w:val="24"/>
          </w:rPr>
          <w:t>,</w:t>
        </w:r>
      </w:ins>
      <w:ins w:id="1775" w:author="David Recio Arnés" w:date="2022-06-27T17:17:00Z">
        <w:r w:rsidR="0039291E" w:rsidRPr="00CB4D44">
          <w:rPr>
            <w:szCs w:val="24"/>
          </w:rPr>
          <w:t xml:space="preserve"> l</w:t>
        </w:r>
      </w:ins>
      <w:ins w:id="1776" w:author="David Recio Arnés" w:date="2022-06-27T17:18:00Z">
        <w:r w:rsidR="0039291E" w:rsidRPr="00CB4D44">
          <w:rPr>
            <w:szCs w:val="24"/>
          </w:rPr>
          <w:t xml:space="preserve">ogrando </w:t>
        </w:r>
      </w:ins>
      <w:ins w:id="1777" w:author="David Recio" w:date="2022-06-23T01:55:00Z">
        <w:del w:id="1778" w:author="David Recio Arnés" w:date="2022-06-27T17:17:00Z">
          <w:r w:rsidRPr="00CB4D44" w:rsidDel="0039291E">
            <w:rPr>
              <w:szCs w:val="24"/>
            </w:rPr>
            <w:delText xml:space="preserve"> y </w:delText>
          </w:r>
        </w:del>
        <w:r w:rsidRPr="00CB4D44">
          <w:rPr>
            <w:szCs w:val="24"/>
          </w:rPr>
          <w:t>así</w:t>
        </w:r>
        <w:del w:id="1779" w:author="David Recio Arnés" w:date="2022-06-27T17:18:00Z">
          <w:r w:rsidRPr="00CB4D44" w:rsidDel="0039291E">
            <w:rPr>
              <w:szCs w:val="24"/>
            </w:rPr>
            <w:delText xml:space="preserve"> logrando</w:delText>
          </w:r>
        </w:del>
        <w:r w:rsidRPr="00CB4D44">
          <w:rPr>
            <w:szCs w:val="24"/>
          </w:rPr>
          <w:t xml:space="preserve"> una representación (GET), crear un recurso (POST), actualizar la representación completa de un recurso (PUT), y parcialmente (PATCH) o eliminar un recurso (DELATE). Todos</w:t>
        </w:r>
        <w:del w:id="1780" w:author="David Recio Arnés" w:date="2022-06-27T17:19:00Z">
          <w:r w:rsidRPr="00CB4D44" w:rsidDel="0039291E">
            <w:rPr>
              <w:szCs w:val="24"/>
            </w:rPr>
            <w:delText xml:space="preserve"> estos</w:delText>
          </w:r>
        </w:del>
        <w:r w:rsidRPr="00CB4D44">
          <w:rPr>
            <w:szCs w:val="24"/>
          </w:rPr>
          <w:t xml:space="preserve"> van a la URI de un recurso</w:t>
        </w:r>
      </w:ins>
      <w:ins w:id="1781" w:author="David Recio" w:date="2022-06-27T09:23:00Z">
        <w:r w:rsidR="00E1145B" w:rsidRPr="00CB4D44">
          <w:rPr>
            <w:szCs w:val="24"/>
          </w:rPr>
          <w:t xml:space="preserve">, </w:t>
        </w:r>
      </w:ins>
      <w:commentRangeStart w:id="1782"/>
      <w:commentRangeEnd w:id="1782"/>
      <w:del w:id="1783" w:author="David Recio" w:date="2022-06-27T09:23:00Z">
        <w:r w:rsidR="009039EF" w:rsidRPr="00CB4D44" w:rsidDel="00E1145B">
          <w:rPr>
            <w:rStyle w:val="Refdecomentario"/>
            <w:sz w:val="24"/>
            <w:szCs w:val="24"/>
            <w:rPrChange w:id="1784" w:author="David Recio Arnés" w:date="2022-06-27T17:31:00Z">
              <w:rPr>
                <w:rStyle w:val="Refdecomentario"/>
              </w:rPr>
            </w:rPrChange>
          </w:rPr>
          <w:commentReference w:id="1782"/>
        </w:r>
      </w:del>
      <w:ins w:id="1785" w:author="David Recio Arnés" w:date="2022-06-27T17:19:00Z">
        <w:r w:rsidR="0039291E" w:rsidRPr="00CB4D44">
          <w:rPr>
            <w:szCs w:val="24"/>
          </w:rPr>
          <w:t>(</w:t>
        </w:r>
      </w:ins>
      <w:ins w:id="1786" w:author="David Recio" w:date="2022-06-23T01:55:00Z">
        <w:r w:rsidRPr="00CB4D44">
          <w:rPr>
            <w:szCs w:val="24"/>
          </w:rPr>
          <w:t xml:space="preserve">unas veces a la URI del recurso que va a ser cambiado, y otras </w:t>
        </w:r>
      </w:ins>
      <w:ins w:id="1787" w:author="David Recio" w:date="2022-06-27T09:21:00Z">
        <w:r w:rsidR="00F07F03" w:rsidRPr="00CB4D44">
          <w:rPr>
            <w:szCs w:val="24"/>
          </w:rPr>
          <w:t>veces</w:t>
        </w:r>
      </w:ins>
      <w:ins w:id="1788" w:author="David Recio" w:date="2022-06-23T01:55:00Z">
        <w:r w:rsidRPr="00CB4D44">
          <w:rPr>
            <w:szCs w:val="24"/>
          </w:rPr>
          <w:t xml:space="preserve"> la URI de recurso que toma el papel de “</w:t>
        </w:r>
        <w:del w:id="1789" w:author="David Recio Arnés" w:date="2022-06-27T17:19:00Z">
          <w:r w:rsidRPr="00CB4D44" w:rsidDel="0039291E">
            <w:rPr>
              <w:szCs w:val="24"/>
            </w:rPr>
            <w:delText xml:space="preserve"> </w:delText>
          </w:r>
        </w:del>
        <w:r w:rsidRPr="00CB4D44">
          <w:rPr>
            <w:szCs w:val="24"/>
          </w:rPr>
          <w:t>factoría” de recursos</w:t>
        </w:r>
      </w:ins>
      <w:ins w:id="1790" w:author="David Recio Arnés" w:date="2022-06-27T17:19:00Z">
        <w:r w:rsidR="0039291E" w:rsidRPr="00CB4D44">
          <w:rPr>
            <w:szCs w:val="24"/>
          </w:rPr>
          <w:t>)</w:t>
        </w:r>
      </w:ins>
      <w:ins w:id="1791" w:author="David Recio" w:date="2022-06-23T01:55:00Z">
        <w:r w:rsidRPr="00CB4D44">
          <w:rPr>
            <w:szCs w:val="24"/>
          </w:rPr>
          <w:t xml:space="preserve">. De este modo, la API de una aplicación que se basa en </w:t>
        </w:r>
      </w:ins>
      <w:ins w:id="1792" w:author="David Recio" w:date="2022-06-27T09:22:00Z">
        <w:r w:rsidR="00F07F03" w:rsidRPr="00CB4D44">
          <w:rPr>
            <w:szCs w:val="24"/>
          </w:rPr>
          <w:t>el estilo REST</w:t>
        </w:r>
      </w:ins>
      <w:ins w:id="1793" w:author="David Recio" w:date="2022-06-27T09:23:00Z">
        <w:r w:rsidR="00F07F03" w:rsidRPr="00CB4D44">
          <w:rPr>
            <w:szCs w:val="24"/>
          </w:rPr>
          <w:t xml:space="preserve">, </w:t>
        </w:r>
      </w:ins>
      <w:ins w:id="1794" w:author="David Recio" w:date="2022-06-27T09:22:00Z">
        <w:r w:rsidR="00F07F03" w:rsidRPr="00CB4D44">
          <w:rPr>
            <w:szCs w:val="24"/>
          </w:rPr>
          <w:t xml:space="preserve"> </w:t>
        </w:r>
      </w:ins>
      <w:commentRangeStart w:id="1795"/>
      <w:commentRangeEnd w:id="1795"/>
      <w:del w:id="1796" w:author="David Recio" w:date="2022-06-27T09:22:00Z">
        <w:r w:rsidR="009039EF" w:rsidRPr="00CB4D44" w:rsidDel="00F07F03">
          <w:rPr>
            <w:rStyle w:val="Refdecomentario"/>
            <w:sz w:val="24"/>
            <w:szCs w:val="24"/>
            <w:rPrChange w:id="1797" w:author="David Recio Arnés" w:date="2022-06-27T17:31:00Z">
              <w:rPr>
                <w:rStyle w:val="Refdecomentario"/>
              </w:rPr>
            </w:rPrChange>
          </w:rPr>
          <w:commentReference w:id="1795"/>
        </w:r>
      </w:del>
      <w:ins w:id="1798" w:author="David Recio" w:date="2022-06-23T01:55:00Z">
        <w:r w:rsidRPr="00CB4D44">
          <w:rPr>
            <w:szCs w:val="24"/>
          </w:rPr>
          <w:t>est</w:t>
        </w:r>
      </w:ins>
      <w:ins w:id="1799" w:author="David Recio Arnés" w:date="2022-06-27T17:19:00Z">
        <w:r w:rsidR="0039291E" w:rsidRPr="00CB4D44">
          <w:rPr>
            <w:szCs w:val="24"/>
          </w:rPr>
          <w:t xml:space="preserve">á </w:t>
        </w:r>
      </w:ins>
      <w:ins w:id="1800" w:author="David Recio" w:date="2022-06-27T09:23:00Z">
        <w:del w:id="1801" w:author="David Recio Arnés" w:date="2022-06-27T17:19:00Z">
          <w:r w:rsidR="00E1145B" w:rsidRPr="00CB4D44" w:rsidDel="0039291E">
            <w:rPr>
              <w:szCs w:val="24"/>
            </w:rPr>
            <w:delText xml:space="preserve">ando </w:delText>
          </w:r>
        </w:del>
      </w:ins>
      <w:ins w:id="1802" w:author="David Recio" w:date="2022-06-23T01:55:00Z">
        <w:del w:id="1803" w:author="David Recio Arnés" w:date="2022-06-27T17:19:00Z">
          <w:r w:rsidRPr="00CB4D44" w:rsidDel="0039291E">
            <w:rPr>
              <w:szCs w:val="24"/>
            </w:rPr>
            <w:delText xml:space="preserve"> </w:delText>
          </w:r>
        </w:del>
        <w:r w:rsidRPr="00CB4D44">
          <w:rPr>
            <w:szCs w:val="24"/>
          </w:rPr>
          <w:t>dividida en diversos recursos, donde cada uno son puntos de entrada a posibles peticiones de clientes</w:t>
        </w:r>
      </w:ins>
      <w:ins w:id="1804" w:author="David Recio Arnés" w:date="2022-06-27T17:20:00Z">
        <w:r w:rsidR="0039291E" w:rsidRPr="00CB4D44">
          <w:rPr>
            <w:szCs w:val="24"/>
          </w:rPr>
          <w:t xml:space="preserve">, </w:t>
        </w:r>
      </w:ins>
      <w:ins w:id="1805" w:author="David Recio" w:date="2022-06-23T01:55:00Z">
        <w:del w:id="1806" w:author="David Recio Arnés" w:date="2022-06-27T17:20:00Z">
          <w:r w:rsidRPr="00CB4D44" w:rsidDel="0039291E">
            <w:rPr>
              <w:szCs w:val="24"/>
            </w:rPr>
            <w:delText xml:space="preserve"> (</w:delText>
          </w:r>
        </w:del>
        <w:r w:rsidRPr="00CB4D44">
          <w:rPr>
            <w:szCs w:val="24"/>
          </w:rPr>
          <w:t>lo que permite la división de solicitudes entre diferentes recursos</w:t>
        </w:r>
        <w:del w:id="1807" w:author="David Recio Arnés" w:date="2022-06-27T17:20:00Z">
          <w:r w:rsidRPr="00CB4D44" w:rsidDel="0039291E">
            <w:rPr>
              <w:szCs w:val="24"/>
            </w:rPr>
            <w:delText>,</w:delText>
          </w:r>
        </w:del>
        <w:r w:rsidRPr="00CB4D44">
          <w:rPr>
            <w:szCs w:val="24"/>
          </w:rPr>
          <w:t xml:space="preserve"> que se encuentran en distintas localizaciones, todo esto de forma evidente mediante la utilización y descubrimiento de las URIs</w:t>
        </w:r>
      </w:ins>
      <w:ins w:id="1808" w:author="David Recio Arnés" w:date="2022-06-27T17:20:00Z">
        <w:r w:rsidR="0039291E" w:rsidRPr="00CB4D44">
          <w:rPr>
            <w:szCs w:val="24"/>
          </w:rPr>
          <w:t xml:space="preserve"> </w:t>
        </w:r>
      </w:ins>
      <w:ins w:id="1809" w:author="David Recio" w:date="2022-06-23T01:55:00Z">
        <w:del w:id="1810" w:author="David Recio Arnés" w:date="2022-06-27T17:20:00Z">
          <w:r w:rsidRPr="00CB4D44" w:rsidDel="0039291E">
            <w:rPr>
              <w:szCs w:val="24"/>
            </w:rPr>
            <w:delText xml:space="preserve">  </w:delText>
          </w:r>
        </w:del>
        <w:r w:rsidRPr="00CB4D44">
          <w:rPr>
            <w:szCs w:val="24"/>
          </w:rPr>
          <w:t>utilizando un interfaz homogéneo simple y común con todos los recursos</w:t>
        </w:r>
        <w:del w:id="1811" w:author="David Recio Arnés" w:date="2022-06-27T17:20:00Z">
          <w:r w:rsidRPr="00CB4D44" w:rsidDel="0039291E">
            <w:rPr>
              <w:szCs w:val="24"/>
            </w:rPr>
            <w:delText>)</w:delText>
          </w:r>
        </w:del>
        <w:r w:rsidRPr="00CB4D44">
          <w:rPr>
            <w:szCs w:val="24"/>
          </w:rPr>
          <w:t xml:space="preserve">. En general la arquitectura REST indica cómo se comporta una aplicación Web bien definida: un conjunto de páginas Web son los recursos que conforman una aplicación </w:t>
        </w:r>
      </w:ins>
      <w:ins w:id="1812" w:author="David Recio Arnés" w:date="2022-06-27T17:20:00Z">
        <w:r w:rsidR="0039291E" w:rsidRPr="00CB4D44">
          <w:rPr>
            <w:szCs w:val="24"/>
          </w:rPr>
          <w:t>W</w:t>
        </w:r>
      </w:ins>
      <w:ins w:id="1813" w:author="David Recio" w:date="2022-06-23T01:55:00Z">
        <w:del w:id="1814" w:author="David Recio Arnés" w:date="2022-06-27T17:20:00Z">
          <w:r w:rsidRPr="00CB4D44" w:rsidDel="0039291E">
            <w:rPr>
              <w:szCs w:val="24"/>
            </w:rPr>
            <w:delText>w</w:delText>
          </w:r>
        </w:del>
        <w:r w:rsidRPr="00CB4D44">
          <w:rPr>
            <w:szCs w:val="24"/>
          </w:rPr>
          <w:t>eb (máquina de estados) donde los clientes (usuarios) navegan utilizando enlaces</w:t>
        </w:r>
      </w:ins>
      <w:ins w:id="1815" w:author="David Recio Arnés" w:date="2022-06-27T17:20:00Z">
        <w:r w:rsidR="0039291E" w:rsidRPr="00CB4D44">
          <w:rPr>
            <w:szCs w:val="24"/>
          </w:rPr>
          <w:t xml:space="preserve"> </w:t>
        </w:r>
      </w:ins>
      <w:ins w:id="1816" w:author="David Recio" w:date="2022-06-23T01:55:00Z">
        <w:r w:rsidRPr="00CB4D44">
          <w:rPr>
            <w:szCs w:val="24"/>
          </w:rPr>
          <w:t>(</w:t>
        </w:r>
        <w:del w:id="1817" w:author="David Recio Arnés" w:date="2022-06-27T17:20:00Z">
          <w:r w:rsidRPr="00CB4D44" w:rsidDel="0039291E">
            <w:rPr>
              <w:szCs w:val="24"/>
            </w:rPr>
            <w:delText xml:space="preserve"> </w:delText>
          </w:r>
        </w:del>
        <w:r w:rsidRPr="00CB4D44">
          <w:rPr>
            <w:szCs w:val="24"/>
          </w:rPr>
          <w:t>transiciones de estado). La elaboración de las transiciones da la siguiente página al cliente (estado de la aplicación) que la procesa y la interpreta</w:t>
        </w:r>
        <w:del w:id="1818" w:author="David Recio Arnés" w:date="2022-06-27T17:20:00Z">
          <w:r w:rsidRPr="00CB4D44" w:rsidDel="00CF39F0">
            <w:rPr>
              <w:szCs w:val="24"/>
            </w:rPr>
            <w:delText xml:space="preserve"> </w:delText>
          </w:r>
        </w:del>
      </w:ins>
      <w:ins w:id="1819" w:author="David Recio" w:date="2022-06-23T02:13:00Z">
        <w:del w:id="1820" w:author="David Recio Arnés" w:date="2022-06-27T17:20:00Z">
          <w:r w:rsidR="00F37BAA" w:rsidRPr="00CB4D44" w:rsidDel="00CF39F0">
            <w:rPr>
              <w:szCs w:val="24"/>
            </w:rPr>
            <w:fldChar w:fldCharType="begin"/>
          </w:r>
          <w:r w:rsidR="00F37BAA" w:rsidRPr="00CB4D44" w:rsidDel="00CF39F0">
            <w:rPr>
              <w:szCs w:val="24"/>
            </w:rPr>
            <w:delInstrText xml:space="preserve"> REF _Ref106842812 \r \h </w:delInstrText>
          </w:r>
        </w:del>
      </w:ins>
      <w:r w:rsidR="00CB4D44">
        <w:rPr>
          <w:szCs w:val="24"/>
        </w:rPr>
        <w:instrText xml:space="preserve"> \* MERGEFORMAT </w:instrText>
      </w:r>
      <w:del w:id="1821" w:author="David Recio Arnés" w:date="2022-06-27T17:20:00Z">
        <w:r w:rsidR="00F37BAA" w:rsidRPr="00CB4D44" w:rsidDel="00CF39F0">
          <w:rPr>
            <w:szCs w:val="24"/>
          </w:rPr>
        </w:r>
        <w:r w:rsidR="00F37BAA" w:rsidRPr="00CB4D44" w:rsidDel="00CF39F0">
          <w:rPr>
            <w:szCs w:val="24"/>
          </w:rPr>
          <w:fldChar w:fldCharType="separate"/>
        </w:r>
      </w:del>
      <w:ins w:id="1822" w:author="David Recio" w:date="2022-06-23T02:13:00Z">
        <w:del w:id="1823" w:author="David Recio Arnés" w:date="2022-06-27T17:20:00Z">
          <w:r w:rsidR="00F37BAA" w:rsidRPr="00CB4D44" w:rsidDel="00CF39F0">
            <w:rPr>
              <w:szCs w:val="24"/>
            </w:rPr>
            <w:delText>[13]</w:delText>
          </w:r>
          <w:r w:rsidR="00F37BAA" w:rsidRPr="00CB4D44" w:rsidDel="00CF39F0">
            <w:rPr>
              <w:szCs w:val="24"/>
            </w:rPr>
            <w:fldChar w:fldCharType="end"/>
          </w:r>
        </w:del>
        <w:r w:rsidR="00F37BAA" w:rsidRPr="00CB4D44">
          <w:rPr>
            <w:szCs w:val="24"/>
          </w:rPr>
          <w:t>.</w:t>
        </w:r>
      </w:ins>
    </w:p>
    <w:p w14:paraId="5128C627" w14:textId="1F80B6FD" w:rsidR="00CF39F0" w:rsidRDefault="00CF39F0" w:rsidP="00CF39F0">
      <w:pPr>
        <w:rPr>
          <w:ins w:id="1824" w:author="David Recio Arnés" w:date="2022-06-27T17:21:00Z"/>
        </w:rPr>
      </w:pPr>
    </w:p>
    <w:p w14:paraId="27F8D9E2" w14:textId="2533F34B" w:rsidR="00CF39F0" w:rsidRDefault="00CF39F0" w:rsidP="00CF39F0">
      <w:pPr>
        <w:rPr>
          <w:ins w:id="1825" w:author="David Recio Arnés" w:date="2022-06-27T17:21:00Z"/>
        </w:rPr>
      </w:pPr>
    </w:p>
    <w:p w14:paraId="550942CF" w14:textId="77777777" w:rsidR="00CF39F0" w:rsidRDefault="00CF39F0" w:rsidP="00CF39F0">
      <w:pPr>
        <w:rPr>
          <w:ins w:id="1826" w:author="David Recio" w:date="2022-06-23T01:55:00Z"/>
        </w:rPr>
      </w:pPr>
    </w:p>
    <w:p w14:paraId="60304579" w14:textId="3D04D973" w:rsidR="00C627D7" w:rsidRPr="00C627D7" w:rsidRDefault="00C627D7">
      <w:pPr>
        <w:pPrChange w:id="1827" w:author="David Recio" w:date="2022-06-22T20:27:00Z">
          <w:pPr>
            <w:pStyle w:val="Ttulo3"/>
          </w:pPr>
        </w:pPrChange>
      </w:pPr>
    </w:p>
    <w:p w14:paraId="4780610E" w14:textId="77777777" w:rsidR="00AD0304" w:rsidRDefault="00AD0304" w:rsidP="007933D2">
      <w:pPr>
        <w:pStyle w:val="Ttulo3"/>
        <w:ind w:left="567"/>
      </w:pPr>
      <w:bookmarkStart w:id="1828" w:name="_Toc101469219"/>
      <w:bookmarkStart w:id="1829" w:name="_Ref107010975"/>
      <w:bookmarkStart w:id="1830" w:name="_Toc107258998"/>
      <w:r>
        <w:lastRenderedPageBreak/>
        <w:t>Modelo de madurez de Richardson</w:t>
      </w:r>
      <w:bookmarkEnd w:id="1828"/>
      <w:commentRangeEnd w:id="1554"/>
      <w:r w:rsidR="00B62D6A">
        <w:rPr>
          <w:rStyle w:val="Refdecomentario"/>
          <w:rFonts w:asciiTheme="minorHAnsi" w:eastAsiaTheme="minorHAnsi" w:hAnsiTheme="minorHAnsi" w:cstheme="minorBidi"/>
          <w:b w:val="0"/>
        </w:rPr>
        <w:commentReference w:id="1554"/>
      </w:r>
      <w:bookmarkEnd w:id="1829"/>
      <w:bookmarkEnd w:id="1830"/>
    </w:p>
    <w:p w14:paraId="23182570" w14:textId="56AEE35A" w:rsidR="00AD0304" w:rsidRPr="00CB4D44" w:rsidRDefault="00AD0304" w:rsidP="00817CD6">
      <w:pPr>
        <w:ind w:left="-567" w:firstLine="1418"/>
        <w:rPr>
          <w:szCs w:val="24"/>
        </w:rPr>
      </w:pPr>
      <w:commentRangeStart w:id="1831"/>
      <w:del w:id="1832" w:author="David Recio" w:date="2022-06-16T19:16:00Z">
        <w:r w:rsidRPr="00CB4D44" w:rsidDel="005B21D2">
          <w:rPr>
            <w:szCs w:val="24"/>
          </w:rPr>
          <w:delText xml:space="preserve">Con la creciente popularidad, acorde a lo mencionado en el punto anterior, se abrieron una gran cantidad de debates para determinar que es REST y qué es una </w:delText>
        </w:r>
        <w:r w:rsidR="00767299" w:rsidRPr="00CB4D44" w:rsidDel="005B21D2">
          <w:rPr>
            <w:szCs w:val="24"/>
          </w:rPr>
          <w:delText xml:space="preserve"> </w:delText>
        </w:r>
        <w:r w:rsidRPr="00CB4D44" w:rsidDel="005B21D2">
          <w:rPr>
            <w:szCs w:val="24"/>
          </w:rPr>
          <w:delText xml:space="preserve">Web que puede tener alguna característica del estilo de diseño REST. </w:delText>
        </w:r>
        <w:commentRangeEnd w:id="1831"/>
        <w:r w:rsidR="00B62D6A" w:rsidRPr="00CB4D44" w:rsidDel="005B21D2">
          <w:rPr>
            <w:rStyle w:val="Refdecomentario"/>
            <w:sz w:val="24"/>
            <w:szCs w:val="24"/>
            <w:rPrChange w:id="1833" w:author="David Recio Arnés" w:date="2022-06-27T17:30:00Z">
              <w:rPr>
                <w:rStyle w:val="Refdecomentario"/>
              </w:rPr>
            </w:rPrChange>
          </w:rPr>
          <w:commentReference w:id="1831"/>
        </w:r>
        <w:r w:rsidRPr="00CB4D44" w:rsidDel="005B21D2">
          <w:rPr>
            <w:szCs w:val="24"/>
          </w:rPr>
          <w:delText xml:space="preserve">Por ello, </w:delText>
        </w:r>
      </w:del>
      <w:r w:rsidRPr="00CB4D44">
        <w:rPr>
          <w:szCs w:val="24"/>
        </w:rPr>
        <w:t xml:space="preserve">Leonard Richardson </w:t>
      </w:r>
      <w:commentRangeStart w:id="1834"/>
      <w:r w:rsidRPr="00CB4D44">
        <w:rPr>
          <w:szCs w:val="24"/>
        </w:rPr>
        <w:t>propone un</w:t>
      </w:r>
      <w:ins w:id="1835" w:author="David Recio" w:date="2022-06-27T09:22:00Z">
        <w:r w:rsidR="00F07F03" w:rsidRPr="00CB4D44">
          <w:rPr>
            <w:szCs w:val="24"/>
          </w:rPr>
          <w:t xml:space="preserve">a clasificación en diversos niveles llamados </w:t>
        </w:r>
      </w:ins>
      <w:del w:id="1836" w:author="David Recio" w:date="2022-06-27T09:22:00Z">
        <w:r w:rsidRPr="00CB4D44" w:rsidDel="00F07F03">
          <w:rPr>
            <w:szCs w:val="24"/>
          </w:rPr>
          <w:delText xml:space="preserve"> sistema </w:delText>
        </w:r>
        <w:commentRangeEnd w:id="1834"/>
        <w:r w:rsidR="009039EF" w:rsidRPr="00CB4D44" w:rsidDel="00F07F03">
          <w:rPr>
            <w:rStyle w:val="Refdecomentario"/>
            <w:sz w:val="24"/>
            <w:szCs w:val="24"/>
            <w:rPrChange w:id="1837" w:author="David Recio Arnés" w:date="2022-06-27T17:30:00Z">
              <w:rPr>
                <w:rStyle w:val="Refdecomentario"/>
              </w:rPr>
            </w:rPrChange>
          </w:rPr>
          <w:commentReference w:id="1834"/>
        </w:r>
        <w:r w:rsidRPr="00CB4D44" w:rsidDel="00F07F03">
          <w:rPr>
            <w:szCs w:val="24"/>
          </w:rPr>
          <w:delText xml:space="preserve">de </w:delText>
        </w:r>
      </w:del>
      <w:r w:rsidRPr="00CB4D44">
        <w:rPr>
          <w:b/>
          <w:bCs/>
          <w:szCs w:val="24"/>
        </w:rPr>
        <w:fldChar w:fldCharType="begin"/>
      </w:r>
      <w:r w:rsidRPr="00CB4D44">
        <w:rPr>
          <w:b/>
          <w:bCs/>
          <w:szCs w:val="24"/>
        </w:rPr>
        <w:instrText xml:space="preserve"> REF _Ref101467058 \h  \* MERGEFORMAT </w:instrText>
      </w:r>
      <w:r w:rsidRPr="00CB4D44">
        <w:rPr>
          <w:b/>
          <w:bCs/>
          <w:szCs w:val="24"/>
        </w:rPr>
      </w:r>
      <w:r w:rsidRPr="00CB4D44">
        <w:rPr>
          <w:b/>
          <w:bCs/>
          <w:szCs w:val="24"/>
        </w:rPr>
        <w:fldChar w:fldCharType="separate"/>
      </w:r>
      <w:r w:rsidRPr="00CB4D44">
        <w:rPr>
          <w:b/>
          <w:bCs/>
          <w:szCs w:val="24"/>
        </w:rPr>
        <w:t>Niveles de madurez de los Servicios Web REST</w:t>
      </w:r>
      <w:r w:rsidRPr="00CB4D44">
        <w:rPr>
          <w:b/>
          <w:bCs/>
          <w:szCs w:val="24"/>
        </w:rPr>
        <w:fldChar w:fldCharType="end"/>
      </w:r>
      <w:r w:rsidRPr="00CB4D44">
        <w:rPr>
          <w:szCs w:val="24"/>
        </w:rPr>
        <w:t xml:space="preserve"> </w:t>
      </w:r>
      <w:bookmarkStart w:id="1838" w:name="_Hlk107243176"/>
      <w:ins w:id="1839" w:author="David Recio" w:date="2022-06-23T00:00:00Z">
        <w:r w:rsidR="00DD1B9E" w:rsidRPr="00CB4D44">
          <w:rPr>
            <w:szCs w:val="24"/>
          </w:rPr>
          <w:fldChar w:fldCharType="begin"/>
        </w:r>
        <w:r w:rsidR="00DD1B9E" w:rsidRPr="00CB4D44">
          <w:rPr>
            <w:szCs w:val="24"/>
          </w:rPr>
          <w:instrText xml:space="preserve"> REF _Ref106832778 \r \h </w:instrText>
        </w:r>
      </w:ins>
      <w:r w:rsidR="00CB4D44">
        <w:rPr>
          <w:szCs w:val="24"/>
        </w:rPr>
        <w:instrText xml:space="preserve"> \* MERGEFORMAT </w:instrText>
      </w:r>
      <w:r w:rsidR="00DD1B9E" w:rsidRPr="00CB4D44">
        <w:rPr>
          <w:szCs w:val="24"/>
        </w:rPr>
      </w:r>
      <w:r w:rsidR="00DD1B9E" w:rsidRPr="00CB4D44">
        <w:rPr>
          <w:szCs w:val="24"/>
        </w:rPr>
        <w:fldChar w:fldCharType="separate"/>
      </w:r>
      <w:ins w:id="1840" w:author="David Recio" w:date="2022-06-23T00:00:00Z">
        <w:r w:rsidR="00DD1B9E" w:rsidRPr="00CB4D44">
          <w:rPr>
            <w:szCs w:val="24"/>
          </w:rPr>
          <w:t>[</w:t>
        </w:r>
      </w:ins>
      <w:ins w:id="1841" w:author="David Recio Arnés" w:date="2022-06-27T17:23:00Z">
        <w:r w:rsidR="007933D2" w:rsidRPr="00CB4D44">
          <w:rPr>
            <w:szCs w:val="24"/>
          </w:rPr>
          <w:t>Ilustración 7</w:t>
        </w:r>
      </w:ins>
      <w:ins w:id="1842" w:author="David Recio" w:date="2022-06-23T00:00:00Z">
        <w:del w:id="1843" w:author="David Recio Arnés" w:date="2022-06-27T17:23:00Z">
          <w:r w:rsidR="00DD1B9E" w:rsidRPr="00CB4D44" w:rsidDel="007933D2">
            <w:rPr>
              <w:szCs w:val="24"/>
            </w:rPr>
            <w:delText>10</w:delText>
          </w:r>
        </w:del>
        <w:r w:rsidR="00DD1B9E" w:rsidRPr="00CB4D44">
          <w:rPr>
            <w:szCs w:val="24"/>
          </w:rPr>
          <w:t>]</w:t>
        </w:r>
        <w:r w:rsidR="00DD1B9E" w:rsidRPr="00CB4D44">
          <w:rPr>
            <w:szCs w:val="24"/>
          </w:rPr>
          <w:fldChar w:fldCharType="end"/>
        </w:r>
      </w:ins>
      <w:bookmarkEnd w:id="1838"/>
      <w:ins w:id="1844" w:author="David Recio Arnés" w:date="2022-06-27T17:23:00Z">
        <w:r w:rsidR="007933D2" w:rsidRPr="00CB4D44">
          <w:rPr>
            <w:szCs w:val="24"/>
          </w:rPr>
          <w:t>.</w:t>
        </w:r>
      </w:ins>
      <w:commentRangeStart w:id="1845"/>
      <w:del w:id="1846" w:author="David Recio" w:date="2022-06-23T00:00:00Z">
        <w:r w:rsidRPr="00CB4D44" w:rsidDel="00DD1B9E">
          <w:rPr>
            <w:szCs w:val="24"/>
          </w:rPr>
          <w:delText xml:space="preserve">[ver </w:delText>
        </w:r>
        <w:r w:rsidRPr="00CB4D44" w:rsidDel="00DD1B9E">
          <w:rPr>
            <w:szCs w:val="24"/>
          </w:rPr>
          <w:fldChar w:fldCharType="begin"/>
        </w:r>
        <w:r w:rsidRPr="00CB4D44" w:rsidDel="00DD1B9E">
          <w:rPr>
            <w:szCs w:val="24"/>
          </w:rPr>
          <w:delInstrText xml:space="preserve"> REF _Ref104403959 \r \h </w:delInstrText>
        </w:r>
      </w:del>
      <w:r w:rsidR="00CB4D44">
        <w:rPr>
          <w:szCs w:val="24"/>
        </w:rPr>
        <w:instrText xml:space="preserve"> \* MERGEFORMAT </w:instrText>
      </w:r>
      <w:del w:id="1847" w:author="David Recio" w:date="2022-06-23T00:00:00Z">
        <w:r w:rsidRPr="00CB4D44" w:rsidDel="00DD1B9E">
          <w:rPr>
            <w:szCs w:val="24"/>
          </w:rPr>
        </w:r>
        <w:r w:rsidRPr="00CB4D44" w:rsidDel="00DD1B9E">
          <w:rPr>
            <w:szCs w:val="24"/>
          </w:rPr>
          <w:fldChar w:fldCharType="separate"/>
        </w:r>
        <w:r w:rsidRPr="00CB4D44" w:rsidDel="00DD1B9E">
          <w:rPr>
            <w:szCs w:val="24"/>
          </w:rPr>
          <w:delText>11]</w:delText>
        </w:r>
        <w:r w:rsidRPr="00CB4D44" w:rsidDel="00DD1B9E">
          <w:rPr>
            <w:szCs w:val="24"/>
          </w:rPr>
          <w:fldChar w:fldCharType="end"/>
        </w:r>
        <w:r w:rsidRPr="00CB4D44" w:rsidDel="00DD1B9E">
          <w:rPr>
            <w:szCs w:val="24"/>
          </w:rPr>
          <w:delText>.</w:delText>
        </w:r>
        <w:commentRangeEnd w:id="1845"/>
        <w:r w:rsidR="00B62D6A" w:rsidRPr="00CB4D44" w:rsidDel="00DD1B9E">
          <w:rPr>
            <w:rStyle w:val="Refdecomentario"/>
            <w:sz w:val="24"/>
            <w:szCs w:val="24"/>
            <w:rPrChange w:id="1848" w:author="David Recio Arnés" w:date="2022-06-27T17:30:00Z">
              <w:rPr>
                <w:rStyle w:val="Refdecomentario"/>
              </w:rPr>
            </w:rPrChange>
          </w:rPr>
          <w:commentReference w:id="1845"/>
        </w:r>
      </w:del>
    </w:p>
    <w:p w14:paraId="188B9F32" w14:textId="77777777" w:rsidR="00216058" w:rsidRDefault="00216058">
      <w:pPr>
        <w:keepNext/>
        <w:jc w:val="center"/>
        <w:rPr>
          <w:ins w:id="1849" w:author="David Recio" w:date="2022-06-23T01:58:00Z"/>
        </w:rPr>
        <w:pPrChange w:id="1850" w:author="David Recio Arnés" w:date="2022-06-27T17:26:00Z">
          <w:pPr>
            <w:keepNext/>
          </w:pPr>
        </w:pPrChange>
      </w:pPr>
      <w:ins w:id="1851" w:author="David Recio" w:date="2022-06-23T01:56:00Z">
        <w:r>
          <w:rPr>
            <w:noProof/>
          </w:rPr>
          <w:drawing>
            <wp:inline distT="0" distB="0" distL="0" distR="0" wp14:anchorId="6540C441" wp14:editId="17CEAD92">
              <wp:extent cx="3019425" cy="1886426"/>
              <wp:effectExtent l="0" t="0" r="0" b="0"/>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8"/>
                      <a:stretch>
                        <a:fillRect/>
                      </a:stretch>
                    </pic:blipFill>
                    <pic:spPr>
                      <a:xfrm>
                        <a:off x="0" y="0"/>
                        <a:ext cx="3027520" cy="1891483"/>
                      </a:xfrm>
                      <a:prstGeom prst="rect">
                        <a:avLst/>
                      </a:prstGeom>
                    </pic:spPr>
                  </pic:pic>
                </a:graphicData>
              </a:graphic>
            </wp:inline>
          </w:drawing>
        </w:r>
      </w:ins>
    </w:p>
    <w:p w14:paraId="1C4E0C0B" w14:textId="20123ED3" w:rsidR="00216058" w:rsidDel="00591BC4" w:rsidRDefault="00591BC4" w:rsidP="00591BC4">
      <w:pPr>
        <w:pStyle w:val="Descripcin"/>
        <w:rPr>
          <w:del w:id="1852" w:author="David Recio Arnés" w:date="2022-06-27T17:26:00Z"/>
          <w:i w:val="0"/>
          <w:iCs w:val="0"/>
        </w:rPr>
      </w:pPr>
      <w:bookmarkStart w:id="1853" w:name="_Toc106842464"/>
      <w:ins w:id="1854" w:author="David Recio Arnés" w:date="2022-06-27T17:26:00Z">
        <w:r>
          <w:rPr>
            <w:i w:val="0"/>
            <w:iCs w:val="0"/>
          </w:rPr>
          <w:t xml:space="preserve">                   </w:t>
        </w:r>
      </w:ins>
      <w:ins w:id="1855" w:author="David Recio" w:date="2022-06-23T01:58:00Z">
        <w:r w:rsidR="00216058" w:rsidRPr="00157B64">
          <w:t xml:space="preserve">Ilustración </w:t>
        </w:r>
        <w:r w:rsidR="00216058" w:rsidRPr="00A13B8D">
          <w:rPr>
            <w:i w:val="0"/>
            <w:iCs w:val="0"/>
          </w:rPr>
          <w:fldChar w:fldCharType="begin"/>
        </w:r>
        <w:r w:rsidR="00216058" w:rsidRPr="00157B64">
          <w:instrText xml:space="preserve"> SEQ Ilustración \* ARABIC </w:instrText>
        </w:r>
      </w:ins>
      <w:r w:rsidR="00216058" w:rsidRPr="00A13B8D">
        <w:rPr>
          <w:i w:val="0"/>
          <w:iCs w:val="0"/>
        </w:rPr>
        <w:fldChar w:fldCharType="separate"/>
      </w:r>
      <w:ins w:id="1856" w:author="David Recio" w:date="2022-06-23T01:58:00Z">
        <w:r w:rsidR="00216058" w:rsidRPr="00E46081">
          <w:rPr>
            <w:i w:val="0"/>
            <w:iCs w:val="0"/>
            <w:rPrChange w:id="1857" w:author="David Recio Arnés" w:date="2022-06-27T21:37:00Z">
              <w:rPr>
                <w:i w:val="0"/>
                <w:iCs w:val="0"/>
                <w:noProof/>
              </w:rPr>
            </w:rPrChange>
          </w:rPr>
          <w:t>7</w:t>
        </w:r>
        <w:r w:rsidR="00216058" w:rsidRPr="00A13B8D">
          <w:rPr>
            <w:i w:val="0"/>
            <w:iCs w:val="0"/>
          </w:rPr>
          <w:fldChar w:fldCharType="end"/>
        </w:r>
        <w:r w:rsidR="00216058" w:rsidRPr="00157B64">
          <w:t>. Niveles de madurez de los Servicios Web REST</w:t>
        </w:r>
      </w:ins>
      <w:bookmarkEnd w:id="1853"/>
    </w:p>
    <w:p w14:paraId="2DBB97C1" w14:textId="77777777" w:rsidR="00591BC4" w:rsidRPr="00591BC4" w:rsidRDefault="00591BC4">
      <w:pPr>
        <w:rPr>
          <w:ins w:id="1858" w:author="David Recio Arnés" w:date="2022-06-27T17:27:00Z"/>
        </w:rPr>
        <w:pPrChange w:id="1859" w:author="David Recio Arnés" w:date="2022-06-27T17:27:00Z">
          <w:pPr>
            <w:keepNext/>
          </w:pPr>
        </w:pPrChange>
      </w:pPr>
    </w:p>
    <w:p w14:paraId="7060FADF" w14:textId="366DD4F1" w:rsidR="00AD0304" w:rsidDel="00216058" w:rsidRDefault="00AD0304" w:rsidP="00AD0304">
      <w:pPr>
        <w:keepNext/>
        <w:rPr>
          <w:del w:id="1860" w:author="David Recio" w:date="2022-06-23T01:58:00Z"/>
        </w:rPr>
      </w:pPr>
      <w:del w:id="1861" w:author="David Recio" w:date="2022-06-23T01:58:00Z">
        <w:r w:rsidDel="00216058">
          <w:rPr>
            <w:noProof/>
          </w:rPr>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9"/>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1862" w:author="David Recio" w:date="2022-06-23T01:56:00Z"/>
        </w:rPr>
      </w:pPr>
      <w:del w:id="1863" w:author="David Recio" w:date="2022-06-23T01:56: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6</w:delText>
        </w:r>
        <w:r w:rsidDel="00216058">
          <w:rPr>
            <w:i w:val="0"/>
            <w:iCs w:val="0"/>
            <w:noProof/>
          </w:rPr>
          <w:fldChar w:fldCharType="end"/>
        </w:r>
        <w:r w:rsidR="00AD0304" w:rsidDel="00216058">
          <w:delText xml:space="preserve"> Niveles de madurez de los Servicios Web REST</w:delText>
        </w:r>
      </w:del>
    </w:p>
    <w:p w14:paraId="39B276EB" w14:textId="77777777" w:rsidR="00AD0304" w:rsidDel="00591BC4" w:rsidRDefault="00AD0304" w:rsidP="00AD0304">
      <w:pPr>
        <w:pStyle w:val="Descripcin"/>
        <w:rPr>
          <w:del w:id="1864" w:author="David Recio Arnés" w:date="2022-06-27T17:24:00Z"/>
        </w:rPr>
      </w:pPr>
    </w:p>
    <w:p w14:paraId="0E88E267" w14:textId="77777777" w:rsidR="00AD0304" w:rsidRPr="00EC4DEB" w:rsidRDefault="00AD0304">
      <w:pPr>
        <w:pStyle w:val="Descripcin"/>
        <w:pPrChange w:id="1865" w:author="David Recio Arnés" w:date="2022-06-27T17:26:00Z">
          <w:pPr/>
        </w:pPrChange>
      </w:pPr>
    </w:p>
    <w:p w14:paraId="34623268" w14:textId="77777777" w:rsidR="00AD0304" w:rsidRPr="00AD1E56" w:rsidRDefault="00AD0304" w:rsidP="00AD0304">
      <w:pPr>
        <w:pStyle w:val="Ttulo4"/>
        <w:rPr>
          <w:b/>
          <w:bCs/>
        </w:rPr>
      </w:pPr>
      <w:r w:rsidRPr="00AD1E56">
        <w:rPr>
          <w:b/>
          <w:bCs/>
        </w:rPr>
        <w:t>Nivel 0</w:t>
      </w:r>
    </w:p>
    <w:p w14:paraId="77951406" w14:textId="7893E7B7" w:rsidR="009048BF" w:rsidRPr="007D6DFB" w:rsidDel="00591BC4" w:rsidRDefault="00BA6787" w:rsidP="00817CD6">
      <w:pPr>
        <w:ind w:left="-567" w:firstLine="1418"/>
        <w:rPr>
          <w:ins w:id="1866" w:author="David Recio" w:date="2022-06-22T22:23:00Z"/>
          <w:del w:id="1867" w:author="David Recio Arnés" w:date="2022-06-27T17:27:00Z"/>
          <w:szCs w:val="24"/>
        </w:rPr>
      </w:pPr>
      <w:ins w:id="1868" w:author="David Recio" w:date="2022-06-22T23:34:00Z">
        <w:r w:rsidRPr="007D6DFB">
          <w:rPr>
            <w:rFonts w:ascii="Calibri" w:hAnsi="Calibri" w:cs="Calibri"/>
            <w:szCs w:val="24"/>
          </w:rPr>
          <w:t>Este nivel corresponde a los Servicios</w:t>
        </w:r>
        <w:del w:id="1869" w:author="David Recio Arnés" w:date="2022-06-27T17:24:00Z">
          <w:r w:rsidRPr="007D6DFB" w:rsidDel="00591BC4">
            <w:rPr>
              <w:rFonts w:ascii="Calibri" w:hAnsi="Calibri" w:cs="Calibri"/>
              <w:szCs w:val="24"/>
            </w:rPr>
            <w:delText xml:space="preserve"> de</w:delText>
          </w:r>
        </w:del>
        <w:r w:rsidRPr="007D6DFB">
          <w:rPr>
            <w:rFonts w:ascii="Calibri" w:hAnsi="Calibri" w:cs="Calibri"/>
            <w:szCs w:val="24"/>
          </w:rPr>
          <w:t xml:space="preserve"> Web tradicionales</w:t>
        </w:r>
      </w:ins>
      <w:ins w:id="1870" w:author="David Recio Arnés" w:date="2022-06-27T17:24:00Z">
        <w:r w:rsidR="00591BC4">
          <w:rPr>
            <w:rFonts w:ascii="Calibri" w:hAnsi="Calibri" w:cs="Calibri"/>
            <w:szCs w:val="24"/>
          </w:rPr>
          <w:t>,</w:t>
        </w:r>
      </w:ins>
      <w:ins w:id="1871" w:author="David Recio" w:date="2022-06-22T23:34:00Z">
        <w:r w:rsidRPr="007D6DFB">
          <w:rPr>
            <w:rFonts w:ascii="Calibri" w:hAnsi="Calibri" w:cs="Calibri"/>
            <w:szCs w:val="24"/>
          </w:rPr>
          <w:t xml:space="preserve"> </w:t>
        </w:r>
      </w:ins>
      <w:commentRangeStart w:id="1872"/>
      <w:commentRangeEnd w:id="1872"/>
      <w:del w:id="1873" w:author="David Recio" w:date="2022-06-27T09:37:00Z">
        <w:r w:rsidR="009039EF" w:rsidRPr="007D6DFB" w:rsidDel="007D6DFB">
          <w:rPr>
            <w:rStyle w:val="Refdecomentario"/>
            <w:sz w:val="24"/>
            <w:szCs w:val="24"/>
            <w:rPrChange w:id="1874" w:author="David Recio" w:date="2022-06-27T09:38:00Z">
              <w:rPr>
                <w:rStyle w:val="Refdecomentario"/>
              </w:rPr>
            </w:rPrChange>
          </w:rPr>
          <w:commentReference w:id="1872"/>
        </w:r>
      </w:del>
      <w:ins w:id="1875" w:author="David Recio" w:date="2022-06-22T23:34:00Z">
        <w:r w:rsidRPr="007D6DFB">
          <w:rPr>
            <w:rFonts w:ascii="Calibri" w:hAnsi="Calibri" w:cs="Calibri"/>
            <w:szCs w:val="24"/>
          </w:rPr>
          <w:t>siendo el</w:t>
        </w:r>
      </w:ins>
      <w:ins w:id="1876" w:author="David Recio" w:date="2022-06-22T22:24:00Z">
        <w:r w:rsidR="009048BF" w:rsidRPr="007D6DFB">
          <w:rPr>
            <w:szCs w:val="24"/>
          </w:rPr>
          <w:t xml:space="preserve"> punto de partida</w:t>
        </w:r>
      </w:ins>
      <w:ins w:id="1877" w:author="David Recio" w:date="2022-06-22T23:48:00Z">
        <w:r w:rsidR="00E4054B" w:rsidRPr="007D6DFB">
          <w:rPr>
            <w:szCs w:val="24"/>
          </w:rPr>
          <w:t xml:space="preserve"> en</w:t>
        </w:r>
      </w:ins>
      <w:ins w:id="1878" w:author="David Recio" w:date="2022-06-22T22:24:00Z">
        <w:r w:rsidR="009048BF" w:rsidRPr="007D6DFB">
          <w:rPr>
            <w:szCs w:val="24"/>
          </w:rPr>
          <w:t xml:space="preserve"> el uso de</w:t>
        </w:r>
      </w:ins>
      <w:ins w:id="1879" w:author="David Recio" w:date="2022-06-22T22:25:00Z">
        <w:r w:rsidR="009048BF" w:rsidRPr="007D6DFB">
          <w:rPr>
            <w:szCs w:val="24"/>
          </w:rPr>
          <w:t xml:space="preserve"> HTTP </w:t>
        </w:r>
      </w:ins>
      <w:ins w:id="1880" w:author="David Recio" w:date="2022-06-22T23:13:00Z">
        <w:r w:rsidR="0094563E" w:rsidRPr="007D6DFB">
          <w:rPr>
            <w:szCs w:val="24"/>
          </w:rPr>
          <w:t xml:space="preserve">como sistema de transporte </w:t>
        </w:r>
      </w:ins>
      <w:ins w:id="1881" w:author="David Recio" w:date="2022-06-22T23:14:00Z">
        <w:r w:rsidR="0094563E" w:rsidRPr="007D6DFB">
          <w:rPr>
            <w:szCs w:val="24"/>
          </w:rPr>
          <w:t>de las interacciones de forma remota</w:t>
        </w:r>
      </w:ins>
      <w:ins w:id="1882" w:author="David Recio" w:date="2022-06-22T23:16:00Z">
        <w:r w:rsidR="0094563E" w:rsidRPr="007D6DFB">
          <w:rPr>
            <w:szCs w:val="24"/>
          </w:rPr>
          <w:t xml:space="preserve">, pero sin usar ningún tipo de mecanismo </w:t>
        </w:r>
      </w:ins>
      <w:ins w:id="1883" w:author="David Recio Arnés" w:date="2022-06-27T17:25:00Z">
        <w:r w:rsidR="00591BC4">
          <w:rPr>
            <w:szCs w:val="24"/>
          </w:rPr>
          <w:t>W</w:t>
        </w:r>
      </w:ins>
      <w:ins w:id="1884" w:author="David Recio" w:date="2022-06-22T23:16:00Z">
        <w:del w:id="1885" w:author="David Recio Arnés" w:date="2022-06-27T17:25:00Z">
          <w:r w:rsidR="0094563E" w:rsidRPr="007D6DFB" w:rsidDel="00591BC4">
            <w:rPr>
              <w:szCs w:val="24"/>
            </w:rPr>
            <w:delText>w</w:delText>
          </w:r>
        </w:del>
        <w:r w:rsidR="0094563E" w:rsidRPr="007D6DFB">
          <w:rPr>
            <w:szCs w:val="24"/>
          </w:rPr>
          <w:t>eb</w:t>
        </w:r>
      </w:ins>
      <w:ins w:id="1886" w:author="David Recio" w:date="2022-06-22T23:18:00Z">
        <w:r w:rsidR="0094563E" w:rsidRPr="007D6DFB">
          <w:rPr>
            <w:szCs w:val="24"/>
          </w:rPr>
          <w:t>. Fundamentalmente</w:t>
        </w:r>
      </w:ins>
      <w:ins w:id="1887" w:author="David Recio Arnés" w:date="2022-06-27T17:25:00Z">
        <w:r w:rsidR="00591BC4">
          <w:rPr>
            <w:szCs w:val="24"/>
          </w:rPr>
          <w:t>,</w:t>
        </w:r>
      </w:ins>
      <w:ins w:id="1888" w:author="David Recio" w:date="2022-06-22T23:18:00Z">
        <w:r w:rsidR="0094563E" w:rsidRPr="007D6DFB">
          <w:rPr>
            <w:szCs w:val="24"/>
          </w:rPr>
          <w:t xml:space="preserve"> </w:t>
        </w:r>
      </w:ins>
      <w:ins w:id="1889" w:author="David Recio" w:date="2022-06-22T23:19:00Z">
        <w:r w:rsidR="003C1125" w:rsidRPr="007D6DFB">
          <w:rPr>
            <w:szCs w:val="24"/>
          </w:rPr>
          <w:t xml:space="preserve">aquí se usa HTTP </w:t>
        </w:r>
      </w:ins>
      <w:ins w:id="1890" w:author="David Recio" w:date="2022-06-22T23:20:00Z">
        <w:r w:rsidR="003C1125" w:rsidRPr="007D6DFB">
          <w:rPr>
            <w:szCs w:val="24"/>
          </w:rPr>
          <w:t xml:space="preserve">como un canal para trasmitir las </w:t>
        </w:r>
      </w:ins>
      <w:ins w:id="1891" w:author="David Recio" w:date="2022-06-22T23:48:00Z">
        <w:r w:rsidR="00E4054B" w:rsidRPr="007D6DFB">
          <w:rPr>
            <w:szCs w:val="24"/>
          </w:rPr>
          <w:t>interacciones</w:t>
        </w:r>
      </w:ins>
      <w:ins w:id="1892" w:author="David Recio" w:date="2022-06-22T23:21:00Z">
        <w:r w:rsidR="003C1125" w:rsidRPr="007D6DFB">
          <w:rPr>
            <w:szCs w:val="24"/>
          </w:rPr>
          <w:t xml:space="preserve"> entre los propios mecanismos, </w:t>
        </w:r>
      </w:ins>
      <w:ins w:id="1893" w:author="David Recio Arnés" w:date="2022-06-27T17:25:00Z">
        <w:r w:rsidR="00591BC4">
          <w:rPr>
            <w:szCs w:val="24"/>
          </w:rPr>
          <w:t xml:space="preserve">normalmente </w:t>
        </w:r>
      </w:ins>
      <w:ins w:id="1894" w:author="David Recio" w:date="2022-06-22T23:21:00Z">
        <w:del w:id="1895" w:author="David Recio Arnés" w:date="2022-06-27T17:25:00Z">
          <w:r w:rsidR="003C1125" w:rsidRPr="007D6DFB" w:rsidDel="00591BC4">
            <w:rPr>
              <w:szCs w:val="24"/>
            </w:rPr>
            <w:delText xml:space="preserve">usualmente están </w:delText>
          </w:r>
        </w:del>
        <w:r w:rsidR="003C1125" w:rsidRPr="007D6DFB">
          <w:rPr>
            <w:szCs w:val="24"/>
          </w:rPr>
          <w:t>basados en RIP</w:t>
        </w:r>
      </w:ins>
      <w:ins w:id="1896" w:author="David Recio Arnés" w:date="2022-06-27T17:25:00Z">
        <w:r w:rsidR="00591BC4">
          <w:rPr>
            <w:szCs w:val="24"/>
          </w:rPr>
          <w:t xml:space="preserve"> </w:t>
        </w:r>
      </w:ins>
      <w:ins w:id="1897" w:author="David Recio" w:date="2022-06-22T23:21:00Z">
        <w:r w:rsidR="003C1125" w:rsidRPr="007D6DFB">
          <w:rPr>
            <w:szCs w:val="24"/>
          </w:rPr>
          <w:t>(</w:t>
        </w:r>
      </w:ins>
      <w:ins w:id="1898" w:author="David Recio" w:date="2022-06-22T23:22:00Z">
        <w:r w:rsidR="003C1125" w:rsidRPr="00591BC4">
          <w:rPr>
            <w:i/>
            <w:iCs/>
            <w:szCs w:val="24"/>
            <w:rPrChange w:id="1899" w:author="David Recio Arnés" w:date="2022-06-27T17:25:00Z">
              <w:rPr>
                <w:szCs w:val="24"/>
              </w:rPr>
            </w:rPrChange>
          </w:rPr>
          <w:t>Remote Procedure Invocation</w:t>
        </w:r>
        <w:r w:rsidR="003C1125" w:rsidRPr="007D6DFB">
          <w:rPr>
            <w:szCs w:val="24"/>
          </w:rPr>
          <w:t>)</w:t>
        </w:r>
      </w:ins>
      <w:ins w:id="1900" w:author="David Recio" w:date="2022-06-23T00:00:00Z">
        <w:del w:id="1901" w:author="David Recio Arnés" w:date="2022-06-27T17:26:00Z">
          <w:r w:rsidR="00DD1B9E" w:rsidRPr="007D6DFB" w:rsidDel="00591BC4">
            <w:rPr>
              <w:szCs w:val="24"/>
            </w:rPr>
            <w:delText>.</w:delText>
          </w:r>
        </w:del>
      </w:ins>
      <w:ins w:id="1902" w:author="David Recio Arnés" w:date="2022-06-27T17:26:00Z">
        <w:r w:rsidR="00591BC4" w:rsidRPr="00591BC4">
          <w:t xml:space="preserve"> </w:t>
        </w:r>
        <w:r w:rsidR="00591BC4">
          <w:fldChar w:fldCharType="begin"/>
        </w:r>
        <w:r w:rsidR="00591BC4">
          <w:instrText xml:space="preserve"> REF _Ref106832778 \r \h </w:instrText>
        </w:r>
      </w:ins>
      <w:ins w:id="1903" w:author="David Recio Arnés" w:date="2022-06-27T17:26:00Z">
        <w:r w:rsidR="00591BC4">
          <w:fldChar w:fldCharType="separate"/>
        </w:r>
        <w:r w:rsidR="00591BC4">
          <w:t>[Ilustración 8]</w:t>
        </w:r>
        <w:r w:rsidR="00591BC4">
          <w:fldChar w:fldCharType="end"/>
        </w:r>
        <w:r w:rsidR="00591BC4">
          <w:t>.</w:t>
        </w:r>
      </w:ins>
    </w:p>
    <w:p w14:paraId="253F5FF5" w14:textId="77777777" w:rsidR="009048BF" w:rsidRDefault="009048BF">
      <w:pPr>
        <w:ind w:left="-567" w:firstLine="1418"/>
        <w:rPr>
          <w:ins w:id="1904" w:author="David Recio" w:date="2022-06-22T22:23:00Z"/>
        </w:rPr>
        <w:pPrChange w:id="1905" w:author="David Recio Arnés" w:date="2022-06-27T17:27:00Z">
          <w:pPr/>
        </w:pPrChange>
      </w:pPr>
    </w:p>
    <w:p w14:paraId="3A9A4916" w14:textId="77777777" w:rsidR="008754BC" w:rsidRDefault="00AD0304">
      <w:pPr>
        <w:keepNext/>
        <w:ind w:left="709"/>
        <w:jc w:val="center"/>
        <w:rPr>
          <w:ins w:id="1906" w:author="David Recio" w:date="2022-06-22T23:27:00Z"/>
        </w:rPr>
        <w:pPrChange w:id="1907" w:author="David Recio Arnés" w:date="2022-06-27T17:27:00Z">
          <w:pPr>
            <w:keepNext/>
            <w:ind w:left="709"/>
          </w:pPr>
        </w:pPrChange>
      </w:pPr>
      <w:r>
        <w:rPr>
          <w:noProof/>
        </w:rPr>
        <w:drawing>
          <wp:inline distT="0" distB="0" distL="0" distR="0" wp14:anchorId="69A59427" wp14:editId="7BA91783">
            <wp:extent cx="3248025" cy="1158985"/>
            <wp:effectExtent l="0" t="0" r="0" b="3175"/>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40"/>
                    <a:stretch>
                      <a:fillRect/>
                    </a:stretch>
                  </pic:blipFill>
                  <pic:spPr>
                    <a:xfrm>
                      <a:off x="0" y="0"/>
                      <a:ext cx="3275475" cy="1168780"/>
                    </a:xfrm>
                    <a:prstGeom prst="rect">
                      <a:avLst/>
                    </a:prstGeom>
                  </pic:spPr>
                </pic:pic>
              </a:graphicData>
            </a:graphic>
          </wp:inline>
        </w:drawing>
      </w:r>
    </w:p>
    <w:p w14:paraId="174484FC" w14:textId="74E3A866" w:rsidR="00AD0304" w:rsidRPr="00216058" w:rsidRDefault="00591BC4" w:rsidP="00216058">
      <w:pPr>
        <w:pStyle w:val="Descripcin"/>
        <w:rPr>
          <w:i w:val="0"/>
          <w:iCs w:val="0"/>
          <w:rPrChange w:id="1908" w:author="David Recio" w:date="2022-06-23T02:05:00Z">
            <w:rPr/>
          </w:rPrChange>
        </w:rPr>
      </w:pPr>
      <w:bookmarkStart w:id="1909" w:name="_Toc106842465"/>
      <w:ins w:id="1910" w:author="David Recio Arnés" w:date="2022-06-27T17:25:00Z">
        <w:r>
          <w:rPr>
            <w:i w:val="0"/>
            <w:iCs w:val="0"/>
          </w:rPr>
          <w:t xml:space="preserve">              </w:t>
        </w:r>
      </w:ins>
      <w:ins w:id="1911" w:author="David Recio Arnés" w:date="2022-06-27T17:27:00Z">
        <w:r>
          <w:rPr>
            <w:i w:val="0"/>
            <w:iCs w:val="0"/>
          </w:rPr>
          <w:t xml:space="preserve">     </w:t>
        </w:r>
      </w:ins>
      <w:ins w:id="1912" w:author="David Recio Arnés" w:date="2022-06-27T17:25:00Z">
        <w:r>
          <w:rPr>
            <w:i w:val="0"/>
            <w:iCs w:val="0"/>
          </w:rPr>
          <w:t xml:space="preserve">       </w:t>
        </w:r>
      </w:ins>
      <w:ins w:id="1913" w:author="David Recio Arnés" w:date="2022-06-27T17:27:00Z">
        <w:r>
          <w:rPr>
            <w:i w:val="0"/>
            <w:iCs w:val="0"/>
          </w:rPr>
          <w:t xml:space="preserve"> </w:t>
        </w:r>
      </w:ins>
      <w:ins w:id="1914" w:author="David Recio Arnés" w:date="2022-06-27T17:25:00Z">
        <w:r>
          <w:rPr>
            <w:i w:val="0"/>
            <w:iCs w:val="0"/>
          </w:rPr>
          <w:t xml:space="preserve">  </w:t>
        </w:r>
      </w:ins>
      <w:r w:rsidR="008754BC" w:rsidRPr="00216058">
        <w:rPr>
          <w:i w:val="0"/>
          <w:iCs w:val="0"/>
          <w:rPrChange w:id="1915" w:author="David Recio" w:date="2022-06-23T02:05:00Z">
            <w:rPr/>
          </w:rPrChange>
        </w:rPr>
        <w:t xml:space="preserve">Ilustración </w:t>
      </w:r>
      <w:r w:rsidR="008754BC" w:rsidRPr="00216058">
        <w:rPr>
          <w:i w:val="0"/>
          <w:iCs w:val="0"/>
          <w:rPrChange w:id="1916" w:author="David Recio" w:date="2022-06-23T02:05:00Z">
            <w:rPr/>
          </w:rPrChange>
        </w:rPr>
        <w:fldChar w:fldCharType="begin"/>
      </w:r>
      <w:r w:rsidR="008754BC" w:rsidRPr="00216058">
        <w:rPr>
          <w:i w:val="0"/>
          <w:iCs w:val="0"/>
          <w:rPrChange w:id="1917" w:author="David Recio" w:date="2022-06-23T02:05:00Z">
            <w:rPr/>
          </w:rPrChange>
        </w:rPr>
        <w:instrText xml:space="preserve"> SEQ Ilustración \* ARABIC </w:instrText>
      </w:r>
      <w:r w:rsidR="008754BC" w:rsidRPr="00216058">
        <w:rPr>
          <w:i w:val="0"/>
          <w:iCs w:val="0"/>
          <w:rPrChange w:id="1918" w:author="David Recio" w:date="2022-06-23T02:05:00Z">
            <w:rPr/>
          </w:rPrChange>
        </w:rPr>
        <w:fldChar w:fldCharType="separate"/>
      </w:r>
      <w:ins w:id="1919" w:author="David Recio" w:date="2022-06-23T01:58:00Z">
        <w:r w:rsidR="00216058" w:rsidRPr="00216058">
          <w:rPr>
            <w:i w:val="0"/>
            <w:iCs w:val="0"/>
            <w:noProof/>
            <w:rPrChange w:id="1920" w:author="David Recio" w:date="2022-06-23T02:05:00Z">
              <w:rPr>
                <w:noProof/>
              </w:rPr>
            </w:rPrChange>
          </w:rPr>
          <w:t>8</w:t>
        </w:r>
      </w:ins>
      <w:del w:id="1921" w:author="David Recio" w:date="2022-06-23T01:58:00Z">
        <w:r w:rsidR="008754BC" w:rsidRPr="00216058" w:rsidDel="00216058">
          <w:rPr>
            <w:i w:val="0"/>
            <w:iCs w:val="0"/>
            <w:noProof/>
            <w:rPrChange w:id="1922" w:author="David Recio" w:date="2022-06-23T02:05:00Z">
              <w:rPr>
                <w:noProof/>
              </w:rPr>
            </w:rPrChange>
          </w:rPr>
          <w:delText>7</w:delText>
        </w:r>
      </w:del>
      <w:r w:rsidR="008754BC" w:rsidRPr="00216058">
        <w:rPr>
          <w:i w:val="0"/>
          <w:iCs w:val="0"/>
          <w:rPrChange w:id="1923" w:author="David Recio" w:date="2022-06-23T02:05:00Z">
            <w:rPr/>
          </w:rPrChange>
        </w:rPr>
        <w:fldChar w:fldCharType="end"/>
      </w:r>
      <w:r w:rsidR="008754BC" w:rsidRPr="00216058">
        <w:rPr>
          <w:i w:val="0"/>
          <w:iCs w:val="0"/>
          <w:rPrChange w:id="1924" w:author="David Recio" w:date="2022-06-23T02:05:00Z">
            <w:rPr/>
          </w:rPrChange>
        </w:rPr>
        <w:t>. Nivel 0 de Madurez del Servicio Web REST</w:t>
      </w:r>
      <w:bookmarkEnd w:id="1909"/>
    </w:p>
    <w:p w14:paraId="3AAE77B0" w14:textId="1B91443E" w:rsidR="00AD0304" w:rsidDel="00591BC4" w:rsidRDefault="00D40DC9" w:rsidP="00AD0304">
      <w:pPr>
        <w:pStyle w:val="Descripcin"/>
        <w:rPr>
          <w:ins w:id="1925" w:author="David Recio" w:date="2022-06-22T23:29:00Z"/>
          <w:del w:id="1926" w:author="David Recio Arnés" w:date="2022-06-27T17:27:00Z"/>
        </w:rPr>
      </w:pPr>
      <w:del w:id="1927" w:author="David Recio" w:date="2022-06-22T23:27:00Z">
        <w:r w:rsidDel="008754BC">
          <w:rPr>
            <w:i w:val="0"/>
            <w:iCs w:val="0"/>
          </w:rPr>
          <w:fldChar w:fldCharType="begin"/>
        </w:r>
        <w:r w:rsidDel="008754BC">
          <w:delInstrText xml:space="preserve"> SEQ Ilustración \* ARABIC </w:delInstrText>
        </w:r>
        <w:r w:rsidDel="008754BC">
          <w:rPr>
            <w:i w:val="0"/>
            <w:iCs w:val="0"/>
          </w:rPr>
          <w:fldChar w:fldCharType="separate"/>
        </w:r>
        <w:r w:rsidR="00597FD8" w:rsidDel="008754BC">
          <w:rPr>
            <w:noProof/>
          </w:rPr>
          <w:delText>7</w:delText>
        </w:r>
        <w:r w:rsidDel="008754BC">
          <w:rPr>
            <w:i w:val="0"/>
            <w:iCs w:val="0"/>
            <w:noProof/>
          </w:rPr>
          <w:fldChar w:fldCharType="end"/>
        </w:r>
        <w:r w:rsidR="00AD0304" w:rsidDel="008754BC">
          <w:delText xml:space="preserve"> </w:delText>
        </w:r>
        <w:commentRangeStart w:id="1928"/>
        <w:r w:rsidR="00AD0304" w:rsidDel="008754BC">
          <w:delText>Nivel 0 de Madurez del Servicio Web REST</w:delText>
        </w:r>
        <w:commentRangeEnd w:id="1928"/>
        <w:r w:rsidR="00B62D6A" w:rsidDel="008754BC">
          <w:rPr>
            <w:rStyle w:val="Refdecomentario"/>
            <w:i w:val="0"/>
            <w:iCs w:val="0"/>
            <w:color w:val="auto"/>
          </w:rPr>
          <w:commentReference w:id="1928"/>
        </w:r>
      </w:del>
    </w:p>
    <w:p w14:paraId="2EF3CEFF" w14:textId="1199A963" w:rsidR="008754BC" w:rsidDel="00591BC4" w:rsidRDefault="008754BC" w:rsidP="008754BC">
      <w:pPr>
        <w:rPr>
          <w:ins w:id="1929" w:author="David Recio" w:date="2022-06-22T23:29:00Z"/>
          <w:del w:id="1930" w:author="David Recio Arnés" w:date="2022-06-27T17:27:00Z"/>
        </w:rPr>
      </w:pPr>
    </w:p>
    <w:p w14:paraId="4F03E2AD" w14:textId="77777777" w:rsidR="008754BC" w:rsidRPr="008754BC" w:rsidRDefault="008754BC" w:rsidP="00591BC4">
      <w:pPr>
        <w:pStyle w:val="Descripcin"/>
        <w:rPr>
          <w:ins w:id="1931" w:author="David Recio" w:date="2022-06-22T23:29:00Z"/>
        </w:rPr>
      </w:pPr>
    </w:p>
    <w:p w14:paraId="2AFFA6D5" w14:textId="4A78F29E" w:rsidR="008754BC" w:rsidRPr="007D6DFB" w:rsidRDefault="009039EF" w:rsidP="00BA6787">
      <w:pPr>
        <w:autoSpaceDE w:val="0"/>
        <w:autoSpaceDN w:val="0"/>
        <w:adjustRightInd w:val="0"/>
        <w:spacing w:before="0" w:after="0" w:line="240" w:lineRule="auto"/>
        <w:jc w:val="left"/>
        <w:rPr>
          <w:ins w:id="1932" w:author="David Recio" w:date="2022-06-22T23:37:00Z"/>
          <w:rFonts w:ascii="Calibri" w:hAnsi="Calibri" w:cs="Calibri"/>
          <w:szCs w:val="24"/>
        </w:rPr>
      </w:pPr>
      <w:commentRangeStart w:id="1933"/>
      <w:commentRangeEnd w:id="1933"/>
      <w:del w:id="1934" w:author="David Recio" w:date="2022-06-27T09:38:00Z">
        <w:r w:rsidDel="007D6DFB">
          <w:rPr>
            <w:rStyle w:val="Refdecomentario"/>
          </w:rPr>
          <w:commentReference w:id="1933"/>
        </w:r>
      </w:del>
    </w:p>
    <w:p w14:paraId="25E13561" w14:textId="6C33D516" w:rsidR="00143509" w:rsidRPr="00CB4D44" w:rsidRDefault="00143509" w:rsidP="00817CD6">
      <w:pPr>
        <w:autoSpaceDE w:val="0"/>
        <w:autoSpaceDN w:val="0"/>
        <w:adjustRightInd w:val="0"/>
        <w:spacing w:before="0" w:after="0" w:line="240" w:lineRule="auto"/>
        <w:ind w:right="-574" w:firstLine="1418"/>
        <w:jc w:val="left"/>
        <w:rPr>
          <w:ins w:id="1935" w:author="David Recio Arnés" w:date="2022-06-27T17:30:00Z"/>
          <w:szCs w:val="24"/>
          <w:rPrChange w:id="1936" w:author="David Recio Arnés" w:date="2022-06-27T17:32:00Z">
            <w:rPr>
              <w:ins w:id="1937" w:author="David Recio Arnés" w:date="2022-06-27T17:30:00Z"/>
              <w:rFonts w:ascii="Calibri" w:hAnsi="Calibri" w:cs="Calibri"/>
              <w:szCs w:val="24"/>
            </w:rPr>
          </w:rPrChange>
        </w:rPr>
      </w:pPr>
      <w:ins w:id="1938" w:author="David Recio" w:date="2022-06-22T23:37:00Z">
        <w:r w:rsidRPr="00CB4D44">
          <w:rPr>
            <w:szCs w:val="24"/>
            <w:rPrChange w:id="1939" w:author="David Recio Arnés" w:date="2022-06-27T17:32:00Z">
              <w:rPr>
                <w:rFonts w:ascii="Calibri" w:hAnsi="Calibri" w:cs="Calibri"/>
                <w:szCs w:val="24"/>
              </w:rPr>
            </w:rPrChange>
          </w:rPr>
          <w:lastRenderedPageBreak/>
          <w:t xml:space="preserve">Un </w:t>
        </w:r>
      </w:ins>
      <w:ins w:id="1940" w:author="David Recio Arnés" w:date="2022-06-27T17:26:00Z">
        <w:r w:rsidR="00591BC4" w:rsidRPr="00CB4D44">
          <w:rPr>
            <w:szCs w:val="24"/>
            <w:rPrChange w:id="1941" w:author="David Recio Arnés" w:date="2022-06-27T17:32:00Z">
              <w:rPr>
                <w:rFonts w:ascii="Calibri" w:hAnsi="Calibri" w:cs="Calibri"/>
                <w:szCs w:val="24"/>
              </w:rPr>
            </w:rPrChange>
          </w:rPr>
          <w:t>clásico ejemplo</w:t>
        </w:r>
      </w:ins>
      <w:ins w:id="1942" w:author="David Recio" w:date="2022-06-22T23:37:00Z">
        <w:del w:id="1943" w:author="David Recio Arnés" w:date="2022-06-27T17:26:00Z">
          <w:r w:rsidRPr="00CB4D44" w:rsidDel="00591BC4">
            <w:rPr>
              <w:szCs w:val="24"/>
              <w:rPrChange w:id="1944" w:author="David Recio Arnés" w:date="2022-06-27T17:32:00Z">
                <w:rPr>
                  <w:rFonts w:ascii="Calibri" w:hAnsi="Calibri" w:cs="Calibri"/>
                  <w:szCs w:val="24"/>
                </w:rPr>
              </w:rPrChange>
            </w:rPr>
            <w:delText>ejemplo clásico</w:delText>
          </w:r>
        </w:del>
        <w:r w:rsidRPr="00CB4D44">
          <w:rPr>
            <w:szCs w:val="24"/>
            <w:rPrChange w:id="1945" w:author="David Recio Arnés" w:date="2022-06-27T17:32:00Z">
              <w:rPr>
                <w:rFonts w:ascii="Calibri" w:hAnsi="Calibri" w:cs="Calibri"/>
                <w:szCs w:val="24"/>
              </w:rPr>
            </w:rPrChange>
          </w:rPr>
          <w:t xml:space="preserve"> </w:t>
        </w:r>
      </w:ins>
      <w:ins w:id="1946" w:author="David Recio" w:date="2022-06-22T23:38:00Z">
        <w:r w:rsidRPr="00CB4D44">
          <w:rPr>
            <w:szCs w:val="24"/>
            <w:rPrChange w:id="1947" w:author="David Recio Arnés" w:date="2022-06-27T17:32:00Z">
              <w:rPr>
                <w:rFonts w:ascii="Calibri" w:hAnsi="Calibri" w:cs="Calibri"/>
                <w:szCs w:val="24"/>
              </w:rPr>
            </w:rPrChange>
          </w:rPr>
          <w:t>es</w:t>
        </w:r>
        <w:del w:id="1948" w:author="David Recio Arnés" w:date="2022-06-27T17:26:00Z">
          <w:r w:rsidRPr="00CB4D44" w:rsidDel="00591BC4">
            <w:rPr>
              <w:szCs w:val="24"/>
              <w:rPrChange w:id="1949" w:author="David Recio Arnés" w:date="2022-06-27T17:32:00Z">
                <w:rPr>
                  <w:rFonts w:ascii="Calibri" w:hAnsi="Calibri" w:cs="Calibri"/>
                  <w:szCs w:val="24"/>
                </w:rPr>
              </w:rPrChange>
            </w:rPr>
            <w:delText xml:space="preserve"> </w:delText>
          </w:r>
        </w:del>
        <w:r w:rsidRPr="00CB4D44">
          <w:rPr>
            <w:szCs w:val="24"/>
            <w:rPrChange w:id="1950" w:author="David Recio Arnés" w:date="2022-06-27T17:32:00Z">
              <w:rPr>
                <w:rFonts w:ascii="Calibri" w:hAnsi="Calibri" w:cs="Calibri"/>
                <w:szCs w:val="24"/>
              </w:rPr>
            </w:rPrChange>
          </w:rPr>
          <w:t xml:space="preserve"> la solicitud de </w:t>
        </w:r>
        <w:commentRangeStart w:id="1951"/>
        <w:r w:rsidRPr="00CB4D44">
          <w:rPr>
            <w:szCs w:val="24"/>
            <w:rPrChange w:id="1952" w:author="David Recio Arnés" w:date="2022-06-27T17:32:00Z">
              <w:rPr>
                <w:rFonts w:ascii="Calibri" w:hAnsi="Calibri" w:cs="Calibri"/>
                <w:szCs w:val="24"/>
              </w:rPr>
            </w:rPrChange>
          </w:rPr>
          <w:t>cita</w:t>
        </w:r>
      </w:ins>
      <w:ins w:id="1953" w:author="David Recio" w:date="2022-06-27T09:37:00Z">
        <w:r w:rsidR="007D6DFB" w:rsidRPr="00CB4D44">
          <w:rPr>
            <w:szCs w:val="24"/>
            <w:rPrChange w:id="1954" w:author="David Recio Arnés" w:date="2022-06-27T17:32:00Z">
              <w:rPr>
                <w:rFonts w:ascii="Calibri" w:hAnsi="Calibri" w:cs="Calibri"/>
                <w:szCs w:val="24"/>
              </w:rPr>
            </w:rPrChange>
          </w:rPr>
          <w:t xml:space="preserve"> </w:t>
        </w:r>
      </w:ins>
      <w:ins w:id="1955" w:author="David Recio" w:date="2022-06-22T23:38:00Z">
        <w:r w:rsidRPr="00CB4D44">
          <w:rPr>
            <w:szCs w:val="24"/>
            <w:rPrChange w:id="1956" w:author="David Recio Arnés" w:date="2022-06-27T17:32:00Z">
              <w:rPr>
                <w:rFonts w:ascii="Calibri" w:hAnsi="Calibri" w:cs="Calibri"/>
                <w:szCs w:val="24"/>
              </w:rPr>
            </w:rPrChange>
          </w:rPr>
          <w:t xml:space="preserve">médica obteniendo como respuesta </w:t>
        </w:r>
      </w:ins>
      <w:commentRangeEnd w:id="1951"/>
      <w:r w:rsidR="009039EF" w:rsidRPr="00CB4D44">
        <w:rPr>
          <w:rPrChange w:id="1957" w:author="David Recio Arnés" w:date="2022-06-27T17:32:00Z">
            <w:rPr>
              <w:rStyle w:val="Refdecomentario"/>
            </w:rPr>
          </w:rPrChange>
        </w:rPr>
        <w:commentReference w:id="1951"/>
      </w:r>
      <w:ins w:id="1958" w:author="David Recio" w:date="2022-06-22T23:38:00Z">
        <w:r w:rsidRPr="00CB4D44">
          <w:rPr>
            <w:szCs w:val="24"/>
            <w:rPrChange w:id="1959" w:author="David Recio Arnés" w:date="2022-06-27T17:32:00Z">
              <w:rPr>
                <w:rFonts w:ascii="Calibri" w:hAnsi="Calibri" w:cs="Calibri"/>
                <w:szCs w:val="24"/>
              </w:rPr>
            </w:rPrChange>
          </w:rPr>
          <w:t>los huecos disponibles o un mensaje de error</w:t>
        </w:r>
      </w:ins>
      <w:ins w:id="1960" w:author="David Recio" w:date="2022-06-22T23:39:00Z">
        <w:r w:rsidRPr="00CB4D44">
          <w:rPr>
            <w:szCs w:val="24"/>
            <w:rPrChange w:id="1961" w:author="David Recio Arnés" w:date="2022-06-27T17:32:00Z">
              <w:rPr>
                <w:rFonts w:ascii="Calibri" w:hAnsi="Calibri" w:cs="Calibri"/>
                <w:szCs w:val="24"/>
              </w:rPr>
            </w:rPrChange>
          </w:rPr>
          <w:t>:</w:t>
        </w:r>
      </w:ins>
    </w:p>
    <w:p w14:paraId="1B829F69" w14:textId="77777777" w:rsidR="00CB4D44" w:rsidRPr="007D6DFB" w:rsidRDefault="00CB4D44" w:rsidP="00CB4D44">
      <w:pPr>
        <w:autoSpaceDE w:val="0"/>
        <w:autoSpaceDN w:val="0"/>
        <w:adjustRightInd w:val="0"/>
        <w:spacing w:before="0" w:after="0" w:line="240" w:lineRule="auto"/>
        <w:ind w:right="-574" w:firstLine="1701"/>
        <w:jc w:val="left"/>
        <w:rPr>
          <w:ins w:id="1962" w:author="David Recio" w:date="2022-06-22T23:39:00Z"/>
          <w:rFonts w:ascii="Calibri" w:hAnsi="Calibri" w:cs="Calibri"/>
          <w:szCs w:val="24"/>
        </w:rPr>
      </w:pPr>
    </w:p>
    <w:p w14:paraId="2B38E934" w14:textId="2842807A" w:rsidR="00143509" w:rsidRDefault="00143509" w:rsidP="00143509">
      <w:pPr>
        <w:autoSpaceDE w:val="0"/>
        <w:autoSpaceDN w:val="0"/>
        <w:adjustRightInd w:val="0"/>
        <w:spacing w:before="0" w:after="0" w:line="240" w:lineRule="auto"/>
        <w:jc w:val="left"/>
        <w:rPr>
          <w:ins w:id="1963" w:author="David Recio" w:date="2022-06-22T23:39:00Z"/>
        </w:rPr>
      </w:pPr>
      <w:ins w:id="1964" w:author="David Recio" w:date="2022-06-22T23:39:00Z">
        <w:r>
          <w:rPr>
            <w:noProof/>
          </w:rPr>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1"/>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1965" w:author="David Recio" w:date="2022-06-22T23:35:00Z">
          <w:pPr>
            <w:pStyle w:val="Descripcin"/>
          </w:pPr>
        </w:pPrChange>
      </w:pPr>
      <w:ins w:id="1966"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2"/>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pPr>
        <w:pStyle w:val="Ttulo4"/>
        <w:ind w:left="1560"/>
        <w:rPr>
          <w:b/>
          <w:bCs/>
        </w:rPr>
        <w:pPrChange w:id="1967" w:author="David Recio Arnés" w:date="2022-06-27T17:33:00Z">
          <w:pPr>
            <w:pStyle w:val="Ttulo4"/>
            <w:ind w:left="1418"/>
          </w:pPr>
        </w:pPrChange>
      </w:pPr>
      <w:r w:rsidRPr="00AD1E56">
        <w:rPr>
          <w:b/>
          <w:bCs/>
        </w:rPr>
        <w:t>Nivel 1</w:t>
      </w:r>
    </w:p>
    <w:p w14:paraId="4CFD5CA8" w14:textId="778131E0" w:rsidR="00E4054B" w:rsidRPr="00C6157D" w:rsidRDefault="00E4054B">
      <w:pPr>
        <w:ind w:left="142" w:right="-574" w:firstLine="1276"/>
        <w:rPr>
          <w:ins w:id="1968" w:author="David Recio" w:date="2022-06-22T23:52:00Z"/>
          <w:szCs w:val="24"/>
        </w:rPr>
        <w:pPrChange w:id="1969" w:author="David Recio Arnés" w:date="2022-06-27T17:33:00Z">
          <w:pPr>
            <w:autoSpaceDE w:val="0"/>
            <w:autoSpaceDN w:val="0"/>
            <w:adjustRightInd w:val="0"/>
            <w:spacing w:before="0" w:after="0" w:line="240" w:lineRule="auto"/>
            <w:ind w:firstLine="1701"/>
            <w:jc w:val="left"/>
          </w:pPr>
        </w:pPrChange>
      </w:pPr>
      <w:ins w:id="1970" w:author="David Recio" w:date="2022-06-22T23:49:00Z">
        <w:r w:rsidRPr="00C6157D">
          <w:rPr>
            <w:szCs w:val="24"/>
            <w:rPrChange w:id="1971" w:author="David Recio Arnés" w:date="2022-06-27T17:43:00Z">
              <w:rPr>
                <w:rFonts w:ascii="Calibri" w:hAnsi="Calibri" w:cs="Calibri"/>
                <w:szCs w:val="24"/>
              </w:rPr>
            </w:rPrChange>
          </w:rPr>
          <w:t xml:space="preserve">Es la primera etapa </w:t>
        </w:r>
      </w:ins>
      <w:ins w:id="1972" w:author="David Recio" w:date="2022-06-22T23:50:00Z">
        <w:r w:rsidRPr="00C6157D">
          <w:rPr>
            <w:szCs w:val="24"/>
            <w:rPrChange w:id="1973" w:author="David Recio Arnés" w:date="2022-06-27T17:43:00Z">
              <w:rPr>
                <w:rFonts w:ascii="Calibri" w:hAnsi="Calibri" w:cs="Calibri"/>
                <w:szCs w:val="24"/>
              </w:rPr>
            </w:rPrChange>
          </w:rPr>
          <w:t>para llegar a “</w:t>
        </w:r>
        <w:r w:rsidRPr="00C6157D">
          <w:rPr>
            <w:szCs w:val="24"/>
          </w:rPr>
          <w:t>the Glory of Rest”</w:t>
        </w:r>
        <w:del w:id="1974" w:author="David Recio Arnés" w:date="2022-06-27T17:34:00Z">
          <w:r w:rsidRPr="00C6157D" w:rsidDel="00CB4D44">
            <w:rPr>
              <w:szCs w:val="24"/>
            </w:rPr>
            <w:delText>,</w:delText>
          </w:r>
        </w:del>
        <w:r w:rsidRPr="00C6157D">
          <w:rPr>
            <w:szCs w:val="24"/>
          </w:rPr>
          <w:t xml:space="preserve"> </w:t>
        </w:r>
      </w:ins>
      <w:ins w:id="1975" w:author="David Recio Arnés" w:date="2022-06-27T17:34:00Z">
        <w:r w:rsidR="00CB4D44" w:rsidRPr="00C6157D">
          <w:rPr>
            <w:szCs w:val="24"/>
            <w:rPrChange w:id="1976" w:author="David Recio Arnés" w:date="2022-06-27T17:43:00Z">
              <w:rPr>
                <w:rFonts w:ascii="Calibri" w:hAnsi="Calibri" w:cs="Calibri"/>
                <w:szCs w:val="24"/>
              </w:rPr>
            </w:rPrChange>
          </w:rPr>
          <w:t xml:space="preserve">y </w:t>
        </w:r>
      </w:ins>
      <w:ins w:id="1977" w:author="David Recio" w:date="2022-06-22T23:50:00Z">
        <w:del w:id="1978" w:author="David Recio Arnés" w:date="2022-06-27T17:34:00Z">
          <w:r w:rsidRPr="00C6157D" w:rsidDel="00CB4D44">
            <w:rPr>
              <w:szCs w:val="24"/>
            </w:rPr>
            <w:delText>pa</w:delText>
          </w:r>
        </w:del>
      </w:ins>
      <w:ins w:id="1979" w:author="David Recio" w:date="2022-06-22T23:51:00Z">
        <w:del w:id="1980" w:author="David Recio Arnés" w:date="2022-06-27T17:34:00Z">
          <w:r w:rsidRPr="00C6157D" w:rsidDel="00CB4D44">
            <w:rPr>
              <w:szCs w:val="24"/>
            </w:rPr>
            <w:delText xml:space="preserve">ra lograrlo se </w:delText>
          </w:r>
        </w:del>
        <w:commentRangeStart w:id="1981"/>
        <w:r w:rsidRPr="00C6157D">
          <w:rPr>
            <w:szCs w:val="24"/>
          </w:rPr>
          <w:t>tiene como objetivo la identificación de los recursos a través de una URI</w:t>
        </w:r>
      </w:ins>
      <w:ins w:id="1982" w:author="David Recio" w:date="2022-06-22T23:52:00Z">
        <w:r w:rsidRPr="00C6157D">
          <w:rPr>
            <w:szCs w:val="24"/>
          </w:rPr>
          <w:t xml:space="preserve">, permitiendo lanzar peticiones a </w:t>
        </w:r>
      </w:ins>
      <w:ins w:id="1983" w:author="David Recio" w:date="2022-06-22T23:56:00Z">
        <w:r w:rsidR="00284D2A" w:rsidRPr="00C6157D">
          <w:rPr>
            <w:szCs w:val="24"/>
          </w:rPr>
          <w:t>"</w:t>
        </w:r>
      </w:ins>
      <w:ins w:id="1984" w:author="David Recio" w:date="2022-06-22T23:52:00Z">
        <w:r w:rsidRPr="00C6157D">
          <w:rPr>
            <w:szCs w:val="24"/>
          </w:rPr>
          <w:t>recursos</w:t>
        </w:r>
      </w:ins>
      <w:ins w:id="1985" w:author="David Recio" w:date="2022-06-22T23:56:00Z">
        <w:r w:rsidR="00284D2A" w:rsidRPr="00C6157D">
          <w:rPr>
            <w:szCs w:val="24"/>
          </w:rPr>
          <w:t>”</w:t>
        </w:r>
      </w:ins>
      <w:ins w:id="1986" w:author="David Recio" w:date="2022-06-22T23:57:00Z">
        <w:r w:rsidR="00284D2A" w:rsidRPr="00C6157D">
          <w:rPr>
            <w:szCs w:val="24"/>
          </w:rPr>
          <w:t xml:space="preserve"> </w:t>
        </w:r>
      </w:ins>
      <w:ins w:id="1987" w:author="David Recio" w:date="2022-06-22T23:56:00Z">
        <w:r w:rsidR="00284D2A" w:rsidRPr="00C6157D">
          <w:rPr>
            <w:szCs w:val="24"/>
          </w:rPr>
          <w:t>(</w:t>
        </w:r>
      </w:ins>
      <w:ins w:id="1988" w:author="David Recio" w:date="2022-06-22T23:57:00Z">
        <w:r w:rsidR="00284D2A" w:rsidRPr="00C6157D">
          <w:rPr>
            <w:szCs w:val="24"/>
          </w:rPr>
          <w:t>en REST, se llama así la información con la que se interactúa, sin</w:t>
        </w:r>
      </w:ins>
      <w:ins w:id="1989" w:author="David Recio" w:date="2022-06-22T23:58:00Z">
        <w:r w:rsidR="00284D2A" w:rsidRPr="00C6157D">
          <w:rPr>
            <w:szCs w:val="24"/>
          </w:rPr>
          <w:t xml:space="preserve"> importar en el formato en </w:t>
        </w:r>
        <w:r w:rsidR="00DD1B9E" w:rsidRPr="00C6157D">
          <w:rPr>
            <w:szCs w:val="24"/>
          </w:rPr>
          <w:t>la que esté</w:t>
        </w:r>
      </w:ins>
      <w:ins w:id="1990" w:author="David Recio" w:date="2022-06-22T23:57:00Z">
        <w:r w:rsidR="00284D2A" w:rsidRPr="00C6157D">
          <w:rPr>
            <w:szCs w:val="24"/>
          </w:rPr>
          <w:t>)</w:t>
        </w:r>
      </w:ins>
      <w:ins w:id="1991" w:author="David Recio" w:date="2022-06-22T23:52:00Z">
        <w:r w:rsidRPr="00C6157D">
          <w:rPr>
            <w:szCs w:val="24"/>
          </w:rPr>
          <w:t xml:space="preserve"> individuales</w:t>
        </w:r>
      </w:ins>
      <w:ins w:id="1992" w:author="David Recio Arnés" w:date="2022-06-27T17:34:00Z">
        <w:r w:rsidR="00A57D51" w:rsidRPr="00C6157D">
          <w:rPr>
            <w:szCs w:val="24"/>
            <w:rPrChange w:id="1993" w:author="David Recio Arnés" w:date="2022-06-27T17:43:00Z">
              <w:rPr>
                <w:rFonts w:ascii="Calibri" w:hAnsi="Calibri" w:cs="Calibri"/>
                <w:szCs w:val="24"/>
              </w:rPr>
            </w:rPrChange>
          </w:rPr>
          <w:t>. E</w:t>
        </w:r>
      </w:ins>
      <w:ins w:id="1994" w:author="David Recio" w:date="2022-06-22T23:55:00Z">
        <w:del w:id="1995" w:author="David Recio Arnés" w:date="2022-06-27T17:34:00Z">
          <w:r w:rsidR="00284D2A" w:rsidRPr="00C6157D" w:rsidDel="00A57D51">
            <w:rPr>
              <w:szCs w:val="24"/>
            </w:rPr>
            <w:delText>,e</w:delText>
          </w:r>
        </w:del>
        <w:r w:rsidR="00284D2A" w:rsidRPr="00C6157D">
          <w:rPr>
            <w:szCs w:val="24"/>
          </w:rPr>
          <w:t>n vez de usar un único punto de entrad</w:t>
        </w:r>
      </w:ins>
      <w:ins w:id="1996" w:author="David Recio" w:date="2022-06-22T23:56:00Z">
        <w:r w:rsidR="00284D2A" w:rsidRPr="00C6157D">
          <w:rPr>
            <w:szCs w:val="24"/>
          </w:rPr>
          <w:t>a,</w:t>
        </w:r>
      </w:ins>
      <w:ins w:id="1997" w:author="David Recio Arnés" w:date="2022-06-27T17:35:00Z">
        <w:r w:rsidR="00A57D51" w:rsidRPr="00C6157D">
          <w:rPr>
            <w:szCs w:val="24"/>
            <w:rPrChange w:id="1998" w:author="David Recio Arnés" w:date="2022-06-27T17:43:00Z">
              <w:rPr>
                <w:rFonts w:ascii="Calibri" w:hAnsi="Calibri" w:cs="Calibri"/>
                <w:szCs w:val="24"/>
              </w:rPr>
            </w:rPrChange>
          </w:rPr>
          <w:t xml:space="preserve"> </w:t>
        </w:r>
      </w:ins>
      <w:ins w:id="1999" w:author="David Recio" w:date="2022-06-22T23:56:00Z">
        <w:r w:rsidR="00284D2A" w:rsidRPr="00C6157D">
          <w:rPr>
            <w:szCs w:val="24"/>
          </w:rPr>
          <w:t>ll</w:t>
        </w:r>
      </w:ins>
      <w:ins w:id="2000" w:author="David Recio Arnés" w:date="2022-06-27T17:35:00Z">
        <w:r w:rsidR="00A57D51" w:rsidRPr="00C6157D">
          <w:rPr>
            <w:szCs w:val="24"/>
            <w:rPrChange w:id="2001" w:author="David Recio Arnés" w:date="2022-06-27T17:43:00Z">
              <w:rPr>
                <w:rFonts w:ascii="Calibri" w:hAnsi="Calibri" w:cs="Calibri"/>
                <w:szCs w:val="24"/>
              </w:rPr>
            </w:rPrChange>
          </w:rPr>
          <w:t>ega</w:t>
        </w:r>
      </w:ins>
      <w:ins w:id="2002" w:author="David Recio" w:date="2022-06-22T23:56:00Z">
        <w:del w:id="2003" w:author="David Recio Arnés" w:date="2022-06-27T17:35:00Z">
          <w:r w:rsidR="00284D2A" w:rsidRPr="00C6157D" w:rsidDel="00A57D51">
            <w:rPr>
              <w:szCs w:val="24"/>
            </w:rPr>
            <w:delText>egando a poder acceder</w:delText>
          </w:r>
        </w:del>
        <w:r w:rsidR="00284D2A" w:rsidRPr="00C6157D">
          <w:rPr>
            <w:szCs w:val="24"/>
          </w:rPr>
          <w:t xml:space="preserve"> </w:t>
        </w:r>
      </w:ins>
      <w:ins w:id="2004" w:author="David Recio" w:date="2022-06-22T23:59:00Z">
        <w:r w:rsidR="00DD1B9E" w:rsidRPr="00C6157D">
          <w:rPr>
            <w:szCs w:val="24"/>
          </w:rPr>
          <w:t xml:space="preserve">a secciones o documentos </w:t>
        </w:r>
      </w:ins>
      <w:commentRangeEnd w:id="1981"/>
      <w:r w:rsidR="009039EF" w:rsidRPr="00C6157D">
        <w:rPr>
          <w:szCs w:val="24"/>
          <w:rPrChange w:id="2005" w:author="David Recio Arnés" w:date="2022-06-27T17:43:00Z">
            <w:rPr>
              <w:rStyle w:val="Refdecomentario"/>
            </w:rPr>
          </w:rPrChange>
        </w:rPr>
        <w:commentReference w:id="1981"/>
      </w:r>
      <w:ins w:id="2006" w:author="David Recio" w:date="2022-06-22T23:59:00Z">
        <w:r w:rsidR="00DD1B9E" w:rsidRPr="00C6157D">
          <w:rPr>
            <w:szCs w:val="24"/>
          </w:rPr>
          <w:t>del sitio Web usando las</w:t>
        </w:r>
      </w:ins>
      <w:ins w:id="2007" w:author="David Recio Arnés" w:date="2022-06-27T17:35:00Z">
        <w:r w:rsidR="00A57D51" w:rsidRPr="00C6157D">
          <w:rPr>
            <w:szCs w:val="24"/>
            <w:rPrChange w:id="2008" w:author="David Recio Arnés" w:date="2022-06-27T17:43:00Z">
              <w:rPr>
                <w:rFonts w:ascii="Calibri" w:hAnsi="Calibri" w:cs="Calibri"/>
                <w:szCs w:val="24"/>
              </w:rPr>
            </w:rPrChange>
          </w:rPr>
          <w:t xml:space="preserve"> distintas</w:t>
        </w:r>
      </w:ins>
      <w:ins w:id="2009" w:author="David Recio" w:date="2022-06-22T23:59:00Z">
        <w:r w:rsidR="00DD1B9E" w:rsidRPr="00C6157D">
          <w:rPr>
            <w:szCs w:val="24"/>
          </w:rPr>
          <w:t xml:space="preserve"> URIs.</w:t>
        </w:r>
      </w:ins>
    </w:p>
    <w:p w14:paraId="14C0276B" w14:textId="77777777" w:rsidR="00E4054B" w:rsidRDefault="00E4054B" w:rsidP="00E4054B">
      <w:pPr>
        <w:autoSpaceDE w:val="0"/>
        <w:autoSpaceDN w:val="0"/>
        <w:adjustRightInd w:val="0"/>
        <w:spacing w:before="0" w:after="0" w:line="240" w:lineRule="auto"/>
        <w:jc w:val="left"/>
        <w:rPr>
          <w:ins w:id="2010" w:author="David Recio" w:date="2022-06-22T23:48:00Z"/>
          <w:rFonts w:ascii="Calibri" w:hAnsi="Calibri" w:cs="Calibri"/>
          <w:szCs w:val="24"/>
        </w:rPr>
      </w:pPr>
    </w:p>
    <w:p w14:paraId="6A84F4FC" w14:textId="442DD4D8" w:rsidR="00AD0304" w:rsidDel="00E4054B" w:rsidRDefault="009039EF" w:rsidP="00E4054B">
      <w:pPr>
        <w:rPr>
          <w:del w:id="2011" w:author="David Recio" w:date="2022-06-22T23:48:00Z"/>
        </w:rPr>
      </w:pPr>
      <w:commentRangeStart w:id="2012"/>
      <w:commentRangeEnd w:id="2012"/>
      <w:del w:id="2013" w:author="David Recio" w:date="2022-06-27T09:38:00Z">
        <w:r w:rsidDel="007D6DFB">
          <w:rPr>
            <w:rStyle w:val="Refdecomentario"/>
          </w:rPr>
          <w:commentReference w:id="2012"/>
        </w:r>
      </w:del>
      <w:del w:id="2014" w:author="David Recio" w:date="2022-06-22T23:48:00Z">
        <w:r w:rsidR="00AD0304" w:rsidDel="00E4054B">
          <w:delText xml:space="preserve">Una vez establecidos los recursos, y expuestos por diferentes y únicas URLs, en este nivel le añade la capacidad de </w:delText>
        </w:r>
        <w:commentRangeStart w:id="2015"/>
        <w:r w:rsidR="00AD0304" w:rsidDel="00E4054B">
          <w:delText>enviarle datos a la petición para obtener un resultado</w:delText>
        </w:r>
        <w:commentRangeEnd w:id="2015"/>
        <w:r w:rsidR="00B62D6A" w:rsidDel="00E4054B">
          <w:rPr>
            <w:rStyle w:val="Refdecomentario"/>
          </w:rPr>
          <w:commentReference w:id="2015"/>
        </w:r>
        <w:r w:rsidR="00AD0304" w:rsidDel="00E4054B">
          <w:delText>. Típicamente se usa el verbo GET que ofrece HTTP</w:delText>
        </w:r>
      </w:del>
    </w:p>
    <w:p w14:paraId="40C1063F" w14:textId="77777777" w:rsidR="00FE2B40" w:rsidRDefault="00AD0304">
      <w:pPr>
        <w:keepNext/>
        <w:ind w:left="709"/>
        <w:jc w:val="center"/>
        <w:rPr>
          <w:ins w:id="2016" w:author="David Recio" w:date="2022-06-23T00:09:00Z"/>
        </w:rPr>
        <w:pPrChange w:id="2017" w:author="David Recio Arnés" w:date="2022-06-27T17:35:00Z">
          <w:pPr>
            <w:keepNext/>
            <w:ind w:left="709"/>
          </w:pPr>
        </w:pPrChange>
      </w:pPr>
      <w:r>
        <w:rPr>
          <w:noProof/>
        </w:rPr>
        <w:drawing>
          <wp:inline distT="0" distB="0" distL="0" distR="0" wp14:anchorId="597123E2" wp14:editId="438BD105">
            <wp:extent cx="3811688" cy="1257300"/>
            <wp:effectExtent l="0" t="0" r="0"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3"/>
                    <a:stretch>
                      <a:fillRect/>
                    </a:stretch>
                  </pic:blipFill>
                  <pic:spPr>
                    <a:xfrm>
                      <a:off x="0" y="0"/>
                      <a:ext cx="3815614" cy="1258595"/>
                    </a:xfrm>
                    <a:prstGeom prst="rect">
                      <a:avLst/>
                    </a:prstGeom>
                  </pic:spPr>
                </pic:pic>
              </a:graphicData>
            </a:graphic>
          </wp:inline>
        </w:drawing>
      </w:r>
    </w:p>
    <w:p w14:paraId="09B74609" w14:textId="2A32E9C8" w:rsidR="00AD0304" w:rsidRPr="00216058" w:rsidRDefault="00A57D51" w:rsidP="00216058">
      <w:pPr>
        <w:pStyle w:val="Descripcin"/>
        <w:rPr>
          <w:i w:val="0"/>
          <w:iCs w:val="0"/>
          <w:rPrChange w:id="2018" w:author="David Recio" w:date="2022-06-23T02:05:00Z">
            <w:rPr/>
          </w:rPrChange>
        </w:rPr>
      </w:pPr>
      <w:bookmarkStart w:id="2019" w:name="_Toc106842466"/>
      <w:ins w:id="2020" w:author="David Recio Arnés" w:date="2022-06-27T17:35:00Z">
        <w:r>
          <w:rPr>
            <w:i w:val="0"/>
            <w:iCs w:val="0"/>
          </w:rPr>
          <w:t xml:space="preserve">                                  </w:t>
        </w:r>
      </w:ins>
      <w:r w:rsidR="00FE2B40" w:rsidRPr="00216058">
        <w:rPr>
          <w:i w:val="0"/>
          <w:iCs w:val="0"/>
          <w:rPrChange w:id="2021" w:author="David Recio" w:date="2022-06-23T02:05:00Z">
            <w:rPr/>
          </w:rPrChange>
        </w:rPr>
        <w:t xml:space="preserve">Ilustración </w:t>
      </w:r>
      <w:r w:rsidR="00FE2B40" w:rsidRPr="00216058">
        <w:rPr>
          <w:i w:val="0"/>
          <w:iCs w:val="0"/>
          <w:rPrChange w:id="2022" w:author="David Recio" w:date="2022-06-23T02:05:00Z">
            <w:rPr/>
          </w:rPrChange>
        </w:rPr>
        <w:fldChar w:fldCharType="begin"/>
      </w:r>
      <w:r w:rsidR="00FE2B40" w:rsidRPr="00216058">
        <w:rPr>
          <w:i w:val="0"/>
          <w:iCs w:val="0"/>
          <w:rPrChange w:id="2023" w:author="David Recio" w:date="2022-06-23T02:05:00Z">
            <w:rPr/>
          </w:rPrChange>
        </w:rPr>
        <w:instrText xml:space="preserve"> SEQ Ilustración \* ARABIC </w:instrText>
      </w:r>
      <w:r w:rsidR="00FE2B40" w:rsidRPr="00216058">
        <w:rPr>
          <w:i w:val="0"/>
          <w:iCs w:val="0"/>
          <w:rPrChange w:id="2024" w:author="David Recio" w:date="2022-06-23T02:05:00Z">
            <w:rPr/>
          </w:rPrChange>
        </w:rPr>
        <w:fldChar w:fldCharType="separate"/>
      </w:r>
      <w:ins w:id="2025" w:author="David Recio" w:date="2022-06-23T01:59:00Z">
        <w:r w:rsidR="00216058" w:rsidRPr="00216058">
          <w:rPr>
            <w:i w:val="0"/>
            <w:iCs w:val="0"/>
            <w:noProof/>
            <w:rPrChange w:id="2026" w:author="David Recio" w:date="2022-06-23T02:05:00Z">
              <w:rPr>
                <w:noProof/>
              </w:rPr>
            </w:rPrChange>
          </w:rPr>
          <w:t>9</w:t>
        </w:r>
      </w:ins>
      <w:del w:id="2027" w:author="David Recio" w:date="2022-06-23T01:59:00Z">
        <w:r w:rsidR="00FE2B40" w:rsidRPr="00216058" w:rsidDel="00216058">
          <w:rPr>
            <w:i w:val="0"/>
            <w:iCs w:val="0"/>
            <w:noProof/>
            <w:rPrChange w:id="2028" w:author="David Recio" w:date="2022-06-23T02:05:00Z">
              <w:rPr>
                <w:noProof/>
              </w:rPr>
            </w:rPrChange>
          </w:rPr>
          <w:delText>8</w:delText>
        </w:r>
      </w:del>
      <w:r w:rsidR="00FE2B40" w:rsidRPr="00216058">
        <w:rPr>
          <w:i w:val="0"/>
          <w:iCs w:val="0"/>
          <w:rPrChange w:id="2029" w:author="David Recio" w:date="2022-06-23T02:05:00Z">
            <w:rPr/>
          </w:rPrChange>
        </w:rPr>
        <w:fldChar w:fldCharType="end"/>
      </w:r>
      <w:r w:rsidR="00FE2B40" w:rsidRPr="00216058">
        <w:rPr>
          <w:i w:val="0"/>
          <w:iCs w:val="0"/>
          <w:rPrChange w:id="2030" w:author="David Recio" w:date="2022-06-23T02:05:00Z">
            <w:rPr/>
          </w:rPrChange>
        </w:rPr>
        <w:t>. Nivel 1 de Madurez del Servicio Web REST</w:t>
      </w:r>
      <w:bookmarkEnd w:id="2019"/>
    </w:p>
    <w:p w14:paraId="5F6A7597" w14:textId="08FC13C5" w:rsidR="00FE2B40" w:rsidRDefault="00D40DC9" w:rsidP="00FE2B40">
      <w:pPr>
        <w:rPr>
          <w:ins w:id="2031" w:author="David Recio" w:date="2022-06-23T00:09:00Z"/>
        </w:rPr>
      </w:pPr>
      <w:del w:id="2032" w:author="David Recio" w:date="2022-06-23T00:09:00Z">
        <w:r w:rsidDel="00FE2B40">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Pr="00C6157D" w:rsidRDefault="002D0932" w:rsidP="00B361C9">
      <w:pPr>
        <w:ind w:left="-426"/>
        <w:rPr>
          <w:ins w:id="2033" w:author="David Recio" w:date="2022-06-23T00:42:00Z"/>
          <w:szCs w:val="24"/>
        </w:rPr>
      </w:pPr>
      <w:ins w:id="2034" w:author="David Recio" w:date="2022-06-23T00:41:00Z">
        <w:r w:rsidRPr="00C6157D">
          <w:rPr>
            <w:szCs w:val="24"/>
          </w:rPr>
          <w:lastRenderedPageBreak/>
          <w:t xml:space="preserve">Por ejemplo: </w:t>
        </w:r>
      </w:ins>
    </w:p>
    <w:p w14:paraId="682E4F6E" w14:textId="075B9DE3" w:rsidR="00FE2B40" w:rsidRPr="00C6157D" w:rsidRDefault="002D0932" w:rsidP="00FE2B40">
      <w:pPr>
        <w:rPr>
          <w:ins w:id="2035" w:author="David Recio" w:date="2022-06-23T00:44:00Z"/>
          <w:szCs w:val="24"/>
          <w:rPrChange w:id="2036" w:author="David Recio Arnés" w:date="2022-06-27T17:43:00Z">
            <w:rPr>
              <w:ins w:id="2037" w:author="David Recio" w:date="2022-06-23T00:44:00Z"/>
              <w:rFonts w:ascii="Calibri" w:hAnsi="Calibri" w:cs="Calibri"/>
              <w:szCs w:val="24"/>
            </w:rPr>
          </w:rPrChange>
        </w:rPr>
      </w:pPr>
      <w:ins w:id="2038" w:author="David Recio" w:date="2022-06-23T00:42:00Z">
        <w:r w:rsidRPr="00C6157D">
          <w:rPr>
            <w:szCs w:val="24"/>
            <w:rPrChange w:id="2039" w:author="David Recio Arnés" w:date="2022-06-27T17:43:00Z">
              <w:rPr>
                <w:rFonts w:ascii="Calibri" w:hAnsi="Calibri" w:cs="Calibri"/>
                <w:szCs w:val="24"/>
              </w:rPr>
            </w:rPrChange>
          </w:rPr>
          <w:t>URI “http://www.clinicaBertrana.com</w:t>
        </w:r>
        <w:commentRangeStart w:id="2040"/>
        <w:r w:rsidRPr="00C6157D">
          <w:rPr>
            <w:szCs w:val="24"/>
            <w:rPrChange w:id="2041" w:author="David Recio Arnés" w:date="2022-06-27T17:43:00Z">
              <w:rPr>
                <w:rFonts w:ascii="Calibri" w:hAnsi="Calibri" w:cs="Calibri"/>
                <w:szCs w:val="24"/>
              </w:rPr>
            </w:rPrChange>
          </w:rPr>
          <w:t>/doctor</w:t>
        </w:r>
      </w:ins>
      <w:ins w:id="2042" w:author="David Recio" w:date="2022-06-23T00:43:00Z">
        <w:r w:rsidRPr="00C6157D">
          <w:rPr>
            <w:szCs w:val="24"/>
            <w:rPrChange w:id="2043" w:author="David Recio Arnés" w:date="2022-06-27T17:43:00Z">
              <w:rPr>
                <w:rFonts w:ascii="Calibri" w:hAnsi="Calibri" w:cs="Calibri"/>
                <w:szCs w:val="24"/>
              </w:rPr>
            </w:rPrChange>
          </w:rPr>
          <w:t>s</w:t>
        </w:r>
      </w:ins>
      <w:ins w:id="2044" w:author="David Recio" w:date="2022-06-23T00:42:00Z">
        <w:r w:rsidRPr="00C6157D">
          <w:rPr>
            <w:szCs w:val="24"/>
            <w:rPrChange w:id="2045" w:author="David Recio Arnés" w:date="2022-06-27T17:43:00Z">
              <w:rPr>
                <w:rFonts w:ascii="Calibri" w:hAnsi="Calibri" w:cs="Calibri"/>
                <w:szCs w:val="24"/>
              </w:rPr>
            </w:rPrChange>
          </w:rPr>
          <w:t>/mjones</w:t>
        </w:r>
      </w:ins>
      <w:commentRangeEnd w:id="2040"/>
      <w:r w:rsidR="009039EF" w:rsidRPr="00C6157D">
        <w:rPr>
          <w:szCs w:val="24"/>
          <w:rPrChange w:id="2046" w:author="David Recio Arnés" w:date="2022-06-27T17:43:00Z">
            <w:rPr>
              <w:rStyle w:val="Refdecomentario"/>
            </w:rPr>
          </w:rPrChange>
        </w:rPr>
        <w:commentReference w:id="2040"/>
      </w:r>
      <w:ins w:id="2047" w:author="David Recio" w:date="2022-06-23T00:42:00Z">
        <w:r w:rsidRPr="00C6157D">
          <w:rPr>
            <w:szCs w:val="24"/>
            <w:rPrChange w:id="2048" w:author="David Recio Arnés" w:date="2022-06-27T17:43:00Z">
              <w:rPr>
                <w:rFonts w:ascii="Calibri" w:hAnsi="Calibri" w:cs="Calibri"/>
                <w:szCs w:val="24"/>
              </w:rPr>
            </w:rPrChange>
          </w:rPr>
          <w:t>” representa a un doctor concreto</w:t>
        </w:r>
      </w:ins>
    </w:p>
    <w:p w14:paraId="1A9ECBD8" w14:textId="62E1D944" w:rsidR="005764D8" w:rsidRPr="00C6157D" w:rsidRDefault="005764D8" w:rsidP="00B361C9">
      <w:pPr>
        <w:ind w:left="-426"/>
        <w:rPr>
          <w:ins w:id="2049" w:author="David Recio" w:date="2022-06-23T00:41:00Z"/>
          <w:szCs w:val="24"/>
        </w:rPr>
      </w:pPr>
      <w:ins w:id="2050" w:author="David Recio" w:date="2022-06-23T00:44:00Z">
        <w:r w:rsidRPr="00C6157D">
          <w:rPr>
            <w:szCs w:val="24"/>
            <w:rPrChange w:id="2051" w:author="David Recio Arnés" w:date="2022-06-27T17:43:00Z">
              <w:rPr>
                <w:rFonts w:ascii="Calibri" w:hAnsi="Calibri" w:cs="Calibri"/>
                <w:szCs w:val="24"/>
              </w:rPr>
            </w:rPrChange>
          </w:rPr>
          <w:t>Siguiendo con el ejemplo del apartado del nivel 0</w:t>
        </w:r>
      </w:ins>
      <w:ins w:id="2052" w:author="David Recio Arnés" w:date="2022-06-27T17:41:00Z">
        <w:r w:rsidR="00D50140" w:rsidRPr="00C6157D">
          <w:rPr>
            <w:szCs w:val="24"/>
            <w:rPrChange w:id="2053" w:author="David Recio Arnés" w:date="2022-06-27T17:43:00Z">
              <w:rPr>
                <w:rFonts w:ascii="Calibri" w:hAnsi="Calibri" w:cs="Calibri"/>
                <w:szCs w:val="24"/>
              </w:rPr>
            </w:rPrChange>
          </w:rPr>
          <w:t xml:space="preserve"> </w:t>
        </w:r>
        <w:r w:rsidR="00D50140" w:rsidRPr="00C6157D">
          <w:rPr>
            <w:szCs w:val="24"/>
          </w:rPr>
          <w:fldChar w:fldCharType="begin"/>
        </w:r>
        <w:r w:rsidR="00D50140" w:rsidRPr="00C6157D">
          <w:rPr>
            <w:szCs w:val="24"/>
          </w:rPr>
          <w:instrText xml:space="preserve"> REF _Ref106832778 \r \h </w:instrText>
        </w:r>
      </w:ins>
      <w:r w:rsidR="00C6157D">
        <w:rPr>
          <w:szCs w:val="24"/>
        </w:rPr>
        <w:instrText xml:space="preserve"> \* MERGEFORMAT </w:instrText>
      </w:r>
      <w:r w:rsidR="00D50140" w:rsidRPr="00C6157D">
        <w:rPr>
          <w:szCs w:val="24"/>
        </w:rPr>
      </w:r>
      <w:ins w:id="2054" w:author="David Recio Arnés" w:date="2022-06-27T17:41:00Z">
        <w:r w:rsidR="00D50140" w:rsidRPr="00C6157D">
          <w:rPr>
            <w:szCs w:val="24"/>
          </w:rPr>
          <w:fldChar w:fldCharType="separate"/>
        </w:r>
        <w:r w:rsidR="00D50140" w:rsidRPr="00C6157D">
          <w:rPr>
            <w:szCs w:val="24"/>
          </w:rPr>
          <w:t>[Ilustración 9]</w:t>
        </w:r>
        <w:r w:rsidR="00D50140" w:rsidRPr="00C6157D">
          <w:rPr>
            <w:szCs w:val="24"/>
          </w:rPr>
          <w:fldChar w:fldCharType="end"/>
        </w:r>
      </w:ins>
      <w:ins w:id="2055" w:author="David Recio Arnés" w:date="2022-06-27T17:44:00Z">
        <w:r w:rsidR="00C6157D">
          <w:rPr>
            <w:szCs w:val="24"/>
          </w:rPr>
          <w:t>.</w:t>
        </w:r>
      </w:ins>
    </w:p>
    <w:p w14:paraId="0D6F56A8" w14:textId="04EC9826" w:rsidR="002D0932" w:rsidRDefault="005764D8" w:rsidP="00FE2B40">
      <w:pPr>
        <w:rPr>
          <w:ins w:id="2056" w:author="David Recio" w:date="2022-06-23T00:45:00Z"/>
        </w:rPr>
      </w:pPr>
      <w:ins w:id="2057"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4"/>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2058" w:author="David Recio" w:date="2022-06-23T00:45:00Z"/>
        </w:rPr>
      </w:pPr>
      <w:ins w:id="2059"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5"/>
                      <a:stretch>
                        <a:fillRect/>
                      </a:stretch>
                    </pic:blipFill>
                    <pic:spPr>
                      <a:xfrm>
                        <a:off x="0" y="0"/>
                        <a:ext cx="2381250" cy="1209675"/>
                      </a:xfrm>
                      <a:prstGeom prst="rect">
                        <a:avLst/>
                      </a:prstGeom>
                    </pic:spPr>
                  </pic:pic>
                </a:graphicData>
              </a:graphic>
            </wp:inline>
          </w:drawing>
        </w:r>
      </w:ins>
    </w:p>
    <w:p w14:paraId="0A18F19C" w14:textId="75A6F0E7" w:rsidR="005764D8" w:rsidRPr="00FE2B40" w:rsidDel="00817CD6" w:rsidRDefault="005764D8">
      <w:pPr>
        <w:rPr>
          <w:del w:id="2060" w:author="David Recio Arnés" w:date="2022-06-27T18:15:00Z"/>
        </w:rPr>
        <w:pPrChange w:id="2061" w:author="David Recio" w:date="2022-06-23T00:09:00Z">
          <w:pPr>
            <w:pStyle w:val="Descripcin"/>
          </w:pPr>
        </w:pPrChange>
      </w:pPr>
      <w:ins w:id="2062" w:author="David Recio" w:date="2022-06-23T00:45:00Z">
        <w:r>
          <w:rPr>
            <w:noProof/>
          </w:rPr>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6"/>
                      <a:stretch>
                        <a:fillRect/>
                      </a:stretch>
                    </pic:blipFill>
                    <pic:spPr>
                      <a:xfrm>
                        <a:off x="0" y="0"/>
                        <a:ext cx="4876800" cy="1504950"/>
                      </a:xfrm>
                      <a:prstGeom prst="rect">
                        <a:avLst/>
                      </a:prstGeom>
                    </pic:spPr>
                  </pic:pic>
                </a:graphicData>
              </a:graphic>
            </wp:inline>
          </w:drawing>
        </w:r>
      </w:ins>
    </w:p>
    <w:p w14:paraId="2AAB20E5" w14:textId="77777777" w:rsidR="00B361C9" w:rsidRPr="00B361C9" w:rsidRDefault="00B361C9">
      <w:pPr>
        <w:pPrChange w:id="2063" w:author="David Recio Arnés" w:date="2022-06-27T17:38:00Z">
          <w:pPr>
            <w:pStyle w:val="Descripcin"/>
          </w:pPr>
        </w:pPrChange>
      </w:pPr>
    </w:p>
    <w:p w14:paraId="06EB471C" w14:textId="77777777" w:rsidR="00AD0304" w:rsidRPr="00AD1E56" w:rsidRDefault="00AD0304" w:rsidP="00817CD6">
      <w:pPr>
        <w:pStyle w:val="Ttulo4"/>
        <w:ind w:left="993"/>
        <w:rPr>
          <w:b/>
          <w:bCs/>
        </w:rPr>
      </w:pPr>
      <w:r w:rsidRPr="00AD1E56">
        <w:rPr>
          <w:b/>
          <w:bCs/>
        </w:rPr>
        <w:t>Nivel 2</w:t>
      </w:r>
    </w:p>
    <w:p w14:paraId="2C72BF78" w14:textId="77777777" w:rsidR="00C6157D" w:rsidRDefault="00BE6C3C" w:rsidP="00817CD6">
      <w:pPr>
        <w:ind w:left="-426" w:right="-7" w:firstLine="1277"/>
        <w:rPr>
          <w:ins w:id="2064" w:author="David Recio Arnés" w:date="2022-06-27T17:44:00Z"/>
          <w:szCs w:val="24"/>
        </w:rPr>
      </w:pPr>
      <w:ins w:id="2065" w:author="David Recio" w:date="2022-06-23T00:50:00Z">
        <w:r w:rsidRPr="00C6157D">
          <w:rPr>
            <w:szCs w:val="24"/>
          </w:rPr>
          <w:t xml:space="preserve">En este nivel los </w:t>
        </w:r>
      </w:ins>
      <w:ins w:id="2066" w:author="David Recio" w:date="2022-06-23T00:51:00Z">
        <w:r w:rsidRPr="00C6157D">
          <w:rPr>
            <w:szCs w:val="24"/>
          </w:rPr>
          <w:t>servicios utiliza</w:t>
        </w:r>
      </w:ins>
      <w:ins w:id="2067" w:author="David Recio" w:date="2022-06-23T00:54:00Z">
        <w:r w:rsidR="009E4835" w:rsidRPr="00C6157D">
          <w:rPr>
            <w:szCs w:val="24"/>
          </w:rPr>
          <w:t xml:space="preserve">n </w:t>
        </w:r>
      </w:ins>
      <w:ins w:id="2068" w:author="David Recio" w:date="2022-06-23T00:55:00Z">
        <w:r w:rsidR="009E4835" w:rsidRPr="00C6157D">
          <w:rPr>
            <w:szCs w:val="24"/>
          </w:rPr>
          <w:t>todos los métodos que ofrece HTTP, siguiendo de forma rigurosa el</w:t>
        </w:r>
      </w:ins>
      <w:ins w:id="2069" w:author="David Recio" w:date="2022-06-23T00:56:00Z">
        <w:r w:rsidR="009E4835" w:rsidRPr="00C6157D">
          <w:rPr>
            <w:szCs w:val="24"/>
          </w:rPr>
          <w:t xml:space="preserve"> estándar creado por los desarrolladores REST donde se acordó:</w:t>
        </w:r>
      </w:ins>
      <w:ins w:id="2070" w:author="David Recio" w:date="2022-06-23T00:57:00Z">
        <w:r w:rsidR="009E4835" w:rsidRPr="00C6157D">
          <w:rPr>
            <w:szCs w:val="24"/>
          </w:rPr>
          <w:t xml:space="preserve"> GET (accede a los datos de un recurso), POST</w:t>
        </w:r>
      </w:ins>
      <w:ins w:id="2071" w:author="David Recio Arnés" w:date="2022-06-27T17:38:00Z">
        <w:r w:rsidR="00B361C9" w:rsidRPr="00C6157D">
          <w:rPr>
            <w:szCs w:val="24"/>
          </w:rPr>
          <w:t xml:space="preserve"> </w:t>
        </w:r>
      </w:ins>
      <w:ins w:id="2072" w:author="David Recio" w:date="2022-06-23T00:57:00Z">
        <w:r w:rsidR="009E4835" w:rsidRPr="00C6157D">
          <w:rPr>
            <w:szCs w:val="24"/>
          </w:rPr>
          <w:t>(creando el recurso), PUT (modifica un recurso) y DELETE (elimina un recurso)</w:t>
        </w:r>
      </w:ins>
      <w:ins w:id="2073" w:author="David Recio Arnés" w:date="2022-06-27T17:38:00Z">
        <w:r w:rsidR="00B361C9" w:rsidRPr="00C6157D">
          <w:rPr>
            <w:szCs w:val="24"/>
          </w:rPr>
          <w:t>.</w:t>
        </w:r>
      </w:ins>
      <w:ins w:id="2074" w:author="David Recio Arnés" w:date="2022-06-27T17:44:00Z">
        <w:r w:rsidR="00C6157D">
          <w:rPr>
            <w:szCs w:val="24"/>
          </w:rPr>
          <w:t xml:space="preserve"> </w:t>
        </w:r>
      </w:ins>
    </w:p>
    <w:p w14:paraId="597A966B" w14:textId="6640E5B7" w:rsidR="00BB6800" w:rsidRPr="00C6157D" w:rsidRDefault="00BB6800" w:rsidP="00817CD6">
      <w:pPr>
        <w:ind w:left="142" w:right="-574" w:firstLine="1276"/>
        <w:rPr>
          <w:ins w:id="2075" w:author="David Recio" w:date="2022-06-23T00:48:00Z"/>
          <w:szCs w:val="24"/>
        </w:rPr>
      </w:pPr>
      <w:ins w:id="2076" w:author="David Recio" w:date="2022-06-23T01:04:00Z">
        <w:del w:id="2077" w:author="David Recio Arnés" w:date="2022-06-27T17:38:00Z">
          <w:r w:rsidRPr="00C6157D" w:rsidDel="00B361C9">
            <w:rPr>
              <w:szCs w:val="24"/>
            </w:rPr>
            <w:lastRenderedPageBreak/>
            <w:delText xml:space="preserve">; </w:delText>
          </w:r>
        </w:del>
        <w:r w:rsidRPr="00C6157D">
          <w:rPr>
            <w:szCs w:val="24"/>
          </w:rPr>
          <w:t>Además</w:t>
        </w:r>
      </w:ins>
      <w:ins w:id="2078" w:author="David Recio Arnés" w:date="2022-06-27T17:44:00Z">
        <w:r w:rsidR="00C6157D">
          <w:rPr>
            <w:szCs w:val="24"/>
          </w:rPr>
          <w:t>,</w:t>
        </w:r>
      </w:ins>
      <w:ins w:id="2079" w:author="David Recio" w:date="2022-06-23T01:04:00Z">
        <w:r w:rsidRPr="00C6157D">
          <w:rPr>
            <w:szCs w:val="24"/>
          </w:rPr>
          <w:t xml:space="preserve"> </w:t>
        </w:r>
      </w:ins>
      <w:ins w:id="2080" w:author="David Recio" w:date="2022-06-23T01:05:00Z">
        <w:r w:rsidRPr="00C6157D">
          <w:rPr>
            <w:szCs w:val="24"/>
          </w:rPr>
          <w:t>están los códigos de estado</w:t>
        </w:r>
      </w:ins>
      <w:ins w:id="2081" w:author="David Recio Arnés" w:date="2022-06-27T17:39:00Z">
        <w:r w:rsidR="00B361C9" w:rsidRPr="00C6157D">
          <w:rPr>
            <w:szCs w:val="24"/>
          </w:rPr>
          <w:t xml:space="preserve"> </w:t>
        </w:r>
      </w:ins>
      <w:ins w:id="2082" w:author="David Recio" w:date="2022-06-23T01:05:00Z">
        <w:del w:id="2083" w:author="David Recio Arnés" w:date="2022-06-27T17:39:00Z">
          <w:r w:rsidRPr="00C6157D" w:rsidDel="00B361C9">
            <w:rPr>
              <w:szCs w:val="24"/>
            </w:rPr>
            <w:delText>(</w:delText>
          </w:r>
        </w:del>
        <w:r w:rsidRPr="00C6157D">
          <w:rPr>
            <w:szCs w:val="24"/>
          </w:rPr>
          <w:t xml:space="preserve">para </w:t>
        </w:r>
      </w:ins>
      <w:ins w:id="2084" w:author="David Recio" w:date="2022-06-23T01:07:00Z">
        <w:r w:rsidRPr="00C6157D">
          <w:rPr>
            <w:szCs w:val="24"/>
          </w:rPr>
          <w:t xml:space="preserve">poder saber </w:t>
        </w:r>
      </w:ins>
      <w:ins w:id="2085" w:author="David Recio" w:date="2022-06-23T01:08:00Z">
        <w:r w:rsidRPr="00C6157D">
          <w:rPr>
            <w:szCs w:val="24"/>
          </w:rPr>
          <w:t>la situación de la solución</w:t>
        </w:r>
      </w:ins>
      <w:ins w:id="2086" w:author="David Recio Arnés" w:date="2022-06-27T17:39:00Z">
        <w:r w:rsidR="00B361C9" w:rsidRPr="00C6157D">
          <w:rPr>
            <w:szCs w:val="24"/>
          </w:rPr>
          <w:t>,</w:t>
        </w:r>
      </w:ins>
      <w:ins w:id="2087" w:author="David Recio" w:date="2022-06-23T01:08:00Z">
        <w:del w:id="2088" w:author="David Recio Arnés" w:date="2022-06-27T17:39:00Z">
          <w:r w:rsidRPr="00C6157D" w:rsidDel="00B361C9">
            <w:rPr>
              <w:szCs w:val="24"/>
            </w:rPr>
            <w:delText>)</w:delText>
          </w:r>
        </w:del>
        <w:r w:rsidRPr="00C6157D">
          <w:rPr>
            <w:szCs w:val="24"/>
          </w:rPr>
          <w:t xml:space="preserve"> y </w:t>
        </w:r>
      </w:ins>
      <w:ins w:id="2089" w:author="David Recio Arnés" w:date="2022-06-27T17:39:00Z">
        <w:r w:rsidR="00B361C9" w:rsidRPr="00C6157D">
          <w:rPr>
            <w:szCs w:val="24"/>
          </w:rPr>
          <w:t>l</w:t>
        </w:r>
      </w:ins>
      <w:ins w:id="2090" w:author="David Recio" w:date="2022-06-23T01:09:00Z">
        <w:del w:id="2091" w:author="David Recio Arnés" w:date="2022-06-27T17:39:00Z">
          <w:r w:rsidR="00E95018" w:rsidRPr="00C6157D" w:rsidDel="00B361C9">
            <w:rPr>
              <w:szCs w:val="24"/>
            </w:rPr>
            <w:delText>k</w:delText>
          </w:r>
        </w:del>
        <w:r w:rsidR="00E95018" w:rsidRPr="00C6157D">
          <w:rPr>
            <w:szCs w:val="24"/>
          </w:rPr>
          <w:t>os tipos de contenidos</w:t>
        </w:r>
      </w:ins>
      <w:ins w:id="2092" w:author="David Recio Arnés" w:date="2022-06-27T17:39:00Z">
        <w:r w:rsidR="00B361C9" w:rsidRPr="00C6157D">
          <w:rPr>
            <w:szCs w:val="24"/>
          </w:rPr>
          <w:t xml:space="preserve"> </w:t>
        </w:r>
      </w:ins>
      <w:ins w:id="2093" w:author="David Recio" w:date="2022-06-23T01:09:00Z">
        <w:del w:id="2094" w:author="David Recio Arnés" w:date="2022-06-27T17:39:00Z">
          <w:r w:rsidR="00E95018" w:rsidRPr="00C6157D" w:rsidDel="00B361C9">
            <w:rPr>
              <w:szCs w:val="24"/>
            </w:rPr>
            <w:delText xml:space="preserve">( </w:delText>
          </w:r>
        </w:del>
        <w:r w:rsidR="00E95018" w:rsidRPr="00C6157D">
          <w:rPr>
            <w:szCs w:val="24"/>
          </w:rPr>
          <w:t>que es</w:t>
        </w:r>
      </w:ins>
      <w:ins w:id="2095" w:author="David Recio" w:date="2022-06-23T01:10:00Z">
        <w:r w:rsidR="00E95018" w:rsidRPr="00C6157D">
          <w:rPr>
            <w:szCs w:val="24"/>
          </w:rPr>
          <w:t>pecifican el formato o formatos que sigue el recurso</w:t>
        </w:r>
        <w:del w:id="2096" w:author="David Recio Arnés" w:date="2022-06-27T17:39:00Z">
          <w:r w:rsidR="00E95018" w:rsidRPr="00C6157D" w:rsidDel="00B361C9">
            <w:rPr>
              <w:szCs w:val="24"/>
            </w:rPr>
            <w:delText>)</w:delText>
          </w:r>
        </w:del>
      </w:ins>
      <w:ins w:id="2097" w:author="David Recio Arnés" w:date="2022-06-27T17:42:00Z">
        <w:r w:rsidR="00D50140" w:rsidRPr="00C6157D">
          <w:rPr>
            <w:szCs w:val="24"/>
          </w:rPr>
          <w:t xml:space="preserve"> </w:t>
        </w:r>
      </w:ins>
      <w:ins w:id="2098" w:author="David Recio" w:date="2022-06-23T01:10:00Z">
        <w:del w:id="2099" w:author="David Recio Arnés" w:date="2022-06-27T17:42:00Z">
          <w:r w:rsidR="00E95018" w:rsidRPr="00C6157D" w:rsidDel="00D50140">
            <w:rPr>
              <w:szCs w:val="24"/>
            </w:rPr>
            <w:delText>.</w:delText>
          </w:r>
        </w:del>
      </w:ins>
      <w:ins w:id="2100" w:author="David Recio Arnés" w:date="2022-06-27T17:41:00Z">
        <w:r w:rsidR="00D50140" w:rsidRPr="00C6157D">
          <w:rPr>
            <w:szCs w:val="24"/>
          </w:rPr>
          <w:fldChar w:fldCharType="begin"/>
        </w:r>
        <w:r w:rsidR="00D50140" w:rsidRPr="00C6157D">
          <w:rPr>
            <w:szCs w:val="24"/>
          </w:rPr>
          <w:instrText xml:space="preserve"> REF _Ref106832778 \r \h </w:instrText>
        </w:r>
      </w:ins>
      <w:r w:rsidR="00C6157D">
        <w:rPr>
          <w:szCs w:val="24"/>
        </w:rPr>
        <w:instrText xml:space="preserve"> \* MERGEFORMAT </w:instrText>
      </w:r>
      <w:r w:rsidR="00D50140" w:rsidRPr="00C6157D">
        <w:rPr>
          <w:szCs w:val="24"/>
        </w:rPr>
      </w:r>
      <w:ins w:id="2101" w:author="David Recio Arnés" w:date="2022-06-27T17:41:00Z">
        <w:r w:rsidR="00D50140" w:rsidRPr="00C6157D">
          <w:rPr>
            <w:szCs w:val="24"/>
          </w:rPr>
          <w:fldChar w:fldCharType="separate"/>
        </w:r>
        <w:r w:rsidR="00D50140" w:rsidRPr="00C6157D">
          <w:rPr>
            <w:szCs w:val="24"/>
          </w:rPr>
          <w:t>[Ilustración 10]</w:t>
        </w:r>
        <w:r w:rsidR="00D50140" w:rsidRPr="00C6157D">
          <w:rPr>
            <w:szCs w:val="24"/>
          </w:rPr>
          <w:fldChar w:fldCharType="end"/>
        </w:r>
      </w:ins>
      <w:ins w:id="2102" w:author="David Recio Arnés" w:date="2022-06-27T17:42:00Z">
        <w:r w:rsidR="00D50140" w:rsidRPr="00C6157D">
          <w:rPr>
            <w:szCs w:val="24"/>
          </w:rPr>
          <w:t>.</w:t>
        </w:r>
      </w:ins>
    </w:p>
    <w:p w14:paraId="2FF088C5" w14:textId="77777777" w:rsidR="00E95018" w:rsidRDefault="00AD0304">
      <w:pPr>
        <w:keepNext/>
        <w:jc w:val="center"/>
        <w:rPr>
          <w:ins w:id="2103" w:author="David Recio" w:date="2022-06-23T01:11:00Z"/>
        </w:rPr>
        <w:pPrChange w:id="2104" w:author="David Recio Arnés" w:date="2022-06-27T17:39:00Z">
          <w:pPr/>
        </w:pPrChange>
      </w:pPr>
      <w:commentRangeStart w:id="2105"/>
      <w:del w:id="2106" w:author="David Recio" w:date="2022-06-23T01:10:00Z">
        <w:r w:rsidDel="00E95018">
          <w:delText xml:space="preserve">Cuando ya se comprende </w:delText>
        </w:r>
        <w:commentRangeEnd w:id="2105"/>
        <w:r w:rsidR="007C17EE" w:rsidDel="00E95018">
          <w:rPr>
            <w:rStyle w:val="Refdecomentario"/>
          </w:rPr>
          <w:commentReference w:id="2105"/>
        </w:r>
        <w:r w:rsidDel="00E95018">
          <w:delText xml:space="preserve">el funcionamiento de las peticiones y la utilidad de los verbos que ofrece HTTP, </w:delText>
        </w:r>
        <w:commentRangeStart w:id="2107"/>
        <w:r w:rsidDel="00E95018">
          <w:delText>se alcanza el nivel tres</w:delText>
        </w:r>
        <w:commentRangeEnd w:id="2107"/>
        <w:r w:rsidR="007C17EE" w:rsidDel="00E95018">
          <w:rPr>
            <w:rStyle w:val="Refdecomentario"/>
          </w:rPr>
          <w:commentReference w:id="2107"/>
        </w:r>
        <w:r w:rsidDel="00E95018">
          <w:delText xml:space="preserve">, donde ya se diferencian las múltiples interacciones con el recurso, utilizando correctamente los estándares que ofrece </w:delText>
        </w:r>
        <w:commentRangeStart w:id="2108"/>
        <w:r w:rsidDel="00E95018">
          <w:delText xml:space="preserve">REST </w:delText>
        </w:r>
        <w:commentRangeEnd w:id="2108"/>
        <w:r w:rsidR="007C17EE" w:rsidDel="00E95018">
          <w:rPr>
            <w:rStyle w:val="Refdecomentario"/>
          </w:rPr>
          <w:commentReference w:id="2108"/>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2109" w:author="David Recio" w:date="2022-06-23T01:11:00Z">
        <w:r w:rsidR="00E95018" w:rsidRPr="00E95018">
          <w:rPr>
            <w:noProof/>
          </w:rPr>
          <w:t xml:space="preserve"> </w:t>
        </w:r>
        <w:r w:rsidR="00E95018">
          <w:rPr>
            <w:noProof/>
          </w:rPr>
          <w:drawing>
            <wp:inline distT="0" distB="0" distL="0" distR="0" wp14:anchorId="04B990CE" wp14:editId="2094969A">
              <wp:extent cx="3600450" cy="1551918"/>
              <wp:effectExtent l="0" t="0" r="0" b="0"/>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7"/>
                      <a:stretch>
                        <a:fillRect/>
                      </a:stretch>
                    </pic:blipFill>
                    <pic:spPr>
                      <a:xfrm>
                        <a:off x="0" y="0"/>
                        <a:ext cx="3605767" cy="1554210"/>
                      </a:xfrm>
                      <a:prstGeom prst="rect">
                        <a:avLst/>
                      </a:prstGeom>
                    </pic:spPr>
                  </pic:pic>
                </a:graphicData>
              </a:graphic>
            </wp:inline>
          </w:drawing>
        </w:r>
      </w:ins>
    </w:p>
    <w:p w14:paraId="20AF68E4" w14:textId="735BA6B8" w:rsidR="00E95018" w:rsidRPr="00216058" w:rsidRDefault="00B361C9" w:rsidP="00E95018">
      <w:pPr>
        <w:pStyle w:val="Descripcin"/>
        <w:rPr>
          <w:i w:val="0"/>
          <w:iCs w:val="0"/>
          <w:rPrChange w:id="2110" w:author="David Recio" w:date="2022-06-23T02:04:00Z">
            <w:rPr/>
          </w:rPrChange>
        </w:rPr>
      </w:pPr>
      <w:ins w:id="2111" w:author="David Recio Arnés" w:date="2022-06-27T17:39:00Z">
        <w:r>
          <w:rPr>
            <w:i w:val="0"/>
            <w:iCs w:val="0"/>
          </w:rPr>
          <w:t xml:space="preserve">                       </w:t>
        </w:r>
      </w:ins>
      <w:ins w:id="2112" w:author="David Recio Arnés" w:date="2022-06-27T17:40:00Z">
        <w:r>
          <w:rPr>
            <w:i w:val="0"/>
            <w:iCs w:val="0"/>
          </w:rPr>
          <w:t xml:space="preserve">   </w:t>
        </w:r>
      </w:ins>
      <w:ins w:id="2113" w:author="David Recio Arnés" w:date="2022-06-27T17:39:00Z">
        <w:r>
          <w:rPr>
            <w:i w:val="0"/>
            <w:iCs w:val="0"/>
          </w:rPr>
          <w:t xml:space="preserve">  </w:t>
        </w:r>
      </w:ins>
      <w:r w:rsidR="00E95018" w:rsidRPr="00216058">
        <w:rPr>
          <w:i w:val="0"/>
          <w:iCs w:val="0"/>
          <w:rPrChange w:id="2114" w:author="David Recio" w:date="2022-06-23T02:04:00Z">
            <w:rPr/>
          </w:rPrChange>
        </w:rPr>
        <w:t xml:space="preserve">Ilustración </w:t>
      </w:r>
      <w:del w:id="2115" w:author="David Recio" w:date="2022-06-23T02:00:00Z">
        <w:r w:rsidR="00E95018" w:rsidRPr="00216058" w:rsidDel="00216058">
          <w:rPr>
            <w:i w:val="0"/>
            <w:iCs w:val="0"/>
            <w:rPrChange w:id="2116" w:author="David Recio" w:date="2022-06-23T02:04:00Z">
              <w:rPr/>
            </w:rPrChange>
          </w:rPr>
          <w:fldChar w:fldCharType="begin"/>
        </w:r>
        <w:r w:rsidR="00E95018" w:rsidRPr="00216058" w:rsidDel="00216058">
          <w:rPr>
            <w:i w:val="0"/>
            <w:iCs w:val="0"/>
            <w:rPrChange w:id="2117" w:author="David Recio" w:date="2022-06-23T02:04:00Z">
              <w:rPr/>
            </w:rPrChange>
          </w:rPr>
          <w:delInstrText xml:space="preserve"> SEQ Ilustración \* ARABIC </w:delInstrText>
        </w:r>
        <w:r w:rsidR="00E95018" w:rsidRPr="00216058" w:rsidDel="00216058">
          <w:rPr>
            <w:i w:val="0"/>
            <w:iCs w:val="0"/>
            <w:rPrChange w:id="2118" w:author="David Recio" w:date="2022-06-23T02:04:00Z">
              <w:rPr/>
            </w:rPrChange>
          </w:rPr>
          <w:fldChar w:fldCharType="separate"/>
        </w:r>
        <w:r w:rsidR="00E95018" w:rsidRPr="00216058" w:rsidDel="00216058">
          <w:rPr>
            <w:i w:val="0"/>
            <w:iCs w:val="0"/>
            <w:noProof/>
            <w:rPrChange w:id="2119" w:author="David Recio" w:date="2022-06-23T02:04:00Z">
              <w:rPr>
                <w:noProof/>
              </w:rPr>
            </w:rPrChange>
          </w:rPr>
          <w:delText>9</w:delText>
        </w:r>
        <w:r w:rsidR="00E95018" w:rsidRPr="00216058" w:rsidDel="00216058">
          <w:rPr>
            <w:i w:val="0"/>
            <w:iCs w:val="0"/>
            <w:rPrChange w:id="2120" w:author="David Recio" w:date="2022-06-23T02:04:00Z">
              <w:rPr/>
            </w:rPrChange>
          </w:rPr>
          <w:fldChar w:fldCharType="end"/>
        </w:r>
      </w:del>
      <w:ins w:id="2121" w:author="David Recio" w:date="2022-06-23T02:00:00Z">
        <w:r w:rsidR="00216058" w:rsidRPr="00216058">
          <w:rPr>
            <w:i w:val="0"/>
            <w:iCs w:val="0"/>
            <w:rPrChange w:id="2122" w:author="David Recio" w:date="2022-06-23T02:04:00Z">
              <w:rPr/>
            </w:rPrChange>
          </w:rPr>
          <w:t>10</w:t>
        </w:r>
      </w:ins>
      <w:r w:rsidR="00E95018" w:rsidRPr="00216058">
        <w:rPr>
          <w:i w:val="0"/>
          <w:iCs w:val="0"/>
          <w:rPrChange w:id="2123" w:author="David Recio" w:date="2022-06-23T02:04:00Z">
            <w:rPr/>
          </w:rPrChange>
        </w:rPr>
        <w:t>. Nivel 2 de Madurez del Servicio Web REST</w:t>
      </w:r>
    </w:p>
    <w:p w14:paraId="0B13AE67" w14:textId="608F413F" w:rsidR="00AD0304" w:rsidRDefault="00E95018" w:rsidP="00AD0304">
      <w:ins w:id="2124" w:author="David Recio" w:date="2022-06-23T01:11:00Z">
        <w:r w:rsidDel="00E95018">
          <w:rPr>
            <w:noProof/>
          </w:rPr>
          <w:t xml:space="preserve"> </w:t>
        </w:r>
      </w:ins>
      <w:del w:id="2125"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8"/>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del w:id="2126" w:author="David Recio Arnés" w:date="2022-06-27T17:39:00Z">
        <w:r w:rsidR="00AD0304" w:rsidRPr="0094628E" w:rsidDel="00B361C9">
          <w:rPr>
            <w:b/>
            <w:bCs/>
          </w:rPr>
          <w:delText>)</w:delText>
        </w:r>
      </w:del>
      <w:r w:rsidR="00AD0304" w:rsidRPr="0094628E">
        <w:rPr>
          <w:b/>
          <w:bCs/>
        </w:rPr>
        <w:fldChar w:fldCharType="end"/>
      </w:r>
    </w:p>
    <w:p w14:paraId="0D1665DC" w14:textId="74C63688" w:rsidR="00AD0304" w:rsidRPr="00C6157D" w:rsidDel="00216058" w:rsidRDefault="00D40DC9" w:rsidP="00817CD6">
      <w:pPr>
        <w:pStyle w:val="Descripcin"/>
        <w:ind w:firstLine="1418"/>
        <w:rPr>
          <w:del w:id="2127" w:author="David Recio" w:date="2022-06-23T01:59:00Z"/>
          <w:sz w:val="24"/>
          <w:szCs w:val="24"/>
        </w:rPr>
      </w:pPr>
      <w:del w:id="2128" w:author="David Recio" w:date="2022-06-23T01:59:00Z">
        <w:r w:rsidRPr="00C6157D" w:rsidDel="00216058">
          <w:rPr>
            <w:i w:val="0"/>
            <w:iCs w:val="0"/>
            <w:sz w:val="24"/>
            <w:szCs w:val="24"/>
            <w:rPrChange w:id="2129" w:author="David Recio Arnés" w:date="2022-06-27T17:43:00Z">
              <w:rPr>
                <w:i w:val="0"/>
                <w:iCs w:val="0"/>
              </w:rPr>
            </w:rPrChange>
          </w:rPr>
          <w:fldChar w:fldCharType="begin"/>
        </w:r>
        <w:r w:rsidRPr="00C6157D" w:rsidDel="00216058">
          <w:rPr>
            <w:sz w:val="24"/>
            <w:szCs w:val="24"/>
          </w:rPr>
          <w:delInstrText xml:space="preserve"> SEQ Ilustración \* ARABIC </w:delInstrText>
        </w:r>
        <w:r w:rsidRPr="00C6157D" w:rsidDel="00216058">
          <w:rPr>
            <w:i w:val="0"/>
            <w:iCs w:val="0"/>
            <w:sz w:val="24"/>
            <w:szCs w:val="24"/>
            <w:rPrChange w:id="2130" w:author="David Recio Arnés" w:date="2022-06-27T17:43:00Z">
              <w:rPr>
                <w:i w:val="0"/>
                <w:iCs w:val="0"/>
                <w:noProof/>
              </w:rPr>
            </w:rPrChange>
          </w:rPr>
          <w:fldChar w:fldCharType="separate"/>
        </w:r>
        <w:r w:rsidR="00597FD8" w:rsidRPr="00C6157D" w:rsidDel="00216058">
          <w:rPr>
            <w:noProof/>
            <w:sz w:val="24"/>
            <w:szCs w:val="24"/>
          </w:rPr>
          <w:delText>9</w:delText>
        </w:r>
        <w:r w:rsidRPr="00C6157D" w:rsidDel="00216058">
          <w:rPr>
            <w:i w:val="0"/>
            <w:iCs w:val="0"/>
            <w:noProof/>
            <w:sz w:val="24"/>
            <w:szCs w:val="24"/>
            <w:rPrChange w:id="2131" w:author="David Recio Arnés" w:date="2022-06-27T17:43:00Z">
              <w:rPr>
                <w:i w:val="0"/>
                <w:iCs w:val="0"/>
                <w:noProof/>
              </w:rPr>
            </w:rPrChange>
          </w:rPr>
          <w:fldChar w:fldCharType="end"/>
        </w:r>
      </w:del>
      <w:del w:id="2132" w:author="David Recio" w:date="2022-06-23T01:11:00Z">
        <w:r w:rsidR="00AD0304" w:rsidRPr="00C6157D" w:rsidDel="00E95018">
          <w:rPr>
            <w:sz w:val="24"/>
            <w:szCs w:val="24"/>
          </w:rPr>
          <w:delText xml:space="preserve"> Nivel 2 de Madurez del Servicio Web REST</w:delText>
        </w:r>
      </w:del>
    </w:p>
    <w:p w14:paraId="320F5282" w14:textId="18B8D40D" w:rsidR="004A1824" w:rsidRPr="00C6157D" w:rsidRDefault="009039EF" w:rsidP="00817CD6">
      <w:pPr>
        <w:ind w:right="-574" w:firstLine="1418"/>
        <w:rPr>
          <w:ins w:id="2133" w:author="David Recio" w:date="2022-06-23T01:21:00Z"/>
          <w:szCs w:val="24"/>
        </w:rPr>
      </w:pPr>
      <w:commentRangeStart w:id="2134"/>
      <w:commentRangeEnd w:id="2134"/>
      <w:del w:id="2135" w:author="David Recio" w:date="2022-06-27T09:38:00Z">
        <w:r w:rsidRPr="00C6157D" w:rsidDel="007D6DFB">
          <w:rPr>
            <w:rStyle w:val="Refdecomentario"/>
            <w:sz w:val="24"/>
            <w:szCs w:val="24"/>
            <w:rPrChange w:id="2136" w:author="David Recio Arnés" w:date="2022-06-27T17:43:00Z">
              <w:rPr>
                <w:rStyle w:val="Refdecomentario"/>
              </w:rPr>
            </w:rPrChange>
          </w:rPr>
          <w:commentReference w:id="2134"/>
        </w:r>
      </w:del>
      <w:ins w:id="2137" w:author="David Recio" w:date="2022-06-23T01:15:00Z">
        <w:r w:rsidR="004A1824" w:rsidRPr="00C6157D">
          <w:rPr>
            <w:szCs w:val="24"/>
          </w:rPr>
          <w:t>Siguiendo con ejemplo del a</w:t>
        </w:r>
      </w:ins>
      <w:ins w:id="2138" w:author="David Recio" w:date="2022-06-23T01:16:00Z">
        <w:r w:rsidR="004A1824" w:rsidRPr="00C6157D">
          <w:rPr>
            <w:szCs w:val="24"/>
          </w:rPr>
          <w:t>partado nivel 1, se intercambia GET por el POST,</w:t>
        </w:r>
      </w:ins>
      <w:ins w:id="2139" w:author="David Recio" w:date="2022-06-23T01:17:00Z">
        <w:r w:rsidR="004A1824" w:rsidRPr="00C6157D">
          <w:rPr>
            <w:szCs w:val="24"/>
          </w:rPr>
          <w:t xml:space="preserve"> escondiendo los datos, ya que en vez de enviar los datos por la URL se </w:t>
        </w:r>
      </w:ins>
      <w:ins w:id="2140" w:author="David Recio" w:date="2022-06-23T01:18:00Z">
        <w:r w:rsidR="004A1824" w:rsidRPr="00C6157D">
          <w:rPr>
            <w:szCs w:val="24"/>
          </w:rPr>
          <w:t>envían en el cuerpo</w:t>
        </w:r>
      </w:ins>
      <w:commentRangeStart w:id="2141"/>
      <w:commentRangeEnd w:id="2141"/>
      <w:r w:rsidRPr="00C6157D">
        <w:rPr>
          <w:rStyle w:val="Refdecomentario"/>
          <w:sz w:val="24"/>
          <w:szCs w:val="24"/>
          <w:rPrChange w:id="2142" w:author="David Recio Arnés" w:date="2022-06-27T17:43:00Z">
            <w:rPr>
              <w:rStyle w:val="Refdecomentario"/>
            </w:rPr>
          </w:rPrChange>
        </w:rPr>
        <w:commentReference w:id="2141"/>
      </w:r>
      <w:ins w:id="2143" w:author="David Recio Arnés" w:date="2022-06-27T17:42:00Z">
        <w:r w:rsidR="00D50140" w:rsidRPr="00C6157D">
          <w:rPr>
            <w:szCs w:val="24"/>
          </w:rPr>
          <w:t xml:space="preserve">. </w:t>
        </w:r>
      </w:ins>
      <w:ins w:id="2144" w:author="David Recio" w:date="2022-06-23T01:19:00Z">
        <w:del w:id="2145" w:author="David Recio Arnés" w:date="2022-06-27T17:42:00Z">
          <w:r w:rsidR="004A1824" w:rsidRPr="00C6157D" w:rsidDel="00D50140">
            <w:rPr>
              <w:szCs w:val="24"/>
            </w:rPr>
            <w:delText xml:space="preserve">; </w:delText>
          </w:r>
        </w:del>
        <w:r w:rsidR="004A1824" w:rsidRPr="00C6157D">
          <w:rPr>
            <w:szCs w:val="24"/>
          </w:rPr>
          <w:t xml:space="preserve">También usa para </w:t>
        </w:r>
        <w:commentRangeStart w:id="2146"/>
        <w:r w:rsidR="004A1824" w:rsidRPr="00C6157D">
          <w:rPr>
            <w:szCs w:val="24"/>
          </w:rPr>
          <w:t xml:space="preserve">actualizar el </w:t>
        </w:r>
        <w:r w:rsidR="008C0A42" w:rsidRPr="00C6157D">
          <w:rPr>
            <w:szCs w:val="24"/>
          </w:rPr>
          <w:t xml:space="preserve">método </w:t>
        </w:r>
      </w:ins>
      <w:ins w:id="2147" w:author="David Recio" w:date="2022-06-23T01:21:00Z">
        <w:r w:rsidR="008C0A42" w:rsidRPr="00C6157D">
          <w:rPr>
            <w:szCs w:val="24"/>
          </w:rPr>
          <w:t>PUT</w:t>
        </w:r>
      </w:ins>
      <w:ins w:id="2148" w:author="David Recio" w:date="2022-06-23T01:20:00Z">
        <w:r w:rsidR="008C0A42" w:rsidRPr="00C6157D">
          <w:rPr>
            <w:szCs w:val="24"/>
          </w:rPr>
          <w:t xml:space="preserve">, dado que solo se actualiza </w:t>
        </w:r>
      </w:ins>
      <w:ins w:id="2149" w:author="David Recio" w:date="2022-06-23T01:21:00Z">
        <w:r w:rsidR="008C0A42" w:rsidRPr="00C6157D">
          <w:rPr>
            <w:szCs w:val="24"/>
          </w:rPr>
          <w:t>un dato entero</w:t>
        </w:r>
      </w:ins>
      <w:commentRangeEnd w:id="2146"/>
      <w:r w:rsidRPr="00C6157D">
        <w:rPr>
          <w:rStyle w:val="Refdecomentario"/>
          <w:sz w:val="24"/>
          <w:szCs w:val="24"/>
          <w:rPrChange w:id="2150" w:author="David Recio Arnés" w:date="2022-06-27T17:43:00Z">
            <w:rPr>
              <w:rStyle w:val="Refdecomentario"/>
            </w:rPr>
          </w:rPrChange>
        </w:rPr>
        <w:commentReference w:id="2146"/>
      </w:r>
      <w:ins w:id="2151" w:author="David Recio" w:date="2022-06-23T01:21:00Z">
        <w:r w:rsidR="008C0A42" w:rsidRPr="00C6157D">
          <w:rPr>
            <w:szCs w:val="24"/>
          </w:rPr>
          <w:t>.</w:t>
        </w:r>
      </w:ins>
    </w:p>
    <w:p w14:paraId="66E06E60" w14:textId="0F0351C7" w:rsidR="008C0A42" w:rsidRDefault="008C0A42" w:rsidP="004A1824">
      <w:pPr>
        <w:rPr>
          <w:ins w:id="2152" w:author="David Recio" w:date="2022-06-23T01:23:00Z"/>
          <w:noProof/>
        </w:rPr>
      </w:pPr>
      <w:ins w:id="2153"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9"/>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50"/>
                      <a:stretch>
                        <a:fillRect/>
                      </a:stretch>
                    </pic:blipFill>
                    <pic:spPr>
                      <a:xfrm>
                        <a:off x="0" y="0"/>
                        <a:ext cx="4857750" cy="1581150"/>
                      </a:xfrm>
                      <a:prstGeom prst="rect">
                        <a:avLst/>
                      </a:prstGeom>
                    </pic:spPr>
                  </pic:pic>
                </a:graphicData>
              </a:graphic>
            </wp:inline>
          </w:drawing>
        </w:r>
      </w:ins>
      <w:ins w:id="2154"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1"/>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2"/>
                      <a:stretch>
                        <a:fillRect/>
                      </a:stretch>
                    </pic:blipFill>
                    <pic:spPr>
                      <a:xfrm>
                        <a:off x="0" y="0"/>
                        <a:ext cx="4924425" cy="1781175"/>
                      </a:xfrm>
                      <a:prstGeom prst="rect">
                        <a:avLst/>
                      </a:prstGeom>
                    </pic:spPr>
                  </pic:pic>
                </a:graphicData>
              </a:graphic>
            </wp:inline>
          </w:drawing>
        </w:r>
      </w:ins>
    </w:p>
    <w:p w14:paraId="0D64F851" w14:textId="25142CC6" w:rsidR="008C0A42" w:rsidRDefault="008C0A42" w:rsidP="004A1824">
      <w:pPr>
        <w:rPr>
          <w:ins w:id="2155" w:author="David Recio Arnés" w:date="2022-06-27T17:42:00Z"/>
        </w:rPr>
      </w:pPr>
      <w:ins w:id="2156"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3"/>
                      <a:stretch>
                        <a:fillRect/>
                      </a:stretch>
                    </pic:blipFill>
                    <pic:spPr>
                      <a:xfrm>
                        <a:off x="0" y="0"/>
                        <a:ext cx="5036185" cy="1193165"/>
                      </a:xfrm>
                      <a:prstGeom prst="rect">
                        <a:avLst/>
                      </a:prstGeom>
                    </pic:spPr>
                  </pic:pic>
                </a:graphicData>
              </a:graphic>
            </wp:inline>
          </w:drawing>
        </w:r>
      </w:ins>
    </w:p>
    <w:p w14:paraId="120680B9" w14:textId="77777777" w:rsidR="00D50140" w:rsidRPr="00AD1E56" w:rsidRDefault="00D50140" w:rsidP="004A1824"/>
    <w:p w14:paraId="6D71F8C2" w14:textId="77777777" w:rsidR="00AD0304" w:rsidRPr="00AD1E56" w:rsidRDefault="00AD0304" w:rsidP="00817CD6">
      <w:pPr>
        <w:pStyle w:val="Ttulo4"/>
        <w:ind w:left="993"/>
        <w:rPr>
          <w:b/>
          <w:bCs/>
        </w:rPr>
      </w:pPr>
      <w:r w:rsidRPr="00AD1E56">
        <w:rPr>
          <w:b/>
          <w:bCs/>
        </w:rPr>
        <w:t>Nivel 3</w:t>
      </w:r>
    </w:p>
    <w:p w14:paraId="4F45D640" w14:textId="17AF25A7" w:rsidR="00376DE0" w:rsidRDefault="00AD0304" w:rsidP="00817CD6">
      <w:pPr>
        <w:ind w:left="-709" w:right="-7" w:firstLine="1560"/>
        <w:rPr>
          <w:ins w:id="2157" w:author="David Recio" w:date="2022-06-23T01:29:00Z"/>
          <w:noProof/>
        </w:rPr>
      </w:pPr>
      <w:r>
        <w:t xml:space="preserve">Es el último nivel, </w:t>
      </w:r>
      <w:commentRangeStart w:id="2158"/>
      <w:r>
        <w:t>donde se habla del término “</w:t>
      </w:r>
      <w:r w:rsidRPr="00EF7AE9">
        <w:rPr>
          <w:i/>
          <w:iCs/>
        </w:rPr>
        <w:t>H</w:t>
      </w:r>
      <w:del w:id="2159" w:author="David Recio" w:date="2022-06-27T09:39:00Z">
        <w:r w:rsidRPr="00EF7AE9" w:rsidDel="007D6DFB">
          <w:rPr>
            <w:i/>
            <w:iCs/>
          </w:rPr>
          <w:delText>ypermedia control</w:delText>
        </w:r>
      </w:del>
      <w:ins w:id="2160" w:author="David Recio" w:date="2022-06-27T09:39:00Z">
        <w:r w:rsidR="007D6DFB">
          <w:rPr>
            <w:i/>
            <w:iCs/>
          </w:rPr>
          <w:t>ATEOAS</w:t>
        </w:r>
      </w:ins>
      <w:del w:id="2161" w:author="David Recio" w:date="2022-06-27T09:39:00Z">
        <w:r w:rsidRPr="00EF7AE9" w:rsidDel="007D6DFB">
          <w:rPr>
            <w:i/>
            <w:iCs/>
          </w:rPr>
          <w:delText>s</w:delText>
        </w:r>
      </w:del>
      <w:commentRangeEnd w:id="2158"/>
      <w:r w:rsidR="009039EF">
        <w:rPr>
          <w:rStyle w:val="Refdecomentario"/>
        </w:rPr>
        <w:commentReference w:id="2158"/>
      </w:r>
      <w:r>
        <w:t>”, según el cual, tras al realizar una petición, la misma respuesta nos ofrece la información necesaria para comprender cómo utilizar el recurso.</w:t>
      </w:r>
      <w:ins w:id="2162" w:author="David Recio" w:date="2022-06-23T01:29:00Z">
        <w:r w:rsidR="00376DE0">
          <w:rPr>
            <w:noProof/>
          </w:rPr>
          <w:t xml:space="preserve"> Para poder llegar a ese punto es </w:t>
        </w:r>
      </w:ins>
      <w:ins w:id="2163" w:author="David Recio" w:date="2022-06-23T01:30:00Z">
        <w:r w:rsidR="00457AF5">
          <w:rPr>
            <w:noProof/>
          </w:rPr>
          <w:t xml:space="preserve">necesario que los enlaces de los recursos presenten un “tipado” que </w:t>
        </w:r>
      </w:ins>
      <w:ins w:id="2164" w:author="David Recio" w:date="2022-06-23T01:31:00Z">
        <w:r w:rsidR="00457AF5">
          <w:rPr>
            <w:noProof/>
          </w:rPr>
          <w:t xml:space="preserve"> le sea f</w:t>
        </w:r>
      </w:ins>
      <w:ins w:id="2165" w:author="David Recio Arnés" w:date="2022-06-27T17:44:00Z">
        <w:r w:rsidR="00034187">
          <w:rPr>
            <w:noProof/>
          </w:rPr>
          <w:t>á</w:t>
        </w:r>
      </w:ins>
      <w:ins w:id="2166" w:author="David Recio" w:date="2022-06-23T01:31:00Z">
        <w:del w:id="2167" w:author="David Recio Arnés" w:date="2022-06-27T17:44:00Z">
          <w:r w:rsidR="00457AF5" w:rsidDel="00034187">
            <w:rPr>
              <w:noProof/>
            </w:rPr>
            <w:delText>a</w:delText>
          </w:r>
        </w:del>
        <w:r w:rsidR="00457AF5">
          <w:rPr>
            <w:noProof/>
          </w:rPr>
          <w:t>cil de entender al usuario</w:t>
        </w:r>
      </w:ins>
      <w:ins w:id="2168" w:author="David Recio Arnés" w:date="2022-06-27T17:44:00Z">
        <w:r w:rsidR="00034187">
          <w:rPr>
            <w:noProof/>
          </w:rPr>
          <w:t>,</w:t>
        </w:r>
      </w:ins>
      <w:ins w:id="2169" w:author="David Recio" w:date="2022-06-23T01:31:00Z">
        <w:r w:rsidR="00457AF5">
          <w:rPr>
            <w:noProof/>
          </w:rPr>
          <w:t xml:space="preserve"> </w:t>
        </w:r>
      </w:ins>
      <w:ins w:id="2170" w:author="David Recio Arnés" w:date="2022-06-27T17:44:00Z">
        <w:r w:rsidR="00034187">
          <w:rPr>
            <w:noProof/>
          </w:rPr>
          <w:t>cuya</w:t>
        </w:r>
      </w:ins>
      <w:ins w:id="2171" w:author="David Recio" w:date="2022-06-23T01:31:00Z">
        <w:del w:id="2172" w:author="David Recio Arnés" w:date="2022-06-27T17:44:00Z">
          <w:r w:rsidR="00457AF5" w:rsidDel="00034187">
            <w:rPr>
              <w:noProof/>
            </w:rPr>
            <w:delText>donde</w:delText>
          </w:r>
        </w:del>
        <w:r w:rsidR="00457AF5">
          <w:rPr>
            <w:noProof/>
          </w:rPr>
          <w:t xml:space="preserve"> la respuesta </w:t>
        </w:r>
      </w:ins>
      <w:ins w:id="2173" w:author="David Recio" w:date="2022-06-23T01:32:00Z">
        <w:r w:rsidR="00457AF5">
          <w:rPr>
            <w:noProof/>
          </w:rPr>
          <w:t>ofrece informacion adicional como enlaces a otros recursos ampliando las inte</w:t>
        </w:r>
      </w:ins>
      <w:ins w:id="2174" w:author="David Recio" w:date="2022-06-23T01:33:00Z">
        <w:r w:rsidR="00457AF5">
          <w:rPr>
            <w:noProof/>
          </w:rPr>
          <w:t>racciones con estos</w:t>
        </w:r>
      </w:ins>
      <w:ins w:id="2175" w:author="David Recio" w:date="2022-06-23T01:34:00Z">
        <w:del w:id="2176" w:author="David Recio Arnés" w:date="2022-06-27T17:47:00Z">
          <w:r w:rsidR="00457AF5" w:rsidDel="00ED7779">
            <w:rPr>
              <w:noProof/>
            </w:rPr>
            <w:delText>.</w:delText>
          </w:r>
        </w:del>
      </w:ins>
      <w:ins w:id="2177" w:author="David Recio" w:date="2022-06-23T01:30:00Z">
        <w:del w:id="2178" w:author="David Recio Arnés" w:date="2022-06-27T17:47:00Z">
          <w:r w:rsidR="00457AF5" w:rsidDel="00ED7779">
            <w:rPr>
              <w:noProof/>
            </w:rPr>
            <w:delText xml:space="preserve"> </w:delText>
          </w:r>
        </w:del>
      </w:ins>
      <w:ins w:id="2179" w:author="David Recio" w:date="2022-06-23T01:29:00Z">
        <w:r w:rsidR="00376DE0">
          <w:rPr>
            <w:noProof/>
          </w:rPr>
          <w:t xml:space="preserve"> </w:t>
        </w:r>
      </w:ins>
      <w:bookmarkStart w:id="2180" w:name="_Hlk107244724"/>
      <w:ins w:id="2181" w:author="David Recio Arnés" w:date="2022-06-27T17:47:00Z">
        <w:r w:rsidR="00ED7779" w:rsidRPr="00C6157D">
          <w:rPr>
            <w:szCs w:val="24"/>
          </w:rPr>
          <w:fldChar w:fldCharType="begin"/>
        </w:r>
        <w:r w:rsidR="00ED7779" w:rsidRPr="00C6157D">
          <w:rPr>
            <w:szCs w:val="24"/>
          </w:rPr>
          <w:instrText xml:space="preserve"> REF _Ref106832778 \r \h </w:instrText>
        </w:r>
        <w:r w:rsidR="00ED7779">
          <w:rPr>
            <w:szCs w:val="24"/>
          </w:rPr>
          <w:instrText xml:space="preserve"> \* MERGEFORMAT </w:instrText>
        </w:r>
      </w:ins>
      <w:r w:rsidR="00ED7779" w:rsidRPr="00C6157D">
        <w:rPr>
          <w:szCs w:val="24"/>
        </w:rPr>
      </w:r>
      <w:ins w:id="2182" w:author="David Recio Arnés" w:date="2022-06-27T17:47:00Z">
        <w:r w:rsidR="00ED7779" w:rsidRPr="00C6157D">
          <w:rPr>
            <w:szCs w:val="24"/>
          </w:rPr>
          <w:fldChar w:fldCharType="separate"/>
        </w:r>
        <w:r w:rsidR="00ED7779" w:rsidRPr="00C6157D">
          <w:rPr>
            <w:szCs w:val="24"/>
          </w:rPr>
          <w:t>[Ilustración 1</w:t>
        </w:r>
        <w:r w:rsidR="00ED7779">
          <w:rPr>
            <w:szCs w:val="24"/>
          </w:rPr>
          <w:t>1</w:t>
        </w:r>
        <w:r w:rsidR="00ED7779" w:rsidRPr="00C6157D">
          <w:rPr>
            <w:szCs w:val="24"/>
          </w:rPr>
          <w:t>]</w:t>
        </w:r>
        <w:r w:rsidR="00ED7779" w:rsidRPr="00C6157D">
          <w:rPr>
            <w:szCs w:val="24"/>
          </w:rPr>
          <w:fldChar w:fldCharType="end"/>
        </w:r>
        <w:bookmarkEnd w:id="2180"/>
        <w:r w:rsidR="00ED7779">
          <w:rPr>
            <w:szCs w:val="24"/>
          </w:rPr>
          <w:t>.</w:t>
        </w:r>
      </w:ins>
    </w:p>
    <w:p w14:paraId="78C93895" w14:textId="77777777" w:rsidR="00376DE0" w:rsidRDefault="00376DE0" w:rsidP="00AD0304">
      <w:pPr>
        <w:rPr>
          <w:ins w:id="2183" w:author="David Recio" w:date="2022-06-23T01:29:00Z"/>
          <w:noProof/>
        </w:rPr>
      </w:pPr>
    </w:p>
    <w:p w14:paraId="3F3AB1F2" w14:textId="7B5D82B0" w:rsidR="00457AF5" w:rsidRDefault="00AD0304">
      <w:pPr>
        <w:keepNext/>
        <w:jc w:val="center"/>
        <w:rPr>
          <w:ins w:id="2184" w:author="David Recio" w:date="2022-06-23T01:34:00Z"/>
        </w:rPr>
        <w:pPrChange w:id="2185" w:author="David Recio Arnés" w:date="2022-06-27T17:44:00Z">
          <w:pPr/>
        </w:pPrChange>
      </w:pPr>
      <w:r>
        <w:rPr>
          <w:noProof/>
        </w:rPr>
        <w:lastRenderedPageBreak/>
        <w:drawing>
          <wp:inline distT="0" distB="0" distL="0" distR="0" wp14:anchorId="7BBBE2F8" wp14:editId="30DDA8FC">
            <wp:extent cx="3486150" cy="1583941"/>
            <wp:effectExtent l="0" t="0" r="0"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4"/>
                    <a:stretch>
                      <a:fillRect/>
                    </a:stretch>
                  </pic:blipFill>
                  <pic:spPr>
                    <a:xfrm>
                      <a:off x="0" y="0"/>
                      <a:ext cx="3500846" cy="1590618"/>
                    </a:xfrm>
                    <a:prstGeom prst="rect">
                      <a:avLst/>
                    </a:prstGeom>
                  </pic:spPr>
                </pic:pic>
              </a:graphicData>
            </a:graphic>
          </wp:inline>
        </w:drawing>
      </w:r>
    </w:p>
    <w:p w14:paraId="48611327" w14:textId="75AF43FF" w:rsidR="00AD0304" w:rsidRDefault="00034187" w:rsidP="00457AF5">
      <w:pPr>
        <w:pStyle w:val="Descripcin"/>
        <w:rPr>
          <w:ins w:id="2186" w:author="David Recio Arnés" w:date="2022-06-27T17:45:00Z"/>
          <w:i w:val="0"/>
          <w:iCs w:val="0"/>
        </w:rPr>
      </w:pPr>
      <w:bookmarkStart w:id="2187" w:name="_Toc106842467"/>
      <w:ins w:id="2188" w:author="David Recio Arnés" w:date="2022-06-27T17:45:00Z">
        <w:r>
          <w:rPr>
            <w:i w:val="0"/>
            <w:iCs w:val="0"/>
          </w:rPr>
          <w:t xml:space="preserve">                              </w:t>
        </w:r>
      </w:ins>
      <w:ins w:id="2189" w:author="David Recio" w:date="2022-06-23T01:34:00Z">
        <w:r w:rsidR="00457AF5" w:rsidRPr="005E6132">
          <w:rPr>
            <w:i w:val="0"/>
            <w:iCs w:val="0"/>
          </w:rPr>
          <w:t xml:space="preserve">Ilustración </w:t>
        </w:r>
        <w:r w:rsidR="00457AF5" w:rsidRPr="005E6132">
          <w:rPr>
            <w:i w:val="0"/>
            <w:iCs w:val="0"/>
          </w:rPr>
          <w:fldChar w:fldCharType="begin"/>
        </w:r>
        <w:r w:rsidR="00457AF5" w:rsidRPr="005E6132">
          <w:rPr>
            <w:i w:val="0"/>
            <w:iCs w:val="0"/>
          </w:rPr>
          <w:instrText xml:space="preserve"> SEQ Ilustración \* ARABIC </w:instrText>
        </w:r>
      </w:ins>
      <w:r w:rsidR="00457AF5" w:rsidRPr="005E6132">
        <w:rPr>
          <w:i w:val="0"/>
          <w:iCs w:val="0"/>
        </w:rPr>
        <w:fldChar w:fldCharType="separate"/>
      </w:r>
      <w:ins w:id="2190" w:author="David Recio" w:date="2022-06-23T01:34:00Z">
        <w:r w:rsidR="00457AF5" w:rsidRPr="005E6132">
          <w:rPr>
            <w:i w:val="0"/>
            <w:iCs w:val="0"/>
            <w:noProof/>
          </w:rPr>
          <w:t>11</w:t>
        </w:r>
        <w:r w:rsidR="00457AF5" w:rsidRPr="005E6132">
          <w:rPr>
            <w:i w:val="0"/>
            <w:iCs w:val="0"/>
          </w:rPr>
          <w:fldChar w:fldCharType="end"/>
        </w:r>
        <w:r w:rsidR="00457AF5" w:rsidRPr="005E6132">
          <w:rPr>
            <w:i w:val="0"/>
            <w:iCs w:val="0"/>
          </w:rPr>
          <w:t>. Nivel 3 de Madurez del Servicio Web REST</w:t>
        </w:r>
      </w:ins>
      <w:bookmarkEnd w:id="2187"/>
    </w:p>
    <w:p w14:paraId="5FD093AF" w14:textId="77777777" w:rsidR="00034187" w:rsidRPr="00034187" w:rsidRDefault="00034187">
      <w:pPr>
        <w:rPr>
          <w:ins w:id="2191" w:author="David Recio" w:date="2022-06-23T01:34:00Z"/>
        </w:rPr>
        <w:pPrChange w:id="2192" w:author="David Recio Arnés" w:date="2022-06-27T17:45:00Z">
          <w:pPr>
            <w:pStyle w:val="Descripcin"/>
          </w:pPr>
        </w:pPrChange>
      </w:pPr>
    </w:p>
    <w:p w14:paraId="4EE1435B" w14:textId="72DB57D8" w:rsidR="00457AF5" w:rsidRDefault="00457AF5" w:rsidP="00817CD6">
      <w:pPr>
        <w:ind w:right="-574" w:firstLine="1418"/>
        <w:rPr>
          <w:ins w:id="2193" w:author="David Recio" w:date="2022-06-23T01:36:00Z"/>
        </w:rPr>
      </w:pPr>
      <w:ins w:id="2194" w:author="David Recio" w:date="2022-06-23T01:34:00Z">
        <w:r>
          <w:t xml:space="preserve"> Siguiendo con el ejemplo</w:t>
        </w:r>
      </w:ins>
      <w:ins w:id="2195" w:author="David Recio Arnés" w:date="2022-06-27T17:47:00Z">
        <w:r w:rsidR="00ED7779">
          <w:t xml:space="preserve">, </w:t>
        </w:r>
      </w:ins>
      <w:ins w:id="2196" w:author="David Recio" w:date="2022-06-23T01:34:00Z">
        <w:del w:id="2197" w:author="David Recio Arnés" w:date="2022-06-27T17:47:00Z">
          <w:r w:rsidDel="00ED7779">
            <w:delText xml:space="preserve"> que ha evolucionado p</w:delText>
          </w:r>
        </w:del>
      </w:ins>
      <w:ins w:id="2198" w:author="David Recio" w:date="2022-06-23T01:35:00Z">
        <w:del w:id="2199" w:author="David Recio Arnés" w:date="2022-06-27T17:47:00Z">
          <w:r w:rsidDel="00ED7779">
            <w:delText xml:space="preserve">asando por los niveles, ahora </w:delText>
          </w:r>
        </w:del>
        <w:r>
          <w:t>en el caso del método POST</w:t>
        </w:r>
        <w:r w:rsidR="00A84194">
          <w:t>, mandar</w:t>
        </w:r>
      </w:ins>
      <w:ins w:id="2200" w:author="David Recio Arnés" w:date="2022-06-27T17:48:00Z">
        <w:r w:rsidR="00ED7779">
          <w:t xml:space="preserve">á </w:t>
        </w:r>
      </w:ins>
      <w:ins w:id="2201" w:author="David Recio" w:date="2022-06-23T01:35:00Z">
        <w:del w:id="2202" w:author="David Recio Arnés" w:date="2022-06-27T17:48:00Z">
          <w:r w:rsidR="00A84194" w:rsidDel="00ED7779">
            <w:delText xml:space="preserve">a </w:delText>
          </w:r>
        </w:del>
        <w:r w:rsidR="00A84194">
          <w:t xml:space="preserve">información adicional </w:t>
        </w:r>
      </w:ins>
      <w:ins w:id="2203" w:author="David Recio Arnés" w:date="2022-06-27T17:48:00Z">
        <w:r w:rsidR="00ED7779">
          <w:t>para exponer</w:t>
        </w:r>
      </w:ins>
      <w:ins w:id="2204" w:author="David Recio" w:date="2022-06-23T01:35:00Z">
        <w:del w:id="2205" w:author="David Recio Arnés" w:date="2022-06-27T17:48:00Z">
          <w:r w:rsidR="00A84194" w:rsidDel="00ED7779">
            <w:delText>que expone</w:delText>
          </w:r>
        </w:del>
        <w:r w:rsidR="00A84194">
          <w:t xml:space="preserve"> </w:t>
        </w:r>
      </w:ins>
      <w:ins w:id="2206" w:author="David Recio" w:date="2022-06-23T01:36:00Z">
        <w:r w:rsidR="00A84194">
          <w:t>los recursos con sus URIs</w:t>
        </w:r>
      </w:ins>
      <w:ins w:id="2207" w:author="David Recio Arnés" w:date="2022-06-27T17:47:00Z">
        <w:r w:rsidR="00ED7779">
          <w:t>.</w:t>
        </w:r>
      </w:ins>
    </w:p>
    <w:p w14:paraId="5AAD0859" w14:textId="2E378B2D" w:rsidR="00A84194" w:rsidRDefault="00A84194" w:rsidP="00457AF5">
      <w:pPr>
        <w:rPr>
          <w:ins w:id="2208" w:author="David Recio" w:date="2022-06-23T01:36:00Z"/>
        </w:rPr>
      </w:pPr>
      <w:ins w:id="2209"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5"/>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2210"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6"/>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2211" w:author="David Recio" w:date="2022-06-23T01:34:00Z"/>
        </w:rPr>
      </w:pPr>
      <w:del w:id="2212" w:author="David Recio" w:date="2022-06-23T01:34:00Z">
        <w:r w:rsidDel="00457AF5">
          <w:rPr>
            <w:i w:val="0"/>
            <w:iCs w:val="0"/>
          </w:rPr>
          <w:fldChar w:fldCharType="begin"/>
        </w:r>
        <w:r w:rsidDel="00457AF5">
          <w:delInstrText xml:space="preserve"> SEQ Ilustración \* ARABIC </w:delInstrText>
        </w:r>
        <w:r w:rsidDel="00457AF5">
          <w:rPr>
            <w:i w:val="0"/>
            <w:iCs w:val="0"/>
          </w:rPr>
          <w:fldChar w:fldCharType="separate"/>
        </w:r>
        <w:r w:rsidR="00597FD8" w:rsidDel="00457AF5">
          <w:rPr>
            <w:noProof/>
          </w:rPr>
          <w:delText>10</w:delText>
        </w:r>
        <w:r w:rsidDel="00457AF5">
          <w:rPr>
            <w:i w:val="0"/>
            <w:iCs w:val="0"/>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2213" w:name="_Toc492888187"/>
      <w:bookmarkStart w:id="2214" w:name="_Toc492901275"/>
      <w:del w:id="2215" w:author="David Recio Arnés" w:date="2022-06-27T17:49:00Z">
        <w:r w:rsidDel="00ED7779">
          <w:lastRenderedPageBreak/>
          <w:br/>
        </w:r>
      </w:del>
      <w:bookmarkStart w:id="2216" w:name="_Toc107258999"/>
      <w:commentRangeStart w:id="2217"/>
      <w:commentRangeStart w:id="2218"/>
      <w:r w:rsidR="46F2DCDC" w:rsidRPr="00A74910">
        <w:rPr>
          <w:sz w:val="44"/>
          <w:szCs w:val="44"/>
        </w:rPr>
        <w:t>Análisis</w:t>
      </w:r>
      <w:bookmarkEnd w:id="2213"/>
      <w:bookmarkEnd w:id="2214"/>
      <w:bookmarkEnd w:id="2216"/>
    </w:p>
    <w:p w14:paraId="19A4949B" w14:textId="08D0FB96" w:rsidR="007B11A2" w:rsidRPr="007B11A2" w:rsidRDefault="007B11A2">
      <w:pPr>
        <w:ind w:left="-567" w:firstLine="1276"/>
        <w:rPr>
          <w:ins w:id="2219" w:author="David Recio" w:date="2022-06-23T02:14:00Z"/>
          <w:rFonts w:cstheme="minorHAnsi"/>
          <w:sz w:val="22"/>
          <w:rPrChange w:id="2220" w:author="David Recio" w:date="2022-06-23T02:15:00Z">
            <w:rPr>
              <w:ins w:id="2221" w:author="David Recio" w:date="2022-06-23T02:14:00Z"/>
            </w:rPr>
          </w:rPrChange>
        </w:rPr>
        <w:pPrChange w:id="2222" w:author="David Recio" w:date="2022-06-23T02:15:00Z">
          <w:pPr>
            <w:pStyle w:val="Ttulo2"/>
          </w:pPr>
        </w:pPrChange>
      </w:pPr>
      <w:bookmarkStart w:id="2223" w:name="_Hlk106130010"/>
      <w:ins w:id="2224" w:author="David Recio" w:date="2022-06-23T02:15:00Z">
        <w:r>
          <w:t xml:space="preserve">Investigación, análisis y requerimientos psicológicos del problema para la </w:t>
        </w:r>
      </w:ins>
      <w:ins w:id="2225" w:author="David Recio" w:date="2022-06-23T02:16:00Z">
        <w:r>
          <w:t>creación de la API.</w:t>
        </w:r>
      </w:ins>
    </w:p>
    <w:p w14:paraId="14C4DC6D" w14:textId="4AAA1E2E" w:rsidR="007B11A2" w:rsidRPr="007B11A2" w:rsidRDefault="007044DC" w:rsidP="005A1168">
      <w:pPr>
        <w:pStyle w:val="Ttulo2"/>
        <w:ind w:left="0"/>
      </w:pPr>
      <w:bookmarkStart w:id="2226" w:name="_Ref107016964"/>
      <w:bookmarkStart w:id="2227" w:name="_Toc107259000"/>
      <w:r>
        <w:t xml:space="preserve">Análisis </w:t>
      </w:r>
      <w:commentRangeEnd w:id="2217"/>
      <w:r w:rsidR="009404EE">
        <w:rPr>
          <w:rStyle w:val="Refdecomentario"/>
          <w:rFonts w:asciiTheme="minorHAnsi" w:eastAsiaTheme="minorHAnsi" w:hAnsiTheme="minorHAnsi" w:cstheme="minorBidi"/>
          <w:b w:val="0"/>
          <w:color w:val="auto"/>
        </w:rPr>
        <w:commentReference w:id="2217"/>
      </w:r>
      <w:commentRangeEnd w:id="2218"/>
      <w:r w:rsidR="009039EF">
        <w:rPr>
          <w:rStyle w:val="Refdecomentario"/>
          <w:rFonts w:asciiTheme="minorHAnsi" w:eastAsiaTheme="minorHAnsi" w:hAnsiTheme="minorHAnsi" w:cstheme="minorBidi"/>
          <w:b w:val="0"/>
          <w:color w:val="auto"/>
        </w:rPr>
        <w:commentReference w:id="2218"/>
      </w:r>
      <w:r>
        <w:t>de dominio</w:t>
      </w:r>
      <w:bookmarkEnd w:id="2226"/>
      <w:bookmarkEnd w:id="2227"/>
    </w:p>
    <w:p w14:paraId="608C7148" w14:textId="4574DD33" w:rsidR="008377D0" w:rsidRDefault="007044DC" w:rsidP="00817CD6">
      <w:pPr>
        <w:ind w:left="-567" w:firstLine="1276"/>
        <w:rPr>
          <w:ins w:id="2228" w:author="David Recio Arnés" w:date="2022-06-27T17:54:00Z"/>
        </w:rPr>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2F56CB1D" w14:textId="77777777" w:rsidR="00AC280D" w:rsidRDefault="00AC280D" w:rsidP="005A1168">
      <w:pPr>
        <w:ind w:left="-567" w:firstLine="1701"/>
      </w:pPr>
    </w:p>
    <w:p w14:paraId="4799A8A9" w14:textId="77777777" w:rsidR="00216058" w:rsidRDefault="007044DC">
      <w:pPr>
        <w:keepNext/>
        <w:jc w:val="center"/>
        <w:rPr>
          <w:ins w:id="2229" w:author="David Recio" w:date="2022-06-23T02:03:00Z"/>
        </w:rPr>
        <w:pPrChange w:id="2230" w:author="David Recio Arnés" w:date="2022-06-27T17:51:00Z">
          <w:pPr>
            <w:keepNext/>
          </w:pPr>
        </w:pPrChange>
      </w:pPr>
      <w:r>
        <w:rPr>
          <w:noProof/>
        </w:rPr>
        <w:drawing>
          <wp:inline distT="0" distB="0" distL="0" distR="0" wp14:anchorId="59F002A8" wp14:editId="28EDDA8E">
            <wp:extent cx="5202263" cy="2336754"/>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874" cy="2354996"/>
                    </a:xfrm>
                    <a:prstGeom prst="rect">
                      <a:avLst/>
                    </a:prstGeom>
                    <a:noFill/>
                  </pic:spPr>
                </pic:pic>
              </a:graphicData>
            </a:graphic>
          </wp:inline>
        </w:drawing>
      </w:r>
    </w:p>
    <w:p w14:paraId="72D45094" w14:textId="3EF15838" w:rsidR="002F186F" w:rsidRPr="00216058" w:rsidRDefault="00D33405">
      <w:pPr>
        <w:pStyle w:val="Descripcin"/>
        <w:rPr>
          <w:ins w:id="2231" w:author="David Recio" w:date="2022-06-22T20:48:00Z"/>
          <w:i w:val="0"/>
          <w:iCs w:val="0"/>
          <w:rPrChange w:id="2232" w:author="David Recio" w:date="2022-06-23T02:03:00Z">
            <w:rPr>
              <w:ins w:id="2233" w:author="David Recio" w:date="2022-06-22T20:48:00Z"/>
              <w:i/>
              <w:iCs/>
            </w:rPr>
          </w:rPrChange>
        </w:rPr>
        <w:pPrChange w:id="2234" w:author="David Recio" w:date="2022-06-23T02:03:00Z">
          <w:pPr/>
        </w:pPrChange>
      </w:pPr>
      <w:bookmarkStart w:id="2235" w:name="_Toc106842468"/>
      <w:ins w:id="2236" w:author="David Recio Arnés" w:date="2022-06-27T17:51:00Z">
        <w:r>
          <w:rPr>
            <w:i w:val="0"/>
            <w:iCs w:val="0"/>
          </w:rPr>
          <w:t xml:space="preserve">                       </w:t>
        </w:r>
      </w:ins>
      <w:ins w:id="2237" w:author="David Recio" w:date="2022-06-23T02:03:00Z">
        <w:r w:rsidR="00216058" w:rsidRPr="00216058">
          <w:rPr>
            <w:i w:val="0"/>
            <w:iCs w:val="0"/>
            <w:rPrChange w:id="2238" w:author="David Recio" w:date="2022-06-23T02:03:00Z">
              <w:rPr/>
            </w:rPrChange>
          </w:rPr>
          <w:t xml:space="preserve">Ilustración </w:t>
        </w:r>
        <w:del w:id="2239" w:author="David Recio Arnés" w:date="2022-06-27T17:52:00Z">
          <w:r w:rsidR="00216058" w:rsidRPr="00216058" w:rsidDel="00D33405">
            <w:rPr>
              <w:i w:val="0"/>
              <w:iCs w:val="0"/>
              <w:rPrChange w:id="2240" w:author="David Recio" w:date="2022-06-23T02:03:00Z">
                <w:rPr/>
              </w:rPrChange>
            </w:rPr>
            <w:fldChar w:fldCharType="begin"/>
          </w:r>
          <w:r w:rsidR="00216058" w:rsidRPr="00216058" w:rsidDel="00D33405">
            <w:rPr>
              <w:i w:val="0"/>
              <w:iCs w:val="0"/>
              <w:rPrChange w:id="2241" w:author="David Recio" w:date="2022-06-23T02:03:00Z">
                <w:rPr/>
              </w:rPrChange>
            </w:rPr>
            <w:delInstrText xml:space="preserve"> SEQ Ilustración \* ARABIC </w:delInstrText>
          </w:r>
        </w:del>
      </w:ins>
      <w:del w:id="2242" w:author="David Recio Arnés" w:date="2022-06-27T17:52:00Z">
        <w:r w:rsidR="00216058" w:rsidRPr="00216058" w:rsidDel="00D33405">
          <w:rPr>
            <w:i w:val="0"/>
            <w:iCs w:val="0"/>
            <w:rPrChange w:id="2243" w:author="David Recio" w:date="2022-06-23T02:03:00Z">
              <w:rPr/>
            </w:rPrChange>
          </w:rPr>
          <w:fldChar w:fldCharType="separate"/>
        </w:r>
      </w:del>
      <w:ins w:id="2244" w:author="David Recio" w:date="2022-06-23T02:03:00Z">
        <w:del w:id="2245" w:author="David Recio Arnés" w:date="2022-06-27T17:52:00Z">
          <w:r w:rsidR="00216058" w:rsidRPr="00216058" w:rsidDel="00D33405">
            <w:rPr>
              <w:i w:val="0"/>
              <w:iCs w:val="0"/>
              <w:noProof/>
              <w:rPrChange w:id="2246" w:author="David Recio" w:date="2022-06-23T02:03:00Z">
                <w:rPr>
                  <w:noProof/>
                </w:rPr>
              </w:rPrChange>
            </w:rPr>
            <w:delText>11</w:delText>
          </w:r>
          <w:r w:rsidR="00216058" w:rsidRPr="00216058" w:rsidDel="00D33405">
            <w:rPr>
              <w:i w:val="0"/>
              <w:iCs w:val="0"/>
              <w:rPrChange w:id="2247" w:author="David Recio" w:date="2022-06-23T02:03:00Z">
                <w:rPr/>
              </w:rPrChange>
            </w:rPr>
            <w:fldChar w:fldCharType="end"/>
          </w:r>
        </w:del>
      </w:ins>
      <w:ins w:id="2248" w:author="David Recio Arnés" w:date="2022-06-27T17:52:00Z">
        <w:r>
          <w:rPr>
            <w:i w:val="0"/>
            <w:iCs w:val="0"/>
          </w:rPr>
          <w:t>12</w:t>
        </w:r>
      </w:ins>
      <w:ins w:id="2249" w:author="David Recio" w:date="2022-06-23T02:03:00Z">
        <w:r w:rsidR="00216058" w:rsidRPr="00216058">
          <w:rPr>
            <w:i w:val="0"/>
            <w:iCs w:val="0"/>
            <w:rPrChange w:id="2250" w:author="David Recio" w:date="2022-06-23T02:03:00Z">
              <w:rPr/>
            </w:rPrChange>
          </w:rPr>
          <w:t>.</w:t>
        </w:r>
      </w:ins>
      <w:ins w:id="2251" w:author="David Recio Arnés" w:date="2022-06-27T17:52:00Z">
        <w:r>
          <w:rPr>
            <w:i w:val="0"/>
            <w:iCs w:val="0"/>
          </w:rPr>
          <w:t xml:space="preserve"> </w:t>
        </w:r>
      </w:ins>
      <w:ins w:id="2252" w:author="David Recio" w:date="2022-06-23T02:03:00Z">
        <w:r w:rsidR="00216058" w:rsidRPr="00216058">
          <w:rPr>
            <w:i w:val="0"/>
            <w:iCs w:val="0"/>
            <w:rPrChange w:id="2253" w:author="David Recio" w:date="2022-06-23T02:03:00Z">
              <w:rPr/>
            </w:rPrChange>
          </w:rPr>
          <w:t>Población de matriculados en universidades.</w:t>
        </w:r>
      </w:ins>
      <w:bookmarkEnd w:id="2235"/>
    </w:p>
    <w:p w14:paraId="7D92C0CD" w14:textId="4C37057B" w:rsidR="007044DC" w:rsidDel="00AC280D" w:rsidRDefault="007044DC" w:rsidP="008377D0">
      <w:pPr>
        <w:spacing w:before="0" w:after="200" w:line="240" w:lineRule="auto"/>
        <w:rPr>
          <w:del w:id="2254" w:author="David Recio" w:date="2022-06-23T02:03:00Z"/>
        </w:rPr>
      </w:pPr>
    </w:p>
    <w:p w14:paraId="75DA1E51" w14:textId="6B082EA6" w:rsidR="00AC280D" w:rsidRDefault="00AC280D">
      <w:pPr>
        <w:pStyle w:val="Descripcin"/>
        <w:rPr>
          <w:ins w:id="2255" w:author="David Recio Arnés" w:date="2022-06-27T17:53:00Z"/>
          <w:i w:val="0"/>
          <w:iCs w:val="0"/>
          <w:color w:val="auto"/>
          <w:sz w:val="24"/>
          <w:szCs w:val="22"/>
        </w:rPr>
      </w:pPr>
    </w:p>
    <w:p w14:paraId="33F28E1E" w14:textId="304F1C87" w:rsidR="00AC280D" w:rsidRDefault="00AC280D" w:rsidP="00AC280D">
      <w:pPr>
        <w:rPr>
          <w:ins w:id="2256" w:author="David Recio Arnés" w:date="2022-06-27T17:53:00Z"/>
        </w:rPr>
      </w:pPr>
    </w:p>
    <w:p w14:paraId="66063C76" w14:textId="77777777" w:rsidR="00AC280D" w:rsidRPr="00AC280D" w:rsidRDefault="00AC280D" w:rsidP="00AC280D">
      <w:pPr>
        <w:rPr>
          <w:ins w:id="2257" w:author="David Recio Arnés" w:date="2022-06-27T17:53:00Z"/>
        </w:rPr>
      </w:pPr>
    </w:p>
    <w:p w14:paraId="1D27AFFE" w14:textId="0FBF832A" w:rsidR="007044DC" w:rsidDel="002F186F" w:rsidRDefault="007044DC" w:rsidP="008377D0">
      <w:pPr>
        <w:spacing w:before="0" w:after="200" w:line="240" w:lineRule="auto"/>
        <w:rPr>
          <w:del w:id="2258" w:author="David Recio" w:date="2022-06-22T20:48:00Z"/>
          <w:i/>
          <w:iCs/>
          <w:color w:val="44546A" w:themeColor="text2"/>
          <w:sz w:val="22"/>
          <w:szCs w:val="18"/>
        </w:rPr>
      </w:pPr>
      <w:del w:id="2259"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2260" w:name="_Ref101983970"/>
        <w:r w:rsidR="00597FD8" w:rsidDel="002F186F">
          <w:rPr>
            <w:i/>
            <w:iCs/>
            <w:noProof/>
            <w:color w:val="44546A" w:themeColor="text2"/>
            <w:sz w:val="22"/>
            <w:szCs w:val="18"/>
          </w:rPr>
          <w:delText>11</w:delText>
        </w:r>
        <w:bookmarkEnd w:id="2260"/>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2261" w:name="_Ref101012095"/>
        <w:bookmarkStart w:id="2262"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2261"/>
        <w:r w:rsidRPr="007044DC" w:rsidDel="002F186F">
          <w:rPr>
            <w:i/>
            <w:iCs/>
            <w:color w:val="44546A" w:themeColor="text2"/>
            <w:sz w:val="22"/>
            <w:szCs w:val="18"/>
          </w:rPr>
          <w:delText xml:space="preserve"> </w:delText>
        </w:r>
        <w:bookmarkEnd w:id="2262"/>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5DB4D872" w:rsidR="007044DC" w:rsidRPr="00AC280D" w:rsidRDefault="007044DC" w:rsidP="00817CD6">
      <w:pPr>
        <w:ind w:firstLine="1276"/>
        <w:rPr>
          <w:b/>
          <w:bCs/>
          <w:i/>
          <w:iCs/>
          <w:szCs w:val="24"/>
        </w:rPr>
      </w:pPr>
      <w:del w:id="2263" w:author="David Recio" w:date="2022-06-22T21:06:00Z">
        <w:r w:rsidRPr="00AC280D" w:rsidDel="00FC730D">
          <w:rPr>
            <w:szCs w:val="24"/>
          </w:rPr>
          <w:lastRenderedPageBreak/>
          <w:delText>Según la</w:delText>
        </w:r>
        <w:r w:rsidR="00F40E0B" w:rsidRPr="00AC280D" w:rsidDel="00FC730D">
          <w:rPr>
            <w:b/>
            <w:bCs/>
            <w:i/>
            <w:iCs/>
            <w:szCs w:val="24"/>
          </w:rPr>
          <w:delText xml:space="preserve"> </w:delText>
        </w:r>
        <w:r w:rsidR="00F40E0B" w:rsidRPr="00AC280D" w:rsidDel="00FC730D">
          <w:rPr>
            <w:szCs w:val="24"/>
          </w:rPr>
          <w:delText xml:space="preserve">ilustración </w:delText>
        </w:r>
      </w:del>
      <w:commentRangeStart w:id="2264"/>
      <w:del w:id="2265" w:author="David Recio" w:date="2022-06-22T20:48:00Z">
        <w:r w:rsidR="00F40E0B" w:rsidRPr="00AC280D" w:rsidDel="002F186F">
          <w:rPr>
            <w:szCs w:val="24"/>
          </w:rPr>
          <w:delText>[ver 6</w:delText>
        </w:r>
        <w:commentRangeEnd w:id="2264"/>
        <w:r w:rsidR="009404EE" w:rsidRPr="00AC280D" w:rsidDel="002F186F">
          <w:rPr>
            <w:rStyle w:val="Refdecomentario"/>
            <w:sz w:val="24"/>
            <w:szCs w:val="24"/>
            <w:rPrChange w:id="2266" w:author="David Recio Arnés" w:date="2022-06-27T17:56:00Z">
              <w:rPr>
                <w:rStyle w:val="Refdecomentario"/>
              </w:rPr>
            </w:rPrChange>
          </w:rPr>
          <w:commentReference w:id="2264"/>
        </w:r>
        <w:r w:rsidR="00F40E0B" w:rsidRPr="00AC280D" w:rsidDel="002F186F">
          <w:rPr>
            <w:szCs w:val="24"/>
          </w:rPr>
          <w:delText>]</w:delText>
        </w:r>
        <w:r w:rsidR="00F40E0B" w:rsidRPr="00AC280D" w:rsidDel="002F186F">
          <w:rPr>
            <w:color w:val="000000" w:themeColor="text1"/>
            <w:szCs w:val="24"/>
          </w:rPr>
          <w:delText xml:space="preserve">, </w:delText>
        </w:r>
      </w:del>
      <w:del w:id="2267" w:author="David Recio" w:date="2022-06-22T21:06:00Z">
        <w:r w:rsidRPr="00AC280D" w:rsidDel="00FC730D">
          <w:rPr>
            <w:szCs w:val="24"/>
          </w:rPr>
          <w:delText xml:space="preserve">la tasa neta de escolarización </w:delText>
        </w:r>
        <w:commentRangeStart w:id="2268"/>
        <w:r w:rsidRPr="00AC280D" w:rsidDel="00FC730D">
          <w:rPr>
            <w:szCs w:val="24"/>
          </w:rPr>
          <w:delText>en Educaci</w:delText>
        </w:r>
        <w:commentRangeEnd w:id="2268"/>
        <w:r w:rsidR="009404EE" w:rsidRPr="00AC280D" w:rsidDel="00FC730D">
          <w:rPr>
            <w:rStyle w:val="Refdecomentario"/>
            <w:sz w:val="24"/>
            <w:szCs w:val="24"/>
            <w:rPrChange w:id="2269" w:author="David Recio Arnés" w:date="2022-06-27T17:56:00Z">
              <w:rPr>
                <w:rStyle w:val="Refdecomentario"/>
              </w:rPr>
            </w:rPrChange>
          </w:rPr>
          <w:commentReference w:id="2268"/>
        </w:r>
        <w:r w:rsidRPr="00AC280D" w:rsidDel="00FC730D">
          <w:rPr>
            <w:szCs w:val="24"/>
          </w:rPr>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2223"/>
        <w:r w:rsidRPr="00AC280D" w:rsidDel="00FC730D">
          <w:rPr>
            <w:szCs w:val="24"/>
          </w:rPr>
          <w:delText xml:space="preserve">titulación elegida el primer año, </w:delText>
        </w:r>
        <w:commentRangeStart w:id="2270"/>
        <w:r w:rsidRPr="00AC280D" w:rsidDel="00FC730D">
          <w:rPr>
            <w:szCs w:val="24"/>
          </w:rPr>
          <w:delText xml:space="preserve">como queda reflejado en la tabla 1 </w:delText>
        </w:r>
        <w:commentRangeEnd w:id="2270"/>
        <w:r w:rsidR="009404EE" w:rsidRPr="00AC280D" w:rsidDel="00FC730D">
          <w:rPr>
            <w:rStyle w:val="Refdecomentario"/>
            <w:sz w:val="24"/>
            <w:szCs w:val="24"/>
            <w:rPrChange w:id="2271" w:author="David Recio Arnés" w:date="2022-06-27T17:56:00Z">
              <w:rPr>
                <w:rStyle w:val="Refdecomentario"/>
              </w:rPr>
            </w:rPrChange>
          </w:rPr>
          <w:commentReference w:id="2270"/>
        </w:r>
        <w:r w:rsidRPr="00AC280D" w:rsidDel="00FC730D">
          <w:rPr>
            <w:szCs w:val="24"/>
          </w:rPr>
          <w:delText xml:space="preserve">(ordenada por especialidad). </w:delText>
        </w:r>
        <w:commentRangeStart w:id="2272"/>
        <w:r w:rsidRPr="00AC280D" w:rsidDel="00FC730D">
          <w:rPr>
            <w:szCs w:val="24"/>
          </w:rPr>
          <w:delText xml:space="preserve">El 33,2% de los estudiantes de nuevo ingreso en estudios de Grado del curso 2014-2015 abandonaron sus estudios, aunque de ellos, el 12% </w:delText>
        </w:r>
        <w:commentRangeEnd w:id="2272"/>
        <w:r w:rsidR="00E63A9E" w:rsidRPr="00AC280D" w:rsidDel="00FC730D">
          <w:rPr>
            <w:rStyle w:val="Refdecomentario"/>
            <w:sz w:val="24"/>
            <w:szCs w:val="24"/>
            <w:rPrChange w:id="2273" w:author="David Recio Arnés" w:date="2022-06-27T17:56:00Z">
              <w:rPr>
                <w:rStyle w:val="Refdecomentario"/>
              </w:rPr>
            </w:rPrChange>
          </w:rPr>
          <w:commentReference w:id="2272"/>
        </w:r>
        <w:r w:rsidRPr="00AC280D" w:rsidDel="00FC730D">
          <w:rPr>
            <w:szCs w:val="24"/>
          </w:rPr>
          <w:delText xml:space="preserve">cambiaron de titulación según la tabla </w:delText>
        </w:r>
        <w:bookmarkStart w:id="2274" w:name="_Hlk104453993"/>
        <w:r w:rsidR="00F40E0B" w:rsidRPr="00AC280D" w:rsidDel="00FC730D">
          <w:rPr>
            <w:szCs w:val="24"/>
          </w:rPr>
          <w:delText>[1]</w:delText>
        </w:r>
        <w:r w:rsidR="00DD0975" w:rsidRPr="00AC280D" w:rsidDel="00FC730D">
          <w:rPr>
            <w:szCs w:val="24"/>
          </w:rPr>
          <w:delText>.</w:delText>
        </w:r>
        <w:r w:rsidRPr="00AC280D" w:rsidDel="00FC730D">
          <w:rPr>
            <w:szCs w:val="24"/>
          </w:rPr>
          <w:delText xml:space="preserve"> </w:delText>
        </w:r>
      </w:del>
      <w:bookmarkEnd w:id="2274"/>
      <w:ins w:id="2275" w:author="David Recio" w:date="2022-06-22T20:52:00Z">
        <w:r w:rsidR="002F186F" w:rsidRPr="00AC280D">
          <w:rPr>
            <w:szCs w:val="24"/>
          </w:rPr>
          <w:t>Según la ilustración anterior</w:t>
        </w:r>
      </w:ins>
      <w:ins w:id="2276" w:author="David Recio Arnés" w:date="2022-06-27T17:51:00Z">
        <w:r w:rsidR="00D33405" w:rsidRPr="00AC280D">
          <w:rPr>
            <w:szCs w:val="24"/>
          </w:rPr>
          <w:t xml:space="preserve"> </w:t>
        </w:r>
        <w:r w:rsidR="00D33405" w:rsidRPr="00AC280D">
          <w:rPr>
            <w:szCs w:val="24"/>
          </w:rPr>
          <w:fldChar w:fldCharType="begin"/>
        </w:r>
        <w:r w:rsidR="00D33405" w:rsidRPr="00AC280D">
          <w:rPr>
            <w:szCs w:val="24"/>
          </w:rPr>
          <w:instrText xml:space="preserve"> REF _Ref106832778 \r \h  \* MERGEFORMAT </w:instrText>
        </w:r>
      </w:ins>
      <w:r w:rsidR="00D33405" w:rsidRPr="00AC280D">
        <w:rPr>
          <w:szCs w:val="24"/>
        </w:rPr>
      </w:r>
      <w:ins w:id="2277" w:author="David Recio Arnés" w:date="2022-06-27T17:51:00Z">
        <w:r w:rsidR="00D33405" w:rsidRPr="00AC280D">
          <w:rPr>
            <w:szCs w:val="24"/>
          </w:rPr>
          <w:fldChar w:fldCharType="separate"/>
        </w:r>
        <w:r w:rsidR="00D33405" w:rsidRPr="00AC280D">
          <w:rPr>
            <w:szCs w:val="24"/>
          </w:rPr>
          <w:t>[Ilustración 12]</w:t>
        </w:r>
        <w:r w:rsidR="00D33405" w:rsidRPr="00AC280D">
          <w:rPr>
            <w:szCs w:val="24"/>
          </w:rPr>
          <w:fldChar w:fldCharType="end"/>
        </w:r>
      </w:ins>
      <w:ins w:id="2278" w:author="David Recio" w:date="2022-06-22T20:52:00Z">
        <w:r w:rsidR="002F186F" w:rsidRPr="00AC280D">
          <w:rPr>
            <w:szCs w:val="24"/>
          </w:rPr>
          <w:t xml:space="preserve">, la tasa neta de escolarización en la </w:t>
        </w:r>
      </w:ins>
      <w:ins w:id="2279" w:author="David Recio" w:date="2022-06-22T20:53:00Z">
        <w:r w:rsidR="002F186F" w:rsidRPr="00AC280D">
          <w:rPr>
            <w:szCs w:val="24"/>
          </w:rPr>
          <w:t>educación universitaria</w:t>
        </w:r>
      </w:ins>
      <w:ins w:id="2280" w:author="David Recio" w:date="2022-06-22T20:54:00Z">
        <w:r w:rsidR="00C41332" w:rsidRPr="00AC280D">
          <w:rPr>
            <w:szCs w:val="24"/>
          </w:rPr>
          <w:t xml:space="preserve"> sobre </w:t>
        </w:r>
      </w:ins>
      <w:ins w:id="2281" w:author="David Recio" w:date="2022-06-22T20:55:00Z">
        <w:r w:rsidR="00C41332" w:rsidRPr="00AC280D">
          <w:rPr>
            <w:szCs w:val="24"/>
          </w:rPr>
          <w:t>la población comprendida entre 18 y 24 años</w:t>
        </w:r>
      </w:ins>
      <w:ins w:id="2282" w:author="David Recio" w:date="2022-06-22T20:57:00Z">
        <w:r w:rsidR="00C41332" w:rsidRPr="00AC280D">
          <w:rPr>
            <w:szCs w:val="24"/>
          </w:rPr>
          <w:t xml:space="preserve">, se puede ver un interés creciente </w:t>
        </w:r>
      </w:ins>
      <w:ins w:id="2283" w:author="David Recio" w:date="2022-06-22T20:58:00Z">
        <w:r w:rsidR="00C41332" w:rsidRPr="00AC280D">
          <w:rPr>
            <w:szCs w:val="24"/>
          </w:rPr>
          <w:t>en el estudio de carreras universitarias</w:t>
        </w:r>
      </w:ins>
      <w:ins w:id="2284" w:author="David Recio" w:date="2022-06-22T20:59:00Z">
        <w:r w:rsidR="0068766B" w:rsidRPr="00AC280D">
          <w:rPr>
            <w:szCs w:val="24"/>
          </w:rPr>
          <w:t xml:space="preserve">, sin </w:t>
        </w:r>
      </w:ins>
      <w:ins w:id="2285" w:author="David Recio" w:date="2022-06-22T21:00:00Z">
        <w:r w:rsidR="0068766B" w:rsidRPr="00AC280D">
          <w:rPr>
            <w:szCs w:val="24"/>
          </w:rPr>
          <w:t>embargo,</w:t>
        </w:r>
      </w:ins>
      <w:ins w:id="2286" w:author="David Recio" w:date="2022-06-22T20:59:00Z">
        <w:r w:rsidR="0068766B" w:rsidRPr="00AC280D">
          <w:rPr>
            <w:szCs w:val="24"/>
          </w:rPr>
          <w:t xml:space="preserve"> si nos fijamos en el </w:t>
        </w:r>
      </w:ins>
      <w:ins w:id="2287" w:author="David Recio" w:date="2022-06-22T21:00:00Z">
        <w:r w:rsidR="0068766B" w:rsidRPr="00AC280D">
          <w:rPr>
            <w:szCs w:val="24"/>
          </w:rPr>
          <w:t>año escolar 2016-17 se produce un leve descenso y es</w:t>
        </w:r>
      </w:ins>
      <w:ins w:id="2288" w:author="David Recio" w:date="2022-06-22T21:01:00Z">
        <w:r w:rsidR="0068766B" w:rsidRPr="00AC280D">
          <w:rPr>
            <w:szCs w:val="24"/>
          </w:rPr>
          <w:t xml:space="preserve">tancamiento en el interés de los estudiantes, a pesar de ser más numerosa la franja de edad. Este dato </w:t>
        </w:r>
      </w:ins>
      <w:ins w:id="2289" w:author="David Recio" w:date="2022-06-22T21:02:00Z">
        <w:r w:rsidR="0068766B" w:rsidRPr="00AC280D">
          <w:rPr>
            <w:szCs w:val="24"/>
          </w:rPr>
          <w:t>se puede relacionar con la tabla que se mostrará a continuación.</w:t>
        </w:r>
      </w:ins>
      <w:r w:rsidRPr="00AC280D">
        <w:rPr>
          <w:b/>
          <w:bCs/>
          <w:i/>
          <w:iCs/>
          <w:szCs w:val="24"/>
        </w:rPr>
        <w:fldChar w:fldCharType="begin"/>
      </w:r>
      <w:r w:rsidRPr="00AC280D">
        <w:rPr>
          <w:b/>
          <w:bCs/>
          <w:i/>
          <w:iCs/>
          <w:szCs w:val="24"/>
        </w:rPr>
        <w:instrText xml:space="preserve"> REF _Ref101012741 \h  \* MERGEFORMAT </w:instrText>
      </w:r>
      <w:r w:rsidRPr="00AC280D">
        <w:rPr>
          <w:b/>
          <w:bCs/>
          <w:i/>
          <w:iCs/>
          <w:szCs w:val="24"/>
        </w:rPr>
      </w:r>
      <w:r w:rsidR="0083098F">
        <w:rPr>
          <w:b/>
          <w:bCs/>
          <w:i/>
          <w:iCs/>
          <w:szCs w:val="24"/>
        </w:rPr>
        <w:fldChar w:fldCharType="separate"/>
      </w:r>
      <w:r w:rsidRPr="00AC280D">
        <w:rPr>
          <w:b/>
          <w:bCs/>
          <w:i/>
          <w:iCs/>
          <w:szCs w:val="24"/>
        </w:rPr>
        <w:fldChar w:fldCharType="end"/>
      </w:r>
    </w:p>
    <w:p w14:paraId="63F75B11" w14:textId="77777777" w:rsidR="004439FF" w:rsidRDefault="007044DC">
      <w:pPr>
        <w:keepNext/>
        <w:rPr>
          <w:ins w:id="2290" w:author="David Recio" w:date="2022-06-22T20:24:00Z"/>
        </w:rPr>
        <w:pPrChange w:id="2291"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8"/>
                    <a:stretch>
                      <a:fillRect/>
                    </a:stretch>
                  </pic:blipFill>
                  <pic:spPr>
                    <a:xfrm>
                      <a:off x="0" y="0"/>
                      <a:ext cx="5036185" cy="1673225"/>
                    </a:xfrm>
                    <a:prstGeom prst="rect">
                      <a:avLst/>
                    </a:prstGeom>
                  </pic:spPr>
                </pic:pic>
              </a:graphicData>
            </a:graphic>
          </wp:inline>
        </w:drawing>
      </w:r>
    </w:p>
    <w:p w14:paraId="25EAB257" w14:textId="72C1618D" w:rsidR="007044DC" w:rsidRPr="00216058" w:rsidRDefault="00AC280D">
      <w:pPr>
        <w:pStyle w:val="Descripcin"/>
        <w:rPr>
          <w:i w:val="0"/>
          <w:iCs w:val="0"/>
          <w:rPrChange w:id="2292" w:author="David Recio" w:date="2022-06-23T02:04:00Z">
            <w:rPr>
              <w:i/>
              <w:iCs/>
            </w:rPr>
          </w:rPrChange>
        </w:rPr>
        <w:pPrChange w:id="2293" w:author="David Recio" w:date="2022-06-22T20:24:00Z">
          <w:pPr/>
        </w:pPrChange>
      </w:pPr>
      <w:bookmarkStart w:id="2294" w:name="_Toc106842494"/>
      <w:ins w:id="2295" w:author="David Recio Arnés" w:date="2022-06-27T17:54:00Z">
        <w:r>
          <w:rPr>
            <w:i w:val="0"/>
            <w:iCs w:val="0"/>
          </w:rPr>
          <w:t xml:space="preserve">                                 </w:t>
        </w:r>
      </w:ins>
      <w:bookmarkStart w:id="2296" w:name="_Hlk107248474"/>
      <w:ins w:id="2297" w:author="David Recio" w:date="2022-06-22T20:24:00Z">
        <w:r w:rsidR="004439FF" w:rsidRPr="00216058">
          <w:rPr>
            <w:i w:val="0"/>
            <w:iCs w:val="0"/>
            <w:rPrChange w:id="2298" w:author="David Recio" w:date="2022-06-23T02:04:00Z">
              <w:rPr/>
            </w:rPrChange>
          </w:rPr>
          <w:t xml:space="preserve">Tabla </w:t>
        </w:r>
      </w:ins>
      <w:ins w:id="2299" w:author="David Recio" w:date="2022-06-27T11:20:00Z">
        <w:del w:id="2300" w:author="David Recio Arnés" w:date="2022-06-27T17:54:00Z">
          <w:r w:rsidR="00C636D3" w:rsidDel="00AC280D">
            <w:rPr>
              <w:i w:val="0"/>
              <w:iCs w:val="0"/>
            </w:rPr>
            <w:fldChar w:fldCharType="begin"/>
          </w:r>
          <w:r w:rsidR="00C636D3" w:rsidDel="00AC280D">
            <w:rPr>
              <w:i w:val="0"/>
              <w:iCs w:val="0"/>
            </w:rPr>
            <w:delInstrText xml:space="preserve"> SEQ Tabla \* ARABIC </w:delInstrText>
          </w:r>
        </w:del>
      </w:ins>
      <w:del w:id="2301" w:author="David Recio Arnés" w:date="2022-06-27T17:54:00Z">
        <w:r w:rsidR="00C636D3" w:rsidDel="00AC280D">
          <w:rPr>
            <w:i w:val="0"/>
            <w:iCs w:val="0"/>
          </w:rPr>
          <w:fldChar w:fldCharType="separate"/>
        </w:r>
      </w:del>
      <w:ins w:id="2302" w:author="David Recio" w:date="2022-06-27T12:16:00Z">
        <w:del w:id="2303" w:author="David Recio Arnés" w:date="2022-06-27T17:54:00Z">
          <w:r w:rsidR="00BA4AFA" w:rsidDel="00AC280D">
            <w:rPr>
              <w:i w:val="0"/>
              <w:iCs w:val="0"/>
              <w:noProof/>
            </w:rPr>
            <w:delText>1</w:delText>
          </w:r>
        </w:del>
      </w:ins>
      <w:ins w:id="2304" w:author="David Recio" w:date="2022-06-27T11:20:00Z">
        <w:del w:id="2305" w:author="David Recio Arnés" w:date="2022-06-27T17:54:00Z">
          <w:r w:rsidR="00C636D3" w:rsidDel="00AC280D">
            <w:rPr>
              <w:i w:val="0"/>
              <w:iCs w:val="0"/>
            </w:rPr>
            <w:fldChar w:fldCharType="end"/>
          </w:r>
        </w:del>
      </w:ins>
      <w:ins w:id="2306" w:author="David Recio Arnés" w:date="2022-06-27T17:54:00Z">
        <w:r>
          <w:rPr>
            <w:i w:val="0"/>
            <w:iCs w:val="0"/>
          </w:rPr>
          <w:t>2</w:t>
        </w:r>
      </w:ins>
      <w:ins w:id="2307" w:author="David Recio" w:date="2022-06-22T20:24:00Z">
        <w:r w:rsidR="004439FF" w:rsidRPr="00216058">
          <w:rPr>
            <w:i w:val="0"/>
            <w:iCs w:val="0"/>
            <w:rPrChange w:id="2308" w:author="David Recio" w:date="2022-06-23T02:04:00Z">
              <w:rPr/>
            </w:rPrChange>
          </w:rPr>
          <w:t>.  Tasas de abandono en el primer año</w:t>
        </w:r>
      </w:ins>
      <w:bookmarkEnd w:id="2294"/>
      <w:ins w:id="2309" w:author="David Recio Arnés" w:date="2022-06-27T17:55:00Z">
        <w:r>
          <w:rPr>
            <w:i w:val="0"/>
            <w:iCs w:val="0"/>
          </w:rPr>
          <w:t xml:space="preserve"> universitario.</w:t>
        </w:r>
      </w:ins>
      <w:bookmarkEnd w:id="2296"/>
    </w:p>
    <w:p w14:paraId="3FE64A58" w14:textId="6F2CD688" w:rsidR="007044DC" w:rsidDel="00AC280D" w:rsidRDefault="00676B64" w:rsidP="008377D0">
      <w:pPr>
        <w:keepNext/>
        <w:spacing w:before="0" w:after="200" w:line="240" w:lineRule="auto"/>
        <w:ind w:left="-1134"/>
        <w:jc w:val="center"/>
        <w:rPr>
          <w:del w:id="2310" w:author="David Recio Arnés" w:date="2022-06-27T17:56:00Z"/>
          <w:i/>
          <w:iCs/>
          <w:color w:val="44546A" w:themeColor="text2"/>
          <w:sz w:val="22"/>
          <w:szCs w:val="18"/>
        </w:rPr>
      </w:pPr>
      <w:del w:id="2311"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2312" w:name="_Ref101012741"/>
      <w:bookmarkStart w:id="2313" w:name="_Hlk102388496"/>
      <w:del w:id="2314"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2312"/>
      <w:del w:id="2315" w:author="David Recio Arnés" w:date="2022-06-27T17:54:00Z">
        <w:r w:rsidR="007044DC" w:rsidRPr="007044DC" w:rsidDel="00AC280D">
          <w:rPr>
            <w:i/>
            <w:iCs/>
            <w:color w:val="44546A" w:themeColor="text2"/>
            <w:sz w:val="22"/>
            <w:szCs w:val="18"/>
          </w:rPr>
          <w:delText>.</w:delText>
        </w:r>
      </w:del>
      <w:r w:rsidR="007044DC" w:rsidRPr="007044DC">
        <w:rPr>
          <w:i/>
          <w:iCs/>
          <w:color w:val="44546A" w:themeColor="text2"/>
          <w:sz w:val="22"/>
          <w:szCs w:val="18"/>
        </w:rPr>
        <w:t xml:space="preserve"> </w:t>
      </w:r>
      <w:bookmarkEnd w:id="2313"/>
    </w:p>
    <w:p w14:paraId="78A30728" w14:textId="77777777" w:rsidR="008377D0" w:rsidRPr="008377D0" w:rsidRDefault="008377D0" w:rsidP="00AC280D">
      <w:pPr>
        <w:keepNext/>
        <w:spacing w:before="0" w:after="200" w:line="240" w:lineRule="auto"/>
        <w:ind w:left="-1134"/>
        <w:jc w:val="center"/>
        <w:rPr>
          <w:i/>
          <w:iCs/>
          <w:color w:val="44546A" w:themeColor="text2"/>
          <w:sz w:val="22"/>
          <w:szCs w:val="18"/>
        </w:rPr>
      </w:pPr>
    </w:p>
    <w:p w14:paraId="647F2EB0" w14:textId="6D130545" w:rsidR="0068766B" w:rsidRPr="009F23A7" w:rsidRDefault="00FC730D">
      <w:pPr>
        <w:ind w:firstLine="1276"/>
        <w:rPr>
          <w:ins w:id="2316" w:author="David Recio" w:date="2022-06-22T21:03:00Z"/>
          <w:szCs w:val="24"/>
        </w:rPr>
        <w:pPrChange w:id="2317" w:author="David Recio" w:date="2022-06-22T21:03:00Z">
          <w:pPr>
            <w:ind w:firstLine="1134"/>
          </w:pPr>
        </w:pPrChange>
      </w:pPr>
      <w:ins w:id="2318" w:author="David Recio" w:date="2022-06-22T21:03:00Z">
        <w:r w:rsidRPr="009F23A7">
          <w:rPr>
            <w:szCs w:val="24"/>
          </w:rPr>
          <w:t xml:space="preserve">Como se puede </w:t>
        </w:r>
      </w:ins>
      <w:ins w:id="2319" w:author="David Recio" w:date="2022-06-22T21:04:00Z">
        <w:r w:rsidRPr="009F23A7">
          <w:rPr>
            <w:szCs w:val="24"/>
          </w:rPr>
          <w:t>observar</w:t>
        </w:r>
      </w:ins>
      <w:ins w:id="2320" w:author="David Recio Arnés" w:date="2022-06-27T17:58:00Z">
        <w:r w:rsidR="00AC280D" w:rsidRPr="009F23A7">
          <w:rPr>
            <w:szCs w:val="24"/>
          </w:rPr>
          <w:t xml:space="preserve"> </w:t>
        </w:r>
      </w:ins>
      <w:ins w:id="2321" w:author="David Recio Arnés" w:date="2022-06-27T17:57:00Z">
        <w:r w:rsidR="00AC280D" w:rsidRPr="009F23A7">
          <w:rPr>
            <w:szCs w:val="24"/>
          </w:rPr>
          <w:fldChar w:fldCharType="begin"/>
        </w:r>
        <w:r w:rsidR="00AC280D" w:rsidRPr="009F23A7">
          <w:rPr>
            <w:szCs w:val="24"/>
          </w:rPr>
          <w:instrText xml:space="preserve"> REF _Ref106832778 \r \h  \* MERGEFORMAT </w:instrText>
        </w:r>
      </w:ins>
      <w:r w:rsidR="00AC280D" w:rsidRPr="009F23A7">
        <w:rPr>
          <w:szCs w:val="24"/>
        </w:rPr>
      </w:r>
      <w:ins w:id="2322" w:author="David Recio Arnés" w:date="2022-06-27T17:57:00Z">
        <w:r w:rsidR="00AC280D" w:rsidRPr="009F23A7">
          <w:rPr>
            <w:szCs w:val="24"/>
          </w:rPr>
          <w:fldChar w:fldCharType="separate"/>
        </w:r>
        <w:r w:rsidR="00AC280D" w:rsidRPr="009F23A7">
          <w:rPr>
            <w:szCs w:val="24"/>
          </w:rPr>
          <w:t>[</w:t>
        </w:r>
      </w:ins>
      <w:ins w:id="2323" w:author="David Recio Arnés" w:date="2022-06-27T17:58:00Z">
        <w:r w:rsidR="00AC280D" w:rsidRPr="009F23A7">
          <w:rPr>
            <w:szCs w:val="24"/>
          </w:rPr>
          <w:t>Tabla 2</w:t>
        </w:r>
      </w:ins>
      <w:ins w:id="2324" w:author="David Recio Arnés" w:date="2022-06-27T17:57:00Z">
        <w:r w:rsidR="00AC280D" w:rsidRPr="009F23A7">
          <w:rPr>
            <w:szCs w:val="24"/>
          </w:rPr>
          <w:t>]</w:t>
        </w:r>
        <w:r w:rsidR="00AC280D" w:rsidRPr="009F23A7">
          <w:rPr>
            <w:szCs w:val="24"/>
          </w:rPr>
          <w:fldChar w:fldCharType="end"/>
        </w:r>
      </w:ins>
      <w:ins w:id="2325" w:author="David Recio" w:date="2022-06-22T21:04:00Z">
        <w:r w:rsidRPr="009F23A7">
          <w:rPr>
            <w:szCs w:val="24"/>
          </w:rPr>
          <w:t xml:space="preserve">, tanto el porcentaje de abandono como el porcentaje de cambio de estudios sigue una progresión </w:t>
        </w:r>
      </w:ins>
      <w:ins w:id="2326" w:author="David Recio" w:date="2022-06-22T21:07:00Z">
        <w:r w:rsidRPr="009F23A7">
          <w:rPr>
            <w:szCs w:val="24"/>
          </w:rPr>
          <w:t>creciente. En</w:t>
        </w:r>
      </w:ins>
      <w:ins w:id="2327" w:author="David Recio" w:date="2022-06-22T21:05:00Z">
        <w:r w:rsidRPr="009F23A7">
          <w:rPr>
            <w:szCs w:val="24"/>
          </w:rPr>
          <w:t xml:space="preserve"> relación</w:t>
        </w:r>
      </w:ins>
      <w:ins w:id="2328" w:author="David Recio Arnés" w:date="2022-06-27T17:55:00Z">
        <w:r w:rsidR="00AC280D" w:rsidRPr="009F23A7">
          <w:rPr>
            <w:szCs w:val="24"/>
          </w:rPr>
          <w:t xml:space="preserve"> </w:t>
        </w:r>
      </w:ins>
      <w:ins w:id="2329" w:author="David Recio" w:date="2022-06-22T21:05:00Z">
        <w:del w:id="2330" w:author="David Recio Arnés" w:date="2022-06-27T17:55:00Z">
          <w:r w:rsidRPr="009F23A7" w:rsidDel="00AC280D">
            <w:rPr>
              <w:szCs w:val="24"/>
            </w:rPr>
            <w:delText xml:space="preserve"> </w:delText>
          </w:r>
        </w:del>
        <w:r w:rsidRPr="009F23A7">
          <w:rPr>
            <w:szCs w:val="24"/>
          </w:rPr>
          <w:t xml:space="preserve">al punto anterior, ese descenso del interés universitario se puede provocar por el aumento de la frustración </w:t>
        </w:r>
      </w:ins>
      <w:ins w:id="2331" w:author="David Recio" w:date="2022-06-22T21:06:00Z">
        <w:r w:rsidRPr="009F23A7">
          <w:rPr>
            <w:szCs w:val="24"/>
          </w:rPr>
          <w:t xml:space="preserve">o desinterés de </w:t>
        </w:r>
      </w:ins>
      <w:ins w:id="2332" w:author="David Recio" w:date="2022-06-22T21:07:00Z">
        <w:r w:rsidRPr="009F23A7">
          <w:rPr>
            <w:szCs w:val="24"/>
          </w:rPr>
          <w:t>esta,</w:t>
        </w:r>
      </w:ins>
      <w:ins w:id="2333" w:author="David Recio" w:date="2022-06-22T21:06:00Z">
        <w:r w:rsidRPr="009F23A7">
          <w:rPr>
            <w:szCs w:val="24"/>
          </w:rPr>
          <w:t xml:space="preserve"> dando lugar a tan altas tasas de abandono o de cambio de estudios.</w:t>
        </w:r>
      </w:ins>
    </w:p>
    <w:p w14:paraId="31A45B3B" w14:textId="77777777" w:rsidR="00AC280D" w:rsidRPr="009F23A7" w:rsidRDefault="00116941" w:rsidP="00817CD6">
      <w:pPr>
        <w:ind w:firstLine="1276"/>
        <w:rPr>
          <w:ins w:id="2334" w:author="David Recio Arnés" w:date="2022-06-27T17:56:00Z"/>
          <w:szCs w:val="24"/>
        </w:rPr>
      </w:pPr>
      <w:r w:rsidRPr="009F23A7">
        <w:rPr>
          <w:szCs w:val="24"/>
        </w:rPr>
        <w:t xml:space="preserve">Tal y cómo se muestra en las dos </w:t>
      </w:r>
      <w:commentRangeStart w:id="2335"/>
      <w:del w:id="2336" w:author="David Recio" w:date="2022-06-16T19:19:00Z">
        <w:r w:rsidRPr="009F23A7" w:rsidDel="00CB74AE">
          <w:rPr>
            <w:szCs w:val="24"/>
          </w:rPr>
          <w:delText xml:space="preserve">ilustraciones </w:delText>
        </w:r>
      </w:del>
      <w:commentRangeEnd w:id="2335"/>
      <w:ins w:id="2337" w:author="David Recio" w:date="2022-06-16T19:19:00Z">
        <w:r w:rsidR="00CB74AE" w:rsidRPr="009F23A7">
          <w:rPr>
            <w:szCs w:val="24"/>
          </w:rPr>
          <w:t xml:space="preserve">tablas </w:t>
        </w:r>
      </w:ins>
      <w:r w:rsidR="00E63A9E" w:rsidRPr="009F23A7">
        <w:rPr>
          <w:rStyle w:val="Refdecomentario"/>
          <w:sz w:val="24"/>
          <w:szCs w:val="24"/>
          <w:rPrChange w:id="2338" w:author="David Recio Arnés" w:date="2022-06-27T18:00:00Z">
            <w:rPr>
              <w:rStyle w:val="Refdecomentario"/>
            </w:rPr>
          </w:rPrChange>
        </w:rPr>
        <w:commentReference w:id="2335"/>
      </w:r>
      <w:r w:rsidRPr="009F23A7">
        <w:rPr>
          <w:szCs w:val="24"/>
        </w:rPr>
        <w:t>anteriores, la tasa de abandono en el primer año es un problema real.</w:t>
      </w:r>
      <w:r w:rsidR="008377D0" w:rsidRPr="009F23A7">
        <w:rPr>
          <w:szCs w:val="24"/>
        </w:rPr>
        <w:t xml:space="preserve"> </w:t>
      </w:r>
      <w:r w:rsidR="00D408D4" w:rsidRPr="009F23A7">
        <w:rPr>
          <w:szCs w:val="24"/>
        </w:rPr>
        <w:t>Esto se debe a muchos factores, como la falta de motivación, de tiempo, de planificación</w:t>
      </w:r>
      <w:r w:rsidR="00B05F9E" w:rsidRPr="009F23A7">
        <w:rPr>
          <w:szCs w:val="24"/>
        </w:rPr>
        <w:t>,</w:t>
      </w:r>
      <w:r w:rsidR="00D408D4" w:rsidRPr="009F23A7">
        <w:rPr>
          <w:szCs w:val="24"/>
        </w:rPr>
        <w:t xml:space="preserve"> etcétera</w:t>
      </w:r>
      <w:ins w:id="2339" w:author="David Recio" w:date="2022-06-16T19:31:00Z">
        <w:r w:rsidR="005E4D50" w:rsidRPr="009F23A7">
          <w:rPr>
            <w:szCs w:val="24"/>
          </w:rPr>
          <w:t>. Del conjunto de causas principales</w:t>
        </w:r>
      </w:ins>
      <w:del w:id="2340" w:author="David Recio" w:date="2022-06-16T19:31:00Z">
        <w:r w:rsidR="00D408D4" w:rsidRPr="009F23A7" w:rsidDel="005E4D50">
          <w:rPr>
            <w:szCs w:val="24"/>
          </w:rPr>
          <w:delText xml:space="preserve">, </w:delText>
        </w:r>
      </w:del>
      <w:del w:id="2341" w:author="David Recio" w:date="2022-06-16T19:28:00Z">
        <w:r w:rsidR="00D408D4" w:rsidRPr="009F23A7" w:rsidDel="005E4D50">
          <w:rPr>
            <w:szCs w:val="24"/>
          </w:rPr>
          <w:delText>pero</w:delText>
        </w:r>
      </w:del>
      <w:ins w:id="2342" w:author="David Recio" w:date="2022-06-16T19:31:00Z">
        <w:r w:rsidR="005E4D50" w:rsidRPr="009F23A7">
          <w:rPr>
            <w:szCs w:val="24"/>
          </w:rPr>
          <w:t xml:space="preserve"> </w:t>
        </w:r>
      </w:ins>
      <w:ins w:id="2343" w:author="David Recio" w:date="2022-06-16T19:29:00Z">
        <w:r w:rsidR="005E4D50" w:rsidRPr="009F23A7">
          <w:rPr>
            <w:szCs w:val="24"/>
          </w:rPr>
          <w:t xml:space="preserve">este proyecto se </w:t>
        </w:r>
      </w:ins>
      <w:ins w:id="2344" w:author="David Recio" w:date="2022-06-16T19:32:00Z">
        <w:r w:rsidR="005E4D50" w:rsidRPr="009F23A7">
          <w:rPr>
            <w:szCs w:val="24"/>
          </w:rPr>
          <w:t>centrará</w:t>
        </w:r>
      </w:ins>
      <w:ins w:id="2345" w:author="David Recio" w:date="2022-06-16T19:29:00Z">
        <w:r w:rsidR="005E4D50" w:rsidRPr="009F23A7">
          <w:rPr>
            <w:szCs w:val="24"/>
          </w:rPr>
          <w:t xml:space="preserve"> en </w:t>
        </w:r>
      </w:ins>
      <w:ins w:id="2346" w:author="David Recio" w:date="2022-06-16T19:32:00Z">
        <w:del w:id="2347" w:author="David Recio Arnés" w:date="2022-06-27T17:56:00Z">
          <w:r w:rsidR="005E4D50" w:rsidRPr="009F23A7" w:rsidDel="00AC280D">
            <w:rPr>
              <w:szCs w:val="24"/>
            </w:rPr>
            <w:delText xml:space="preserve"> </w:delText>
          </w:r>
        </w:del>
        <w:r w:rsidR="005E4D50" w:rsidRPr="009F23A7">
          <w:rPr>
            <w:szCs w:val="24"/>
          </w:rPr>
          <w:t xml:space="preserve">el caso donde </w:t>
        </w:r>
      </w:ins>
      <w:del w:id="2348" w:author="David Recio" w:date="2022-06-16T19:28:00Z">
        <w:r w:rsidR="00D408D4" w:rsidRPr="009F23A7" w:rsidDel="005E4D50">
          <w:rPr>
            <w:szCs w:val="24"/>
          </w:rPr>
          <w:delText xml:space="preserve"> </w:delText>
        </w:r>
      </w:del>
      <w:del w:id="2349" w:author="David Recio" w:date="2022-06-16T19:32:00Z">
        <w:r w:rsidR="00100F01" w:rsidRPr="009F23A7" w:rsidDel="005E4D50">
          <w:rPr>
            <w:szCs w:val="24"/>
          </w:rPr>
          <w:delText>una de las</w:delText>
        </w:r>
        <w:r w:rsidR="00D408D4" w:rsidRPr="009F23A7" w:rsidDel="005E4D50">
          <w:rPr>
            <w:szCs w:val="24"/>
          </w:rPr>
          <w:delText xml:space="preserve"> </w:delText>
        </w:r>
      </w:del>
      <w:commentRangeStart w:id="2350"/>
      <w:del w:id="2351" w:author="David Recio" w:date="2022-06-16T19:17:00Z">
        <w:r w:rsidR="00D408D4" w:rsidRPr="009F23A7" w:rsidDel="005B21D2">
          <w:rPr>
            <w:szCs w:val="24"/>
          </w:rPr>
          <w:delText>consecuencia</w:delText>
        </w:r>
        <w:r w:rsidR="00100F01" w:rsidRPr="009F23A7" w:rsidDel="005B21D2">
          <w:rPr>
            <w:szCs w:val="24"/>
          </w:rPr>
          <w:delText>s</w:delText>
        </w:r>
        <w:r w:rsidR="00D408D4" w:rsidRPr="009F23A7" w:rsidDel="005B21D2">
          <w:rPr>
            <w:szCs w:val="24"/>
          </w:rPr>
          <w:delText xml:space="preserve"> </w:delText>
        </w:r>
        <w:commentRangeEnd w:id="2350"/>
        <w:r w:rsidR="00E63A9E" w:rsidRPr="009F23A7" w:rsidDel="005B21D2">
          <w:rPr>
            <w:rStyle w:val="Refdecomentario"/>
            <w:sz w:val="24"/>
            <w:szCs w:val="24"/>
            <w:rPrChange w:id="2352" w:author="David Recio Arnés" w:date="2022-06-27T18:00:00Z">
              <w:rPr>
                <w:rStyle w:val="Refdecomentario"/>
              </w:rPr>
            </w:rPrChange>
          </w:rPr>
          <w:commentReference w:id="2350"/>
        </w:r>
      </w:del>
      <w:del w:id="2353" w:author="David Recio" w:date="2022-06-16T19:32:00Z">
        <w:r w:rsidR="00D408D4" w:rsidRPr="009F23A7" w:rsidDel="005E4D50">
          <w:rPr>
            <w:szCs w:val="24"/>
          </w:rPr>
          <w:delText>principal</w:delText>
        </w:r>
      </w:del>
      <w:del w:id="2354" w:author="David Recio" w:date="2022-06-16T19:28:00Z">
        <w:r w:rsidR="00D408D4" w:rsidRPr="009F23A7" w:rsidDel="00572AAC">
          <w:rPr>
            <w:szCs w:val="24"/>
          </w:rPr>
          <w:delText>mente</w:delText>
        </w:r>
      </w:del>
      <w:del w:id="2355" w:author="David Recio" w:date="2022-06-16T19:32:00Z">
        <w:r w:rsidR="00100F01" w:rsidRPr="009F23A7" w:rsidDel="005E4D50">
          <w:rPr>
            <w:szCs w:val="24"/>
          </w:rPr>
          <w:delText xml:space="preserve"> </w:delText>
        </w:r>
      </w:del>
      <w:del w:id="2356" w:author="David Recio" w:date="2022-06-16T19:28:00Z">
        <w:r w:rsidR="00100F01" w:rsidRPr="009F23A7" w:rsidDel="00572AAC">
          <w:rPr>
            <w:szCs w:val="24"/>
          </w:rPr>
          <w:delText>es</w:delText>
        </w:r>
        <w:r w:rsidR="00D408D4" w:rsidRPr="009F23A7" w:rsidDel="00572AAC">
          <w:rPr>
            <w:szCs w:val="24"/>
          </w:rPr>
          <w:delText xml:space="preserve"> </w:delText>
        </w:r>
      </w:del>
      <w:del w:id="2357" w:author="David Recio" w:date="2022-06-16T19:32:00Z">
        <w:r w:rsidR="00D408D4" w:rsidRPr="009F23A7" w:rsidDel="005E4D50">
          <w:rPr>
            <w:szCs w:val="24"/>
          </w:rPr>
          <w:delText xml:space="preserve">que </w:delText>
        </w:r>
      </w:del>
      <w:r w:rsidR="00D408D4" w:rsidRPr="009F23A7">
        <w:rPr>
          <w:szCs w:val="24"/>
        </w:rPr>
        <w:t>el</w:t>
      </w:r>
      <w:r w:rsidR="008377D0" w:rsidRPr="009F23A7">
        <w:rPr>
          <w:szCs w:val="24"/>
        </w:rPr>
        <w:t xml:space="preserve"> estudiante no reúne las aptitudes </w:t>
      </w:r>
      <w:commentRangeStart w:id="2358"/>
      <w:r w:rsidR="00B05F9E" w:rsidRPr="009F23A7">
        <w:rPr>
          <w:szCs w:val="24"/>
        </w:rPr>
        <w:t xml:space="preserve">y </w:t>
      </w:r>
      <w:ins w:id="2359" w:author="David Recio" w:date="2022-06-16T19:32:00Z">
        <w:r w:rsidR="005E4D50" w:rsidRPr="009F23A7">
          <w:rPr>
            <w:szCs w:val="24"/>
          </w:rPr>
          <w:t xml:space="preserve">el </w:t>
        </w:r>
      </w:ins>
      <w:r w:rsidR="00B05F9E" w:rsidRPr="009F23A7">
        <w:rPr>
          <w:szCs w:val="24"/>
        </w:rPr>
        <w:t>grado de concentració</w:t>
      </w:r>
      <w:commentRangeEnd w:id="2358"/>
      <w:r w:rsidR="00E63A9E" w:rsidRPr="009F23A7">
        <w:rPr>
          <w:rStyle w:val="Refdecomentario"/>
          <w:sz w:val="24"/>
          <w:szCs w:val="24"/>
          <w:rPrChange w:id="2360" w:author="David Recio Arnés" w:date="2022-06-27T18:00:00Z">
            <w:rPr>
              <w:rStyle w:val="Refdecomentario"/>
            </w:rPr>
          </w:rPrChange>
        </w:rPr>
        <w:commentReference w:id="2358"/>
      </w:r>
      <w:r w:rsidR="00B05F9E" w:rsidRPr="009F23A7">
        <w:rPr>
          <w:szCs w:val="24"/>
        </w:rPr>
        <w:t xml:space="preserve">n </w:t>
      </w:r>
      <w:r w:rsidR="008377D0" w:rsidRPr="009F23A7">
        <w:rPr>
          <w:szCs w:val="24"/>
        </w:rPr>
        <w:t>necesari</w:t>
      </w:r>
      <w:r w:rsidR="00B05F9E" w:rsidRPr="009F23A7">
        <w:rPr>
          <w:szCs w:val="24"/>
        </w:rPr>
        <w:t>o</w:t>
      </w:r>
      <w:r w:rsidR="008377D0" w:rsidRPr="009F23A7">
        <w:rPr>
          <w:szCs w:val="24"/>
        </w:rPr>
        <w:t>s para</w:t>
      </w:r>
      <w:del w:id="2361" w:author="David Recio Arnés" w:date="2022-06-27T17:57:00Z">
        <w:r w:rsidR="008377D0" w:rsidRPr="009F23A7" w:rsidDel="00AC280D">
          <w:rPr>
            <w:szCs w:val="24"/>
          </w:rPr>
          <w:delText xml:space="preserve"> </w:delText>
        </w:r>
      </w:del>
      <w:ins w:id="2362" w:author="David Recio" w:date="2022-06-16T19:18:00Z">
        <w:r w:rsidR="005B21D2" w:rsidRPr="009F23A7">
          <w:rPr>
            <w:szCs w:val="24"/>
          </w:rPr>
          <w:t xml:space="preserve"> lograr obtener </w:t>
        </w:r>
      </w:ins>
      <w:commentRangeStart w:id="2363"/>
      <w:del w:id="2364" w:author="David Recio" w:date="2022-06-16T19:18:00Z">
        <w:r w:rsidR="008377D0" w:rsidRPr="009F23A7" w:rsidDel="005B21D2">
          <w:rPr>
            <w:szCs w:val="24"/>
          </w:rPr>
          <w:delText xml:space="preserve">cumplimentar </w:delText>
        </w:r>
        <w:commentRangeEnd w:id="2363"/>
        <w:r w:rsidR="00E63A9E" w:rsidRPr="009F23A7" w:rsidDel="005B21D2">
          <w:rPr>
            <w:rStyle w:val="Refdecomentario"/>
            <w:sz w:val="24"/>
            <w:szCs w:val="24"/>
            <w:rPrChange w:id="2365" w:author="David Recio Arnés" w:date="2022-06-27T18:00:00Z">
              <w:rPr>
                <w:rStyle w:val="Refdecomentario"/>
              </w:rPr>
            </w:rPrChange>
          </w:rPr>
          <w:commentReference w:id="2363"/>
        </w:r>
      </w:del>
      <w:r w:rsidR="008377D0" w:rsidRPr="009F23A7">
        <w:rPr>
          <w:szCs w:val="24"/>
        </w:rPr>
        <w:t xml:space="preserve">la titulación, </w:t>
      </w:r>
      <w:ins w:id="2366" w:author="David Recio" w:date="2022-06-16T19:31:00Z">
        <w:r w:rsidR="005E4D50" w:rsidRPr="009F23A7">
          <w:rPr>
            <w:szCs w:val="24"/>
          </w:rPr>
          <w:t xml:space="preserve">ya que </w:t>
        </w:r>
      </w:ins>
      <w:r w:rsidR="008377D0" w:rsidRPr="009F23A7">
        <w:rPr>
          <w:szCs w:val="24"/>
        </w:rPr>
        <w:t>generan</w:t>
      </w:r>
      <w:del w:id="2367" w:author="David Recio" w:date="2022-06-16T19:31:00Z">
        <w:r w:rsidR="008377D0" w:rsidRPr="009F23A7" w:rsidDel="005E4D50">
          <w:rPr>
            <w:szCs w:val="24"/>
          </w:rPr>
          <w:delText>do</w:delText>
        </w:r>
      </w:del>
      <w:r w:rsidR="008377D0" w:rsidRPr="009F23A7">
        <w:rPr>
          <w:szCs w:val="24"/>
        </w:rPr>
        <w:t xml:space="preserve"> una frustración o desmotivación que le inducen a tomar la decisión de abandonar los estudios superiores, lo que podría solventarse con </w:t>
      </w:r>
    </w:p>
    <w:p w14:paraId="7137EEB9" w14:textId="799DB136" w:rsidR="008377D0" w:rsidRPr="009F23A7" w:rsidRDefault="008377D0" w:rsidP="00AC280D">
      <w:pPr>
        <w:ind w:left="-567"/>
        <w:rPr>
          <w:szCs w:val="24"/>
        </w:rPr>
      </w:pPr>
      <w:r w:rsidRPr="009F23A7">
        <w:rPr>
          <w:szCs w:val="24"/>
        </w:rPr>
        <w:lastRenderedPageBreak/>
        <w:t>una buena elección académica antes de comenzar el primer año</w:t>
      </w:r>
      <w:r w:rsidR="00116941" w:rsidRPr="009F23A7">
        <w:rPr>
          <w:szCs w:val="24"/>
        </w:rPr>
        <w:t xml:space="preserve"> ofreciendo a los estudiantes la posibilidad de realizar una serie de </w:t>
      </w:r>
      <w:r w:rsidR="00C8349C" w:rsidRPr="009F23A7">
        <w:rPr>
          <w:szCs w:val="24"/>
        </w:rPr>
        <w:t>test estanda</w:t>
      </w:r>
      <w:r w:rsidR="00C44F57" w:rsidRPr="009F23A7">
        <w:rPr>
          <w:szCs w:val="24"/>
        </w:rPr>
        <w:t>rizados</w:t>
      </w:r>
      <w:r w:rsidR="00116941" w:rsidRPr="009F23A7">
        <w:rPr>
          <w:szCs w:val="24"/>
        </w:rPr>
        <w:t xml:space="preserve"> sobre sus aptitudes, motivaciones, planificación, concentración, etcétera, que le sirvan como recomendaciones para elegir mejor la titulación que deberían estudiar.</w:t>
      </w:r>
    </w:p>
    <w:p w14:paraId="0856122D" w14:textId="5DBCD0D9" w:rsidR="00B05F9E" w:rsidRPr="009F23A7" w:rsidRDefault="00116941" w:rsidP="00817CD6">
      <w:pPr>
        <w:ind w:left="-567" w:firstLine="1276"/>
        <w:rPr>
          <w:szCs w:val="24"/>
        </w:rPr>
      </w:pPr>
      <w:r w:rsidRPr="009F23A7">
        <w:rPr>
          <w:szCs w:val="24"/>
        </w:rPr>
        <w:t xml:space="preserve">Hay muchos tipos de </w:t>
      </w:r>
      <w:commentRangeStart w:id="2368"/>
      <w:r w:rsidR="00C44F57" w:rsidRPr="009F23A7">
        <w:rPr>
          <w:szCs w:val="24"/>
        </w:rPr>
        <w:t>instrumentos</w:t>
      </w:r>
      <w:commentRangeEnd w:id="2368"/>
      <w:r w:rsidR="00E63A9E" w:rsidRPr="009F23A7">
        <w:rPr>
          <w:rStyle w:val="Refdecomentario"/>
          <w:sz w:val="24"/>
          <w:szCs w:val="24"/>
          <w:rPrChange w:id="2369" w:author="David Recio Arnés" w:date="2022-06-27T18:00:00Z">
            <w:rPr>
              <w:rStyle w:val="Refdecomentario"/>
            </w:rPr>
          </w:rPrChange>
        </w:rPr>
        <w:commentReference w:id="2368"/>
      </w:r>
      <w:ins w:id="2370" w:author="David Recio" w:date="2022-06-16T19:20:00Z">
        <w:r w:rsidR="00CB74AE" w:rsidRPr="009F23A7">
          <w:rPr>
            <w:szCs w:val="24"/>
          </w:rPr>
          <w:t xml:space="preserve"> utilizados en el estudio </w:t>
        </w:r>
      </w:ins>
      <w:ins w:id="2371" w:author="David Recio" w:date="2022-06-16T19:21:00Z">
        <w:r w:rsidR="00CB74AE" w:rsidRPr="009F23A7">
          <w:rPr>
            <w:szCs w:val="24"/>
          </w:rPr>
          <w:t>psicológico entorno al estudiante</w:t>
        </w:r>
      </w:ins>
      <w:r w:rsidRPr="009F23A7">
        <w:rPr>
          <w:szCs w:val="24"/>
        </w:rPr>
        <w:t>,</w:t>
      </w:r>
      <w:ins w:id="2372" w:author="David Recio" w:date="2022-06-16T19:21:00Z">
        <w:r w:rsidR="00CB74AE" w:rsidRPr="009F23A7">
          <w:rPr>
            <w:szCs w:val="24"/>
          </w:rPr>
          <w:t xml:space="preserve"> pero dado el alcance del proyecto, solo se </w:t>
        </w:r>
      </w:ins>
      <w:ins w:id="2373" w:author="David Recio" w:date="2022-06-27T09:40:00Z">
        <w:r w:rsidR="00F12E65" w:rsidRPr="009F23A7">
          <w:rPr>
            <w:szCs w:val="24"/>
          </w:rPr>
          <w:t>realizarán</w:t>
        </w:r>
      </w:ins>
      <w:ins w:id="2374" w:author="David Recio" w:date="2022-06-16T19:21:00Z">
        <w:r w:rsidR="00CB74AE" w:rsidRPr="009F23A7">
          <w:rPr>
            <w:szCs w:val="24"/>
          </w:rPr>
          <w:t xml:space="preserve"> dos tipos de </w:t>
        </w:r>
      </w:ins>
      <w:ins w:id="2375" w:author="David Recio Arnés" w:date="2022-06-27T18:18:00Z">
        <w:r w:rsidR="00817CD6">
          <w:rPr>
            <w:szCs w:val="24"/>
          </w:rPr>
          <w:t>test</w:t>
        </w:r>
      </w:ins>
      <w:ins w:id="2376" w:author="David Recio" w:date="2022-06-16T19:21:00Z">
        <w:del w:id="2377" w:author="David Recio Arnés" w:date="2022-06-27T18:18:00Z">
          <w:r w:rsidR="00CB74AE" w:rsidRPr="009F23A7" w:rsidDel="00817CD6">
            <w:rPr>
              <w:szCs w:val="24"/>
            </w:rPr>
            <w:delText>test</w:delText>
          </w:r>
        </w:del>
        <w:r w:rsidR="00CB74AE" w:rsidRPr="009F23A7">
          <w:rPr>
            <w:szCs w:val="24"/>
          </w:rPr>
          <w:t xml:space="preserve"> estandarizados</w:t>
        </w:r>
      </w:ins>
      <w:del w:id="2378" w:author="David Recio Arnés" w:date="2022-06-27T18:18:00Z">
        <w:r w:rsidRPr="009F23A7" w:rsidDel="00817CD6">
          <w:rPr>
            <w:szCs w:val="24"/>
          </w:rPr>
          <w:delText xml:space="preserve"> </w:delText>
        </w:r>
      </w:del>
      <w:commentRangeStart w:id="2379"/>
      <w:del w:id="2380" w:author="David Recio" w:date="2022-06-16T19:20:00Z">
        <w:r w:rsidRPr="009F23A7" w:rsidDel="00CB74AE">
          <w:rPr>
            <w:szCs w:val="24"/>
          </w:rPr>
          <w:delText xml:space="preserve">pero </w:delText>
        </w:r>
        <w:r w:rsidR="00A85A39" w:rsidRPr="009F23A7" w:rsidDel="00CB74AE">
          <w:rPr>
            <w:szCs w:val="24"/>
          </w:rPr>
          <w:delText>nos vamos</w:delText>
        </w:r>
        <w:r w:rsidRPr="009F23A7" w:rsidDel="00CB74AE">
          <w:rPr>
            <w:szCs w:val="24"/>
          </w:rPr>
          <w:delText xml:space="preserve"> a centrar</w:delText>
        </w:r>
        <w:r w:rsidR="00A85A39" w:rsidRPr="009F23A7" w:rsidDel="00CB74AE">
          <w:rPr>
            <w:szCs w:val="24"/>
          </w:rPr>
          <w:delText xml:space="preserve"> en</w:delText>
        </w:r>
        <w:r w:rsidRPr="009F23A7" w:rsidDel="00CB74AE">
          <w:rPr>
            <w:szCs w:val="24"/>
          </w:rPr>
          <w:delText xml:space="preserve"> tomar una serie de datos </w:delText>
        </w:r>
        <w:commentRangeEnd w:id="2379"/>
        <w:r w:rsidR="00D76341" w:rsidRPr="009F23A7" w:rsidDel="00CB74AE">
          <w:rPr>
            <w:rStyle w:val="Refdecomentario"/>
            <w:sz w:val="24"/>
            <w:szCs w:val="24"/>
            <w:rPrChange w:id="2381" w:author="David Recio Arnés" w:date="2022-06-27T18:00:00Z">
              <w:rPr>
                <w:rStyle w:val="Refdecomentario"/>
              </w:rPr>
            </w:rPrChange>
          </w:rPr>
          <w:commentReference w:id="2379"/>
        </w:r>
      </w:del>
      <w:del w:id="2382" w:author="David Recio" w:date="2022-06-16T19:22:00Z">
        <w:r w:rsidRPr="009F23A7" w:rsidDel="00CB74AE">
          <w:rPr>
            <w:szCs w:val="24"/>
          </w:rPr>
          <w:delText>mediante unos test</w:delText>
        </w:r>
        <w:r w:rsidR="00C44F57" w:rsidRPr="009F23A7" w:rsidDel="00CB74AE">
          <w:rPr>
            <w:szCs w:val="24"/>
          </w:rPr>
          <w:delText>s</w:delText>
        </w:r>
        <w:r w:rsidRPr="009F23A7" w:rsidDel="00CB74AE">
          <w:rPr>
            <w:szCs w:val="24"/>
          </w:rPr>
          <w:delText xml:space="preserve"> estandarizados de dos tipos</w:delText>
        </w:r>
      </w:del>
      <w:r w:rsidRPr="009F23A7">
        <w:rPr>
          <w:szCs w:val="24"/>
        </w:rPr>
        <w:t>: test de aptitudes y test de concentración; que serán informatizados</w:t>
      </w:r>
      <w:r w:rsidR="00C44F57" w:rsidRPr="009F23A7">
        <w:rPr>
          <w:szCs w:val="24"/>
        </w:rPr>
        <w:t>.</w:t>
      </w:r>
    </w:p>
    <w:p w14:paraId="3DC435D0" w14:textId="1773C277" w:rsidR="001668F5" w:rsidRPr="009F23A7" w:rsidRDefault="00C44F57" w:rsidP="00817CD6">
      <w:pPr>
        <w:ind w:left="-567" w:firstLine="1276"/>
        <w:rPr>
          <w:szCs w:val="24"/>
        </w:rPr>
      </w:pPr>
      <w:r w:rsidRPr="009F23A7">
        <w:rPr>
          <w:szCs w:val="24"/>
        </w:rPr>
        <w:t>E</w:t>
      </w:r>
      <w:r w:rsidR="00081FB0" w:rsidRPr="009F23A7">
        <w:rPr>
          <w:szCs w:val="24"/>
        </w:rPr>
        <w:t>l “</w:t>
      </w:r>
      <w:r w:rsidR="00081FB0" w:rsidRPr="009F23A7">
        <w:rPr>
          <w:i/>
          <w:iCs/>
          <w:szCs w:val="24"/>
        </w:rPr>
        <w:t>Test de Orientación Vocacional C</w:t>
      </w:r>
      <w:r w:rsidR="001668F5" w:rsidRPr="009F23A7">
        <w:rPr>
          <w:i/>
          <w:iCs/>
          <w:szCs w:val="24"/>
        </w:rPr>
        <w:t>HASIDE</w:t>
      </w:r>
      <w:r w:rsidR="00081FB0" w:rsidRPr="009F23A7">
        <w:rPr>
          <w:szCs w:val="24"/>
        </w:rPr>
        <w:t xml:space="preserve">” de </w:t>
      </w:r>
      <w:bookmarkStart w:id="2383" w:name="_Hlk102388845"/>
      <w:r w:rsidR="00081FB0" w:rsidRPr="009F23A7">
        <w:rPr>
          <w:szCs w:val="24"/>
        </w:rPr>
        <w:t>Holland R</w:t>
      </w:r>
      <w:r w:rsidR="001668F5" w:rsidRPr="009F23A7">
        <w:rPr>
          <w:szCs w:val="24"/>
        </w:rPr>
        <w:t>í</w:t>
      </w:r>
      <w:r w:rsidR="00081FB0" w:rsidRPr="009F23A7">
        <w:rPr>
          <w:szCs w:val="24"/>
        </w:rPr>
        <w:t>ase</w:t>
      </w:r>
      <w:bookmarkEnd w:id="2383"/>
      <w:del w:id="2384" w:author="David Recio Arnés" w:date="2022-06-27T18:18:00Z">
        <w:r w:rsidR="00FD2D20" w:rsidRPr="009F23A7" w:rsidDel="00817CD6">
          <w:rPr>
            <w:szCs w:val="24"/>
          </w:rPr>
          <w:delText xml:space="preserve"> </w:delText>
        </w:r>
        <w:r w:rsidR="00FD2D20" w:rsidRPr="009F23A7" w:rsidDel="00817CD6">
          <w:rPr>
            <w:szCs w:val="24"/>
          </w:rPr>
          <w:fldChar w:fldCharType="begin"/>
        </w:r>
        <w:r w:rsidR="00FD2D20" w:rsidRPr="009F23A7" w:rsidDel="00817CD6">
          <w:rPr>
            <w:szCs w:val="24"/>
          </w:rPr>
          <w:delInstrText xml:space="preserve"> REF _Ref102389345 \r \h </w:delInstrText>
        </w:r>
        <w:r w:rsidR="009F23A7" w:rsidDel="00817CD6">
          <w:rPr>
            <w:szCs w:val="24"/>
          </w:rPr>
          <w:delInstrText xml:space="preserve"> \* MERGEFORMAT </w:delInstrText>
        </w:r>
        <w:r w:rsidR="00FD2D20" w:rsidRPr="009F23A7" w:rsidDel="00817CD6">
          <w:rPr>
            <w:szCs w:val="24"/>
          </w:rPr>
        </w:r>
        <w:r w:rsidR="00FD2D20" w:rsidRPr="009F23A7" w:rsidDel="00817CD6">
          <w:rPr>
            <w:szCs w:val="24"/>
          </w:rPr>
          <w:fldChar w:fldCharType="separate"/>
        </w:r>
        <w:r w:rsidR="00FD2D20" w:rsidRPr="009F23A7" w:rsidDel="00817CD6">
          <w:rPr>
            <w:szCs w:val="24"/>
          </w:rPr>
          <w:delText>[1]</w:delText>
        </w:r>
        <w:r w:rsidR="00FD2D20" w:rsidRPr="009F23A7" w:rsidDel="00817CD6">
          <w:rPr>
            <w:szCs w:val="24"/>
          </w:rPr>
          <w:fldChar w:fldCharType="end"/>
        </w:r>
      </w:del>
      <w:r w:rsidR="00081FB0" w:rsidRPr="009F23A7">
        <w:rPr>
          <w:szCs w:val="24"/>
        </w:rPr>
        <w:t xml:space="preserve"> </w:t>
      </w:r>
      <w:r w:rsidRPr="009F23A7">
        <w:rPr>
          <w:szCs w:val="24"/>
        </w:rPr>
        <w:t>es un test</w:t>
      </w:r>
      <w:r w:rsidR="00EC33BB" w:rsidRPr="009F23A7">
        <w:rPr>
          <w:szCs w:val="24"/>
        </w:rPr>
        <w:t xml:space="preserve"> muy utilizado para evaluar las aptitudes que se basa en el </w:t>
      </w:r>
      <w:r w:rsidR="001668F5" w:rsidRPr="009F23A7">
        <w:rPr>
          <w:szCs w:val="24"/>
        </w:rPr>
        <w:t>p</w:t>
      </w:r>
      <w:r w:rsidR="00081FB0" w:rsidRPr="009F23A7">
        <w:rPr>
          <w:szCs w:val="24"/>
        </w:rPr>
        <w:t>sicoanálisis vocacional</w:t>
      </w:r>
      <w:r w:rsidR="00EC33BB" w:rsidRPr="009F23A7">
        <w:rPr>
          <w:szCs w:val="24"/>
        </w:rPr>
        <w:t>, y</w:t>
      </w:r>
      <w:r w:rsidR="001668F5" w:rsidRPr="009F23A7">
        <w:rPr>
          <w:szCs w:val="24"/>
        </w:rPr>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rsidRPr="009F23A7">
        <w:rPr>
          <w:szCs w:val="24"/>
        </w:rPr>
        <w:t>la</w:t>
      </w:r>
      <w:r w:rsidR="001668F5" w:rsidRPr="009F23A7">
        <w:rPr>
          <w:szCs w:val="24"/>
        </w:rPr>
        <w:t xml:space="preserve"> tabla de valores</w:t>
      </w:r>
      <w:r w:rsidR="00B064E3" w:rsidRPr="009F23A7">
        <w:rPr>
          <w:szCs w:val="24"/>
        </w:rPr>
        <w:t xml:space="preserve"> que se presenta a continuación</w:t>
      </w:r>
      <w:bookmarkStart w:id="2385" w:name="_Hlk107247492"/>
      <w:r w:rsidR="00F40E0B" w:rsidRPr="009F23A7">
        <w:rPr>
          <w:szCs w:val="24"/>
        </w:rPr>
        <w:t xml:space="preserve"> </w:t>
      </w:r>
      <w:ins w:id="2386" w:author="David Recio Arnés" w:date="2022-06-27T17:58:00Z">
        <w:r w:rsidR="00AC280D" w:rsidRPr="009F23A7">
          <w:rPr>
            <w:szCs w:val="24"/>
          </w:rPr>
          <w:fldChar w:fldCharType="begin"/>
        </w:r>
        <w:r w:rsidR="00AC280D" w:rsidRPr="009F23A7">
          <w:rPr>
            <w:szCs w:val="24"/>
          </w:rPr>
          <w:instrText xml:space="preserve"> REF _Ref106832778 \r \h  \* MERGEFORMAT </w:instrText>
        </w:r>
      </w:ins>
      <w:r w:rsidR="00AC280D" w:rsidRPr="009F23A7">
        <w:rPr>
          <w:szCs w:val="24"/>
        </w:rPr>
      </w:r>
      <w:ins w:id="2387" w:author="David Recio Arnés" w:date="2022-06-27T17:58:00Z">
        <w:r w:rsidR="00AC280D" w:rsidRPr="009F23A7">
          <w:rPr>
            <w:szCs w:val="24"/>
          </w:rPr>
          <w:fldChar w:fldCharType="separate"/>
        </w:r>
        <w:r w:rsidR="00AC280D" w:rsidRPr="009F23A7">
          <w:rPr>
            <w:szCs w:val="24"/>
          </w:rPr>
          <w:t>[Tabla 3]</w:t>
        </w:r>
        <w:r w:rsidR="00AC280D" w:rsidRPr="009F23A7">
          <w:rPr>
            <w:szCs w:val="24"/>
          </w:rPr>
          <w:fldChar w:fldCharType="end"/>
        </w:r>
        <w:bookmarkEnd w:id="2385"/>
        <w:r w:rsidR="00AC280D" w:rsidRPr="009F23A7">
          <w:rPr>
            <w:szCs w:val="24"/>
          </w:rPr>
          <w:t>.</w:t>
        </w:r>
        <w:r w:rsidR="00AC280D" w:rsidRPr="009F23A7" w:rsidDel="00AC280D">
          <w:rPr>
            <w:szCs w:val="24"/>
          </w:rPr>
          <w:t xml:space="preserve"> </w:t>
        </w:r>
      </w:ins>
      <w:del w:id="2388" w:author="David Recio Arnés" w:date="2022-06-27T17:58:00Z">
        <w:r w:rsidR="00F40E0B" w:rsidRPr="009F23A7" w:rsidDel="00AC280D">
          <w:rPr>
            <w:szCs w:val="24"/>
          </w:rPr>
          <w:delText>[2].</w:delText>
        </w:r>
      </w:del>
    </w:p>
    <w:p w14:paraId="533C7228" w14:textId="77777777" w:rsidR="004439FF" w:rsidRDefault="00B064E3">
      <w:pPr>
        <w:keepNext/>
        <w:ind w:hanging="142"/>
        <w:jc w:val="center"/>
        <w:rPr>
          <w:ins w:id="2389" w:author="David Recio" w:date="2022-06-22T20:25:00Z"/>
        </w:rPr>
        <w:pPrChange w:id="2390" w:author="David Recio Arnés" w:date="2022-06-27T17:58:00Z">
          <w:pPr>
            <w:keepNext/>
            <w:ind w:hanging="142"/>
          </w:pPr>
        </w:pPrChange>
      </w:pPr>
      <w:r w:rsidRPr="00B064E3">
        <w:rPr>
          <w:noProof/>
        </w:rPr>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9"/>
                    <a:stretch>
                      <a:fillRect/>
                    </a:stretch>
                  </pic:blipFill>
                  <pic:spPr>
                    <a:xfrm>
                      <a:off x="0" y="0"/>
                      <a:ext cx="4676315" cy="2070763"/>
                    </a:xfrm>
                    <a:prstGeom prst="rect">
                      <a:avLst/>
                    </a:prstGeom>
                  </pic:spPr>
                </pic:pic>
              </a:graphicData>
            </a:graphic>
          </wp:inline>
        </w:drawing>
      </w:r>
    </w:p>
    <w:p w14:paraId="6FC8DB6B" w14:textId="5510F441" w:rsidR="00FD2D20" w:rsidRDefault="00AC280D" w:rsidP="00450E52">
      <w:pPr>
        <w:pStyle w:val="Descripcin"/>
        <w:rPr>
          <w:ins w:id="2391" w:author="David Recio Arnés" w:date="2022-06-27T17:58:00Z"/>
          <w:i w:val="0"/>
          <w:iCs w:val="0"/>
        </w:rPr>
      </w:pPr>
      <w:bookmarkStart w:id="2392" w:name="_Toc106842495"/>
      <w:ins w:id="2393" w:author="David Recio Arnés" w:date="2022-06-27T17:58:00Z">
        <w:r>
          <w:rPr>
            <w:i w:val="0"/>
            <w:iCs w:val="0"/>
          </w:rPr>
          <w:t xml:space="preserve">                                                    </w:t>
        </w:r>
      </w:ins>
      <w:r w:rsidR="004439FF" w:rsidRPr="00216058">
        <w:rPr>
          <w:i w:val="0"/>
          <w:iCs w:val="0"/>
        </w:rPr>
        <w:t xml:space="preserve">Tabla </w:t>
      </w:r>
      <w:ins w:id="2394" w:author="David Recio" w:date="2022-06-27T11:20:00Z">
        <w:del w:id="2395" w:author="David Recio Arnés" w:date="2022-06-27T17:58:00Z">
          <w:r w:rsidR="00C636D3" w:rsidDel="00AC280D">
            <w:rPr>
              <w:i w:val="0"/>
              <w:iCs w:val="0"/>
            </w:rPr>
            <w:fldChar w:fldCharType="begin"/>
          </w:r>
          <w:r w:rsidR="00C636D3" w:rsidDel="00AC280D">
            <w:rPr>
              <w:i w:val="0"/>
              <w:iCs w:val="0"/>
            </w:rPr>
            <w:delInstrText xml:space="preserve"> SEQ Tabla \* ARABIC </w:delInstrText>
          </w:r>
        </w:del>
      </w:ins>
      <w:del w:id="2396" w:author="David Recio Arnés" w:date="2022-06-27T17:58:00Z">
        <w:r w:rsidR="00C636D3" w:rsidDel="00AC280D">
          <w:rPr>
            <w:i w:val="0"/>
            <w:iCs w:val="0"/>
          </w:rPr>
          <w:fldChar w:fldCharType="separate"/>
        </w:r>
      </w:del>
      <w:ins w:id="2397" w:author="David Recio" w:date="2022-06-27T11:20:00Z">
        <w:del w:id="2398" w:author="David Recio Arnés" w:date="2022-06-27T17:58:00Z">
          <w:r w:rsidR="00C636D3" w:rsidDel="00AC280D">
            <w:rPr>
              <w:i w:val="0"/>
              <w:iCs w:val="0"/>
              <w:noProof/>
            </w:rPr>
            <w:delText>2</w:delText>
          </w:r>
          <w:r w:rsidR="00C636D3" w:rsidDel="00AC280D">
            <w:rPr>
              <w:i w:val="0"/>
              <w:iCs w:val="0"/>
            </w:rPr>
            <w:fldChar w:fldCharType="end"/>
          </w:r>
        </w:del>
      </w:ins>
      <w:ins w:id="2399" w:author="David Recio Arnés" w:date="2022-06-27T17:58:00Z">
        <w:r>
          <w:rPr>
            <w:i w:val="0"/>
            <w:iCs w:val="0"/>
          </w:rPr>
          <w:t>3</w:t>
        </w:r>
      </w:ins>
      <w:del w:id="2400" w:author="David Recio" w:date="2022-06-24T20:14:00Z">
        <w:r w:rsidR="004439FF" w:rsidRPr="00216058" w:rsidDel="00525FC3">
          <w:rPr>
            <w:i w:val="0"/>
            <w:iCs w:val="0"/>
          </w:rPr>
          <w:fldChar w:fldCharType="begin"/>
        </w:r>
        <w:r w:rsidR="004439FF" w:rsidRPr="00216058" w:rsidDel="00525FC3">
          <w:rPr>
            <w:i w:val="0"/>
            <w:iCs w:val="0"/>
          </w:rPr>
          <w:delInstrText xml:space="preserve"> SEQ Tabla \* ARABIC </w:delInstrText>
        </w:r>
        <w:r w:rsidR="004439FF" w:rsidRPr="00216058" w:rsidDel="00525FC3">
          <w:rPr>
            <w:i w:val="0"/>
            <w:iCs w:val="0"/>
          </w:rPr>
          <w:fldChar w:fldCharType="separate"/>
        </w:r>
        <w:r w:rsidR="004439FF" w:rsidRPr="00216058" w:rsidDel="00525FC3">
          <w:rPr>
            <w:i w:val="0"/>
            <w:iCs w:val="0"/>
            <w:noProof/>
          </w:rPr>
          <w:delText>2</w:delText>
        </w:r>
        <w:r w:rsidR="004439FF" w:rsidRPr="00216058" w:rsidDel="00525FC3">
          <w:rPr>
            <w:i w:val="0"/>
            <w:iCs w:val="0"/>
          </w:rPr>
          <w:fldChar w:fldCharType="end"/>
        </w:r>
      </w:del>
      <w:r w:rsidR="004439FF" w:rsidRPr="00216058">
        <w:rPr>
          <w:i w:val="0"/>
          <w:iCs w:val="0"/>
        </w:rPr>
        <w:t>. Evaluación CHASIDE</w:t>
      </w:r>
      <w:bookmarkEnd w:id="2392"/>
    </w:p>
    <w:p w14:paraId="0677462C" w14:textId="2E962F2A" w:rsidR="00AC280D" w:rsidRDefault="00AC280D" w:rsidP="00AC280D">
      <w:pPr>
        <w:rPr>
          <w:ins w:id="2401" w:author="David Recio Arnés" w:date="2022-06-27T17:58:00Z"/>
        </w:rPr>
      </w:pPr>
    </w:p>
    <w:p w14:paraId="529C2E95" w14:textId="77777777" w:rsidR="00AC280D" w:rsidRPr="00AC280D" w:rsidRDefault="00AC280D">
      <w:pPr>
        <w:pPrChange w:id="2402" w:author="David Recio Arnés" w:date="2022-06-27T17:58:00Z">
          <w:pPr>
            <w:pStyle w:val="Descripcin"/>
          </w:pPr>
        </w:pPrChange>
      </w:pPr>
    </w:p>
    <w:p w14:paraId="4687B450" w14:textId="643279E7" w:rsidR="0061007F" w:rsidRDefault="00EC33BB" w:rsidP="00D567CE">
      <w:pPr>
        <w:ind w:right="-574" w:firstLine="1276"/>
      </w:pPr>
      <w:r>
        <w:lastRenderedPageBreak/>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del w:id="2403" w:author="David Recio Arnés" w:date="2022-06-27T18:19:00Z">
        <w:r w:rsidR="00F40E0B" w:rsidDel="00D567CE">
          <w:delText xml:space="preserve"> [7]</w:delText>
        </w:r>
      </w:del>
      <w:r>
        <w:t xml:space="preserve"> </w:t>
      </w:r>
      <w:ins w:id="2404" w:author="David Recio Arnés" w:date="2022-06-27T18:37:00Z">
        <w:r w:rsidR="009B3F3D" w:rsidRPr="009F23A7">
          <w:rPr>
            <w:szCs w:val="24"/>
          </w:rPr>
          <w:t xml:space="preserve"> </w:t>
        </w:r>
        <w:r w:rsidR="009B3F3D" w:rsidRPr="009F23A7">
          <w:rPr>
            <w:szCs w:val="24"/>
          </w:rPr>
          <w:fldChar w:fldCharType="begin"/>
        </w:r>
        <w:r w:rsidR="009B3F3D" w:rsidRPr="009F23A7">
          <w:rPr>
            <w:szCs w:val="24"/>
          </w:rPr>
          <w:instrText xml:space="preserve"> REF _Ref106832778 \r \h  \* MERGEFORMAT </w:instrText>
        </w:r>
      </w:ins>
      <w:r w:rsidR="009B3F3D" w:rsidRPr="009F23A7">
        <w:rPr>
          <w:szCs w:val="24"/>
        </w:rPr>
      </w:r>
      <w:ins w:id="2405" w:author="David Recio Arnés" w:date="2022-06-27T18:37:00Z">
        <w:r w:rsidR="009B3F3D" w:rsidRPr="009F23A7">
          <w:rPr>
            <w:szCs w:val="24"/>
          </w:rPr>
          <w:fldChar w:fldCharType="separate"/>
        </w:r>
        <w:r w:rsidR="009B3F3D" w:rsidRPr="009F23A7">
          <w:rPr>
            <w:szCs w:val="24"/>
          </w:rPr>
          <w:t>[</w:t>
        </w:r>
        <w:r w:rsidR="009B3F3D">
          <w:rPr>
            <w:szCs w:val="24"/>
          </w:rPr>
          <w:t>Ilustración 13</w:t>
        </w:r>
        <w:r w:rsidR="009B3F3D" w:rsidRPr="009F23A7">
          <w:rPr>
            <w:szCs w:val="24"/>
          </w:rPr>
          <w:t>]</w:t>
        </w:r>
        <w:r w:rsidR="009B3F3D" w:rsidRPr="009F23A7">
          <w:rPr>
            <w:szCs w:val="24"/>
          </w:rPr>
          <w:fldChar w:fldCharType="end"/>
        </w:r>
        <w:r w:rsidR="009B3F3D">
          <w:rPr>
            <w:szCs w:val="24"/>
          </w:rPr>
          <w:t xml:space="preserve"> </w:t>
        </w:r>
      </w:ins>
      <w:r>
        <w:t xml:space="preserve">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pPr>
        <w:pStyle w:val="Prrafodelista"/>
        <w:numPr>
          <w:ilvl w:val="0"/>
          <w:numId w:val="56"/>
        </w:numPr>
        <w:ind w:left="709" w:right="-574"/>
        <w:pPrChange w:id="2406" w:author="David Recio Arnés" w:date="2022-06-27T17:59:00Z">
          <w:pPr>
            <w:pStyle w:val="Prrafodelista"/>
            <w:numPr>
              <w:numId w:val="24"/>
            </w:numPr>
            <w:ind w:left="1902" w:hanging="360"/>
          </w:pPr>
        </w:pPrChange>
      </w:pPr>
      <w:r>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pPr>
        <w:pStyle w:val="Prrafodelista"/>
        <w:numPr>
          <w:ilvl w:val="0"/>
          <w:numId w:val="56"/>
        </w:numPr>
        <w:ind w:left="709" w:right="-574"/>
        <w:pPrChange w:id="2407" w:author="David Recio Arnés" w:date="2022-06-27T17:59:00Z">
          <w:pPr>
            <w:pStyle w:val="Prrafodelista"/>
            <w:numPr>
              <w:numId w:val="24"/>
            </w:numPr>
            <w:ind w:left="1902" w:hanging="360"/>
          </w:pPr>
        </w:pPrChange>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pPr>
        <w:pStyle w:val="Prrafodelista"/>
        <w:numPr>
          <w:ilvl w:val="0"/>
          <w:numId w:val="56"/>
        </w:numPr>
        <w:ind w:left="709" w:right="-574"/>
        <w:rPr>
          <w:ins w:id="2408" w:author="David Recio" w:date="2022-06-16T19:24:00Z"/>
        </w:rPr>
        <w:pPrChange w:id="2409" w:author="David Recio Arnés" w:date="2022-06-27T17:59:00Z">
          <w:pPr>
            <w:pStyle w:val="Prrafodelista"/>
            <w:numPr>
              <w:numId w:val="24"/>
            </w:numPr>
            <w:ind w:left="1902" w:hanging="360"/>
          </w:pPr>
        </w:pPrChange>
      </w:pPr>
      <w:commentRangeStart w:id="2410"/>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2410"/>
      <w:r w:rsidR="00D76341">
        <w:rPr>
          <w:rStyle w:val="Refdecomentario"/>
        </w:rPr>
        <w:commentReference w:id="2410"/>
      </w:r>
    </w:p>
    <w:p w14:paraId="39F5310D" w14:textId="324FA815" w:rsidR="001F5961" w:rsidRDefault="001F5961">
      <w:pPr>
        <w:ind w:right="-574" w:firstLine="1276"/>
        <w:jc w:val="left"/>
        <w:pPrChange w:id="2411" w:author="David Recio" w:date="2022-06-16T19:26:00Z">
          <w:pPr>
            <w:pStyle w:val="Prrafodelista"/>
            <w:numPr>
              <w:numId w:val="24"/>
            </w:numPr>
            <w:ind w:left="1902" w:hanging="360"/>
          </w:pPr>
        </w:pPrChange>
      </w:pPr>
      <w:ins w:id="2412" w:author="David Recio" w:date="2022-06-16T19:25:00Z">
        <w:r>
          <w:t xml:space="preserve">Para la elaboración del proyecto se analizarán </w:t>
        </w:r>
      </w:ins>
      <w:ins w:id="2413" w:author="David Recio" w:date="2022-06-16T19:26:00Z">
        <w:r>
          <w:t xml:space="preserve">tanto los dos índices </w:t>
        </w:r>
      </w:ins>
      <w:ins w:id="2414" w:author="David Recio" w:date="2022-06-16T19:27:00Z">
        <w:r>
          <w:t xml:space="preserve">   </w:t>
        </w:r>
      </w:ins>
      <w:ins w:id="2415" w:author="David Recio" w:date="2022-06-16T19:26:00Z">
        <w:r>
          <w:t xml:space="preserve">anteriores como el cociente de </w:t>
        </w:r>
      </w:ins>
      <w:ins w:id="2416" w:author="David Recio" w:date="2022-06-16T19:27:00Z">
        <w:r>
          <w:t>concentración</w:t>
        </w:r>
      </w:ins>
      <w:ins w:id="2417" w:author="David Recio Arnés" w:date="2022-06-27T18:00:00Z">
        <w:r w:rsidR="009F23A7">
          <w:t>:</w:t>
        </w:r>
      </w:ins>
    </w:p>
    <w:p w14:paraId="26DF6C0B" w14:textId="5AF55B71" w:rsidR="00081FB0" w:rsidRDefault="00450E52" w:rsidP="00B05F9E">
      <w:pPr>
        <w:ind w:firstLine="1134"/>
      </w:pPr>
      <w:r>
        <w:rPr>
          <w:noProof/>
        </w:rPr>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31"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yohmo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pPr>
        <w:keepNext/>
        <w:ind w:firstLine="1134"/>
        <w:jc w:val="center"/>
        <w:rPr>
          <w:ins w:id="2418" w:author="David Recio" w:date="2022-06-23T02:04:00Z"/>
        </w:rPr>
        <w:pPrChange w:id="2419" w:author="David Recio Arnés" w:date="2022-06-27T18:00:00Z">
          <w:pPr>
            <w:keepNext/>
            <w:ind w:firstLine="1134"/>
          </w:pPr>
        </w:pPrChange>
      </w:pPr>
      <w:r w:rsidRPr="00450E52">
        <w:rPr>
          <w:noProof/>
        </w:rPr>
        <w:lastRenderedPageBreak/>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60"/>
                    <a:stretch>
                      <a:fillRect/>
                    </a:stretch>
                  </pic:blipFill>
                  <pic:spPr>
                    <a:xfrm>
                      <a:off x="0" y="0"/>
                      <a:ext cx="3135333" cy="4718073"/>
                    </a:xfrm>
                    <a:prstGeom prst="rect">
                      <a:avLst/>
                    </a:prstGeom>
                  </pic:spPr>
                </pic:pic>
              </a:graphicData>
            </a:graphic>
          </wp:inline>
        </w:drawing>
      </w:r>
    </w:p>
    <w:p w14:paraId="6C8C7400" w14:textId="36C0FD83" w:rsidR="00216058" w:rsidRPr="00216058" w:rsidRDefault="009F23A7" w:rsidP="00216058">
      <w:pPr>
        <w:pStyle w:val="Descripcin"/>
        <w:rPr>
          <w:i w:val="0"/>
          <w:iCs w:val="0"/>
        </w:rPr>
      </w:pPr>
      <w:bookmarkStart w:id="2420" w:name="_Toc106842469"/>
      <w:ins w:id="2421" w:author="David Recio Arnés" w:date="2022-06-27T18:00:00Z">
        <w:r>
          <w:rPr>
            <w:i w:val="0"/>
            <w:iCs w:val="0"/>
          </w:rPr>
          <w:t xml:space="preserve">                                                           </w:t>
        </w:r>
      </w:ins>
      <w:bookmarkStart w:id="2422" w:name="_Hlk107246666"/>
      <w:r w:rsidR="00216058" w:rsidRPr="00216058">
        <w:rPr>
          <w:i w:val="0"/>
          <w:iCs w:val="0"/>
        </w:rPr>
        <w:t xml:space="preserve">Ilustración </w:t>
      </w:r>
      <w:del w:id="2423" w:author="David Recio Arnés" w:date="2022-06-27T18:01:00Z">
        <w:r w:rsidR="00216058" w:rsidRPr="00216058" w:rsidDel="009F23A7">
          <w:rPr>
            <w:i w:val="0"/>
            <w:iCs w:val="0"/>
          </w:rPr>
          <w:fldChar w:fldCharType="begin"/>
        </w:r>
        <w:r w:rsidR="00216058" w:rsidRPr="00216058" w:rsidDel="009F23A7">
          <w:rPr>
            <w:i w:val="0"/>
            <w:iCs w:val="0"/>
          </w:rPr>
          <w:delInstrText xml:space="preserve"> SEQ Ilustración \* ARABIC </w:delInstrText>
        </w:r>
        <w:r w:rsidR="00216058" w:rsidRPr="00216058" w:rsidDel="009F23A7">
          <w:rPr>
            <w:i w:val="0"/>
            <w:iCs w:val="0"/>
          </w:rPr>
          <w:fldChar w:fldCharType="separate"/>
        </w:r>
        <w:r w:rsidR="00216058" w:rsidRPr="00216058" w:rsidDel="009F23A7">
          <w:rPr>
            <w:i w:val="0"/>
            <w:iCs w:val="0"/>
            <w:noProof/>
          </w:rPr>
          <w:delText>12</w:delText>
        </w:r>
        <w:r w:rsidR="00216058" w:rsidRPr="00216058" w:rsidDel="009F23A7">
          <w:rPr>
            <w:i w:val="0"/>
            <w:iCs w:val="0"/>
          </w:rPr>
          <w:fldChar w:fldCharType="end"/>
        </w:r>
      </w:del>
      <w:ins w:id="2424" w:author="David Recio Arnés" w:date="2022-06-27T18:01:00Z">
        <w:r>
          <w:rPr>
            <w:i w:val="0"/>
            <w:iCs w:val="0"/>
          </w:rPr>
          <w:t>13</w:t>
        </w:r>
      </w:ins>
      <w:r w:rsidR="00216058" w:rsidRPr="00216058">
        <w:rPr>
          <w:i w:val="0"/>
          <w:iCs w:val="0"/>
        </w:rPr>
        <w:t>. Test de Toulouse</w:t>
      </w:r>
      <w:bookmarkEnd w:id="2420"/>
    </w:p>
    <w:bookmarkEnd w:id="2422"/>
    <w:p w14:paraId="527905A0" w14:textId="0009478B" w:rsidR="00B04C75" w:rsidRPr="00385D27" w:rsidRDefault="00B04C75" w:rsidP="00B04C75">
      <w:pPr>
        <w:sectPr w:rsidR="00B04C75" w:rsidRPr="00385D27" w:rsidSect="0082441F">
          <w:headerReference w:type="even" r:id="rId61"/>
          <w:headerReference w:type="default" r:id="rId62"/>
          <w:headerReference w:type="first" r:id="rId63"/>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C03499">
      <w:pPr>
        <w:pStyle w:val="Ttulo2"/>
        <w:ind w:left="0"/>
      </w:pPr>
      <w:bookmarkStart w:id="2425" w:name="_Toc107259001"/>
      <w:r>
        <w:t>Especificación de requisitos</w:t>
      </w:r>
      <w:bookmarkEnd w:id="2425"/>
    </w:p>
    <w:p w14:paraId="04B54461" w14:textId="0B33AF76" w:rsidR="005E0C84" w:rsidRDefault="005E0C84" w:rsidP="00D567CE">
      <w:pPr>
        <w:ind w:left="-567" w:firstLine="1276"/>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ins w:id="2426" w:author="David Recio Arnés" w:date="2022-06-27T18:05:00Z">
        <w:r w:rsidR="00C03499">
          <w:t>:</w:t>
        </w:r>
      </w:ins>
      <w:del w:id="2427" w:author="David Recio Arnés" w:date="2022-06-27T18:05:00Z">
        <w:r w:rsidR="003276D3" w:rsidDel="00C03499">
          <w:delText>.</w:delText>
        </w:r>
      </w:del>
    </w:p>
    <w:p w14:paraId="390CEE04" w14:textId="77777777" w:rsidR="005E0C84" w:rsidRPr="00C03499" w:rsidDel="00321FA6" w:rsidRDefault="005E0C84" w:rsidP="00C03499">
      <w:pPr>
        <w:pStyle w:val="Prrafodelista"/>
        <w:numPr>
          <w:ilvl w:val="0"/>
          <w:numId w:val="5"/>
        </w:numPr>
        <w:ind w:left="142"/>
        <w:jc w:val="left"/>
        <w:rPr>
          <w:del w:id="2428" w:author="David Recio" w:date="2022-06-24T20:22:00Z"/>
          <w:b/>
          <w:bCs/>
          <w:szCs w:val="24"/>
          <w:u w:val="single"/>
          <w:rPrChange w:id="2429" w:author="David Recio Arnés" w:date="2022-06-27T18:08:00Z">
            <w:rPr>
              <w:del w:id="2430" w:author="David Recio" w:date="2022-06-24T20:22:00Z"/>
            </w:rPr>
          </w:rPrChange>
        </w:rPr>
      </w:pPr>
      <w:r w:rsidRPr="00C03499">
        <w:rPr>
          <w:b/>
          <w:bCs/>
          <w:szCs w:val="24"/>
          <w:u w:val="single"/>
          <w:rPrChange w:id="2431" w:author="David Recio Arnés" w:date="2022-06-27T18:08:00Z">
            <w:rPr>
              <w:i/>
              <w:iCs/>
            </w:rPr>
          </w:rPrChange>
        </w:rPr>
        <w:t>Funcionalidades del sistema</w:t>
      </w:r>
      <w:del w:id="2432" w:author="David Recio Arnés" w:date="2022-06-27T18:04:00Z">
        <w:r w:rsidRPr="00C03499" w:rsidDel="00C03499">
          <w:rPr>
            <w:b/>
            <w:bCs/>
            <w:szCs w:val="24"/>
            <w:u w:val="single"/>
            <w:rPrChange w:id="2433" w:author="David Recio Arnés" w:date="2022-06-27T18:08:00Z">
              <w:rPr>
                <w:i/>
                <w:iCs/>
              </w:rPr>
            </w:rPrChange>
          </w:rPr>
          <w:delText>:</w:delText>
        </w:r>
      </w:del>
    </w:p>
    <w:p w14:paraId="36279D9A" w14:textId="00B53858" w:rsidR="003276D3" w:rsidRPr="00C03499" w:rsidDel="00321FA6" w:rsidRDefault="005E0C84">
      <w:pPr>
        <w:pStyle w:val="Prrafodelista"/>
        <w:numPr>
          <w:ilvl w:val="0"/>
          <w:numId w:val="5"/>
        </w:numPr>
        <w:ind w:left="142"/>
        <w:jc w:val="left"/>
        <w:rPr>
          <w:del w:id="2434" w:author="David Recio" w:date="2022-06-24T20:22:00Z"/>
          <w:szCs w:val="24"/>
        </w:rPr>
        <w:pPrChange w:id="2435" w:author="David Recio" w:date="2022-06-24T20:22:00Z">
          <w:pPr>
            <w:pStyle w:val="Prrafodelista"/>
            <w:keepNext/>
            <w:jc w:val="left"/>
          </w:pPr>
        </w:pPrChange>
      </w:pPr>
      <w:del w:id="2436" w:author="David Recio" w:date="2022-06-23T21:03:00Z">
        <w:r w:rsidRPr="00C03499" w:rsidDel="006727F2">
          <w:rPr>
            <w:noProof/>
            <w:szCs w:val="24"/>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4"/>
                      <a:stretch>
                        <a:fillRect/>
                      </a:stretch>
                    </pic:blipFill>
                    <pic:spPr>
                      <a:xfrm>
                        <a:off x="0" y="0"/>
                        <a:ext cx="5036185" cy="5006340"/>
                      </a:xfrm>
                      <a:prstGeom prst="rect">
                        <a:avLst/>
                      </a:prstGeom>
                    </pic:spPr>
                  </pic:pic>
                </a:graphicData>
              </a:graphic>
            </wp:inline>
          </w:drawing>
        </w:r>
      </w:del>
    </w:p>
    <w:p w14:paraId="4013F2CF" w14:textId="2FDA7461" w:rsidR="005E0C84" w:rsidRPr="00C03499" w:rsidDel="006727F2" w:rsidRDefault="006B0898">
      <w:pPr>
        <w:pStyle w:val="Prrafodelista"/>
        <w:ind w:left="142"/>
        <w:rPr>
          <w:del w:id="2437" w:author="David Recio" w:date="2022-06-23T21:03:00Z"/>
          <w:szCs w:val="24"/>
        </w:rPr>
        <w:pPrChange w:id="2438" w:author="David Recio" w:date="2022-06-24T20:22:00Z">
          <w:pPr>
            <w:pStyle w:val="Descripcin"/>
            <w:jc w:val="left"/>
          </w:pPr>
        </w:pPrChange>
      </w:pPr>
      <w:del w:id="2439" w:author="David Recio" w:date="2022-06-23T21:03:00Z">
        <w:r w:rsidRPr="00C03499" w:rsidDel="006727F2">
          <w:rPr>
            <w:i/>
            <w:iCs/>
            <w:color w:val="44546A" w:themeColor="text2"/>
            <w:szCs w:val="24"/>
            <w:rPrChange w:id="2440" w:author="David Recio Arnés" w:date="2022-06-27T18:08:00Z">
              <w:rPr/>
            </w:rPrChange>
          </w:rPr>
          <w:fldChar w:fldCharType="begin"/>
        </w:r>
        <w:r w:rsidRPr="00C03499" w:rsidDel="006727F2">
          <w:rPr>
            <w:szCs w:val="24"/>
          </w:rPr>
          <w:delInstrText xml:space="preserve"> SEQ Ilustración \* ARABIC </w:delInstrText>
        </w:r>
        <w:r w:rsidRPr="00C03499" w:rsidDel="006727F2">
          <w:rPr>
            <w:i/>
            <w:iCs/>
            <w:color w:val="44546A" w:themeColor="text2"/>
            <w:szCs w:val="24"/>
            <w:rPrChange w:id="2441" w:author="David Recio Arnés" w:date="2022-06-27T18:08:00Z">
              <w:rPr>
                <w:noProof/>
              </w:rPr>
            </w:rPrChange>
          </w:rPr>
          <w:fldChar w:fldCharType="separate"/>
        </w:r>
        <w:bookmarkStart w:id="2442" w:name="_Toc106842470"/>
        <w:r w:rsidR="00597FD8" w:rsidRPr="00C03499" w:rsidDel="006727F2">
          <w:rPr>
            <w:noProof/>
            <w:szCs w:val="24"/>
          </w:rPr>
          <w:delText>13</w:delText>
        </w:r>
        <w:r w:rsidRPr="00C03499" w:rsidDel="006727F2">
          <w:rPr>
            <w:i/>
            <w:iCs/>
            <w:noProof/>
            <w:color w:val="44546A" w:themeColor="text2"/>
            <w:szCs w:val="24"/>
            <w:rPrChange w:id="2443" w:author="David Recio Arnés" w:date="2022-06-27T18:08:00Z">
              <w:rPr>
                <w:noProof/>
              </w:rPr>
            </w:rPrChange>
          </w:rPr>
          <w:fldChar w:fldCharType="end"/>
        </w:r>
        <w:r w:rsidR="003276D3" w:rsidRPr="00C03499" w:rsidDel="006727F2">
          <w:rPr>
            <w:szCs w:val="24"/>
          </w:rPr>
          <w:delText xml:space="preserve"> Funcionalidades del sistema</w:delText>
        </w:r>
        <w:bookmarkEnd w:id="2442"/>
      </w:del>
    </w:p>
    <w:p w14:paraId="5856C37E" w14:textId="77777777" w:rsidR="005E0C84" w:rsidRPr="00C03499" w:rsidRDefault="005E0C84">
      <w:pPr>
        <w:pStyle w:val="Prrafodelista"/>
        <w:numPr>
          <w:ilvl w:val="0"/>
          <w:numId w:val="5"/>
        </w:numPr>
        <w:ind w:left="142"/>
        <w:jc w:val="left"/>
        <w:rPr>
          <w:szCs w:val="24"/>
        </w:rPr>
        <w:pPrChange w:id="2444" w:author="David Recio" w:date="2022-06-24T20:22:00Z">
          <w:pPr>
            <w:pStyle w:val="Prrafodelista"/>
            <w:jc w:val="left"/>
          </w:pPr>
        </w:pPrChange>
      </w:pPr>
    </w:p>
    <w:p w14:paraId="50D8BDA1" w14:textId="77777777" w:rsidR="00F12E65" w:rsidRPr="00C03499" w:rsidRDefault="00F12E65">
      <w:pPr>
        <w:pStyle w:val="Prrafodelista"/>
        <w:numPr>
          <w:ilvl w:val="0"/>
          <w:numId w:val="46"/>
        </w:numPr>
        <w:ind w:left="426"/>
        <w:rPr>
          <w:ins w:id="2445" w:author="David Recio" w:date="2022-06-27T09:41:00Z"/>
          <w:szCs w:val="24"/>
        </w:rPr>
        <w:pPrChange w:id="2446" w:author="David Recio" w:date="2022-06-27T09:41:00Z">
          <w:pPr>
            <w:pStyle w:val="Prrafodelista"/>
            <w:numPr>
              <w:numId w:val="5"/>
            </w:numPr>
            <w:ind w:hanging="360"/>
          </w:pPr>
        </w:pPrChange>
      </w:pPr>
      <w:commentRangeStart w:id="2447"/>
      <w:ins w:id="2448" w:author="David Recio" w:date="2022-06-27T09:41:00Z">
        <w:r w:rsidRPr="00C03499">
          <w:rPr>
            <w:szCs w:val="24"/>
          </w:rPr>
          <w:t>El sistema permitirá registrarse mediante un usuario y contraseña.</w:t>
        </w:r>
      </w:ins>
    </w:p>
    <w:p w14:paraId="25EFB8AF" w14:textId="77777777" w:rsidR="00F12E65" w:rsidRPr="00C03499" w:rsidRDefault="00F12E65">
      <w:pPr>
        <w:pStyle w:val="Prrafodelista"/>
        <w:numPr>
          <w:ilvl w:val="0"/>
          <w:numId w:val="46"/>
        </w:numPr>
        <w:ind w:left="426"/>
        <w:rPr>
          <w:ins w:id="2449" w:author="David Recio" w:date="2022-06-27T09:41:00Z"/>
          <w:szCs w:val="24"/>
        </w:rPr>
        <w:pPrChange w:id="2450" w:author="David Recio" w:date="2022-06-27T09:41:00Z">
          <w:pPr>
            <w:pStyle w:val="Prrafodelista"/>
            <w:numPr>
              <w:numId w:val="5"/>
            </w:numPr>
            <w:ind w:hanging="360"/>
          </w:pPr>
        </w:pPrChange>
      </w:pPr>
      <w:ins w:id="2451" w:author="David Recio" w:date="2022-06-27T09:41:00Z">
        <w:r w:rsidRPr="00C03499">
          <w:rPr>
            <w:szCs w:val="24"/>
          </w:rPr>
          <w:t>Debe medir las aptitudes mediante un formulario estandarizado.</w:t>
        </w:r>
      </w:ins>
    </w:p>
    <w:p w14:paraId="788CDA54" w14:textId="77777777" w:rsidR="00F12E65" w:rsidRPr="00C03499" w:rsidRDefault="00F12E65">
      <w:pPr>
        <w:pStyle w:val="Prrafodelista"/>
        <w:numPr>
          <w:ilvl w:val="0"/>
          <w:numId w:val="46"/>
        </w:numPr>
        <w:ind w:left="426"/>
        <w:rPr>
          <w:ins w:id="2452" w:author="David Recio" w:date="2022-06-27T09:41:00Z"/>
          <w:szCs w:val="24"/>
        </w:rPr>
        <w:pPrChange w:id="2453" w:author="David Recio" w:date="2022-06-27T09:41:00Z">
          <w:pPr>
            <w:pStyle w:val="Prrafodelista"/>
            <w:numPr>
              <w:numId w:val="5"/>
            </w:numPr>
            <w:ind w:hanging="360"/>
          </w:pPr>
        </w:pPrChange>
      </w:pPr>
      <w:ins w:id="2454" w:author="David Recio" w:date="2022-06-27T09:41:00Z">
        <w:r w:rsidRPr="00C03499">
          <w:rPr>
            <w:szCs w:val="24"/>
          </w:rPr>
          <w:t>Debe medir la concentración con un formulario estandarizado.</w:t>
        </w:r>
      </w:ins>
    </w:p>
    <w:p w14:paraId="4EA0B0AA" w14:textId="77777777" w:rsidR="00F12E65" w:rsidRPr="00C03499" w:rsidRDefault="00F12E65">
      <w:pPr>
        <w:pStyle w:val="Prrafodelista"/>
        <w:numPr>
          <w:ilvl w:val="0"/>
          <w:numId w:val="46"/>
        </w:numPr>
        <w:ind w:left="426"/>
        <w:rPr>
          <w:ins w:id="2455" w:author="David Recio" w:date="2022-06-27T09:41:00Z"/>
          <w:szCs w:val="24"/>
        </w:rPr>
        <w:pPrChange w:id="2456" w:author="David Recio" w:date="2022-06-27T09:41:00Z">
          <w:pPr>
            <w:pStyle w:val="Prrafodelista"/>
            <w:numPr>
              <w:numId w:val="5"/>
            </w:numPr>
            <w:ind w:hanging="360"/>
          </w:pPr>
        </w:pPrChange>
      </w:pPr>
      <w:ins w:id="2457" w:author="David Recio" w:date="2022-06-27T09:41:00Z">
        <w:r w:rsidRPr="00C03499">
          <w:rPr>
            <w:szCs w:val="24"/>
          </w:rPr>
          <w:t>Establecerá relaciones entre los resultados de los formularios estandarizados (test de aptitudes, de concentración, etcétera) para dar consejos en la planificación.</w:t>
        </w:r>
      </w:ins>
    </w:p>
    <w:p w14:paraId="05A6562F" w14:textId="77777777" w:rsidR="00F12E65" w:rsidRPr="00C03499" w:rsidRDefault="00F12E65">
      <w:pPr>
        <w:pStyle w:val="Prrafodelista"/>
        <w:numPr>
          <w:ilvl w:val="0"/>
          <w:numId w:val="46"/>
        </w:numPr>
        <w:ind w:left="426"/>
        <w:rPr>
          <w:ins w:id="2458" w:author="David Recio" w:date="2022-06-27T09:41:00Z"/>
          <w:szCs w:val="24"/>
        </w:rPr>
        <w:pPrChange w:id="2459" w:author="David Recio" w:date="2022-06-27T09:41:00Z">
          <w:pPr>
            <w:pStyle w:val="Prrafodelista"/>
            <w:numPr>
              <w:numId w:val="5"/>
            </w:numPr>
            <w:ind w:hanging="360"/>
          </w:pPr>
        </w:pPrChange>
      </w:pPr>
      <w:ins w:id="2460" w:author="David Recio" w:date="2022-06-27T09:41:00Z">
        <w:r w:rsidRPr="00C03499">
          <w:rPr>
            <w:szCs w:val="24"/>
          </w:rPr>
          <w:t>Debe tener un servicio donde se muestren las recomendaciones acerca de las elecciones del estudiante en cuanto a los estudios.</w:t>
        </w:r>
      </w:ins>
    </w:p>
    <w:p w14:paraId="5944F62E" w14:textId="77777777" w:rsidR="00F12E65" w:rsidRPr="00C03499" w:rsidRDefault="00F12E65">
      <w:pPr>
        <w:pStyle w:val="Prrafodelista"/>
        <w:numPr>
          <w:ilvl w:val="0"/>
          <w:numId w:val="46"/>
        </w:numPr>
        <w:ind w:left="426"/>
        <w:rPr>
          <w:ins w:id="2461" w:author="David Recio" w:date="2022-06-27T09:41:00Z"/>
          <w:szCs w:val="24"/>
        </w:rPr>
        <w:pPrChange w:id="2462" w:author="David Recio" w:date="2022-06-27T09:41:00Z">
          <w:pPr>
            <w:pStyle w:val="Prrafodelista"/>
            <w:numPr>
              <w:numId w:val="5"/>
            </w:numPr>
            <w:ind w:hanging="360"/>
          </w:pPr>
        </w:pPrChange>
      </w:pPr>
      <w:ins w:id="2463" w:author="David Recio" w:date="2022-06-27T09:41:00Z">
        <w:r w:rsidRPr="00C03499">
          <w:rPr>
            <w:szCs w:val="24"/>
          </w:rPr>
          <w:t xml:space="preserve">Debe </w:t>
        </w:r>
        <w:commentRangeEnd w:id="2447"/>
        <w:r w:rsidRPr="00C03499">
          <w:rPr>
            <w:rStyle w:val="Refdecomentario"/>
            <w:sz w:val="24"/>
            <w:szCs w:val="24"/>
            <w:rPrChange w:id="2464" w:author="David Recio Arnés" w:date="2022-06-27T18:08:00Z">
              <w:rPr>
                <w:rStyle w:val="Refdecomentario"/>
              </w:rPr>
            </w:rPrChange>
          </w:rPr>
          <w:commentReference w:id="2447"/>
        </w:r>
        <w:r w:rsidRPr="00C03499">
          <w:rPr>
            <w:szCs w:val="24"/>
          </w:rPr>
          <w:t>tener un servicio para mostrar las materias cursadas el primer año.</w:t>
        </w:r>
      </w:ins>
    </w:p>
    <w:p w14:paraId="45A529E3" w14:textId="77777777" w:rsidR="00F12E65" w:rsidRPr="00C03499" w:rsidRDefault="00F12E65">
      <w:pPr>
        <w:pStyle w:val="Prrafodelista"/>
        <w:numPr>
          <w:ilvl w:val="0"/>
          <w:numId w:val="46"/>
        </w:numPr>
        <w:ind w:left="426"/>
        <w:rPr>
          <w:ins w:id="2465" w:author="David Recio" w:date="2022-06-27T09:41:00Z"/>
          <w:szCs w:val="24"/>
        </w:rPr>
        <w:pPrChange w:id="2466" w:author="David Recio" w:date="2022-06-27T09:41:00Z">
          <w:pPr>
            <w:pStyle w:val="Prrafodelista"/>
            <w:numPr>
              <w:numId w:val="5"/>
            </w:numPr>
            <w:ind w:hanging="360"/>
          </w:pPr>
        </w:pPrChange>
      </w:pPr>
      <w:ins w:id="2467" w:author="David Recio" w:date="2022-06-27T09:41:00Z">
        <w:r w:rsidRPr="00C03499">
          <w:rPr>
            <w:szCs w:val="24"/>
          </w:rPr>
          <w:t>Debe implementarse como un servicio web</w:t>
        </w:r>
      </w:ins>
    </w:p>
    <w:p w14:paraId="6C44C7DF" w14:textId="77777777" w:rsidR="00F12E65" w:rsidRPr="00C03499" w:rsidRDefault="00F12E65">
      <w:pPr>
        <w:pStyle w:val="Prrafodelista"/>
        <w:numPr>
          <w:ilvl w:val="0"/>
          <w:numId w:val="46"/>
        </w:numPr>
        <w:ind w:left="426"/>
        <w:rPr>
          <w:ins w:id="2468" w:author="David Recio" w:date="2022-06-27T09:41:00Z"/>
          <w:szCs w:val="24"/>
        </w:rPr>
        <w:pPrChange w:id="2469" w:author="David Recio" w:date="2022-06-27T09:41:00Z">
          <w:pPr>
            <w:pStyle w:val="Prrafodelista"/>
            <w:numPr>
              <w:numId w:val="5"/>
            </w:numPr>
            <w:ind w:hanging="360"/>
          </w:pPr>
        </w:pPrChange>
      </w:pPr>
      <w:commentRangeStart w:id="2470"/>
      <w:ins w:id="2471" w:author="David Recio" w:date="2022-06-27T09:41:00Z">
        <w:r w:rsidRPr="00C03499">
          <w:rPr>
            <w:szCs w:val="24"/>
          </w:rPr>
          <w:t>Los formularios deben estar estandarizados y con una base probada para aumentar su probabilidad de éxito.</w:t>
        </w:r>
        <w:commentRangeEnd w:id="2470"/>
        <w:r w:rsidRPr="00C03499">
          <w:rPr>
            <w:rStyle w:val="Refdecomentario"/>
            <w:sz w:val="24"/>
            <w:szCs w:val="24"/>
            <w:rPrChange w:id="2472" w:author="David Recio Arnés" w:date="2022-06-27T18:08:00Z">
              <w:rPr>
                <w:rStyle w:val="Refdecomentario"/>
              </w:rPr>
            </w:rPrChange>
          </w:rPr>
          <w:commentReference w:id="2470"/>
        </w:r>
      </w:ins>
    </w:p>
    <w:p w14:paraId="79FFC7CB" w14:textId="50DD321F" w:rsidR="00802E65" w:rsidRPr="00C03499" w:rsidDel="006727F2" w:rsidRDefault="009039EF">
      <w:pPr>
        <w:pStyle w:val="Prrafodelista"/>
        <w:numPr>
          <w:ilvl w:val="0"/>
          <w:numId w:val="45"/>
        </w:numPr>
        <w:jc w:val="left"/>
        <w:rPr>
          <w:del w:id="2473" w:author="David Recio" w:date="2022-06-23T21:03:00Z"/>
          <w:b/>
          <w:bCs/>
          <w:u w:val="single"/>
          <w:rPrChange w:id="2474" w:author="David Recio Arnés" w:date="2022-06-27T18:04:00Z">
            <w:rPr>
              <w:del w:id="2475" w:author="David Recio" w:date="2022-06-23T21:03:00Z"/>
            </w:rPr>
          </w:rPrChange>
        </w:rPr>
        <w:pPrChange w:id="2476" w:author="David Recio" w:date="2022-06-27T09:41:00Z">
          <w:pPr>
            <w:pStyle w:val="Prrafodelista"/>
            <w:jc w:val="left"/>
          </w:pPr>
        </w:pPrChange>
      </w:pPr>
      <w:commentRangeStart w:id="2477"/>
      <w:commentRangeEnd w:id="2477"/>
      <w:del w:id="2478" w:author="David Recio" w:date="2022-06-27T09:41:00Z">
        <w:r w:rsidDel="00F12E65">
          <w:rPr>
            <w:rStyle w:val="Refdecomentario"/>
          </w:rPr>
          <w:commentReference w:id="2477"/>
        </w:r>
      </w:del>
      <w:del w:id="2479" w:author="David Recio" w:date="2022-06-23T21:03:00Z">
        <w:r w:rsidR="005E0C84" w:rsidRPr="00C03499" w:rsidDel="006727F2">
          <w:rPr>
            <w:b/>
            <w:bCs/>
            <w:u w:val="single"/>
            <w:rPrChange w:id="2480" w:author="David Recio Arnés" w:date="2022-06-27T18:04:00Z">
              <w:rPr/>
            </w:rPrChange>
          </w:rPr>
          <w:delText>En el diagrama de casos de uso</w:delText>
        </w:r>
        <w:r w:rsidR="003276D3" w:rsidRPr="00C03499" w:rsidDel="006727F2">
          <w:rPr>
            <w:b/>
            <w:bCs/>
            <w:u w:val="single"/>
            <w:rPrChange w:id="2481" w:author="David Recio Arnés" w:date="2022-06-27T18:04:00Z">
              <w:rPr/>
            </w:rPrChange>
          </w:rPr>
          <w:delText xml:space="preserve"> [ver 8]</w:delText>
        </w:r>
        <w:r w:rsidR="005E0C84" w:rsidRPr="00C03499" w:rsidDel="006727F2">
          <w:rPr>
            <w:b/>
            <w:bCs/>
            <w:u w:val="single"/>
            <w:rPrChange w:id="2482" w:author="David Recio Arnés" w:date="2022-06-27T18:04:00Z">
              <w:rPr/>
            </w:rPrChange>
          </w:rPr>
          <w:delText xml:space="preserve"> se pueden ver 3 tipos de actores</w:delText>
        </w:r>
        <w:r w:rsidR="00802E65" w:rsidRPr="00C03499" w:rsidDel="006727F2">
          <w:rPr>
            <w:b/>
            <w:bCs/>
            <w:u w:val="single"/>
            <w:rPrChange w:id="2483" w:author="David Recio Arnés" w:date="2022-06-27T18:04:00Z">
              <w:rPr/>
            </w:rPrChange>
          </w:rPr>
          <w:delText xml:space="preserve">: </w:delText>
        </w:r>
      </w:del>
    </w:p>
    <w:p w14:paraId="5AD819EE" w14:textId="0EB70F91" w:rsidR="00802E65" w:rsidRPr="00C03499" w:rsidDel="006727F2" w:rsidRDefault="00802E65">
      <w:pPr>
        <w:pStyle w:val="Prrafodelista"/>
        <w:jc w:val="left"/>
        <w:rPr>
          <w:del w:id="2484" w:author="David Recio" w:date="2022-06-23T21:03:00Z"/>
          <w:b/>
          <w:bCs/>
          <w:u w:val="single"/>
          <w:rPrChange w:id="2485" w:author="David Recio Arnés" w:date="2022-06-27T18:04:00Z">
            <w:rPr>
              <w:del w:id="2486" w:author="David Recio" w:date="2022-06-23T21:03:00Z"/>
            </w:rPr>
          </w:rPrChange>
        </w:rPr>
        <w:pPrChange w:id="2487" w:author="David Recio" w:date="2022-06-24T20:22:00Z">
          <w:pPr>
            <w:pStyle w:val="Prrafodelista"/>
            <w:numPr>
              <w:numId w:val="12"/>
            </w:numPr>
            <w:ind w:left="1440" w:hanging="360"/>
            <w:jc w:val="left"/>
          </w:pPr>
        </w:pPrChange>
      </w:pPr>
      <w:del w:id="2488" w:author="David Recio" w:date="2022-06-23T21:03:00Z">
        <w:r w:rsidRPr="00C03499" w:rsidDel="006727F2">
          <w:rPr>
            <w:b/>
            <w:bCs/>
            <w:u w:val="single"/>
            <w:rPrChange w:id="2489" w:author="David Recio Arnés" w:date="2022-06-27T18:04:00Z">
              <w:rPr/>
            </w:rPrChange>
          </w:rPr>
          <w:delText>E</w:delText>
        </w:r>
        <w:r w:rsidR="005E0C84" w:rsidRPr="00C03499" w:rsidDel="006727F2">
          <w:rPr>
            <w:b/>
            <w:bCs/>
            <w:u w:val="single"/>
            <w:rPrChange w:id="2490" w:author="David Recio Arnés" w:date="2022-06-27T18:04:00Z">
              <w:rPr/>
            </w:rPrChange>
          </w:rPr>
          <w:delText>l rol</w:delText>
        </w:r>
        <w:r w:rsidRPr="00C03499" w:rsidDel="006727F2">
          <w:rPr>
            <w:b/>
            <w:bCs/>
            <w:u w:val="single"/>
            <w:rPrChange w:id="2491" w:author="David Recio Arnés" w:date="2022-06-27T18:04:00Z">
              <w:rPr/>
            </w:rPrChange>
          </w:rPr>
          <w:delText xml:space="preserve"> de</w:delText>
        </w:r>
        <w:r w:rsidR="005E0C84" w:rsidRPr="00C03499" w:rsidDel="006727F2">
          <w:rPr>
            <w:b/>
            <w:bCs/>
            <w:u w:val="single"/>
            <w:rPrChange w:id="2492" w:author="David Recio Arnés" w:date="2022-06-27T18:04:00Z">
              <w:rPr/>
            </w:rPrChange>
          </w:rPr>
          <w:delText xml:space="preserve"> administrador</w:delText>
        </w:r>
        <w:r w:rsidRPr="00C03499" w:rsidDel="006727F2">
          <w:rPr>
            <w:b/>
            <w:bCs/>
            <w:u w:val="single"/>
            <w:rPrChange w:id="2493" w:author="David Recio Arnés" w:date="2022-06-27T18:04:00Z">
              <w:rPr/>
            </w:rPrChange>
          </w:rPr>
          <w:delText>, e</w:delText>
        </w:r>
        <w:r w:rsidR="005E0C84" w:rsidRPr="00C03499" w:rsidDel="006727F2">
          <w:rPr>
            <w:b/>
            <w:bCs/>
            <w:u w:val="single"/>
            <w:rPrChange w:id="2494" w:author="David Recio Arnés" w:date="2022-06-27T18:04:00Z">
              <w:rPr/>
            </w:rPrChange>
          </w:rPr>
          <w:delText>ncargado de realizar el mantenimiento del sistema</w:delText>
        </w:r>
        <w:r w:rsidRPr="00C03499" w:rsidDel="006727F2">
          <w:rPr>
            <w:b/>
            <w:bCs/>
            <w:u w:val="single"/>
            <w:rPrChange w:id="2495" w:author="David Recio Arnés" w:date="2022-06-27T18:04:00Z">
              <w:rPr/>
            </w:rPrChange>
          </w:rPr>
          <w:delText>.</w:delText>
        </w:r>
      </w:del>
    </w:p>
    <w:p w14:paraId="25DDDD19" w14:textId="134D3781" w:rsidR="00802E65" w:rsidRPr="00C03499" w:rsidDel="006727F2" w:rsidRDefault="00802E65">
      <w:pPr>
        <w:pStyle w:val="Prrafodelista"/>
        <w:jc w:val="left"/>
        <w:rPr>
          <w:del w:id="2496" w:author="David Recio" w:date="2022-06-23T21:03:00Z"/>
          <w:b/>
          <w:bCs/>
          <w:u w:val="single"/>
          <w:rPrChange w:id="2497" w:author="David Recio Arnés" w:date="2022-06-27T18:04:00Z">
            <w:rPr>
              <w:del w:id="2498" w:author="David Recio" w:date="2022-06-23T21:03:00Z"/>
            </w:rPr>
          </w:rPrChange>
        </w:rPr>
        <w:pPrChange w:id="2499" w:author="David Recio" w:date="2022-06-24T20:22:00Z">
          <w:pPr>
            <w:pStyle w:val="Prrafodelista"/>
            <w:numPr>
              <w:numId w:val="12"/>
            </w:numPr>
            <w:ind w:left="1440" w:hanging="360"/>
            <w:jc w:val="left"/>
          </w:pPr>
        </w:pPrChange>
      </w:pPr>
      <w:del w:id="2500" w:author="David Recio" w:date="2022-06-23T21:03:00Z">
        <w:r w:rsidRPr="00C03499" w:rsidDel="006727F2">
          <w:rPr>
            <w:b/>
            <w:bCs/>
            <w:u w:val="single"/>
            <w:rPrChange w:id="2501" w:author="David Recio Arnés" w:date="2022-06-27T18:04:00Z">
              <w:rPr/>
            </w:rPrChange>
          </w:rPr>
          <w:delText xml:space="preserve">El rol de estudiante (en este TFG, David Recio Arnés), </w:delText>
        </w:r>
        <w:r w:rsidR="005E0C84" w:rsidRPr="00C03499" w:rsidDel="006727F2">
          <w:rPr>
            <w:b/>
            <w:bCs/>
            <w:u w:val="single"/>
            <w:rPrChange w:id="2502" w:author="David Recio Arnés" w:date="2022-06-27T18:04:00Z">
              <w:rPr/>
            </w:rPrChange>
          </w:rPr>
          <w:delText>e</w:delText>
        </w:r>
        <w:r w:rsidRPr="00C03499" w:rsidDel="006727F2">
          <w:rPr>
            <w:b/>
            <w:bCs/>
            <w:u w:val="single"/>
            <w:rPrChange w:id="2503" w:author="David Recio Arnés" w:date="2022-06-27T18:04:00Z">
              <w:rPr/>
            </w:rPrChange>
          </w:rPr>
          <w:delText xml:space="preserve">n principio encargado del mantenimiento del sistema que luego delegaría en todo </w:delText>
        </w:r>
        <w:r w:rsidR="005E0C84" w:rsidRPr="00C03499" w:rsidDel="006727F2">
          <w:rPr>
            <w:b/>
            <w:bCs/>
            <w:u w:val="single"/>
            <w:rPrChange w:id="2504" w:author="David Recio Arnés" w:date="2022-06-27T18:04:00Z">
              <w:rPr/>
            </w:rPrChange>
          </w:rPr>
          <w:delText>el equipo informático</w:delText>
        </w:r>
        <w:r w:rsidRPr="00C03499" w:rsidDel="006727F2">
          <w:rPr>
            <w:b/>
            <w:bCs/>
            <w:u w:val="single"/>
            <w:rPrChange w:id="2505" w:author="David Recio Arnés" w:date="2022-06-27T18:04:00Z">
              <w:rPr/>
            </w:rPrChange>
          </w:rPr>
          <w:delText xml:space="preserve">. </w:delText>
        </w:r>
      </w:del>
    </w:p>
    <w:p w14:paraId="1AA2AB8B" w14:textId="7D9BAA45" w:rsidR="00D20492" w:rsidRPr="00C03499" w:rsidDel="006727F2" w:rsidRDefault="00802E65">
      <w:pPr>
        <w:ind w:left="720"/>
        <w:jc w:val="left"/>
        <w:rPr>
          <w:del w:id="2506" w:author="David Recio" w:date="2022-06-23T21:03:00Z"/>
          <w:b/>
          <w:bCs/>
          <w:u w:val="single"/>
          <w:rPrChange w:id="2507" w:author="David Recio Arnés" w:date="2022-06-27T18:04:00Z">
            <w:rPr>
              <w:del w:id="2508" w:author="David Recio" w:date="2022-06-23T21:03:00Z"/>
            </w:rPr>
          </w:rPrChange>
        </w:rPr>
        <w:pPrChange w:id="2509" w:author="David Recio" w:date="2022-06-24T20:22:00Z">
          <w:pPr>
            <w:ind w:left="709"/>
            <w:jc w:val="left"/>
          </w:pPr>
        </w:pPrChange>
      </w:pPr>
      <w:del w:id="2510" w:author="David Recio" w:date="2022-06-23T21:03:00Z">
        <w:r w:rsidRPr="00C03499" w:rsidDel="006727F2">
          <w:rPr>
            <w:b/>
            <w:bCs/>
            <w:u w:val="single"/>
            <w:rPrChange w:id="2511" w:author="David Recio Arnés" w:date="2022-06-27T18:04:00Z">
              <w:rPr/>
            </w:rPrChange>
          </w:rPr>
          <w:delText>M</w:delText>
        </w:r>
        <w:r w:rsidR="005E0C84" w:rsidRPr="00C03499" w:rsidDel="006727F2">
          <w:rPr>
            <w:b/>
            <w:bCs/>
            <w:u w:val="single"/>
            <w:rPrChange w:id="2512" w:author="David Recio Arnés" w:date="2022-06-27T18:04:00Z">
              <w:rPr/>
            </w:rPrChange>
          </w:rPr>
          <w:delText xml:space="preserve">ediante una interfaz proporcionada por la universidad, </w:delText>
        </w:r>
        <w:r w:rsidR="00851417" w:rsidRPr="00C03499" w:rsidDel="006727F2">
          <w:rPr>
            <w:b/>
            <w:bCs/>
            <w:u w:val="single"/>
            <w:rPrChange w:id="2513" w:author="David Recio Arnés" w:date="2022-06-27T18:04:00Z">
              <w:rPr/>
            </w:rPrChange>
          </w:rPr>
          <w:delText xml:space="preserve">el estudiante </w:delText>
        </w:r>
        <w:r w:rsidRPr="00C03499" w:rsidDel="006727F2">
          <w:rPr>
            <w:b/>
            <w:bCs/>
            <w:u w:val="single"/>
            <w:rPrChange w:id="2514" w:author="David Recio Arnés" w:date="2022-06-27T18:04:00Z">
              <w:rPr/>
            </w:rPrChange>
          </w:rPr>
          <w:delText>puede</w:delText>
        </w:r>
        <w:r w:rsidR="005E0C84" w:rsidRPr="00C03499" w:rsidDel="006727F2">
          <w:rPr>
            <w:b/>
            <w:bCs/>
            <w:u w:val="single"/>
            <w:rPrChange w:id="2515" w:author="David Recio Arnés" w:date="2022-06-27T18:04:00Z">
              <w:rPr/>
            </w:rPrChange>
          </w:rPr>
          <w:delText xml:space="preserve"> acceder</w:delText>
        </w:r>
        <w:r w:rsidR="00851417" w:rsidRPr="00C03499" w:rsidDel="006727F2">
          <w:rPr>
            <w:b/>
            <w:bCs/>
            <w:u w:val="single"/>
            <w:rPrChange w:id="2516" w:author="David Recio Arnés" w:date="2022-06-27T18:04:00Z">
              <w:rPr/>
            </w:rPrChange>
          </w:rPr>
          <w:delText xml:space="preserve">, </w:delText>
        </w:r>
        <w:r w:rsidR="005E0C84" w:rsidRPr="00C03499" w:rsidDel="006727F2">
          <w:rPr>
            <w:b/>
            <w:bCs/>
            <w:u w:val="single"/>
            <w:rPrChange w:id="2517" w:author="David Recio Arnés" w:date="2022-06-27T18:04:00Z">
              <w:rPr/>
            </w:rPrChange>
          </w:rPr>
          <w:delText>registrase</w:delText>
        </w:r>
        <w:r w:rsidR="00851417" w:rsidRPr="00C03499" w:rsidDel="006727F2">
          <w:rPr>
            <w:b/>
            <w:bCs/>
            <w:u w:val="single"/>
            <w:rPrChange w:id="2518" w:author="David Recio Arnés" w:date="2022-06-27T18:04:00Z">
              <w:rPr/>
            </w:rPrChange>
          </w:rPr>
          <w:delText xml:space="preserve"> y </w:delText>
        </w:r>
        <w:r w:rsidR="005E0C84" w:rsidRPr="00C03499" w:rsidDel="006727F2">
          <w:rPr>
            <w:b/>
            <w:bCs/>
            <w:u w:val="single"/>
            <w:rPrChange w:id="2519" w:author="David Recio Arnés" w:date="2022-06-27T18:04:00Z">
              <w:rPr/>
            </w:rPrChange>
          </w:rPr>
          <w:delText>realizar los formularios</w:delText>
        </w:r>
        <w:r w:rsidR="00851417" w:rsidRPr="00C03499" w:rsidDel="006727F2">
          <w:rPr>
            <w:b/>
            <w:bCs/>
            <w:u w:val="single"/>
            <w:rPrChange w:id="2520" w:author="David Recio Arnés" w:date="2022-06-27T18:04:00Z">
              <w:rPr/>
            </w:rPrChange>
          </w:rPr>
          <w:delText>. También puede observarse</w:delText>
        </w:r>
        <w:r w:rsidR="005E0C84" w:rsidRPr="00C03499" w:rsidDel="006727F2">
          <w:rPr>
            <w:b/>
            <w:bCs/>
            <w:u w:val="single"/>
            <w:rPrChange w:id="2521" w:author="David Recio Arnés" w:date="2022-06-27T18:04:00Z">
              <w:rPr/>
            </w:rPrChange>
          </w:rPr>
          <w:delText xml:space="preserve"> su evolución en base a los formularios</w:delText>
        </w:r>
        <w:r w:rsidR="00851417" w:rsidRPr="00C03499" w:rsidDel="006727F2">
          <w:rPr>
            <w:b/>
            <w:bCs/>
            <w:u w:val="single"/>
            <w:rPrChange w:id="2522" w:author="David Recio Arnés" w:date="2022-06-27T18:04:00Z">
              <w:rPr/>
            </w:rPrChange>
          </w:rPr>
          <w:delText xml:space="preserve"> (en caso de realizarlos </w:delText>
        </w:r>
        <w:r w:rsidR="00B27170" w:rsidRPr="00C03499" w:rsidDel="006727F2">
          <w:rPr>
            <w:b/>
            <w:bCs/>
            <w:u w:val="single"/>
            <w:rPrChange w:id="2523" w:author="David Recio Arnés" w:date="2022-06-27T18:04:00Z">
              <w:rPr/>
            </w:rPrChange>
          </w:rPr>
          <w:delText>más</w:delText>
        </w:r>
        <w:r w:rsidR="005E0C84" w:rsidRPr="00C03499" w:rsidDel="006727F2">
          <w:rPr>
            <w:b/>
            <w:bCs/>
            <w:u w:val="single"/>
            <w:rPrChange w:id="2524" w:author="David Recio Arnés" w:date="2022-06-27T18:04:00Z">
              <w:rPr/>
            </w:rPrChange>
          </w:rPr>
          <w:delText xml:space="preserve"> de una vez</w:delText>
        </w:r>
        <w:r w:rsidR="00851417" w:rsidRPr="00C03499" w:rsidDel="006727F2">
          <w:rPr>
            <w:b/>
            <w:bCs/>
            <w:u w:val="single"/>
            <w:rPrChange w:id="2525" w:author="David Recio Arnés" w:date="2022-06-27T18:04:00Z">
              <w:rPr/>
            </w:rPrChange>
          </w:rPr>
          <w:delText>)</w:delText>
        </w:r>
        <w:r w:rsidR="005E0C84" w:rsidRPr="00C03499" w:rsidDel="006727F2">
          <w:rPr>
            <w:b/>
            <w:bCs/>
            <w:u w:val="single"/>
            <w:rPrChange w:id="2526" w:author="David Recio Arnés" w:date="2022-06-27T18:04:00Z">
              <w:rPr/>
            </w:rPrChange>
          </w:rPr>
          <w:delText xml:space="preserve"> y a su progresión en las asignaturas que introduzca</w:delText>
        </w:r>
        <w:r w:rsidR="00851417" w:rsidRPr="00C03499" w:rsidDel="006727F2">
          <w:rPr>
            <w:b/>
            <w:bCs/>
            <w:u w:val="single"/>
            <w:rPrChange w:id="2527" w:author="David Recio Arnés" w:date="2022-06-27T18:04:00Z">
              <w:rPr/>
            </w:rPrChange>
          </w:rPr>
          <w:delText>, además de extraer</w:delText>
        </w:r>
        <w:r w:rsidR="005E0C84" w:rsidRPr="00C03499" w:rsidDel="006727F2">
          <w:rPr>
            <w:b/>
            <w:bCs/>
            <w:u w:val="single"/>
            <w:rPrChange w:id="2528" w:author="David Recio Arnés" w:date="2022-06-27T18:04:00Z">
              <w:rPr/>
            </w:rPrChange>
          </w:rPr>
          <w:delText xml:space="preserve"> las recomendaciones que frece la aplicación en </w:delText>
        </w:r>
        <w:r w:rsidR="00851417" w:rsidRPr="00C03499" w:rsidDel="006727F2">
          <w:rPr>
            <w:b/>
            <w:bCs/>
            <w:u w:val="single"/>
            <w:rPrChange w:id="2529" w:author="David Recio Arnés" w:date="2022-06-27T18:04:00Z">
              <w:rPr/>
            </w:rPrChange>
          </w:rPr>
          <w:delText>función de las respuestas</w:delText>
        </w:r>
        <w:r w:rsidR="005E0C84" w:rsidRPr="00C03499" w:rsidDel="006727F2">
          <w:rPr>
            <w:b/>
            <w:bCs/>
            <w:u w:val="single"/>
            <w:rPrChange w:id="2530" w:author="David Recio Arnés" w:date="2022-06-27T18:04:00Z">
              <w:rPr/>
            </w:rPrChange>
          </w:rPr>
          <w:delText xml:space="preserve"> </w:delText>
        </w:r>
        <w:r w:rsidR="00851417" w:rsidRPr="00C03499" w:rsidDel="006727F2">
          <w:rPr>
            <w:b/>
            <w:bCs/>
            <w:u w:val="single"/>
            <w:rPrChange w:id="2531" w:author="David Recio Arnés" w:date="2022-06-27T18:04:00Z">
              <w:rPr/>
            </w:rPrChange>
          </w:rPr>
          <w:delText xml:space="preserve">del </w:delText>
        </w:r>
        <w:r w:rsidR="005E0C84" w:rsidRPr="00C03499" w:rsidDel="006727F2">
          <w:rPr>
            <w:b/>
            <w:bCs/>
            <w:u w:val="single"/>
            <w:rPrChange w:id="2532" w:author="David Recio Arnés" w:date="2022-06-27T18:04:00Z">
              <w:rPr/>
            </w:rPrChange>
          </w:rPr>
          <w:delText>estudiante</w:delText>
        </w:r>
        <w:r w:rsidR="00851417" w:rsidRPr="00C03499" w:rsidDel="006727F2">
          <w:rPr>
            <w:b/>
            <w:bCs/>
            <w:u w:val="single"/>
            <w:rPrChange w:id="2533" w:author="David Recio Arnés" w:date="2022-06-27T18:04:00Z">
              <w:rPr/>
            </w:rPrChange>
          </w:rPr>
          <w:delText>, valorando</w:delText>
        </w:r>
        <w:r w:rsidR="005E0C84" w:rsidRPr="00C03499" w:rsidDel="006727F2">
          <w:rPr>
            <w:b/>
            <w:bCs/>
            <w:u w:val="single"/>
            <w:rPrChange w:id="2534" w:author="David Recio Arnés" w:date="2022-06-27T18:04:00Z">
              <w:rPr/>
            </w:rPrChange>
          </w:rPr>
          <w:delText xml:space="preserve"> si son efectivos o</w:delText>
        </w:r>
        <w:r w:rsidR="00851417" w:rsidRPr="00C03499" w:rsidDel="006727F2">
          <w:rPr>
            <w:b/>
            <w:bCs/>
            <w:u w:val="single"/>
            <w:rPrChange w:id="2535" w:author="David Recio Arnés" w:date="2022-06-27T18:04:00Z">
              <w:rPr/>
            </w:rPrChange>
          </w:rPr>
          <w:delText xml:space="preserve"> </w:delText>
        </w:r>
        <w:r w:rsidR="005E0C84" w:rsidRPr="00C03499" w:rsidDel="006727F2">
          <w:rPr>
            <w:b/>
            <w:bCs/>
            <w:u w:val="single"/>
            <w:rPrChange w:id="2536" w:author="David Recio Arnés" w:date="2022-06-27T18:04:00Z">
              <w:rPr/>
            </w:rPrChange>
          </w:rPr>
          <w:delText>deben actualizar</w:delText>
        </w:r>
        <w:r w:rsidR="00851417" w:rsidRPr="00C03499" w:rsidDel="006727F2">
          <w:rPr>
            <w:b/>
            <w:bCs/>
            <w:u w:val="single"/>
            <w:rPrChange w:id="2537" w:author="David Recio Arnés" w:date="2022-06-27T18:04:00Z">
              <w:rPr/>
            </w:rPrChange>
          </w:rPr>
          <w:delText>se</w:delText>
        </w:r>
        <w:r w:rsidR="005E0C84" w:rsidRPr="00C03499" w:rsidDel="006727F2">
          <w:rPr>
            <w:b/>
            <w:bCs/>
            <w:u w:val="single"/>
            <w:rPrChange w:id="2538" w:author="David Recio Arnés" w:date="2022-06-27T18:04:00Z">
              <w:rPr/>
            </w:rPrChange>
          </w:rPr>
          <w:delText xml:space="preserve"> los parámetros de la recomendación.</w:delText>
        </w:r>
      </w:del>
    </w:p>
    <w:p w14:paraId="55D3348E" w14:textId="272F0805" w:rsidR="005E0C84" w:rsidRPr="00C03499" w:rsidDel="00783F2D" w:rsidRDefault="005E0C84" w:rsidP="00783F2D">
      <w:pPr>
        <w:pStyle w:val="Prrafodelista"/>
        <w:numPr>
          <w:ilvl w:val="0"/>
          <w:numId w:val="5"/>
        </w:numPr>
        <w:rPr>
          <w:del w:id="2539" w:author="David Recio" w:date="2022-06-23T20:33:00Z"/>
          <w:rFonts w:eastAsiaTheme="minorEastAsia"/>
          <w:b/>
          <w:bCs/>
          <w:szCs w:val="24"/>
          <w:u w:val="single"/>
          <w:rPrChange w:id="2540" w:author="David Recio Arnés" w:date="2022-06-27T18:04:00Z">
            <w:rPr>
              <w:del w:id="2541" w:author="David Recio" w:date="2022-06-23T20:33:00Z"/>
              <w:rFonts w:eastAsiaTheme="minorEastAsia"/>
              <w:szCs w:val="24"/>
            </w:rPr>
          </w:rPrChange>
        </w:rPr>
      </w:pPr>
      <w:del w:id="2542" w:author="David Recio" w:date="2022-06-27T09:40:00Z">
        <w:r w:rsidRPr="00C03499" w:rsidDel="00F12E65">
          <w:rPr>
            <w:b/>
            <w:bCs/>
            <w:u w:val="single"/>
            <w:rPrChange w:id="2543" w:author="David Recio Arnés" w:date="2022-06-27T18:04:00Z">
              <w:rPr>
                <w:i/>
                <w:iCs/>
              </w:rPr>
            </w:rPrChange>
          </w:rPr>
          <w:delText>Rendimiento</w:delText>
        </w:r>
      </w:del>
      <w:commentRangeStart w:id="2544"/>
      <w:del w:id="2545" w:author="David Recio" w:date="2022-06-23T20:33:00Z">
        <w:r w:rsidRPr="00C03499" w:rsidDel="00783F2D">
          <w:rPr>
            <w:b/>
            <w:bCs/>
            <w:u w:val="single"/>
            <w:rPrChange w:id="2546" w:author="David Recio Arnés" w:date="2022-06-27T18:04:00Z">
              <w:rPr/>
            </w:rPrChange>
          </w:rPr>
          <w:delText>, incluyendo tiempos de respuesta.</w:delText>
        </w:r>
      </w:del>
      <w:commentRangeEnd w:id="2544"/>
      <w:del w:id="2547" w:author="David Recio" w:date="2022-06-27T09:40:00Z">
        <w:r w:rsidR="009039EF" w:rsidRPr="00C03499" w:rsidDel="00F12E65">
          <w:rPr>
            <w:rStyle w:val="Refdecomentario"/>
            <w:b/>
            <w:bCs/>
            <w:u w:val="single"/>
            <w:rPrChange w:id="2548" w:author="David Recio Arnés" w:date="2022-06-27T18:04:00Z">
              <w:rPr>
                <w:rStyle w:val="Refdecomentario"/>
              </w:rPr>
            </w:rPrChange>
          </w:rPr>
          <w:commentReference w:id="2544"/>
        </w:r>
      </w:del>
    </w:p>
    <w:p w14:paraId="22941430" w14:textId="033253B9" w:rsidR="005E0C84" w:rsidRPr="00C03499" w:rsidDel="00783F2D" w:rsidRDefault="005E0C84">
      <w:pPr>
        <w:pStyle w:val="Prrafodelista"/>
        <w:numPr>
          <w:ilvl w:val="0"/>
          <w:numId w:val="5"/>
        </w:numPr>
        <w:rPr>
          <w:del w:id="2549" w:author="David Recio" w:date="2022-06-23T20:33:00Z"/>
          <w:b/>
          <w:bCs/>
          <w:color w:val="FF0000"/>
          <w:u w:val="single"/>
          <w:rPrChange w:id="2550" w:author="David Recio Arnés" w:date="2022-06-27T18:04:00Z">
            <w:rPr>
              <w:del w:id="2551" w:author="David Recio" w:date="2022-06-23T20:33:00Z"/>
              <w:i/>
              <w:iCs/>
              <w:color w:val="FF0000"/>
            </w:rPr>
          </w:rPrChange>
        </w:rPr>
        <w:pPrChange w:id="2552" w:author="David Recio" w:date="2022-06-23T20:33:00Z">
          <w:pPr>
            <w:pStyle w:val="Prrafodelista"/>
          </w:pPr>
        </w:pPrChange>
      </w:pPr>
      <w:del w:id="2553" w:author="David Recio" w:date="2022-06-23T20:33:00Z">
        <w:r w:rsidRPr="00C03499" w:rsidDel="00783F2D">
          <w:rPr>
            <w:b/>
            <w:bCs/>
            <w:color w:val="FF0000"/>
            <w:u w:val="single"/>
            <w:rPrChange w:id="2554" w:author="David Recio Arnés" w:date="2022-06-27T18:04:00Z">
              <w:rPr>
                <w:i/>
                <w:iCs/>
                <w:color w:val="FF0000"/>
              </w:rPr>
            </w:rPrChange>
          </w:rPr>
          <w:delText>Camino crit y los otros escenarios cua</w:delText>
        </w:r>
        <w:r w:rsidR="009233FF" w:rsidRPr="00C03499" w:rsidDel="00783F2D">
          <w:rPr>
            <w:b/>
            <w:bCs/>
            <w:color w:val="FF0000"/>
            <w:u w:val="single"/>
            <w:rPrChange w:id="2555" w:author="David Recio Arnés" w:date="2022-06-27T18:04:00Z">
              <w:rPr>
                <w:i/>
                <w:iCs/>
                <w:color w:val="FF0000"/>
              </w:rPr>
            </w:rPrChange>
          </w:rPr>
          <w:delText>d</w:delText>
        </w:r>
        <w:r w:rsidRPr="00C03499" w:rsidDel="00783F2D">
          <w:rPr>
            <w:b/>
            <w:bCs/>
            <w:color w:val="FF0000"/>
            <w:u w:val="single"/>
            <w:rPrChange w:id="2556" w:author="David Recio Arnés" w:date="2022-06-27T18:04:00Z">
              <w:rPr>
                <w:i/>
                <w:iCs/>
                <w:color w:val="FF0000"/>
              </w:rPr>
            </w:rPrChange>
          </w:rPr>
          <w:delText>ro de respuesta</w:delText>
        </w:r>
      </w:del>
    </w:p>
    <w:p w14:paraId="31893436" w14:textId="77777777" w:rsidR="009233FF" w:rsidRPr="00C03499" w:rsidRDefault="009233FF" w:rsidP="005E0C84">
      <w:pPr>
        <w:pStyle w:val="Prrafodelista"/>
        <w:rPr>
          <w:rFonts w:eastAsiaTheme="minorEastAsia"/>
          <w:b/>
          <w:bCs/>
          <w:color w:val="FF0000"/>
          <w:szCs w:val="24"/>
          <w:u w:val="single"/>
          <w:rPrChange w:id="2557" w:author="David Recio Arnés" w:date="2022-06-27T18:04:00Z">
            <w:rPr>
              <w:rFonts w:eastAsiaTheme="minorEastAsia"/>
              <w:color w:val="FF0000"/>
              <w:szCs w:val="24"/>
            </w:rPr>
          </w:rPrChange>
        </w:rPr>
      </w:pPr>
    </w:p>
    <w:p w14:paraId="6E92900D" w14:textId="2B2A5773" w:rsidR="00783F2D" w:rsidRPr="00C03499" w:rsidRDefault="005E0C84" w:rsidP="00C03499">
      <w:pPr>
        <w:pStyle w:val="Prrafodelista"/>
        <w:numPr>
          <w:ilvl w:val="0"/>
          <w:numId w:val="5"/>
        </w:numPr>
        <w:ind w:left="142"/>
        <w:rPr>
          <w:ins w:id="2558" w:author="David Recio" w:date="2022-06-24T20:23:00Z"/>
          <w:b/>
          <w:bCs/>
          <w:szCs w:val="24"/>
          <w:u w:val="single"/>
          <w:rPrChange w:id="2559" w:author="David Recio Arnés" w:date="2022-06-27T18:04:00Z">
            <w:rPr>
              <w:ins w:id="2560" w:author="David Recio" w:date="2022-06-24T20:23:00Z"/>
              <w:i/>
              <w:iCs/>
            </w:rPr>
          </w:rPrChange>
        </w:rPr>
      </w:pPr>
      <w:r w:rsidRPr="00C03499">
        <w:rPr>
          <w:b/>
          <w:bCs/>
          <w:u w:val="single"/>
          <w:rPrChange w:id="2561" w:author="David Recio Arnés" w:date="2022-06-27T18:04:00Z">
            <w:rPr>
              <w:i/>
              <w:iCs/>
            </w:rPr>
          </w:rPrChange>
        </w:rPr>
        <w:t>Capacidad</w:t>
      </w:r>
      <w:ins w:id="2562" w:author="David Recio" w:date="2022-06-24T20:25:00Z">
        <w:r w:rsidR="00321FA6" w:rsidRPr="00C03499">
          <w:rPr>
            <w:b/>
            <w:bCs/>
            <w:u w:val="single"/>
            <w:rPrChange w:id="2563" w:author="David Recio Arnés" w:date="2022-06-27T18:04:00Z">
              <w:rPr>
                <w:i/>
                <w:iCs/>
              </w:rPr>
            </w:rPrChange>
          </w:rPr>
          <w:t xml:space="preserve"> y eficiencia</w:t>
        </w:r>
      </w:ins>
    </w:p>
    <w:p w14:paraId="126D785D" w14:textId="76249F6C" w:rsidR="00321FA6" w:rsidRPr="00783F2D" w:rsidRDefault="00F12E65">
      <w:pPr>
        <w:pStyle w:val="Prrafodelista"/>
        <w:numPr>
          <w:ilvl w:val="0"/>
          <w:numId w:val="47"/>
        </w:numPr>
        <w:ind w:left="426"/>
        <w:rPr>
          <w:ins w:id="2564" w:author="David Recio" w:date="2022-06-23T20:30:00Z"/>
          <w:szCs w:val="24"/>
        </w:rPr>
        <w:pPrChange w:id="2565" w:author="David Recio" w:date="2022-06-27T09:41:00Z">
          <w:pPr>
            <w:pStyle w:val="Prrafodelista"/>
            <w:numPr>
              <w:numId w:val="5"/>
            </w:numPr>
            <w:ind w:hanging="360"/>
          </w:pPr>
        </w:pPrChange>
      </w:pPr>
      <w:ins w:id="2566" w:author="David Recio" w:date="2022-06-27T09:41:00Z">
        <w:r>
          <w:t>Debe</w:t>
        </w:r>
      </w:ins>
      <w:ins w:id="2567" w:author="David Recio" w:date="2022-06-24T20:23:00Z">
        <w:r w:rsidR="00321FA6">
          <w:t xml:space="preserve"> soportar </w:t>
        </w:r>
      </w:ins>
      <w:ins w:id="2568" w:author="David Recio" w:date="2022-06-27T09:41:00Z">
        <w:r>
          <w:t xml:space="preserve">por defecto </w:t>
        </w:r>
      </w:ins>
      <w:ins w:id="2569" w:author="David Recio" w:date="2022-06-24T20:23:00Z">
        <w:r w:rsidR="00321FA6">
          <w:t xml:space="preserve">como numero de 25, 125, 500 peticiones </w:t>
        </w:r>
      </w:ins>
      <w:ins w:id="2570" w:author="David Recio" w:date="2022-06-24T20:24:00Z">
        <w:r w:rsidR="00321FA6">
          <w:t>simultáneas</w:t>
        </w:r>
      </w:ins>
      <w:ins w:id="2571" w:author="David Recio" w:date="2022-06-24T20:23:00Z">
        <w:r w:rsidR="00321FA6">
          <w:t xml:space="preserve"> por 1, 60, 360 segundos respectivamente</w:t>
        </w:r>
      </w:ins>
      <w:ins w:id="2572" w:author="David Recio" w:date="2022-06-24T20:24:00Z">
        <w:r w:rsidR="00321FA6">
          <w:t xml:space="preserve"> con un tiempo de respuesta </w:t>
        </w:r>
      </w:ins>
      <w:ins w:id="2573" w:author="David Recio" w:date="2022-06-27T09:42:00Z">
        <w:r>
          <w:t>máximo</w:t>
        </w:r>
      </w:ins>
      <w:ins w:id="2574" w:author="David Recio" w:date="2022-06-24T20:24:00Z">
        <w:r w:rsidR="00321FA6">
          <w:t xml:space="preserve"> de </w:t>
        </w:r>
      </w:ins>
      <w:ins w:id="2575" w:author="David Recio" w:date="2022-06-27T09:42:00Z">
        <w:r>
          <w:t>4</w:t>
        </w:r>
      </w:ins>
      <w:ins w:id="2576" w:author="David Recio" w:date="2022-06-24T20:24:00Z">
        <w:r w:rsidR="00321FA6">
          <w:t xml:space="preserve"> segundo</w:t>
        </w:r>
      </w:ins>
      <w:ins w:id="2577" w:author="David Recio" w:date="2022-06-27T09:42:00Z">
        <w:r>
          <w:t>s</w:t>
        </w:r>
      </w:ins>
      <w:ins w:id="2578" w:author="David Recio" w:date="2022-06-24T20:24:00Z">
        <w:r w:rsidR="00321FA6">
          <w:t>.</w:t>
        </w:r>
      </w:ins>
    </w:p>
    <w:p w14:paraId="25D73ECB" w14:textId="0CDB1890" w:rsidR="005E0C84" w:rsidRPr="009471AB" w:rsidDel="00783F2D" w:rsidRDefault="005E0C84">
      <w:pPr>
        <w:pStyle w:val="Prrafodelista"/>
        <w:rPr>
          <w:del w:id="2579" w:author="David Recio" w:date="2022-06-23T20:30:00Z"/>
          <w:szCs w:val="24"/>
        </w:rPr>
        <w:pPrChange w:id="2580" w:author="David Recio" w:date="2022-06-24T20:24:00Z">
          <w:pPr>
            <w:pStyle w:val="Prrafodelista"/>
            <w:numPr>
              <w:numId w:val="5"/>
            </w:numPr>
            <w:ind w:hanging="360"/>
          </w:pPr>
        </w:pPrChange>
      </w:pPr>
      <w:del w:id="2581" w:author="David Recio" w:date="2022-06-23T20:30:00Z">
        <w:r w:rsidDel="00783F2D">
          <w:delText>, incluyendo el número máximo de peticiones que se pueden procesar por unidad de tiempo.</w:delText>
        </w:r>
      </w:del>
    </w:p>
    <w:p w14:paraId="4D90C4EA" w14:textId="1E119D9D" w:rsidR="005E0C84" w:rsidRPr="00783F2D" w:rsidRDefault="005E0C84" w:rsidP="00321FA6">
      <w:pPr>
        <w:pStyle w:val="Prrafodelista"/>
        <w:rPr>
          <w:i/>
          <w:iCs/>
          <w:color w:val="FF0000"/>
        </w:rPr>
      </w:pPr>
      <w:del w:id="2582" w:author="David Recio" w:date="2022-06-24T20:23:00Z">
        <w:r w:rsidRPr="00783F2D" w:rsidDel="00321FA6">
          <w:rPr>
            <w:i/>
            <w:iCs/>
            <w:color w:val="FF0000"/>
          </w:rPr>
          <w:delText xml:space="preserve">Herramientas de </w:delText>
        </w:r>
        <w:r w:rsidR="00D20492" w:rsidRPr="00783F2D" w:rsidDel="00321FA6">
          <w:rPr>
            <w:i/>
            <w:iCs/>
            <w:color w:val="FF0000"/>
          </w:rPr>
          <w:delText>estrés</w:delText>
        </w:r>
      </w:del>
    </w:p>
    <w:p w14:paraId="2D0E924C" w14:textId="77777777" w:rsidR="00D20492" w:rsidRPr="009471AB" w:rsidRDefault="00D20492" w:rsidP="005E0C84">
      <w:pPr>
        <w:pStyle w:val="Prrafodelista"/>
        <w:rPr>
          <w:color w:val="FF0000"/>
          <w:szCs w:val="24"/>
        </w:rPr>
      </w:pPr>
    </w:p>
    <w:p w14:paraId="490EB1CE" w14:textId="233EAD2B" w:rsidR="002C0855" w:rsidRDefault="005E0C84">
      <w:pPr>
        <w:pStyle w:val="Prrafodelista"/>
        <w:rPr>
          <w:ins w:id="2583" w:author="David Recio" w:date="2022-06-23T21:14:00Z"/>
        </w:rPr>
        <w:pPrChange w:id="2584" w:author="David Recio" w:date="2022-06-23T21:14:00Z">
          <w:pPr>
            <w:pStyle w:val="Prrafodelista"/>
            <w:numPr>
              <w:numId w:val="5"/>
            </w:numPr>
            <w:ind w:hanging="360"/>
          </w:pPr>
        </w:pPrChange>
      </w:pPr>
      <w:del w:id="2585" w:author="David Recio" w:date="2022-06-23T21:19:00Z">
        <w:r w:rsidRPr="39E28D74" w:rsidDel="00F542AA">
          <w:rPr>
            <w:i/>
            <w:iCs/>
          </w:rPr>
          <w:delText>Seguridad</w:delText>
        </w:r>
        <w:r w:rsidR="009233FF" w:rsidDel="00F542AA">
          <w:delText>.</w:delText>
        </w:r>
      </w:del>
      <w:del w:id="2586"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2587" w:author="David Recio" w:date="2022-06-23T21:14:00Z"/>
        </w:rPr>
      </w:pPr>
      <w:del w:id="2588"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pPr>
        <w:pStyle w:val="Prrafodelista"/>
        <w:numPr>
          <w:ilvl w:val="0"/>
          <w:numId w:val="5"/>
        </w:numPr>
        <w:rPr>
          <w:del w:id="2589" w:author="David Recio" w:date="2022-06-23T21:14:00Z"/>
        </w:rPr>
        <w:pPrChange w:id="2590" w:author="David Recio" w:date="2022-06-23T21:14:00Z">
          <w:pPr>
            <w:ind w:left="709"/>
          </w:pPr>
        </w:pPrChange>
      </w:pPr>
      <w:del w:id="2591" w:author="David Recio" w:date="2022-06-23T21:14:00Z">
        <w:r w:rsidDel="002C0855">
          <w:delText>Los puntos fundamentales son:</w:delText>
        </w:r>
      </w:del>
    </w:p>
    <w:p w14:paraId="4019893B" w14:textId="17248ABC" w:rsidR="00316FD4" w:rsidDel="002C0855" w:rsidRDefault="00316FD4">
      <w:pPr>
        <w:pStyle w:val="Prrafodelista"/>
        <w:numPr>
          <w:ilvl w:val="0"/>
          <w:numId w:val="5"/>
        </w:numPr>
        <w:rPr>
          <w:del w:id="2592" w:author="David Recio" w:date="2022-06-23T21:14:00Z"/>
        </w:rPr>
        <w:pPrChange w:id="2593" w:author="David Recio" w:date="2022-06-23T21:14:00Z">
          <w:pPr>
            <w:pStyle w:val="Prrafodelista"/>
            <w:numPr>
              <w:ilvl w:val="1"/>
              <w:numId w:val="5"/>
            </w:numPr>
            <w:ind w:left="1440" w:hanging="360"/>
          </w:pPr>
        </w:pPrChange>
      </w:pPr>
      <w:del w:id="2594"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pPr>
        <w:pStyle w:val="Prrafodelista"/>
        <w:numPr>
          <w:ilvl w:val="0"/>
          <w:numId w:val="5"/>
        </w:numPr>
        <w:rPr>
          <w:del w:id="2595" w:author="David Recio" w:date="2022-06-23T21:14:00Z"/>
        </w:rPr>
        <w:pPrChange w:id="2596" w:author="David Recio" w:date="2022-06-23T21:14:00Z">
          <w:pPr>
            <w:pStyle w:val="Prrafodelista"/>
            <w:numPr>
              <w:ilvl w:val="1"/>
              <w:numId w:val="5"/>
            </w:numPr>
            <w:ind w:left="1440" w:hanging="360"/>
          </w:pPr>
        </w:pPrChange>
      </w:pPr>
      <w:del w:id="2597" w:author="David Recio" w:date="2022-06-23T21:14:00Z">
        <w:r w:rsidDel="002C0855">
          <w:delText>Gestionar los riesgos de forma eficaz.</w:delText>
        </w:r>
      </w:del>
    </w:p>
    <w:p w14:paraId="4DF971CD" w14:textId="42CB3A2F" w:rsidR="00316FD4" w:rsidDel="002C0855" w:rsidRDefault="00316FD4">
      <w:pPr>
        <w:pStyle w:val="Prrafodelista"/>
        <w:numPr>
          <w:ilvl w:val="0"/>
          <w:numId w:val="5"/>
        </w:numPr>
        <w:rPr>
          <w:del w:id="2598" w:author="David Recio" w:date="2022-06-23T21:14:00Z"/>
        </w:rPr>
        <w:pPrChange w:id="2599" w:author="David Recio" w:date="2022-06-23T21:14:00Z">
          <w:pPr>
            <w:pStyle w:val="Prrafodelista"/>
            <w:numPr>
              <w:ilvl w:val="1"/>
              <w:numId w:val="5"/>
            </w:numPr>
            <w:ind w:left="1440" w:hanging="360"/>
          </w:pPr>
        </w:pPrChange>
      </w:pPr>
      <w:del w:id="2600"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pPr>
        <w:pStyle w:val="Prrafodelista"/>
        <w:numPr>
          <w:ilvl w:val="0"/>
          <w:numId w:val="5"/>
        </w:numPr>
        <w:rPr>
          <w:del w:id="2601" w:author="David Recio" w:date="2022-06-23T21:14:00Z"/>
        </w:rPr>
        <w:pPrChange w:id="2602" w:author="David Recio" w:date="2022-06-23T21:14:00Z">
          <w:pPr>
            <w:pStyle w:val="Prrafodelista"/>
            <w:numPr>
              <w:ilvl w:val="1"/>
              <w:numId w:val="5"/>
            </w:numPr>
            <w:ind w:left="1440" w:hanging="360"/>
          </w:pPr>
        </w:pPrChange>
      </w:pPr>
      <w:del w:id="2603" w:author="David Recio" w:date="2022-06-23T21:14:00Z">
        <w:r w:rsidDel="002C0855">
          <w:delText>Guardar la reputación de la empresa y aumentar la confianza del cliente.</w:delText>
        </w:r>
      </w:del>
    </w:p>
    <w:p w14:paraId="22C2A785" w14:textId="65AAE858" w:rsidR="00316FD4" w:rsidDel="002C0855" w:rsidRDefault="00316FD4">
      <w:pPr>
        <w:pStyle w:val="Prrafodelista"/>
        <w:numPr>
          <w:ilvl w:val="0"/>
          <w:numId w:val="5"/>
        </w:numPr>
        <w:rPr>
          <w:del w:id="2604" w:author="David Recio" w:date="2022-06-23T21:14:00Z"/>
        </w:rPr>
        <w:pPrChange w:id="2605" w:author="David Recio" w:date="2022-06-23T21:14:00Z">
          <w:pPr>
            <w:pStyle w:val="Prrafodelista"/>
            <w:numPr>
              <w:ilvl w:val="1"/>
              <w:numId w:val="5"/>
            </w:numPr>
            <w:ind w:left="1440" w:hanging="360"/>
          </w:pPr>
        </w:pPrChange>
      </w:pPr>
      <w:del w:id="2606" w:author="David Recio" w:date="2022-06-23T21:14:00Z">
        <w:r w:rsidDel="002C0855">
          <w:delText>Desarrollar e implementar objetivos en materia de protección y seguridad de datos.</w:delText>
        </w:r>
      </w:del>
    </w:p>
    <w:p w14:paraId="6BBBB98F" w14:textId="5B30B74C" w:rsidR="00316FD4" w:rsidDel="008F3651" w:rsidRDefault="00316FD4">
      <w:pPr>
        <w:ind w:left="360"/>
        <w:rPr>
          <w:del w:id="2607" w:author="David Recio" w:date="2022-06-25T00:00:00Z"/>
        </w:rPr>
        <w:pPrChange w:id="2608" w:author="David Recio" w:date="2022-06-25T00:00:00Z">
          <w:pPr>
            <w:ind w:left="567"/>
          </w:pPr>
        </w:pPrChange>
      </w:pPr>
      <w:del w:id="2609"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del w:id="2610" w:author="David Recio" w:date="2022-06-25T00:00:00Z">
        <w:r w:rsidR="00D20492" w:rsidDel="008F3651">
          <w:delText>.</w:delText>
        </w:r>
      </w:del>
    </w:p>
    <w:p w14:paraId="7EF6F582" w14:textId="77777777" w:rsidR="002C0855" w:rsidRPr="008F3651" w:rsidRDefault="002C0855">
      <w:pPr>
        <w:ind w:left="360"/>
        <w:rPr>
          <w:color w:val="FF0000"/>
          <w:rPrChange w:id="2611" w:author="David Recio" w:date="2022-06-25T00:00:00Z">
            <w:rPr/>
          </w:rPrChange>
        </w:rPr>
        <w:pPrChange w:id="2612" w:author="David Recio" w:date="2022-06-25T00:00:00Z">
          <w:pPr>
            <w:pStyle w:val="Prrafodelista"/>
            <w:ind w:left="1440"/>
          </w:pPr>
        </w:pPrChange>
      </w:pPr>
    </w:p>
    <w:p w14:paraId="3A79D15D" w14:textId="06BF2DAB" w:rsidR="00E97EF4" w:rsidRPr="00C03499" w:rsidRDefault="005E0C84" w:rsidP="00E97EF4">
      <w:pPr>
        <w:pStyle w:val="Prrafodelista"/>
        <w:numPr>
          <w:ilvl w:val="0"/>
          <w:numId w:val="5"/>
        </w:numPr>
        <w:rPr>
          <w:ins w:id="2613" w:author="David Recio" w:date="2022-06-27T09:42:00Z"/>
          <w:b/>
          <w:bCs/>
          <w:szCs w:val="24"/>
          <w:u w:val="single"/>
          <w:rPrChange w:id="2614" w:author="David Recio Arnés" w:date="2022-06-27T18:08:00Z">
            <w:rPr>
              <w:ins w:id="2615" w:author="David Recio" w:date="2022-06-27T09:42:00Z"/>
              <w:i/>
              <w:iCs/>
            </w:rPr>
          </w:rPrChange>
        </w:rPr>
      </w:pPr>
      <w:r w:rsidRPr="00C03499">
        <w:rPr>
          <w:b/>
          <w:bCs/>
          <w:szCs w:val="24"/>
          <w:u w:val="single"/>
          <w:rPrChange w:id="2616" w:author="David Recio Arnés" w:date="2022-06-27T18:08:00Z">
            <w:rPr>
              <w:i/>
              <w:iCs/>
            </w:rPr>
          </w:rPrChange>
        </w:rPr>
        <w:lastRenderedPageBreak/>
        <w:t>Interoperabilidad con otros sistemas</w:t>
      </w:r>
    </w:p>
    <w:p w14:paraId="096D7542" w14:textId="77777777" w:rsidR="00F12E65" w:rsidRPr="00C03499" w:rsidRDefault="00F12E65" w:rsidP="00C03499">
      <w:pPr>
        <w:pStyle w:val="Prrafodelista"/>
        <w:numPr>
          <w:ilvl w:val="1"/>
          <w:numId w:val="5"/>
        </w:numPr>
        <w:ind w:left="993" w:right="-574"/>
        <w:rPr>
          <w:ins w:id="2617" w:author="David Recio" w:date="2022-06-27T09:43:00Z"/>
          <w:szCs w:val="24"/>
        </w:rPr>
      </w:pPr>
      <w:ins w:id="2618" w:author="David Recio" w:date="2022-06-27T09:43:00Z">
        <w:r w:rsidRPr="00C03499">
          <w:rPr>
            <w:szCs w:val="24"/>
          </w:rPr>
          <w:t>Debe ser accesible desde cualquier dispositivo (tablets, móviles, otras aplicaciones, etcétera).</w:t>
        </w:r>
      </w:ins>
    </w:p>
    <w:p w14:paraId="6F47A121" w14:textId="22326DEA" w:rsidR="00F12E65" w:rsidRPr="00C03499" w:rsidRDefault="00F12E65" w:rsidP="00C03499">
      <w:pPr>
        <w:pStyle w:val="Prrafodelista"/>
        <w:numPr>
          <w:ilvl w:val="1"/>
          <w:numId w:val="5"/>
        </w:numPr>
        <w:ind w:left="993" w:right="-574"/>
        <w:rPr>
          <w:ins w:id="2619" w:author="David Recio" w:date="2022-06-27T09:43:00Z"/>
          <w:szCs w:val="24"/>
        </w:rPr>
      </w:pPr>
      <w:ins w:id="2620" w:author="David Recio" w:date="2022-06-27T09:43:00Z">
        <w:r w:rsidRPr="00C03499">
          <w:rPr>
            <w:szCs w:val="24"/>
          </w:rPr>
          <w:t>Debe ser ajena a como estén formados los sistemas que acceden a dichos recursos</w:t>
        </w:r>
      </w:ins>
      <w:ins w:id="2621" w:author="David Recio Arnés" w:date="2022-06-27T18:05:00Z">
        <w:r w:rsidR="00C03499" w:rsidRPr="00C03499">
          <w:rPr>
            <w:szCs w:val="24"/>
          </w:rPr>
          <w:t>.</w:t>
        </w:r>
      </w:ins>
    </w:p>
    <w:p w14:paraId="373C44D7" w14:textId="271C3521" w:rsidR="00F12E65" w:rsidRPr="00C03499" w:rsidRDefault="00F12E65" w:rsidP="00C03499">
      <w:pPr>
        <w:pStyle w:val="Prrafodelista"/>
        <w:numPr>
          <w:ilvl w:val="1"/>
          <w:numId w:val="5"/>
        </w:numPr>
        <w:ind w:left="993" w:right="-574"/>
        <w:rPr>
          <w:ins w:id="2622" w:author="David Recio" w:date="2022-06-27T09:45:00Z"/>
          <w:szCs w:val="24"/>
        </w:rPr>
      </w:pPr>
      <w:ins w:id="2623" w:author="David Recio" w:date="2022-06-27T09:43:00Z">
        <w:r w:rsidRPr="00C03499">
          <w:rPr>
            <w:szCs w:val="24"/>
          </w:rPr>
          <w:t xml:space="preserve">Debe </w:t>
        </w:r>
      </w:ins>
      <w:ins w:id="2624" w:author="David Recio" w:date="2022-06-27T09:45:00Z">
        <w:r w:rsidRPr="00C03499">
          <w:rPr>
            <w:szCs w:val="24"/>
          </w:rPr>
          <w:t>usar</w:t>
        </w:r>
      </w:ins>
      <w:ins w:id="2625" w:author="David Recio" w:date="2022-06-27T09:44:00Z">
        <w:r w:rsidRPr="00C03499">
          <w:rPr>
            <w:szCs w:val="24"/>
          </w:rPr>
          <w:t xml:space="preserve"> JSON</w:t>
        </w:r>
      </w:ins>
      <w:ins w:id="2626" w:author="David Recio" w:date="2022-06-27T09:45:00Z">
        <w:r w:rsidRPr="00C03499">
          <w:rPr>
            <w:szCs w:val="24"/>
          </w:rPr>
          <w:fldChar w:fldCharType="begin"/>
        </w:r>
        <w:r w:rsidRPr="00C03499">
          <w:rPr>
            <w:szCs w:val="24"/>
          </w:rPr>
          <w:instrText xml:space="preserve"> REF _Ref106903708 \r \h </w:instrText>
        </w:r>
      </w:ins>
      <w:r w:rsidR="00C03499">
        <w:rPr>
          <w:szCs w:val="24"/>
        </w:rPr>
        <w:instrText xml:space="preserve"> \* MERGEFORMAT </w:instrText>
      </w:r>
      <w:r w:rsidRPr="00C03499">
        <w:rPr>
          <w:szCs w:val="24"/>
        </w:rPr>
      </w:r>
      <w:ins w:id="2627" w:author="David Recio" w:date="2022-06-27T09:45:00Z">
        <w:r w:rsidRPr="00C03499">
          <w:rPr>
            <w:szCs w:val="24"/>
          </w:rPr>
          <w:fldChar w:fldCharType="separate"/>
        </w:r>
        <w:r w:rsidRPr="00C03499">
          <w:rPr>
            <w:szCs w:val="24"/>
          </w:rPr>
          <w:t>[14]</w:t>
        </w:r>
        <w:r w:rsidRPr="00C03499">
          <w:rPr>
            <w:szCs w:val="24"/>
          </w:rPr>
          <w:fldChar w:fldCharType="end"/>
        </w:r>
      </w:ins>
      <w:ins w:id="2628" w:author="David Recio" w:date="2022-06-27T09:44:00Z">
        <w:r w:rsidRPr="00C03499">
          <w:rPr>
            <w:szCs w:val="24"/>
          </w:rPr>
          <w:t xml:space="preserve"> como formato para enviar y transcribir los datos</w:t>
        </w:r>
      </w:ins>
      <w:ins w:id="2629" w:author="David Recio" w:date="2022-06-27T09:45:00Z">
        <w:r w:rsidRPr="00C03499">
          <w:rPr>
            <w:szCs w:val="24"/>
          </w:rPr>
          <w:t>.</w:t>
        </w:r>
      </w:ins>
    </w:p>
    <w:p w14:paraId="365D3622" w14:textId="002F01BE" w:rsidR="00F12E65" w:rsidRPr="00C03499" w:rsidRDefault="00F12E65">
      <w:pPr>
        <w:pStyle w:val="Prrafodelista"/>
        <w:numPr>
          <w:ilvl w:val="1"/>
          <w:numId w:val="5"/>
        </w:numPr>
        <w:ind w:left="993" w:right="-574"/>
        <w:rPr>
          <w:ins w:id="2630" w:author="David Recio" w:date="2022-06-23T18:54:00Z"/>
          <w:szCs w:val="24"/>
          <w:rPrChange w:id="2631" w:author="David Recio Arnés" w:date="2022-06-27T18:08:00Z">
            <w:rPr>
              <w:ins w:id="2632" w:author="David Recio" w:date="2022-06-23T18:54:00Z"/>
              <w:i/>
              <w:iCs/>
            </w:rPr>
          </w:rPrChange>
        </w:rPr>
        <w:pPrChange w:id="2633" w:author="David Recio" w:date="2022-06-27T09:42:00Z">
          <w:pPr>
            <w:pStyle w:val="Prrafodelista"/>
            <w:numPr>
              <w:numId w:val="5"/>
            </w:numPr>
            <w:ind w:hanging="360"/>
          </w:pPr>
        </w:pPrChange>
      </w:pPr>
      <w:ins w:id="2634" w:author="David Recio" w:date="2022-06-27T09:45:00Z">
        <w:r w:rsidRPr="00C03499">
          <w:rPr>
            <w:szCs w:val="24"/>
          </w:rPr>
          <w:t>Debe subirse a AWS</w:t>
        </w:r>
        <w:r w:rsidR="0005361C" w:rsidRPr="00C03499">
          <w:rPr>
            <w:szCs w:val="24"/>
          </w:rPr>
          <w:fldChar w:fldCharType="begin"/>
        </w:r>
        <w:r w:rsidR="0005361C" w:rsidRPr="00C03499">
          <w:rPr>
            <w:szCs w:val="24"/>
          </w:rPr>
          <w:instrText xml:space="preserve"> REF _Ref106903918 \r \h </w:instrText>
        </w:r>
      </w:ins>
      <w:r w:rsidR="00C03499">
        <w:rPr>
          <w:szCs w:val="24"/>
        </w:rPr>
        <w:instrText xml:space="preserve"> \* MERGEFORMAT </w:instrText>
      </w:r>
      <w:r w:rsidR="0005361C" w:rsidRPr="00C03499">
        <w:rPr>
          <w:szCs w:val="24"/>
        </w:rPr>
      </w:r>
      <w:ins w:id="2635" w:author="David Recio" w:date="2022-06-27T09:45:00Z">
        <w:r w:rsidR="0005361C" w:rsidRPr="00C03499">
          <w:rPr>
            <w:szCs w:val="24"/>
          </w:rPr>
          <w:fldChar w:fldCharType="separate"/>
        </w:r>
        <w:r w:rsidR="0005361C" w:rsidRPr="00C03499">
          <w:rPr>
            <w:szCs w:val="24"/>
          </w:rPr>
          <w:t>[15]</w:t>
        </w:r>
        <w:r w:rsidR="0005361C" w:rsidRPr="00C03499">
          <w:rPr>
            <w:szCs w:val="24"/>
          </w:rPr>
          <w:fldChar w:fldCharType="end"/>
        </w:r>
        <w:r w:rsidR="0005361C" w:rsidRPr="00C03499">
          <w:rPr>
            <w:szCs w:val="24"/>
          </w:rPr>
          <w:t xml:space="preserve">  para que sea accesible desde distintos entornos</w:t>
        </w:r>
      </w:ins>
      <w:ins w:id="2636" w:author="David Recio" w:date="2022-06-27T09:46:00Z">
        <w:r w:rsidR="0005361C" w:rsidRPr="00C03499">
          <w:rPr>
            <w:szCs w:val="24"/>
          </w:rPr>
          <w:t>.</w:t>
        </w:r>
      </w:ins>
    </w:p>
    <w:p w14:paraId="73E233F8" w14:textId="193BD540" w:rsidR="00667950" w:rsidRPr="00C03499" w:rsidDel="00E97EF4" w:rsidRDefault="009039EF" w:rsidP="00E97EF4">
      <w:pPr>
        <w:pStyle w:val="Prrafodelista"/>
        <w:numPr>
          <w:ilvl w:val="0"/>
          <w:numId w:val="5"/>
        </w:numPr>
        <w:rPr>
          <w:del w:id="2637" w:author="David Recio" w:date="2022-06-23T18:54:00Z"/>
          <w:szCs w:val="24"/>
        </w:rPr>
      </w:pPr>
      <w:commentRangeStart w:id="2638"/>
      <w:commentRangeEnd w:id="2638"/>
      <w:del w:id="2639" w:author="David Recio" w:date="2022-06-27T09:45:00Z">
        <w:r w:rsidRPr="00C03499" w:rsidDel="0005361C">
          <w:rPr>
            <w:rStyle w:val="Refdecomentario"/>
            <w:sz w:val="24"/>
            <w:szCs w:val="24"/>
            <w:rPrChange w:id="2640" w:author="David Recio Arnés" w:date="2022-06-27T18:08:00Z">
              <w:rPr>
                <w:rStyle w:val="Refdecomentario"/>
              </w:rPr>
            </w:rPrChange>
          </w:rPr>
          <w:commentReference w:id="2638"/>
        </w:r>
      </w:del>
      <w:del w:id="2641" w:author="David Recio" w:date="2022-06-23T18:54:00Z">
        <w:r w:rsidR="0018370D" w:rsidRPr="00C03499" w:rsidDel="00E97EF4">
          <w:rPr>
            <w:szCs w:val="24"/>
          </w:rPr>
          <w:delText xml:space="preserve">. </w:delText>
        </w:r>
        <w:r w:rsidR="00667950" w:rsidRPr="00C03499" w:rsidDel="00E97EF4">
          <w:rPr>
            <w:szCs w:val="24"/>
          </w:rPr>
          <w:delText xml:space="preserve">Al tratarse de una API REST, </w:delText>
        </w:r>
        <w:r w:rsidR="0018370D" w:rsidRPr="00C03499" w:rsidDel="00E97EF4">
          <w:rPr>
            <w:szCs w:val="24"/>
          </w:rPr>
          <w:delText xml:space="preserve">la parte del cliente y la parte del servidor </w:delText>
        </w:r>
        <w:r w:rsidR="00667950" w:rsidRPr="00C03499" w:rsidDel="00E97EF4">
          <w:rPr>
            <w:szCs w:val="24"/>
          </w:rPr>
          <w:delText>se encuentra</w:delText>
        </w:r>
        <w:r w:rsidR="0018370D" w:rsidRPr="00C03499" w:rsidDel="00E97EF4">
          <w:rPr>
            <w:szCs w:val="24"/>
          </w:rPr>
          <w:delText>n</w:delText>
        </w:r>
        <w:r w:rsidR="00667950" w:rsidRPr="00C03499" w:rsidDel="00E97EF4">
          <w:rPr>
            <w:szCs w:val="24"/>
          </w:rPr>
          <w:delText xml:space="preserve"> separada</w:delText>
        </w:r>
        <w:r w:rsidR="0018370D" w:rsidRPr="00C03499" w:rsidDel="00E97EF4">
          <w:rPr>
            <w:szCs w:val="24"/>
          </w:rPr>
          <w:delText>s. De esta forma, el servidor es</w:delText>
        </w:r>
        <w:r w:rsidR="00667950" w:rsidRPr="00C03499" w:rsidDel="00E97EF4">
          <w:rPr>
            <w:szCs w:val="24"/>
          </w:rPr>
          <w:delText xml:space="preserve"> portable a todo tipo de plataformas, dado que lo que expone son una serie de recursos mediante accesos por determinadas rutas, </w:delText>
        </w:r>
        <w:r w:rsidR="0018370D" w:rsidRPr="00C03499" w:rsidDel="00E97EF4">
          <w:rPr>
            <w:szCs w:val="24"/>
          </w:rPr>
          <w:delText xml:space="preserve">y </w:delText>
        </w:r>
        <w:r w:rsidR="00667950" w:rsidRPr="00C03499" w:rsidDel="00E97EF4">
          <w:rPr>
            <w:szCs w:val="24"/>
          </w:rPr>
          <w:delText>estos recursos son transmitidos mediante los ficheros JSON o XML.</w:delText>
        </w:r>
      </w:del>
    </w:p>
    <w:p w14:paraId="443B20BD" w14:textId="60F1D6E3" w:rsidR="00667950" w:rsidRPr="00C03499" w:rsidDel="00E97EF4" w:rsidRDefault="00667950">
      <w:pPr>
        <w:pStyle w:val="Prrafodelista"/>
        <w:numPr>
          <w:ilvl w:val="0"/>
          <w:numId w:val="5"/>
        </w:numPr>
        <w:rPr>
          <w:del w:id="2642" w:author="David Recio" w:date="2022-06-23T18:54:00Z"/>
          <w:szCs w:val="24"/>
        </w:rPr>
        <w:pPrChange w:id="2643" w:author="David Recio" w:date="2022-06-23T18:54:00Z">
          <w:pPr>
            <w:pStyle w:val="Prrafodelista"/>
          </w:pPr>
        </w:pPrChange>
      </w:pPr>
      <w:del w:id="2644" w:author="David Recio" w:date="2022-06-23T18:54:00Z">
        <w:r w:rsidRPr="00C03499" w:rsidDel="00E97EF4">
          <w:rPr>
            <w:szCs w:val="24"/>
          </w:rPr>
          <w:delText>En este caso se escogió JSON</w:delText>
        </w:r>
        <w:r w:rsidR="0018370D" w:rsidRPr="00C03499" w:rsidDel="00E97EF4">
          <w:rPr>
            <w:szCs w:val="24"/>
          </w:rPr>
          <w:delText>,</w:delText>
        </w:r>
        <w:r w:rsidRPr="00C03499" w:rsidDel="00E97EF4">
          <w:rPr>
            <w:szCs w:val="24"/>
          </w:rPr>
          <w:delText xml:space="preserve"> debido a su fácil integración gracias a que su formato es </w:delText>
        </w:r>
        <w:r w:rsidR="007F1490" w:rsidRPr="00C03499" w:rsidDel="00E97EF4">
          <w:rPr>
            <w:szCs w:val="24"/>
          </w:rPr>
          <w:delText>más</w:delText>
        </w:r>
        <w:r w:rsidRPr="00C03499" w:rsidDel="00E97EF4">
          <w:rPr>
            <w:szCs w:val="24"/>
          </w:rPr>
          <w:delText xml:space="preserve"> sencillo, el cual ya se encuentra incorporado en muchas aplicaciones de desarrollo mediante librerías propias.</w:delText>
        </w:r>
      </w:del>
    </w:p>
    <w:p w14:paraId="405A9A9A" w14:textId="77777777" w:rsidR="00D20492" w:rsidRPr="00C03499" w:rsidRDefault="00D20492" w:rsidP="00667950">
      <w:pPr>
        <w:pStyle w:val="Prrafodelista"/>
        <w:rPr>
          <w:szCs w:val="24"/>
        </w:rPr>
      </w:pPr>
    </w:p>
    <w:p w14:paraId="759BD03A" w14:textId="77777777" w:rsidR="006A1F3A" w:rsidRPr="00C03499" w:rsidRDefault="005E0C84" w:rsidP="004B3035">
      <w:pPr>
        <w:pStyle w:val="Prrafodelista"/>
        <w:numPr>
          <w:ilvl w:val="0"/>
          <w:numId w:val="5"/>
        </w:numPr>
        <w:rPr>
          <w:ins w:id="2645" w:author="David Recio" w:date="2022-06-23T19:24:00Z"/>
          <w:rFonts w:eastAsiaTheme="minorEastAsia"/>
          <w:b/>
          <w:bCs/>
          <w:szCs w:val="24"/>
          <w:u w:val="single"/>
          <w:rPrChange w:id="2646" w:author="David Recio Arnés" w:date="2022-06-27T18:08:00Z">
            <w:rPr>
              <w:ins w:id="2647" w:author="David Recio" w:date="2022-06-23T19:24:00Z"/>
            </w:rPr>
          </w:rPrChange>
        </w:rPr>
      </w:pPr>
      <w:r w:rsidRPr="00C03499">
        <w:rPr>
          <w:b/>
          <w:bCs/>
          <w:szCs w:val="24"/>
          <w:u w:val="single"/>
          <w:rPrChange w:id="2648" w:author="David Recio Arnés" w:date="2022-06-27T18:08:00Z">
            <w:rPr>
              <w:i/>
              <w:iCs/>
            </w:rPr>
          </w:rPrChange>
        </w:rPr>
        <w:t>Protección de datos</w:t>
      </w:r>
      <w:del w:id="2649" w:author="David Recio Arnés" w:date="2022-06-27T18:04:00Z">
        <w:r w:rsidR="00435F3F" w:rsidRPr="00C03499" w:rsidDel="00C03499">
          <w:rPr>
            <w:b/>
            <w:bCs/>
            <w:szCs w:val="24"/>
            <w:u w:val="single"/>
            <w:rPrChange w:id="2650" w:author="David Recio Arnés" w:date="2022-06-27T18:08:00Z">
              <w:rPr/>
            </w:rPrChange>
          </w:rPr>
          <w:delText>.</w:delText>
        </w:r>
        <w:r w:rsidR="0018370D" w:rsidRPr="00C03499" w:rsidDel="00C03499">
          <w:rPr>
            <w:b/>
            <w:bCs/>
            <w:szCs w:val="24"/>
            <w:u w:val="single"/>
            <w:rPrChange w:id="2651" w:author="David Recio Arnés" w:date="2022-06-27T18:08:00Z">
              <w:rPr/>
            </w:rPrChange>
          </w:rPr>
          <w:delText xml:space="preserve"> </w:delText>
        </w:r>
      </w:del>
    </w:p>
    <w:p w14:paraId="5969D470" w14:textId="266285D4" w:rsidR="006A1F3A" w:rsidRPr="00C03499" w:rsidRDefault="006A1F3A" w:rsidP="00C03499">
      <w:pPr>
        <w:pStyle w:val="Prrafodelista"/>
        <w:ind w:right="-574"/>
        <w:rPr>
          <w:ins w:id="2652" w:author="David Recio" w:date="2022-06-23T19:32:00Z"/>
          <w:szCs w:val="24"/>
        </w:rPr>
      </w:pPr>
      <w:ins w:id="2653" w:author="David Recio" w:date="2022-06-23T19:29:00Z">
        <w:r w:rsidRPr="00C03499">
          <w:rPr>
            <w:szCs w:val="24"/>
          </w:rPr>
          <w:t xml:space="preserve">Según el reglamento (UE) 2016/679 </w:t>
        </w:r>
      </w:ins>
      <w:ins w:id="2654" w:author="David Recio" w:date="2022-06-23T19:31:00Z">
        <w:r w:rsidRPr="00C03499">
          <w:rPr>
            <w:szCs w:val="24"/>
          </w:rPr>
          <w:fldChar w:fldCharType="begin"/>
        </w:r>
        <w:r w:rsidRPr="00C03499">
          <w:rPr>
            <w:szCs w:val="24"/>
          </w:rPr>
          <w:instrText xml:space="preserve"> REF _Ref106905107 \r \h </w:instrText>
        </w:r>
      </w:ins>
      <w:r w:rsidR="00C03499">
        <w:rPr>
          <w:szCs w:val="24"/>
        </w:rPr>
        <w:instrText xml:space="preserve"> \* MERGEFORMAT </w:instrText>
      </w:r>
      <w:r w:rsidRPr="00C03499">
        <w:rPr>
          <w:szCs w:val="24"/>
        </w:rPr>
      </w:r>
      <w:r w:rsidRPr="00C03499">
        <w:rPr>
          <w:szCs w:val="24"/>
        </w:rPr>
        <w:fldChar w:fldCharType="separate"/>
      </w:r>
      <w:ins w:id="2655" w:author="David Recio" w:date="2022-06-23T19:31:00Z">
        <w:r w:rsidRPr="00C03499">
          <w:rPr>
            <w:szCs w:val="24"/>
          </w:rPr>
          <w:t>[16]</w:t>
        </w:r>
        <w:r w:rsidRPr="00C03499">
          <w:rPr>
            <w:szCs w:val="24"/>
          </w:rPr>
          <w:fldChar w:fldCharType="end"/>
        </w:r>
        <w:r w:rsidRPr="00C03499">
          <w:rPr>
            <w:szCs w:val="24"/>
          </w:rPr>
          <w:t>, establec</w:t>
        </w:r>
      </w:ins>
      <w:ins w:id="2656" w:author="David Recio" w:date="2022-06-23T19:32:00Z">
        <w:r w:rsidRPr="00C03499">
          <w:rPr>
            <w:szCs w:val="24"/>
          </w:rPr>
          <w:t>e</w:t>
        </w:r>
      </w:ins>
      <w:ins w:id="2657" w:author="David Recio" w:date="2022-06-23T20:03:00Z">
        <w:r w:rsidR="00AB03F6" w:rsidRPr="00C03499">
          <w:rPr>
            <w:szCs w:val="24"/>
          </w:rPr>
          <w:t xml:space="preserve"> una serie de puntos donde los que más a</w:t>
        </w:r>
      </w:ins>
      <w:ins w:id="2658" w:author="David Recio" w:date="2022-06-23T20:04:00Z">
        <w:r w:rsidR="00AB03F6" w:rsidRPr="00C03499">
          <w:rPr>
            <w:szCs w:val="24"/>
          </w:rPr>
          <w:t>fectan a la API</w:t>
        </w:r>
      </w:ins>
      <w:ins w:id="2659" w:author="David Recio" w:date="2022-06-23T19:32:00Z">
        <w:r w:rsidRPr="00C03499">
          <w:rPr>
            <w:szCs w:val="24"/>
          </w:rPr>
          <w:t xml:space="preserve"> </w:t>
        </w:r>
      </w:ins>
      <w:ins w:id="2660" w:author="David Recio" w:date="2022-06-23T20:04:00Z">
        <w:r w:rsidR="00AB03F6" w:rsidRPr="00C03499">
          <w:rPr>
            <w:szCs w:val="24"/>
          </w:rPr>
          <w:t>son</w:t>
        </w:r>
      </w:ins>
      <w:ins w:id="2661" w:author="David Recio" w:date="2022-06-23T19:32:00Z">
        <w:r w:rsidRPr="00C03499">
          <w:rPr>
            <w:szCs w:val="24"/>
          </w:rPr>
          <w:t>:</w:t>
        </w:r>
      </w:ins>
    </w:p>
    <w:p w14:paraId="112F07EB" w14:textId="50608FD1" w:rsidR="006A1F3A" w:rsidRPr="00C03499" w:rsidRDefault="006A1F3A" w:rsidP="00C03499">
      <w:pPr>
        <w:pStyle w:val="Prrafodelista"/>
        <w:numPr>
          <w:ilvl w:val="0"/>
          <w:numId w:val="28"/>
        </w:numPr>
        <w:ind w:left="993" w:right="-574"/>
        <w:rPr>
          <w:ins w:id="2662" w:author="David Recio" w:date="2022-06-23T19:35:00Z"/>
          <w:szCs w:val="24"/>
        </w:rPr>
      </w:pPr>
      <w:ins w:id="2663" w:author="David Recio" w:date="2022-06-23T19:33:00Z">
        <w:r w:rsidRPr="00C03499">
          <w:rPr>
            <w:szCs w:val="24"/>
          </w:rPr>
          <w:t>Determinar las responsabilidades</w:t>
        </w:r>
      </w:ins>
      <w:ins w:id="2664" w:author="David Recio" w:date="2022-06-23T19:36:00Z">
        <w:r w:rsidRPr="00C03499">
          <w:rPr>
            <w:szCs w:val="24"/>
          </w:rPr>
          <w:t>.</w:t>
        </w:r>
      </w:ins>
      <w:ins w:id="2665" w:author="David Recio" w:date="2022-06-23T19:34:00Z">
        <w:r w:rsidRPr="00C03499">
          <w:rPr>
            <w:szCs w:val="24"/>
          </w:rPr>
          <w:t xml:space="preserve"> </w:t>
        </w:r>
      </w:ins>
      <w:ins w:id="2666" w:author="David Recio" w:date="2022-06-23T19:36:00Z">
        <w:r w:rsidRPr="00C03499">
          <w:rPr>
            <w:szCs w:val="24"/>
          </w:rPr>
          <w:t>E</w:t>
        </w:r>
      </w:ins>
      <w:ins w:id="2667" w:author="David Recio" w:date="2022-06-23T19:34:00Z">
        <w:r w:rsidRPr="00C03499">
          <w:rPr>
            <w:szCs w:val="24"/>
          </w:rPr>
          <w:t xml:space="preserve">n el caso de la API, contará con un </w:t>
        </w:r>
      </w:ins>
      <w:ins w:id="2668" w:author="David Recio" w:date="2022-06-23T19:35:00Z">
        <w:r w:rsidRPr="00C03499">
          <w:rPr>
            <w:szCs w:val="24"/>
          </w:rPr>
          <w:t>responsable como con un encargado, que se encargaran de velar por el cumplimiento de la normativa</w:t>
        </w:r>
      </w:ins>
      <w:ins w:id="2669" w:author="David Recio" w:date="2022-06-23T20:04:00Z">
        <w:r w:rsidR="00AB03F6" w:rsidRPr="00C03499">
          <w:rPr>
            <w:szCs w:val="24"/>
          </w:rPr>
          <w:t>.</w:t>
        </w:r>
      </w:ins>
    </w:p>
    <w:p w14:paraId="4D81B303" w14:textId="28B885C9" w:rsidR="006A1F3A" w:rsidRPr="00C03499" w:rsidRDefault="00AB03F6" w:rsidP="00C03499">
      <w:pPr>
        <w:pStyle w:val="Prrafodelista"/>
        <w:numPr>
          <w:ilvl w:val="0"/>
          <w:numId w:val="28"/>
        </w:numPr>
        <w:ind w:left="993" w:right="-574"/>
        <w:rPr>
          <w:ins w:id="2670" w:author="David Recio" w:date="2022-06-23T19:52:00Z"/>
          <w:szCs w:val="24"/>
        </w:rPr>
      </w:pPr>
      <w:ins w:id="2671" w:author="David Recio" w:date="2022-06-23T19:50:00Z">
        <w:r w:rsidRPr="00C03499">
          <w:rPr>
            <w:szCs w:val="24"/>
          </w:rPr>
          <w:t>Deber de informar</w:t>
        </w:r>
      </w:ins>
      <w:ins w:id="2672" w:author="David Recio" w:date="2022-06-23T19:51:00Z">
        <w:r w:rsidRPr="00C03499">
          <w:rPr>
            <w:szCs w:val="24"/>
          </w:rPr>
          <w:t xml:space="preserve">. El responsable del tratamiento de los datos debe informar </w:t>
        </w:r>
      </w:ins>
      <w:ins w:id="2673" w:author="David Recio" w:date="2022-06-23T19:53:00Z">
        <w:r w:rsidRPr="00C03499">
          <w:rPr>
            <w:szCs w:val="24"/>
          </w:rPr>
          <w:t>la duración y el modo en el que se van a emplear los datos del cliente al cliente.</w:t>
        </w:r>
      </w:ins>
    </w:p>
    <w:p w14:paraId="24AADBE2" w14:textId="1B6D058E" w:rsidR="00AB03F6" w:rsidRPr="00C03499" w:rsidRDefault="00AB03F6" w:rsidP="00C03499">
      <w:pPr>
        <w:pStyle w:val="Prrafodelista"/>
        <w:numPr>
          <w:ilvl w:val="0"/>
          <w:numId w:val="28"/>
        </w:numPr>
        <w:ind w:left="993" w:right="-574"/>
        <w:rPr>
          <w:ins w:id="2674" w:author="David Recio" w:date="2022-06-23T19:58:00Z"/>
          <w:szCs w:val="24"/>
        </w:rPr>
      </w:pPr>
      <w:ins w:id="2675" w:author="David Recio" w:date="2022-06-23T19:53:00Z">
        <w:r w:rsidRPr="00C03499">
          <w:rPr>
            <w:szCs w:val="24"/>
          </w:rPr>
          <w:t xml:space="preserve">Consentimiento inequívoco.  El tratamiento de los </w:t>
        </w:r>
      </w:ins>
      <w:ins w:id="2676" w:author="David Recio" w:date="2022-06-23T19:55:00Z">
        <w:r w:rsidRPr="00C03499">
          <w:rPr>
            <w:szCs w:val="24"/>
          </w:rPr>
          <w:t>datos se debe hacer mediante un consentimiento voluntario por par</w:t>
        </w:r>
      </w:ins>
      <w:ins w:id="2677" w:author="David Recio" w:date="2022-06-23T19:56:00Z">
        <w:r w:rsidRPr="00C03499">
          <w:rPr>
            <w:szCs w:val="24"/>
          </w:rPr>
          <w:t>te del cliente, por ende, la empresa que haga uso</w:t>
        </w:r>
      </w:ins>
      <w:ins w:id="2678" w:author="David Recio" w:date="2022-06-23T19:57:00Z">
        <w:r w:rsidRPr="00C03499">
          <w:rPr>
            <w:szCs w:val="24"/>
          </w:rPr>
          <w:t xml:space="preserve"> de la API, debe establecer un contrato con los clientes</w:t>
        </w:r>
      </w:ins>
      <w:ins w:id="2679" w:author="David Recio" w:date="2022-06-23T19:58:00Z">
        <w:r w:rsidRPr="00C03499">
          <w:rPr>
            <w:szCs w:val="24"/>
          </w:rPr>
          <w:t xml:space="preserve"> para asegurar el cumplimiento del punto.</w:t>
        </w:r>
      </w:ins>
    </w:p>
    <w:p w14:paraId="407AEAC8" w14:textId="500023ED" w:rsidR="00AB03F6" w:rsidRPr="00C03499" w:rsidRDefault="00AB03F6" w:rsidP="00C03499">
      <w:pPr>
        <w:pStyle w:val="Prrafodelista"/>
        <w:numPr>
          <w:ilvl w:val="0"/>
          <w:numId w:val="28"/>
        </w:numPr>
        <w:ind w:left="993" w:right="-574"/>
        <w:rPr>
          <w:ins w:id="2680" w:author="David Recio" w:date="2022-06-23T20:00:00Z"/>
          <w:szCs w:val="24"/>
        </w:rPr>
      </w:pPr>
      <w:ins w:id="2681" w:author="David Recio" w:date="2022-06-23T19:58:00Z">
        <w:r w:rsidRPr="00C03499">
          <w:rPr>
            <w:szCs w:val="24"/>
          </w:rPr>
          <w:t xml:space="preserve">Medidas de seguridad y </w:t>
        </w:r>
      </w:ins>
      <w:ins w:id="2682" w:author="David Recio" w:date="2022-06-24T20:21:00Z">
        <w:r w:rsidR="00321FA6" w:rsidRPr="00C03499">
          <w:rPr>
            <w:szCs w:val="24"/>
          </w:rPr>
          <w:t>organizativas</w:t>
        </w:r>
      </w:ins>
      <w:ins w:id="2683" w:author="David Recio" w:date="2022-06-23T19:59:00Z">
        <w:r w:rsidRPr="00C03499">
          <w:rPr>
            <w:szCs w:val="24"/>
          </w:rPr>
          <w:t>. El responsable del tratamiento de los datos debe establecer una serie de medidas para asegu</w:t>
        </w:r>
      </w:ins>
      <w:ins w:id="2684" w:author="David Recio" w:date="2022-06-23T20:00:00Z">
        <w:r w:rsidRPr="00C03499">
          <w:rPr>
            <w:szCs w:val="24"/>
          </w:rPr>
          <w:t>rar que los datos no se encuentran comprometidos</w:t>
        </w:r>
      </w:ins>
      <w:ins w:id="2685" w:author="David Recio" w:date="2022-06-23T20:01:00Z">
        <w:r w:rsidRPr="00C03499">
          <w:rPr>
            <w:szCs w:val="24"/>
          </w:rPr>
          <w:t xml:space="preserve">, este apartado se verá </w:t>
        </w:r>
      </w:ins>
      <w:ins w:id="2686" w:author="David Recio" w:date="2022-06-23T20:05:00Z">
        <w:r w:rsidR="008B7730" w:rsidRPr="00C03499">
          <w:rPr>
            <w:szCs w:val="24"/>
          </w:rPr>
          <w:t>más</w:t>
        </w:r>
      </w:ins>
      <w:ins w:id="2687" w:author="David Recio" w:date="2022-06-23T20:01:00Z">
        <w:r w:rsidRPr="00C03499">
          <w:rPr>
            <w:szCs w:val="24"/>
          </w:rPr>
          <w:t xml:space="preserve"> en profundida</w:t>
        </w:r>
      </w:ins>
      <w:ins w:id="2688" w:author="David Recio" w:date="2022-06-23T20:02:00Z">
        <w:r w:rsidRPr="00C03499">
          <w:rPr>
            <w:szCs w:val="24"/>
          </w:rPr>
          <w:t>d en el apartado 4.3</w:t>
        </w:r>
      </w:ins>
      <w:ins w:id="2689" w:author="David Recio" w:date="2022-06-23T20:04:00Z">
        <w:r w:rsidRPr="00C03499">
          <w:rPr>
            <w:szCs w:val="24"/>
          </w:rPr>
          <w:t>.</w:t>
        </w:r>
      </w:ins>
    </w:p>
    <w:p w14:paraId="6EF3E2F0" w14:textId="58A2D3C3" w:rsidR="00AB03F6" w:rsidRPr="00C03499" w:rsidRDefault="00AB03F6">
      <w:pPr>
        <w:pStyle w:val="Prrafodelista"/>
        <w:numPr>
          <w:ilvl w:val="0"/>
          <w:numId w:val="28"/>
        </w:numPr>
        <w:ind w:left="993" w:right="-574"/>
        <w:rPr>
          <w:ins w:id="2690" w:author="David Recio" w:date="2022-06-23T19:24:00Z"/>
          <w:szCs w:val="24"/>
        </w:rPr>
        <w:pPrChange w:id="2691" w:author="David Recio" w:date="2022-06-23T19:33:00Z">
          <w:pPr>
            <w:pStyle w:val="Prrafodelista"/>
            <w:numPr>
              <w:numId w:val="5"/>
            </w:numPr>
            <w:ind w:hanging="360"/>
          </w:pPr>
        </w:pPrChange>
      </w:pPr>
      <w:ins w:id="2692" w:author="David Recio" w:date="2022-06-23T20:00:00Z">
        <w:r w:rsidRPr="00C03499">
          <w:rPr>
            <w:szCs w:val="24"/>
          </w:rPr>
          <w:t>Evaluación del im</w:t>
        </w:r>
      </w:ins>
      <w:ins w:id="2693" w:author="David Recio" w:date="2022-06-23T20:01:00Z">
        <w:r w:rsidRPr="00C03499">
          <w:rPr>
            <w:szCs w:val="24"/>
          </w:rPr>
          <w:t>pacto. En base a</w:t>
        </w:r>
      </w:ins>
      <w:ins w:id="2694" w:author="David Recio" w:date="2022-06-23T20:02:00Z">
        <w:r w:rsidRPr="00C03499">
          <w:rPr>
            <w:szCs w:val="24"/>
          </w:rPr>
          <w:t xml:space="preserve"> la </w:t>
        </w:r>
      </w:ins>
      <w:ins w:id="2695" w:author="David Recio" w:date="2022-06-24T20:21:00Z">
        <w:r w:rsidR="00321FA6" w:rsidRPr="00C03499">
          <w:rPr>
            <w:szCs w:val="24"/>
          </w:rPr>
          <w:t>criticidad</w:t>
        </w:r>
      </w:ins>
      <w:ins w:id="2696" w:author="David Recio" w:date="2022-06-23T20:02:00Z">
        <w:r w:rsidRPr="00C03499">
          <w:rPr>
            <w:szCs w:val="24"/>
          </w:rPr>
          <w:t xml:space="preserve"> de los datos, como en el caso de la API no guarda datos sensibles, este apartado no es un problema.</w:t>
        </w:r>
      </w:ins>
      <w:ins w:id="2697" w:author="David Recio" w:date="2022-06-23T20:01:00Z">
        <w:r w:rsidRPr="00C03499">
          <w:rPr>
            <w:szCs w:val="24"/>
          </w:rPr>
          <w:t xml:space="preserve"> </w:t>
        </w:r>
      </w:ins>
    </w:p>
    <w:p w14:paraId="09D8B100" w14:textId="10ADC644" w:rsidR="00435F3F" w:rsidRPr="0018370D" w:rsidDel="006A1F3A" w:rsidRDefault="00435F3F">
      <w:pPr>
        <w:pStyle w:val="Prrafodelista"/>
        <w:rPr>
          <w:del w:id="2698" w:author="David Recio" w:date="2022-06-23T19:24:00Z"/>
          <w:rFonts w:eastAsiaTheme="minorEastAsia"/>
          <w:szCs w:val="24"/>
        </w:rPr>
        <w:pPrChange w:id="2699" w:author="David Recio" w:date="2022-06-23T19:24:00Z">
          <w:pPr>
            <w:pStyle w:val="Prrafodelista"/>
            <w:numPr>
              <w:numId w:val="5"/>
            </w:numPr>
            <w:ind w:hanging="360"/>
          </w:pPr>
        </w:pPrChange>
      </w:pPr>
      <w:del w:id="2700"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2701" w:author="David Recio" w:date="2022-06-23T20:04:00Z"/>
          <w:rFonts w:eastAsiaTheme="minorEastAsia"/>
          <w:szCs w:val="24"/>
        </w:rPr>
      </w:pPr>
    </w:p>
    <w:p w14:paraId="735BC510" w14:textId="78DD060F" w:rsidR="008B7730" w:rsidRDefault="008B7730" w:rsidP="00AB03F6">
      <w:pPr>
        <w:pStyle w:val="Prrafodelista"/>
        <w:rPr>
          <w:ins w:id="2702" w:author="David Recio" w:date="2022-06-23T20:10:00Z"/>
          <w:rFonts w:eastAsiaTheme="minorEastAsia"/>
          <w:szCs w:val="24"/>
        </w:rPr>
      </w:pPr>
    </w:p>
    <w:p w14:paraId="523E5F57" w14:textId="77777777" w:rsidR="004F0C0C" w:rsidRPr="006A1F3A" w:rsidRDefault="004F0C0C">
      <w:pPr>
        <w:pStyle w:val="Prrafodelista"/>
        <w:rPr>
          <w:rFonts w:eastAsiaTheme="minorEastAsia"/>
          <w:szCs w:val="24"/>
        </w:rPr>
        <w:pPrChange w:id="2703" w:author="David Recio" w:date="2022-06-23T20:04:00Z">
          <w:pPr/>
        </w:pPrChange>
      </w:pPr>
    </w:p>
    <w:p w14:paraId="0D57923C" w14:textId="77777777" w:rsidR="004F0C0C" w:rsidRPr="00C03499" w:rsidRDefault="005E0C84" w:rsidP="00C03499">
      <w:pPr>
        <w:pStyle w:val="Prrafodelista"/>
        <w:numPr>
          <w:ilvl w:val="0"/>
          <w:numId w:val="5"/>
        </w:numPr>
        <w:ind w:left="142"/>
        <w:rPr>
          <w:ins w:id="2704" w:author="David Recio" w:date="2022-06-23T20:09:00Z"/>
          <w:b/>
          <w:bCs/>
          <w:u w:val="single"/>
          <w:rPrChange w:id="2705" w:author="David Recio Arnés" w:date="2022-06-27T18:04:00Z">
            <w:rPr>
              <w:ins w:id="2706" w:author="David Recio" w:date="2022-06-23T20:09:00Z"/>
              <w:i/>
              <w:iCs/>
            </w:rPr>
          </w:rPrChange>
        </w:rPr>
      </w:pPr>
      <w:r w:rsidRPr="00C03499">
        <w:rPr>
          <w:b/>
          <w:bCs/>
          <w:u w:val="single"/>
          <w:rPrChange w:id="2707" w:author="David Recio Arnés" w:date="2022-06-27T18:04:00Z">
            <w:rPr>
              <w:i/>
              <w:iCs/>
            </w:rPr>
          </w:rPrChange>
        </w:rPr>
        <w:lastRenderedPageBreak/>
        <w:t>Requisitos sobre entorno tecnológico y de comunicaciones</w:t>
      </w:r>
      <w:ins w:id="2708" w:author="David Recio" w:date="2022-06-23T20:09:00Z">
        <w:del w:id="2709" w:author="David Recio Arnés" w:date="2022-06-27T18:04:00Z">
          <w:r w:rsidR="004F0C0C" w:rsidRPr="00C03499" w:rsidDel="00C03499">
            <w:rPr>
              <w:b/>
              <w:bCs/>
              <w:u w:val="single"/>
              <w:rPrChange w:id="2710" w:author="David Recio Arnés" w:date="2022-06-27T18:04:00Z">
                <w:rPr>
                  <w:i/>
                  <w:iCs/>
                </w:rPr>
              </w:rPrChange>
            </w:rPr>
            <w:delText>.</w:delText>
          </w:r>
        </w:del>
      </w:ins>
    </w:p>
    <w:p w14:paraId="35145887" w14:textId="1A30DB0C" w:rsidR="0005361C" w:rsidRDefault="0005361C" w:rsidP="00C03499">
      <w:pPr>
        <w:pStyle w:val="Prrafodelista"/>
        <w:numPr>
          <w:ilvl w:val="0"/>
          <w:numId w:val="48"/>
        </w:numPr>
        <w:ind w:left="426"/>
        <w:rPr>
          <w:ins w:id="2711" w:author="David Recio" w:date="2022-06-27T09:46:00Z"/>
        </w:rPr>
      </w:pPr>
      <w:ins w:id="2712" w:author="David Recio" w:date="2022-06-27T09:46:00Z">
        <w:r>
          <w:t xml:space="preserve">Debe ser implementado como </w:t>
        </w:r>
      </w:ins>
      <w:ins w:id="2713" w:author="David Recio Arnés" w:date="2022-06-27T18:06:00Z">
        <w:r w:rsidR="00C03499">
          <w:t>S</w:t>
        </w:r>
      </w:ins>
      <w:ins w:id="2714" w:author="David Recio" w:date="2022-06-27T09:46:00Z">
        <w:del w:id="2715" w:author="David Recio Arnés" w:date="2022-06-27T18:06:00Z">
          <w:r w:rsidDel="00C03499">
            <w:delText>s</w:delText>
          </w:r>
        </w:del>
        <w:r>
          <w:t>ervicio Web</w:t>
        </w:r>
      </w:ins>
      <w:ins w:id="2716" w:author="David Recio Arnés" w:date="2022-06-27T18:06:00Z">
        <w:r w:rsidR="00C03499">
          <w:t>.</w:t>
        </w:r>
      </w:ins>
    </w:p>
    <w:p w14:paraId="51C3B816" w14:textId="45C144AF" w:rsidR="0005361C" w:rsidRDefault="0005361C">
      <w:pPr>
        <w:pStyle w:val="Prrafodelista"/>
        <w:numPr>
          <w:ilvl w:val="0"/>
          <w:numId w:val="48"/>
        </w:numPr>
        <w:ind w:left="426"/>
        <w:rPr>
          <w:ins w:id="2717" w:author="David Recio" w:date="2022-06-27T09:46:00Z"/>
        </w:rPr>
        <w:pPrChange w:id="2718" w:author="David Recio" w:date="2022-06-27T09:46:00Z">
          <w:pPr>
            <w:ind w:left="720"/>
          </w:pPr>
        </w:pPrChange>
      </w:pPr>
      <w:ins w:id="2719" w:author="David Recio" w:date="2022-06-27T09:46:00Z">
        <w:r>
          <w:t xml:space="preserve">Debe </w:t>
        </w:r>
      </w:ins>
      <w:ins w:id="2720" w:author="David Recio" w:date="2022-06-27T09:47:00Z">
        <w:r>
          <w:t>utilizar los métodos HTTP para interactuar con los</w:t>
        </w:r>
      </w:ins>
      <w:ins w:id="2721" w:author="David Recio Arnés" w:date="2022-06-27T18:07:00Z">
        <w:r w:rsidR="00C03499">
          <w:t xml:space="preserve"> demás</w:t>
        </w:r>
      </w:ins>
      <w:ins w:id="2722" w:author="David Recio" w:date="2022-06-27T09:47:00Z">
        <w:r>
          <w:t xml:space="preserve"> recursos</w:t>
        </w:r>
        <w:del w:id="2723" w:author="David Recio Arnés" w:date="2022-06-27T18:07:00Z">
          <w:r w:rsidDel="00C03499">
            <w:delText xml:space="preserve"> expuestos</w:delText>
          </w:r>
        </w:del>
      </w:ins>
      <w:ins w:id="2724" w:author="David Recio Arnés" w:date="2022-06-27T18:06:00Z">
        <w:r w:rsidR="00C03499">
          <w:t>.</w:t>
        </w:r>
      </w:ins>
    </w:p>
    <w:p w14:paraId="474C3CEF" w14:textId="6B2EE11E" w:rsidR="00136227" w:rsidDel="004F0C0C" w:rsidRDefault="009039EF">
      <w:pPr>
        <w:rPr>
          <w:del w:id="2725" w:author="David Recio" w:date="2022-06-23T20:09:00Z"/>
        </w:rPr>
        <w:pPrChange w:id="2726" w:author="David Recio" w:date="2022-06-24T20:25:00Z">
          <w:pPr>
            <w:pStyle w:val="Prrafodelista"/>
            <w:numPr>
              <w:numId w:val="5"/>
            </w:numPr>
            <w:ind w:hanging="360"/>
          </w:pPr>
        </w:pPrChange>
      </w:pPr>
      <w:commentRangeStart w:id="2727"/>
      <w:commentRangeEnd w:id="2727"/>
      <w:del w:id="2728" w:author="David Recio" w:date="2022-06-27T09:47:00Z">
        <w:r w:rsidDel="0005361C">
          <w:rPr>
            <w:rStyle w:val="Refdecomentario"/>
          </w:rPr>
          <w:commentReference w:id="2727"/>
        </w:r>
      </w:del>
      <w:del w:id="2729" w:author="David Recio" w:date="2022-06-23T20:09:00Z">
        <w:r w:rsidR="00AD5C00" w:rsidDel="004F0C0C">
          <w:delText>.</w:delText>
        </w:r>
        <w:r w:rsidR="002C1410" w:rsidDel="004F0C0C">
          <w:delText xml:space="preserve"> </w:delText>
        </w:r>
        <w:r w:rsidR="00AD5C00"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pPr>
        <w:rPr>
          <w:del w:id="2730" w:author="David Recio" w:date="2022-06-23T20:09:00Z"/>
        </w:rPr>
        <w:pPrChange w:id="2731" w:author="David Recio" w:date="2022-06-24T20:25:00Z">
          <w:pPr>
            <w:pStyle w:val="Prrafodelista"/>
          </w:pPr>
        </w:pPrChange>
      </w:pPr>
      <w:del w:id="2732" w:author="David Recio" w:date="2022-06-23T20:09:00Z">
        <w:r w:rsidDel="004F0C0C">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Del="00C03499" w:rsidRDefault="003E582A">
      <w:pPr>
        <w:rPr>
          <w:del w:id="2733" w:author="David Recio Arnés" w:date="2022-06-27T18:07:00Z"/>
        </w:rPr>
        <w:pPrChange w:id="2734" w:author="David Recio" w:date="2022-06-24T20:25:00Z">
          <w:pPr>
            <w:pStyle w:val="Prrafodelista"/>
          </w:pPr>
        </w:pPrChange>
      </w:pPr>
      <w:del w:id="2735"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03F70E5A" w:rsidR="005E0C84" w:rsidRPr="00FB3377" w:rsidDel="00F12E65" w:rsidRDefault="005E0C84" w:rsidP="007513A8">
      <w:pPr>
        <w:pStyle w:val="Ttulo3"/>
        <w:numPr>
          <w:ilvl w:val="0"/>
          <w:numId w:val="5"/>
        </w:numPr>
        <w:rPr>
          <w:del w:id="2736" w:author="David Recio" w:date="2022-06-27T09:41:00Z"/>
          <w:rFonts w:asciiTheme="minorHAnsi" w:hAnsiTheme="minorHAnsi" w:cstheme="minorHAnsi"/>
          <w:b w:val="0"/>
          <w:bCs/>
          <w:i/>
          <w:iCs/>
          <w:sz w:val="24"/>
        </w:rPr>
      </w:pPr>
      <w:del w:id="2737" w:author="David Recio" w:date="2022-06-27T09:41:00Z">
        <w:r w:rsidRPr="00FB3377" w:rsidDel="00F12E65">
          <w:rPr>
            <w:rFonts w:asciiTheme="minorHAnsi" w:hAnsiTheme="minorHAnsi" w:cstheme="minorHAnsi"/>
            <w:b w:val="0"/>
            <w:bCs/>
            <w:i/>
            <w:iCs/>
            <w:sz w:val="24"/>
          </w:rPr>
          <w:delText>Requisitos funcionales</w:delText>
        </w:r>
      </w:del>
    </w:p>
    <w:p w14:paraId="5ABB79C1" w14:textId="48800FC8" w:rsidR="005E0C84" w:rsidDel="00F12E65" w:rsidRDefault="005E0C84">
      <w:pPr>
        <w:pStyle w:val="Prrafodelista"/>
        <w:numPr>
          <w:ilvl w:val="0"/>
          <w:numId w:val="29"/>
        </w:numPr>
        <w:rPr>
          <w:del w:id="2738" w:author="David Recio" w:date="2022-06-27T09:41:00Z"/>
        </w:rPr>
        <w:pPrChange w:id="2739" w:author="David Recio" w:date="2022-06-23T20:08:00Z">
          <w:pPr>
            <w:pStyle w:val="Prrafodelista"/>
            <w:numPr>
              <w:numId w:val="13"/>
            </w:numPr>
            <w:ind w:left="1069" w:hanging="360"/>
          </w:pPr>
        </w:pPrChange>
      </w:pPr>
      <w:commentRangeStart w:id="2740"/>
      <w:del w:id="2741" w:author="David Recio" w:date="2022-06-27T09:41:00Z">
        <w:r w:rsidDel="00F12E65">
          <w:delText xml:space="preserve">El sistema permitirá registrarse mediante un </w:delText>
        </w:r>
      </w:del>
      <w:del w:id="2742" w:author="David Recio" w:date="2022-06-23T20:07:00Z">
        <w:r w:rsidDel="00AA36EA">
          <w:delText>correo</w:delText>
        </w:r>
      </w:del>
      <w:del w:id="2743" w:author="David Recio" w:date="2022-06-27T09:41:00Z">
        <w:r w:rsidDel="00F12E65">
          <w:delText>.</w:delText>
        </w:r>
      </w:del>
    </w:p>
    <w:p w14:paraId="653AB69B" w14:textId="15274CE6" w:rsidR="005E0C84" w:rsidDel="00F12E65" w:rsidRDefault="005E0C84">
      <w:pPr>
        <w:pStyle w:val="Prrafodelista"/>
        <w:numPr>
          <w:ilvl w:val="0"/>
          <w:numId w:val="29"/>
        </w:numPr>
        <w:rPr>
          <w:del w:id="2744" w:author="David Recio" w:date="2022-06-27T09:41:00Z"/>
        </w:rPr>
        <w:pPrChange w:id="2745" w:author="David Recio" w:date="2022-06-23T20:08:00Z">
          <w:pPr>
            <w:pStyle w:val="Prrafodelista"/>
            <w:numPr>
              <w:numId w:val="13"/>
            </w:numPr>
            <w:ind w:left="1069" w:hanging="360"/>
          </w:pPr>
        </w:pPrChange>
      </w:pPr>
      <w:del w:id="2746" w:author="David Recio" w:date="2022-06-27T09:41:00Z">
        <w:r w:rsidDel="00F12E65">
          <w:delText>Debe medir las aptitudes mediante un formulario estandarizado.</w:delText>
        </w:r>
      </w:del>
    </w:p>
    <w:p w14:paraId="187C3BD1" w14:textId="50667A1C" w:rsidR="005E0C84" w:rsidDel="00F12E65" w:rsidRDefault="005E0C84">
      <w:pPr>
        <w:pStyle w:val="Prrafodelista"/>
        <w:numPr>
          <w:ilvl w:val="0"/>
          <w:numId w:val="29"/>
        </w:numPr>
        <w:rPr>
          <w:del w:id="2747" w:author="David Recio" w:date="2022-06-27T09:41:00Z"/>
        </w:rPr>
        <w:pPrChange w:id="2748" w:author="David Recio" w:date="2022-06-23T20:08:00Z">
          <w:pPr>
            <w:pStyle w:val="Prrafodelista"/>
            <w:numPr>
              <w:numId w:val="13"/>
            </w:numPr>
            <w:ind w:left="1069" w:hanging="360"/>
          </w:pPr>
        </w:pPrChange>
      </w:pPr>
      <w:del w:id="2749" w:author="David Recio" w:date="2022-06-27T09:41:00Z">
        <w:r w:rsidDel="00F12E65">
          <w:delText>Debe medir la concentración con un formulario estandarizado.</w:delText>
        </w:r>
      </w:del>
    </w:p>
    <w:p w14:paraId="710F7CCA" w14:textId="56A3AB7B" w:rsidR="005E0C84" w:rsidDel="00F12E65" w:rsidRDefault="005E0C84">
      <w:pPr>
        <w:pStyle w:val="Prrafodelista"/>
        <w:numPr>
          <w:ilvl w:val="0"/>
          <w:numId w:val="29"/>
        </w:numPr>
        <w:rPr>
          <w:del w:id="2750" w:author="David Recio" w:date="2022-06-27T09:41:00Z"/>
        </w:rPr>
        <w:pPrChange w:id="2751" w:author="David Recio" w:date="2022-06-23T20:08:00Z">
          <w:pPr>
            <w:pStyle w:val="Prrafodelista"/>
            <w:numPr>
              <w:numId w:val="13"/>
            </w:numPr>
            <w:ind w:left="1069" w:hanging="360"/>
          </w:pPr>
        </w:pPrChange>
      </w:pPr>
      <w:del w:id="2752" w:author="David Recio" w:date="2022-06-27T09:41:00Z">
        <w:r w:rsidDel="00F12E65">
          <w:delText>Establecerá relaciones entre los resultados de los formularios estandarizados (test de aptitudes, de concentración, etcétera) para dar consejos en la planificación.</w:delText>
        </w:r>
      </w:del>
    </w:p>
    <w:p w14:paraId="7A33569A" w14:textId="7A58B2E4" w:rsidR="005E0C84" w:rsidDel="00F12E65" w:rsidRDefault="005E0C84">
      <w:pPr>
        <w:pStyle w:val="Prrafodelista"/>
        <w:numPr>
          <w:ilvl w:val="0"/>
          <w:numId w:val="29"/>
        </w:numPr>
        <w:rPr>
          <w:del w:id="2753" w:author="David Recio" w:date="2022-06-27T09:41:00Z"/>
        </w:rPr>
        <w:pPrChange w:id="2754" w:author="David Recio" w:date="2022-06-23T20:08:00Z">
          <w:pPr>
            <w:pStyle w:val="Prrafodelista"/>
            <w:numPr>
              <w:numId w:val="13"/>
            </w:numPr>
            <w:ind w:left="1069" w:hanging="360"/>
          </w:pPr>
        </w:pPrChange>
      </w:pPr>
      <w:del w:id="2755" w:author="David Recio" w:date="2022-06-27T09:41:00Z">
        <w:r w:rsidDel="00F12E65">
          <w:delText xml:space="preserve">Debe tener </w:delText>
        </w:r>
        <w:r w:rsidR="00AE3161" w:rsidDel="00F12E65">
          <w:delText>un servicio</w:delText>
        </w:r>
        <w:r w:rsidDel="00F12E65">
          <w:delText xml:space="preserve"> donde se muestren las recomendaciones acerca de las elecciones del estudiante en cuanto a los estudios.</w:delText>
        </w:r>
      </w:del>
    </w:p>
    <w:p w14:paraId="1E8E50A7" w14:textId="01A69B83" w:rsidR="005E0C84" w:rsidDel="00AA36EA" w:rsidRDefault="005E0C84" w:rsidP="007513A8">
      <w:pPr>
        <w:pStyle w:val="Prrafodelista"/>
        <w:numPr>
          <w:ilvl w:val="0"/>
          <w:numId w:val="13"/>
        </w:numPr>
        <w:rPr>
          <w:del w:id="2756" w:author="David Recio" w:date="2022-06-23T20:07:00Z"/>
        </w:rPr>
      </w:pPr>
      <w:del w:id="2757"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648A3BDB" w:rsidR="005E0C84" w:rsidDel="00F12E65" w:rsidRDefault="005E0C84">
      <w:pPr>
        <w:pStyle w:val="Prrafodelista"/>
        <w:numPr>
          <w:ilvl w:val="0"/>
          <w:numId w:val="29"/>
        </w:numPr>
        <w:rPr>
          <w:del w:id="2758" w:author="David Recio" w:date="2022-06-27T09:41:00Z"/>
        </w:rPr>
        <w:pPrChange w:id="2759" w:author="David Recio" w:date="2022-06-23T20:08:00Z">
          <w:pPr>
            <w:pStyle w:val="Prrafodelista"/>
            <w:numPr>
              <w:numId w:val="13"/>
            </w:numPr>
            <w:ind w:left="1069" w:hanging="360"/>
          </w:pPr>
        </w:pPrChange>
      </w:pPr>
      <w:del w:id="2760" w:author="David Recio" w:date="2022-06-27T09:41:00Z">
        <w:r w:rsidDel="00F12E65">
          <w:delText xml:space="preserve">Debe </w:delText>
        </w:r>
        <w:commentRangeEnd w:id="2740"/>
        <w:r w:rsidR="009039EF" w:rsidDel="00F12E65">
          <w:rPr>
            <w:rStyle w:val="Refdecomentario"/>
          </w:rPr>
          <w:commentReference w:id="2740"/>
        </w:r>
        <w:r w:rsidDel="00F12E65">
          <w:delText xml:space="preserve">tener </w:delText>
        </w:r>
        <w:r w:rsidR="00AE3161" w:rsidDel="00F12E65">
          <w:delText>un servicio</w:delText>
        </w:r>
        <w:r w:rsidDel="00F12E65">
          <w:delText xml:space="preserve"> para mostrar las materias cursadas el primer año.</w:delText>
        </w:r>
      </w:del>
    </w:p>
    <w:p w14:paraId="5115B4C4" w14:textId="266CD26A" w:rsidR="005E0C84" w:rsidDel="00AA36EA" w:rsidRDefault="005E0C84" w:rsidP="007513A8">
      <w:pPr>
        <w:pStyle w:val="Prrafodelista"/>
        <w:numPr>
          <w:ilvl w:val="0"/>
          <w:numId w:val="13"/>
        </w:numPr>
        <w:rPr>
          <w:del w:id="2761" w:author="David Recio" w:date="2022-06-23T20:07:00Z"/>
        </w:rPr>
      </w:pPr>
      <w:del w:id="2762" w:author="David Recio" w:date="2022-06-23T20:07:00Z">
        <w:r w:rsidDel="00AA36EA">
          <w:delText>Almacenará la información relacionada con los estudios.</w:delText>
        </w:r>
      </w:del>
    </w:p>
    <w:p w14:paraId="6071AC3C" w14:textId="1E1449FC" w:rsidR="00F12E65" w:rsidDel="00F12E65" w:rsidRDefault="00F12E65" w:rsidP="00F12E65">
      <w:pPr>
        <w:pStyle w:val="Prrafodelista"/>
        <w:numPr>
          <w:ilvl w:val="0"/>
          <w:numId w:val="29"/>
        </w:numPr>
        <w:rPr>
          <w:del w:id="2763" w:author="David Recio" w:date="2022-06-27T09:41:00Z"/>
          <w:moveTo w:id="2764" w:author="David Recio" w:date="2022-06-27T09:40:00Z"/>
        </w:rPr>
      </w:pPr>
      <w:moveToRangeStart w:id="2765" w:author="David Recio" w:date="2022-06-27T09:40:00Z" w:name="move107215269"/>
      <w:commentRangeStart w:id="2766"/>
      <w:moveTo w:id="2767" w:author="David Recio" w:date="2022-06-27T09:40:00Z">
        <w:del w:id="2768" w:author="David Recio" w:date="2022-06-27T09:41:00Z">
          <w:r w:rsidDel="00F12E65">
            <w:delText>Los formularios deben estar estandarizados y con una base probada para aumentar su probabilidad de éxito.</w:delText>
          </w:r>
          <w:commentRangeEnd w:id="2766"/>
          <w:r w:rsidDel="00F12E65">
            <w:rPr>
              <w:rStyle w:val="Refdecomentario"/>
            </w:rPr>
            <w:commentReference w:id="2766"/>
          </w:r>
        </w:del>
      </w:moveTo>
    </w:p>
    <w:moveToRangeEnd w:id="2765"/>
    <w:p w14:paraId="48596AF3" w14:textId="77777777" w:rsidR="00F12E65" w:rsidDel="00C03499" w:rsidRDefault="00F12E65">
      <w:pPr>
        <w:ind w:left="709"/>
        <w:rPr>
          <w:ins w:id="2769" w:author="David Recio" w:date="2022-06-23T20:07:00Z"/>
          <w:del w:id="2770" w:author="David Recio Arnés" w:date="2022-06-27T18:07:00Z"/>
        </w:rPr>
        <w:pPrChange w:id="2771" w:author="David Recio" w:date="2022-06-27T09:40:00Z">
          <w:pPr>
            <w:pStyle w:val="Prrafodelista"/>
            <w:numPr>
              <w:numId w:val="13"/>
            </w:numPr>
            <w:ind w:left="1069" w:hanging="360"/>
          </w:pPr>
        </w:pPrChange>
      </w:pPr>
    </w:p>
    <w:p w14:paraId="05E9876E" w14:textId="5BA09383" w:rsidR="005E0C84" w:rsidRPr="00FB3377" w:rsidDel="00F12E65" w:rsidRDefault="005E0C84" w:rsidP="007513A8">
      <w:pPr>
        <w:pStyle w:val="Prrafodelista"/>
        <w:numPr>
          <w:ilvl w:val="0"/>
          <w:numId w:val="10"/>
        </w:numPr>
        <w:rPr>
          <w:del w:id="2772" w:author="David Recio" w:date="2022-06-27T09:42:00Z"/>
          <w:i/>
          <w:iCs/>
        </w:rPr>
      </w:pPr>
      <w:del w:id="2773" w:author="David Recio" w:date="2022-06-27T09:42:00Z">
        <w:r w:rsidRPr="00FB3377" w:rsidDel="00F12E65">
          <w:rPr>
            <w:i/>
            <w:iCs/>
          </w:rPr>
          <w:delText>Requisitos no funcionales</w:delText>
        </w:r>
      </w:del>
    </w:p>
    <w:p w14:paraId="6AFD2DC6" w14:textId="1CC59090" w:rsidR="005E0C84" w:rsidDel="00F12E65" w:rsidRDefault="005E0C84">
      <w:pPr>
        <w:pStyle w:val="Prrafodelista"/>
        <w:numPr>
          <w:ilvl w:val="0"/>
          <w:numId w:val="30"/>
        </w:numPr>
        <w:rPr>
          <w:moveFrom w:id="2774" w:author="David Recio" w:date="2022-06-27T09:40:00Z"/>
        </w:rPr>
        <w:pPrChange w:id="2775" w:author="David Recio" w:date="2022-06-23T20:09:00Z">
          <w:pPr>
            <w:pStyle w:val="Prrafodelista"/>
            <w:numPr>
              <w:numId w:val="14"/>
            </w:numPr>
            <w:ind w:left="1069" w:hanging="360"/>
          </w:pPr>
        </w:pPrChange>
      </w:pPr>
      <w:moveFromRangeStart w:id="2776" w:author="David Recio" w:date="2022-06-27T09:40:00Z" w:name="move107215269"/>
      <w:commentRangeStart w:id="2777"/>
      <w:moveFrom w:id="2778" w:author="David Recio" w:date="2022-06-27T09:40:00Z">
        <w:r w:rsidDel="00F12E65">
          <w:t>Los formularios deben estar estandarizados y con una base probada para aumenta</w:t>
        </w:r>
        <w:r w:rsidR="00AF6129" w:rsidDel="00F12E65">
          <w:t>r</w:t>
        </w:r>
        <w:r w:rsidDel="00F12E65">
          <w:t xml:space="preserve"> s</w:t>
        </w:r>
        <w:r w:rsidR="00AF6129" w:rsidDel="00F12E65">
          <w:t>u</w:t>
        </w:r>
        <w:r w:rsidDel="00F12E65">
          <w:t xml:space="preserve"> probabilidad de éxito.</w:t>
        </w:r>
        <w:commentRangeEnd w:id="2777"/>
        <w:r w:rsidR="009039EF" w:rsidDel="00F12E65">
          <w:rPr>
            <w:rStyle w:val="Refdecomentario"/>
          </w:rPr>
          <w:commentReference w:id="2777"/>
        </w:r>
      </w:moveFrom>
    </w:p>
    <w:moveFromRangeEnd w:id="2776"/>
    <w:p w14:paraId="0DD1E238" w14:textId="553AD59F" w:rsidR="005E0C84" w:rsidDel="00F12E65" w:rsidRDefault="005E0C84">
      <w:pPr>
        <w:pStyle w:val="Prrafodelista"/>
        <w:numPr>
          <w:ilvl w:val="0"/>
          <w:numId w:val="30"/>
        </w:numPr>
        <w:rPr>
          <w:del w:id="2779" w:author="David Recio" w:date="2022-06-27T09:42:00Z"/>
        </w:rPr>
        <w:pPrChange w:id="2780" w:author="David Recio" w:date="2022-06-23T20:09:00Z">
          <w:pPr>
            <w:pStyle w:val="Prrafodelista"/>
            <w:numPr>
              <w:numId w:val="15"/>
            </w:numPr>
            <w:ind w:left="1069" w:hanging="360"/>
          </w:pPr>
        </w:pPrChange>
      </w:pPr>
      <w:commentRangeStart w:id="2781"/>
      <w:del w:id="2782" w:author="David Recio" w:date="2022-06-27T09:42:00Z">
        <w:r w:rsidDel="00F12E65">
          <w:delText>Debe ser accesible desde cualquier dispositivo (tablets, móviles, otras aplicaciones, etcétera).</w:delText>
        </w:r>
        <w:commentRangeEnd w:id="2781"/>
        <w:r w:rsidR="009039EF" w:rsidDel="00F12E65">
          <w:rPr>
            <w:rStyle w:val="Refdecomentario"/>
          </w:rPr>
          <w:commentReference w:id="2781"/>
        </w:r>
      </w:del>
    </w:p>
    <w:p w14:paraId="47E0375D" w14:textId="48F3D46B" w:rsidR="005E0C84" w:rsidDel="00AA36EA" w:rsidRDefault="005E0C84" w:rsidP="007513A8">
      <w:pPr>
        <w:pStyle w:val="Prrafodelista"/>
        <w:numPr>
          <w:ilvl w:val="0"/>
          <w:numId w:val="15"/>
        </w:numPr>
        <w:rPr>
          <w:del w:id="2783" w:author="David Recio" w:date="2022-06-23T20:08:00Z"/>
        </w:rPr>
      </w:pPr>
      <w:del w:id="2784" w:author="David Recio" w:date="2022-06-23T20:08:00Z">
        <w:r w:rsidDel="00AA36EA">
          <w:delText>Debe ser simple de usar.</w:delText>
        </w:r>
      </w:del>
    </w:p>
    <w:p w14:paraId="65240806" w14:textId="50879658" w:rsidR="3473E9D9" w:rsidDel="003D41EF" w:rsidRDefault="3473E9D9" w:rsidP="39E28D74">
      <w:pPr>
        <w:pStyle w:val="Ttulo2"/>
        <w:rPr>
          <w:del w:id="2785" w:author="David Recio" w:date="2022-06-22T19:17:00Z"/>
        </w:rPr>
      </w:pPr>
      <w:del w:id="2786" w:author="David Recio" w:date="2022-06-22T19:17:00Z">
        <w:r w:rsidDel="003D41EF">
          <w:delText>Análisis de los casos de uso y de las clases de análisis</w:delText>
        </w:r>
      </w:del>
    </w:p>
    <w:p w14:paraId="2923B7DE" w14:textId="3BA7189C" w:rsidR="39E28D74" w:rsidDel="003D41EF" w:rsidRDefault="39E28D74" w:rsidP="39E28D74">
      <w:pPr>
        <w:rPr>
          <w:del w:id="2787" w:author="David Recio" w:date="2022-06-22T19:17:00Z"/>
        </w:rPr>
      </w:pPr>
      <w:del w:id="2788"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2789" w:author="David Recio" w:date="2022-06-22T19:17:00Z"/>
        </w:rPr>
      </w:pPr>
      <w:del w:id="2790"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2791" w:author="David Recio" w:date="2022-06-22T19:17:00Z"/>
          <w:color w:val="FF0000"/>
        </w:rPr>
      </w:pPr>
      <w:del w:id="2792" w:author="David Recio" w:date="2022-06-22T19:17:00Z">
        <w:r w:rsidRPr="001E54BF" w:rsidDel="003D41EF">
          <w:rPr>
            <w:color w:val="FF0000"/>
          </w:rPr>
          <w:delText>(NO SE QUE PONER)</w:delText>
        </w:r>
      </w:del>
    </w:p>
    <w:p w14:paraId="18851658" w14:textId="76FB9122" w:rsidR="00725D64" w:rsidDel="006727F2" w:rsidRDefault="00725D64" w:rsidP="39E28D74">
      <w:pPr>
        <w:rPr>
          <w:del w:id="2793" w:author="David Recio" w:date="2022-06-23T21:02:00Z"/>
        </w:rPr>
      </w:pPr>
    </w:p>
    <w:p w14:paraId="2BFBC9C0" w14:textId="2559855D" w:rsidR="00725D64" w:rsidDel="006727F2" w:rsidRDefault="00725D64" w:rsidP="39E28D74">
      <w:pPr>
        <w:rPr>
          <w:del w:id="2794" w:author="David Recio" w:date="2022-06-23T21:02:00Z"/>
        </w:rPr>
      </w:pPr>
    </w:p>
    <w:p w14:paraId="765E1959" w14:textId="7101AA0A" w:rsidR="00725D64" w:rsidDel="006727F2" w:rsidRDefault="00725D64" w:rsidP="39E28D74">
      <w:pPr>
        <w:rPr>
          <w:del w:id="2795" w:author="David Recio" w:date="2022-06-23T21:02:00Z"/>
        </w:rPr>
      </w:pPr>
    </w:p>
    <w:p w14:paraId="67E534DF" w14:textId="023D09C6" w:rsidR="00725D64" w:rsidDel="006727F2" w:rsidRDefault="00725D64" w:rsidP="39E28D74">
      <w:pPr>
        <w:rPr>
          <w:del w:id="2796" w:author="David Recio" w:date="2022-06-23T21:02:00Z"/>
        </w:rPr>
      </w:pPr>
    </w:p>
    <w:p w14:paraId="7AAC90C5" w14:textId="6CB661B9" w:rsidR="00725D64" w:rsidDel="006727F2" w:rsidRDefault="00725D64" w:rsidP="39E28D74">
      <w:pPr>
        <w:rPr>
          <w:del w:id="2797" w:author="David Recio" w:date="2022-06-23T21:02:00Z"/>
        </w:rPr>
      </w:pPr>
    </w:p>
    <w:p w14:paraId="2BCFDEBC" w14:textId="196B5A5D" w:rsidR="00725D64" w:rsidDel="006727F2" w:rsidRDefault="00725D64" w:rsidP="39E28D74">
      <w:pPr>
        <w:rPr>
          <w:del w:id="2798" w:author="David Recio" w:date="2022-06-23T21:02:00Z"/>
        </w:rPr>
      </w:pPr>
    </w:p>
    <w:p w14:paraId="4676642C" w14:textId="296D4FC6" w:rsidR="00725D64" w:rsidDel="006727F2" w:rsidRDefault="00725D64" w:rsidP="39E28D74">
      <w:pPr>
        <w:rPr>
          <w:del w:id="2799" w:author="David Recio" w:date="2022-06-23T21:02:00Z"/>
        </w:rPr>
      </w:pPr>
    </w:p>
    <w:p w14:paraId="619A2117" w14:textId="2E79327F" w:rsidR="00725D64" w:rsidDel="006727F2" w:rsidRDefault="00725D64" w:rsidP="39E28D74">
      <w:pPr>
        <w:rPr>
          <w:del w:id="2800" w:author="David Recio" w:date="2022-06-23T21:02:00Z"/>
        </w:rPr>
      </w:pPr>
    </w:p>
    <w:p w14:paraId="7A9300E2" w14:textId="07987D46" w:rsidR="00725D64" w:rsidDel="00C03499" w:rsidRDefault="00725D64" w:rsidP="39E28D74">
      <w:pPr>
        <w:rPr>
          <w:del w:id="2801" w:author="David Recio Arnés" w:date="2022-06-27T18:06:00Z"/>
        </w:rPr>
      </w:pPr>
    </w:p>
    <w:p w14:paraId="1FBF6F1C" w14:textId="77777777" w:rsidR="00725D64" w:rsidRDefault="00725D64" w:rsidP="39E28D74"/>
    <w:p w14:paraId="0B0556C8" w14:textId="0A6FDA87" w:rsidR="008F1AD3" w:rsidRDefault="3473E9D9" w:rsidP="00C03499">
      <w:pPr>
        <w:pStyle w:val="Ttulo2"/>
        <w:ind w:left="142"/>
      </w:pPr>
      <w:bookmarkStart w:id="2802" w:name="_Toc107259002"/>
      <w:r>
        <w:t>Análisis de seguridad</w:t>
      </w:r>
      <w:bookmarkEnd w:id="2802"/>
    </w:p>
    <w:p w14:paraId="4AE554A9" w14:textId="025F2E58" w:rsidR="00176DBD" w:rsidRDefault="00176DBD" w:rsidP="00D567CE">
      <w:pPr>
        <w:ind w:left="-426" w:firstLine="1135"/>
      </w:pPr>
      <w:r>
        <w:t>Este análisis</w:t>
      </w:r>
      <w:ins w:id="2803" w:author="David Recio Arnés" w:date="2022-06-27T18:10:00Z">
        <w:r w:rsidR="00EF42C4">
          <w:t xml:space="preserve"> es</w:t>
        </w:r>
      </w:ins>
      <w:r>
        <w:t xml:space="preserve">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w:t>
      </w:r>
      <w:ins w:id="2804" w:author="David Recio Arnés" w:date="2022-06-27T18:09:00Z">
        <w:r w:rsidR="00C03499">
          <w:t>Tabla 4</w:t>
        </w:r>
      </w:ins>
      <w:del w:id="2805" w:author="David Recio Arnés" w:date="2022-06-27T18:09:00Z">
        <w:r w:rsidR="00676B64" w:rsidDel="00C03499">
          <w:delText>ver tabla 3</w:delText>
        </w:r>
      </w:del>
      <w:r w:rsidR="00676B64">
        <w:t>]</w:t>
      </w:r>
      <w:r w:rsidR="004D4845">
        <w:t>:</w:t>
      </w:r>
    </w:p>
    <w:p w14:paraId="3546E22D" w14:textId="25F6EE66" w:rsidR="004D4845" w:rsidRDefault="004D4845" w:rsidP="00EF42C4">
      <w:pPr>
        <w:pStyle w:val="Prrafodelista"/>
        <w:numPr>
          <w:ilvl w:val="0"/>
          <w:numId w:val="10"/>
        </w:numPr>
        <w:ind w:left="142"/>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EF42C4">
      <w:pPr>
        <w:pStyle w:val="Prrafodelista"/>
        <w:numPr>
          <w:ilvl w:val="0"/>
          <w:numId w:val="10"/>
        </w:numPr>
        <w:ind w:left="142"/>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EF42C4">
      <w:pPr>
        <w:pStyle w:val="Prrafodelista"/>
        <w:numPr>
          <w:ilvl w:val="0"/>
          <w:numId w:val="10"/>
        </w:numPr>
        <w:ind w:left="142"/>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EF42C4">
      <w:pPr>
        <w:pStyle w:val="Prrafodelista"/>
        <w:numPr>
          <w:ilvl w:val="0"/>
          <w:numId w:val="10"/>
        </w:numPr>
        <w:ind w:left="142"/>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EF42C4">
      <w:pPr>
        <w:pStyle w:val="Prrafodelista"/>
        <w:numPr>
          <w:ilvl w:val="0"/>
          <w:numId w:val="10"/>
        </w:numPr>
        <w:ind w:left="142"/>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0AEBED74" w14:textId="6BFE1F14" w:rsidR="00EF42C4" w:rsidDel="00D567CE" w:rsidRDefault="008F1AD3">
      <w:pPr>
        <w:ind w:left="-426" w:firstLine="1135"/>
        <w:rPr>
          <w:del w:id="2806" w:author="David Recio Arnés" w:date="2022-06-27T18:23:00Z"/>
        </w:rPr>
        <w:pPrChange w:id="2807" w:author="David Recio Arnés" w:date="2022-06-27T18:23:00Z">
          <w:pPr>
            <w:ind w:left="-426" w:firstLine="1986"/>
          </w:pPr>
        </w:pPrChange>
      </w:pPr>
      <w:r>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ins w:id="2808" w:author="David Recio Arnés" w:date="2022-06-27T18:23:00Z">
        <w:r w:rsidR="00D567CE">
          <w:t xml:space="preserve"> </w:t>
        </w:r>
      </w:ins>
    </w:p>
    <w:p w14:paraId="5C079789" w14:textId="7FA49D1A" w:rsidR="006044FC" w:rsidRDefault="006044FC">
      <w:pPr>
        <w:ind w:left="-426" w:firstLine="1135"/>
        <w:pPrChange w:id="2809" w:author="David Recio Arnés" w:date="2022-06-27T18:23:00Z">
          <w:pPr>
            <w:ind w:left="142"/>
          </w:pPr>
        </w:pPrChange>
      </w:pPr>
      <w:r>
        <w:t>Los pasos seguidos para analizar los servicios son los siguientes:</w:t>
      </w:r>
    </w:p>
    <w:p w14:paraId="26BFCA6F" w14:textId="15EF8998" w:rsidR="006044FC" w:rsidRDefault="006044FC" w:rsidP="00D567CE">
      <w:pPr>
        <w:pStyle w:val="Prrafodelista"/>
        <w:numPr>
          <w:ilvl w:val="0"/>
          <w:numId w:val="16"/>
        </w:numPr>
        <w:ind w:right="-574"/>
      </w:pPr>
      <w:r>
        <w:lastRenderedPageBreak/>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D567CE">
      <w:pPr>
        <w:pStyle w:val="Prrafodelista"/>
        <w:numPr>
          <w:ilvl w:val="0"/>
          <w:numId w:val="16"/>
        </w:numPr>
        <w:ind w:right="-574"/>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627" w:type="dxa"/>
        <w:tblLayout w:type="fixed"/>
        <w:tblLook w:val="04A0" w:firstRow="1" w:lastRow="0" w:firstColumn="1" w:lastColumn="0" w:noHBand="0" w:noVBand="1"/>
        <w:tblPrChange w:id="2810" w:author="David Recio Arnés" w:date="2022-06-27T23:23:00Z">
          <w:tblPr>
            <w:tblStyle w:val="Tablaconcuadrcula"/>
            <w:tblpPr w:leftFromText="141" w:rightFromText="141" w:vertAnchor="text" w:horzAnchor="margin" w:tblpXSpec="center" w:tblpY="133"/>
            <w:tblW w:w="10366" w:type="dxa"/>
            <w:tblLook w:val="04A0" w:firstRow="1" w:lastRow="0" w:firstColumn="1" w:lastColumn="0" w:noHBand="0" w:noVBand="1"/>
          </w:tblPr>
        </w:tblPrChange>
      </w:tblPr>
      <w:tblGrid>
        <w:gridCol w:w="1989"/>
        <w:gridCol w:w="1638"/>
        <w:gridCol w:w="1846"/>
        <w:gridCol w:w="1400"/>
        <w:gridCol w:w="1605"/>
        <w:gridCol w:w="2149"/>
        <w:tblGridChange w:id="2811">
          <w:tblGrid>
            <w:gridCol w:w="2410"/>
            <w:gridCol w:w="1638"/>
            <w:gridCol w:w="1846"/>
            <w:gridCol w:w="1400"/>
            <w:gridCol w:w="1605"/>
            <w:gridCol w:w="1467"/>
          </w:tblGrid>
        </w:tblGridChange>
      </w:tblGrid>
      <w:tr w:rsidR="00676B64" w14:paraId="69FF1506" w14:textId="77777777" w:rsidTr="00157B64">
        <w:trPr>
          <w:trHeight w:val="560"/>
          <w:trPrChange w:id="2812" w:author="David Recio Arnés" w:date="2022-06-27T23:23:00Z">
            <w:trPr>
              <w:trHeight w:val="560"/>
            </w:trPr>
          </w:trPrChange>
        </w:trPr>
        <w:tc>
          <w:tcPr>
            <w:tcW w:w="1989" w:type="dxa"/>
            <w:shd w:val="clear" w:color="auto" w:fill="D9D9D9" w:themeFill="background1" w:themeFillShade="D9"/>
            <w:tcPrChange w:id="2813" w:author="David Recio Arnés" w:date="2022-06-27T23:23:00Z">
              <w:tcPr>
                <w:tcW w:w="2410" w:type="dxa"/>
                <w:shd w:val="clear" w:color="auto" w:fill="D9D9D9" w:themeFill="background1" w:themeFillShade="D9"/>
              </w:tcPr>
            </w:tcPrChange>
          </w:tcPr>
          <w:p w14:paraId="7E59A504" w14:textId="77777777" w:rsidR="00676B64" w:rsidRPr="00157B64" w:rsidRDefault="00676B64">
            <w:pPr>
              <w:ind w:left="136"/>
              <w:jc w:val="center"/>
              <w:rPr>
                <w:sz w:val="20"/>
                <w:szCs w:val="20"/>
                <w:rPrChange w:id="2814" w:author="David Recio Arnés" w:date="2022-06-27T23:24:00Z">
                  <w:rPr/>
                </w:rPrChange>
              </w:rPr>
              <w:pPrChange w:id="2815" w:author="David Recio Arnés" w:date="2022-06-27T18:22:00Z">
                <w:pPr>
                  <w:framePr w:hSpace="141" w:wrap="around" w:vAnchor="text" w:hAnchor="margin" w:xAlign="center" w:y="133"/>
                  <w:ind w:left="136"/>
                </w:pPr>
              </w:pPrChange>
            </w:pPr>
            <w:r w:rsidRPr="00157B64">
              <w:rPr>
                <w:sz w:val="20"/>
                <w:szCs w:val="20"/>
                <w:rPrChange w:id="2816" w:author="David Recio Arnés" w:date="2022-06-27T23:24:00Z">
                  <w:rPr/>
                </w:rPrChange>
              </w:rPr>
              <w:t>Servicio/sistema</w:t>
            </w:r>
          </w:p>
        </w:tc>
        <w:tc>
          <w:tcPr>
            <w:tcW w:w="1638" w:type="dxa"/>
            <w:shd w:val="clear" w:color="auto" w:fill="D9D9D9" w:themeFill="background1" w:themeFillShade="D9"/>
            <w:tcPrChange w:id="2817" w:author="David Recio Arnés" w:date="2022-06-27T23:23:00Z">
              <w:tcPr>
                <w:tcW w:w="1638" w:type="dxa"/>
                <w:shd w:val="clear" w:color="auto" w:fill="D9D9D9" w:themeFill="background1" w:themeFillShade="D9"/>
              </w:tcPr>
            </w:tcPrChange>
          </w:tcPr>
          <w:p w14:paraId="501C8B7B" w14:textId="77777777" w:rsidR="00676B64" w:rsidRPr="00157B64" w:rsidRDefault="00676B64">
            <w:pPr>
              <w:jc w:val="center"/>
              <w:rPr>
                <w:sz w:val="20"/>
                <w:szCs w:val="20"/>
                <w:rPrChange w:id="2818" w:author="David Recio Arnés" w:date="2022-06-27T23:24:00Z">
                  <w:rPr/>
                </w:rPrChange>
              </w:rPr>
              <w:pPrChange w:id="2819" w:author="David Recio Arnés" w:date="2022-06-27T18:22:00Z">
                <w:pPr>
                  <w:framePr w:hSpace="141" w:wrap="around" w:vAnchor="text" w:hAnchor="margin" w:xAlign="center" w:y="133"/>
                </w:pPr>
              </w:pPrChange>
            </w:pPr>
            <w:r w:rsidRPr="00157B64">
              <w:rPr>
                <w:sz w:val="20"/>
                <w:szCs w:val="20"/>
                <w:rPrChange w:id="2820" w:author="David Recio Arnés" w:date="2022-06-27T23:24:00Z">
                  <w:rPr/>
                </w:rPrChange>
              </w:rPr>
              <w:t>Integridad</w:t>
            </w:r>
          </w:p>
        </w:tc>
        <w:tc>
          <w:tcPr>
            <w:tcW w:w="1846" w:type="dxa"/>
            <w:shd w:val="clear" w:color="auto" w:fill="D9D9D9" w:themeFill="background1" w:themeFillShade="D9"/>
            <w:tcPrChange w:id="2821" w:author="David Recio Arnés" w:date="2022-06-27T23:23:00Z">
              <w:tcPr>
                <w:tcW w:w="1846" w:type="dxa"/>
                <w:shd w:val="clear" w:color="auto" w:fill="D9D9D9" w:themeFill="background1" w:themeFillShade="D9"/>
              </w:tcPr>
            </w:tcPrChange>
          </w:tcPr>
          <w:p w14:paraId="721FBF6D" w14:textId="77777777" w:rsidR="00676B64" w:rsidRPr="00157B64" w:rsidRDefault="00676B64">
            <w:pPr>
              <w:jc w:val="center"/>
              <w:rPr>
                <w:sz w:val="20"/>
                <w:szCs w:val="20"/>
                <w:rPrChange w:id="2822" w:author="David Recio Arnés" w:date="2022-06-27T23:24:00Z">
                  <w:rPr/>
                </w:rPrChange>
              </w:rPr>
              <w:pPrChange w:id="2823" w:author="David Recio Arnés" w:date="2022-06-27T18:22:00Z">
                <w:pPr>
                  <w:framePr w:hSpace="141" w:wrap="around" w:vAnchor="text" w:hAnchor="margin" w:xAlign="center" w:y="133"/>
                </w:pPr>
              </w:pPrChange>
            </w:pPr>
            <w:r w:rsidRPr="00157B64">
              <w:rPr>
                <w:sz w:val="20"/>
                <w:szCs w:val="20"/>
                <w:rPrChange w:id="2824" w:author="David Recio Arnés" w:date="2022-06-27T23:24:00Z">
                  <w:rPr/>
                </w:rPrChange>
              </w:rPr>
              <w:t>Confidencialidad</w:t>
            </w:r>
          </w:p>
        </w:tc>
        <w:tc>
          <w:tcPr>
            <w:tcW w:w="1400" w:type="dxa"/>
            <w:shd w:val="clear" w:color="auto" w:fill="D9D9D9" w:themeFill="background1" w:themeFillShade="D9"/>
            <w:tcPrChange w:id="2825" w:author="David Recio Arnés" w:date="2022-06-27T23:23:00Z">
              <w:tcPr>
                <w:tcW w:w="1400" w:type="dxa"/>
                <w:shd w:val="clear" w:color="auto" w:fill="D9D9D9" w:themeFill="background1" w:themeFillShade="D9"/>
              </w:tcPr>
            </w:tcPrChange>
          </w:tcPr>
          <w:p w14:paraId="46FFBF52" w14:textId="77777777" w:rsidR="00676B64" w:rsidRPr="00157B64" w:rsidRDefault="00676B64">
            <w:pPr>
              <w:jc w:val="center"/>
              <w:rPr>
                <w:sz w:val="20"/>
                <w:szCs w:val="20"/>
                <w:rPrChange w:id="2826" w:author="David Recio Arnés" w:date="2022-06-27T23:24:00Z">
                  <w:rPr/>
                </w:rPrChange>
              </w:rPr>
              <w:pPrChange w:id="2827" w:author="David Recio Arnés" w:date="2022-06-27T18:22:00Z">
                <w:pPr>
                  <w:framePr w:hSpace="141" w:wrap="around" w:vAnchor="text" w:hAnchor="margin" w:xAlign="center" w:y="133"/>
                </w:pPr>
              </w:pPrChange>
            </w:pPr>
            <w:r w:rsidRPr="00157B64">
              <w:rPr>
                <w:sz w:val="20"/>
                <w:szCs w:val="20"/>
                <w:rPrChange w:id="2828" w:author="David Recio Arnés" w:date="2022-06-27T23:24:00Z">
                  <w:rPr/>
                </w:rPrChange>
              </w:rPr>
              <w:t>Trazabilidad</w:t>
            </w:r>
          </w:p>
        </w:tc>
        <w:tc>
          <w:tcPr>
            <w:tcW w:w="1605" w:type="dxa"/>
            <w:shd w:val="clear" w:color="auto" w:fill="D9D9D9" w:themeFill="background1" w:themeFillShade="D9"/>
            <w:tcPrChange w:id="2829" w:author="David Recio Arnés" w:date="2022-06-27T23:23:00Z">
              <w:tcPr>
                <w:tcW w:w="1605" w:type="dxa"/>
                <w:shd w:val="clear" w:color="auto" w:fill="D9D9D9" w:themeFill="background1" w:themeFillShade="D9"/>
              </w:tcPr>
            </w:tcPrChange>
          </w:tcPr>
          <w:p w14:paraId="5C5B770B" w14:textId="77777777" w:rsidR="00676B64" w:rsidRPr="00157B64" w:rsidRDefault="00676B64">
            <w:pPr>
              <w:jc w:val="center"/>
              <w:rPr>
                <w:sz w:val="20"/>
                <w:szCs w:val="20"/>
                <w:rPrChange w:id="2830" w:author="David Recio Arnés" w:date="2022-06-27T23:24:00Z">
                  <w:rPr/>
                </w:rPrChange>
              </w:rPr>
              <w:pPrChange w:id="2831" w:author="David Recio Arnés" w:date="2022-06-27T18:22:00Z">
                <w:pPr>
                  <w:framePr w:hSpace="141" w:wrap="around" w:vAnchor="text" w:hAnchor="margin" w:xAlign="center" w:y="133"/>
                </w:pPr>
              </w:pPrChange>
            </w:pPr>
            <w:r w:rsidRPr="00157B64">
              <w:rPr>
                <w:sz w:val="20"/>
                <w:szCs w:val="20"/>
                <w:rPrChange w:id="2832" w:author="David Recio Arnés" w:date="2022-06-27T23:24:00Z">
                  <w:rPr/>
                </w:rPrChange>
              </w:rPr>
              <w:t>Disponibilidad</w:t>
            </w:r>
          </w:p>
        </w:tc>
        <w:tc>
          <w:tcPr>
            <w:tcW w:w="2149" w:type="dxa"/>
            <w:shd w:val="clear" w:color="auto" w:fill="D9D9D9" w:themeFill="background1" w:themeFillShade="D9"/>
            <w:tcPrChange w:id="2833" w:author="David Recio Arnés" w:date="2022-06-27T23:23:00Z">
              <w:tcPr>
                <w:tcW w:w="1467" w:type="dxa"/>
                <w:shd w:val="clear" w:color="auto" w:fill="D9D9D9" w:themeFill="background1" w:themeFillShade="D9"/>
              </w:tcPr>
            </w:tcPrChange>
          </w:tcPr>
          <w:p w14:paraId="3BF2BB0F" w14:textId="77777777" w:rsidR="00676B64" w:rsidRPr="00157B64" w:rsidRDefault="00676B64">
            <w:pPr>
              <w:jc w:val="center"/>
              <w:rPr>
                <w:sz w:val="20"/>
                <w:szCs w:val="20"/>
                <w:rPrChange w:id="2834" w:author="David Recio Arnés" w:date="2022-06-27T23:24:00Z">
                  <w:rPr/>
                </w:rPrChange>
              </w:rPr>
              <w:pPrChange w:id="2835" w:author="David Recio Arnés" w:date="2022-06-27T18:22:00Z">
                <w:pPr>
                  <w:framePr w:hSpace="141" w:wrap="around" w:vAnchor="text" w:hAnchor="margin" w:xAlign="center" w:y="133"/>
                </w:pPr>
              </w:pPrChange>
            </w:pPr>
            <w:r w:rsidRPr="00157B64">
              <w:rPr>
                <w:sz w:val="20"/>
                <w:szCs w:val="20"/>
                <w:rPrChange w:id="2836" w:author="David Recio Arnés" w:date="2022-06-27T23:24:00Z">
                  <w:rPr/>
                </w:rPrChange>
              </w:rPr>
              <w:t>Autenticidad</w:t>
            </w:r>
          </w:p>
        </w:tc>
      </w:tr>
      <w:tr w:rsidR="00676B64" w14:paraId="1D745DC6" w14:textId="77777777" w:rsidTr="00157B64">
        <w:trPr>
          <w:trHeight w:val="560"/>
          <w:trPrChange w:id="2837" w:author="David Recio Arnés" w:date="2022-06-27T23:23:00Z">
            <w:trPr>
              <w:trHeight w:val="560"/>
            </w:trPr>
          </w:trPrChange>
        </w:trPr>
        <w:tc>
          <w:tcPr>
            <w:tcW w:w="1989" w:type="dxa"/>
            <w:shd w:val="clear" w:color="auto" w:fill="D9E2F3" w:themeFill="accent1" w:themeFillTint="33"/>
            <w:tcPrChange w:id="2838" w:author="David Recio Arnés" w:date="2022-06-27T23:23:00Z">
              <w:tcPr>
                <w:tcW w:w="2410" w:type="dxa"/>
                <w:shd w:val="clear" w:color="auto" w:fill="D9E2F3" w:themeFill="accent1" w:themeFillTint="33"/>
              </w:tcPr>
            </w:tcPrChange>
          </w:tcPr>
          <w:p w14:paraId="79D67A91" w14:textId="77777777" w:rsidR="00676B64" w:rsidRPr="00157B64" w:rsidRDefault="00676B64">
            <w:pPr>
              <w:ind w:left="136"/>
              <w:jc w:val="left"/>
              <w:rPr>
                <w:sz w:val="20"/>
                <w:szCs w:val="20"/>
                <w:rPrChange w:id="2839" w:author="David Recio Arnés" w:date="2022-06-27T23:24:00Z">
                  <w:rPr/>
                </w:rPrChange>
              </w:rPr>
              <w:pPrChange w:id="2840" w:author="David Recio Arnés" w:date="2022-06-27T18:21:00Z">
                <w:pPr>
                  <w:framePr w:hSpace="141" w:wrap="around" w:vAnchor="text" w:hAnchor="margin" w:xAlign="center" w:y="133"/>
                  <w:ind w:left="136"/>
                </w:pPr>
              </w:pPrChange>
            </w:pPr>
            <w:r w:rsidRPr="00157B64">
              <w:rPr>
                <w:sz w:val="20"/>
                <w:szCs w:val="20"/>
                <w:rPrChange w:id="2841" w:author="David Recio Arnés" w:date="2022-06-27T23:24:00Z">
                  <w:rPr/>
                </w:rPrChange>
              </w:rPr>
              <w:t>Login</w:t>
            </w:r>
          </w:p>
        </w:tc>
        <w:tc>
          <w:tcPr>
            <w:tcW w:w="1638" w:type="dxa"/>
            <w:shd w:val="clear" w:color="auto" w:fill="E8CACD"/>
            <w:tcPrChange w:id="2842" w:author="David Recio Arnés" w:date="2022-06-27T23:23:00Z">
              <w:tcPr>
                <w:tcW w:w="1638" w:type="dxa"/>
                <w:shd w:val="clear" w:color="auto" w:fill="E8CACD"/>
              </w:tcPr>
            </w:tcPrChange>
          </w:tcPr>
          <w:p w14:paraId="34290264" w14:textId="77777777" w:rsidR="00676B64" w:rsidRPr="00157B64" w:rsidRDefault="00676B64">
            <w:pPr>
              <w:jc w:val="center"/>
              <w:rPr>
                <w:sz w:val="20"/>
                <w:szCs w:val="20"/>
                <w:rPrChange w:id="2843" w:author="David Recio Arnés" w:date="2022-06-27T23:24:00Z">
                  <w:rPr/>
                </w:rPrChange>
              </w:rPr>
              <w:pPrChange w:id="2844" w:author="David Recio Arnés" w:date="2022-06-27T18:21:00Z">
                <w:pPr>
                  <w:framePr w:hSpace="141" w:wrap="around" w:vAnchor="text" w:hAnchor="margin" w:xAlign="center" w:y="133"/>
                </w:pPr>
              </w:pPrChange>
            </w:pPr>
            <w:r w:rsidRPr="00157B64">
              <w:rPr>
                <w:sz w:val="20"/>
                <w:szCs w:val="20"/>
                <w:rPrChange w:id="2845" w:author="David Recio Arnés" w:date="2022-06-27T23:24:00Z">
                  <w:rPr/>
                </w:rPrChange>
              </w:rPr>
              <w:t>ALTO</w:t>
            </w:r>
          </w:p>
        </w:tc>
        <w:tc>
          <w:tcPr>
            <w:tcW w:w="1846" w:type="dxa"/>
            <w:shd w:val="clear" w:color="auto" w:fill="E8CACD"/>
            <w:tcPrChange w:id="2846" w:author="David Recio Arnés" w:date="2022-06-27T23:23:00Z">
              <w:tcPr>
                <w:tcW w:w="1846" w:type="dxa"/>
                <w:shd w:val="clear" w:color="auto" w:fill="E8CACD"/>
              </w:tcPr>
            </w:tcPrChange>
          </w:tcPr>
          <w:p w14:paraId="244D7798" w14:textId="77777777" w:rsidR="00676B64" w:rsidRPr="00157B64" w:rsidRDefault="00676B64">
            <w:pPr>
              <w:jc w:val="center"/>
              <w:rPr>
                <w:sz w:val="20"/>
                <w:szCs w:val="20"/>
                <w:rPrChange w:id="2847" w:author="David Recio Arnés" w:date="2022-06-27T23:24:00Z">
                  <w:rPr/>
                </w:rPrChange>
              </w:rPr>
              <w:pPrChange w:id="2848" w:author="David Recio Arnés" w:date="2022-06-27T18:21:00Z">
                <w:pPr>
                  <w:framePr w:hSpace="141" w:wrap="around" w:vAnchor="text" w:hAnchor="margin" w:xAlign="center" w:y="133"/>
                </w:pPr>
              </w:pPrChange>
            </w:pPr>
            <w:r w:rsidRPr="00157B64">
              <w:rPr>
                <w:sz w:val="20"/>
                <w:szCs w:val="20"/>
                <w:rPrChange w:id="2849" w:author="David Recio Arnés" w:date="2022-06-27T23:24:00Z">
                  <w:rPr/>
                </w:rPrChange>
              </w:rPr>
              <w:t>ALTO</w:t>
            </w:r>
          </w:p>
        </w:tc>
        <w:tc>
          <w:tcPr>
            <w:tcW w:w="1400" w:type="dxa"/>
            <w:shd w:val="clear" w:color="auto" w:fill="E8CACD"/>
            <w:tcPrChange w:id="2850" w:author="David Recio Arnés" w:date="2022-06-27T23:23:00Z">
              <w:tcPr>
                <w:tcW w:w="1400" w:type="dxa"/>
                <w:shd w:val="clear" w:color="auto" w:fill="E8CACD"/>
              </w:tcPr>
            </w:tcPrChange>
          </w:tcPr>
          <w:p w14:paraId="4AF1BDB6" w14:textId="77777777" w:rsidR="00676B64" w:rsidRPr="00157B64" w:rsidRDefault="00676B64">
            <w:pPr>
              <w:jc w:val="center"/>
              <w:rPr>
                <w:sz w:val="20"/>
                <w:szCs w:val="20"/>
                <w:rPrChange w:id="2851" w:author="David Recio Arnés" w:date="2022-06-27T23:24:00Z">
                  <w:rPr/>
                </w:rPrChange>
              </w:rPr>
              <w:pPrChange w:id="2852" w:author="David Recio Arnés" w:date="2022-06-27T18:21:00Z">
                <w:pPr>
                  <w:framePr w:hSpace="141" w:wrap="around" w:vAnchor="text" w:hAnchor="margin" w:xAlign="center" w:y="133"/>
                </w:pPr>
              </w:pPrChange>
            </w:pPr>
            <w:r w:rsidRPr="00157B64">
              <w:rPr>
                <w:sz w:val="20"/>
                <w:szCs w:val="20"/>
                <w:rPrChange w:id="2853" w:author="David Recio Arnés" w:date="2022-06-27T23:24:00Z">
                  <w:rPr/>
                </w:rPrChange>
              </w:rPr>
              <w:t>ALTO</w:t>
            </w:r>
          </w:p>
        </w:tc>
        <w:tc>
          <w:tcPr>
            <w:tcW w:w="1605" w:type="dxa"/>
            <w:shd w:val="clear" w:color="auto" w:fill="E8CACD"/>
            <w:tcPrChange w:id="2854" w:author="David Recio Arnés" w:date="2022-06-27T23:23:00Z">
              <w:tcPr>
                <w:tcW w:w="1605" w:type="dxa"/>
                <w:shd w:val="clear" w:color="auto" w:fill="E8CACD"/>
              </w:tcPr>
            </w:tcPrChange>
          </w:tcPr>
          <w:p w14:paraId="3707D180" w14:textId="77777777" w:rsidR="00676B64" w:rsidRPr="00157B64" w:rsidRDefault="00676B64">
            <w:pPr>
              <w:jc w:val="center"/>
              <w:rPr>
                <w:sz w:val="20"/>
                <w:szCs w:val="20"/>
                <w:rPrChange w:id="2855" w:author="David Recio Arnés" w:date="2022-06-27T23:24:00Z">
                  <w:rPr/>
                </w:rPrChange>
              </w:rPr>
              <w:pPrChange w:id="2856" w:author="David Recio Arnés" w:date="2022-06-27T18:21:00Z">
                <w:pPr>
                  <w:framePr w:hSpace="141" w:wrap="around" w:vAnchor="text" w:hAnchor="margin" w:xAlign="center" w:y="133"/>
                </w:pPr>
              </w:pPrChange>
            </w:pPr>
            <w:r w:rsidRPr="00157B64">
              <w:rPr>
                <w:sz w:val="20"/>
                <w:szCs w:val="20"/>
                <w:rPrChange w:id="2857" w:author="David Recio Arnés" w:date="2022-06-27T23:24:00Z">
                  <w:rPr/>
                </w:rPrChange>
              </w:rPr>
              <w:t>ALTO</w:t>
            </w:r>
          </w:p>
        </w:tc>
        <w:tc>
          <w:tcPr>
            <w:tcW w:w="2149" w:type="dxa"/>
            <w:shd w:val="clear" w:color="auto" w:fill="E8CACD"/>
            <w:tcPrChange w:id="2858" w:author="David Recio Arnés" w:date="2022-06-27T23:23:00Z">
              <w:tcPr>
                <w:tcW w:w="1467" w:type="dxa"/>
                <w:shd w:val="clear" w:color="auto" w:fill="E8CACD"/>
              </w:tcPr>
            </w:tcPrChange>
          </w:tcPr>
          <w:p w14:paraId="41FCE1EF" w14:textId="77777777" w:rsidR="00676B64" w:rsidRPr="00157B64" w:rsidRDefault="00676B64">
            <w:pPr>
              <w:jc w:val="center"/>
              <w:rPr>
                <w:sz w:val="20"/>
                <w:szCs w:val="20"/>
                <w:rPrChange w:id="2859" w:author="David Recio Arnés" w:date="2022-06-27T23:24:00Z">
                  <w:rPr/>
                </w:rPrChange>
              </w:rPr>
              <w:pPrChange w:id="2860" w:author="David Recio Arnés" w:date="2022-06-27T18:21:00Z">
                <w:pPr>
                  <w:framePr w:hSpace="141" w:wrap="around" w:vAnchor="text" w:hAnchor="margin" w:xAlign="center" w:y="133"/>
                </w:pPr>
              </w:pPrChange>
            </w:pPr>
            <w:r w:rsidRPr="00157B64">
              <w:rPr>
                <w:sz w:val="20"/>
                <w:szCs w:val="20"/>
                <w:rPrChange w:id="2861" w:author="David Recio Arnés" w:date="2022-06-27T23:24:00Z">
                  <w:rPr/>
                </w:rPrChange>
              </w:rPr>
              <w:t>ALTO</w:t>
            </w:r>
          </w:p>
        </w:tc>
      </w:tr>
      <w:tr w:rsidR="00676B64" w14:paraId="0B64FA81" w14:textId="77777777" w:rsidTr="00157B64">
        <w:trPr>
          <w:trHeight w:val="867"/>
          <w:trPrChange w:id="2862" w:author="David Recio Arnés" w:date="2022-06-27T23:23:00Z">
            <w:trPr>
              <w:trHeight w:val="867"/>
            </w:trPr>
          </w:trPrChange>
        </w:trPr>
        <w:tc>
          <w:tcPr>
            <w:tcW w:w="1989" w:type="dxa"/>
            <w:shd w:val="clear" w:color="auto" w:fill="D9E2F3" w:themeFill="accent1" w:themeFillTint="33"/>
            <w:tcPrChange w:id="2863" w:author="David Recio Arnés" w:date="2022-06-27T23:23:00Z">
              <w:tcPr>
                <w:tcW w:w="2410" w:type="dxa"/>
                <w:shd w:val="clear" w:color="auto" w:fill="D9E2F3" w:themeFill="accent1" w:themeFillTint="33"/>
              </w:tcPr>
            </w:tcPrChange>
          </w:tcPr>
          <w:p w14:paraId="143E4781" w14:textId="77777777" w:rsidR="00676B64" w:rsidRPr="00157B64" w:rsidRDefault="00676B64">
            <w:pPr>
              <w:ind w:left="136"/>
              <w:jc w:val="left"/>
              <w:rPr>
                <w:sz w:val="20"/>
                <w:szCs w:val="20"/>
                <w:rPrChange w:id="2864" w:author="David Recio Arnés" w:date="2022-06-27T23:24:00Z">
                  <w:rPr/>
                </w:rPrChange>
              </w:rPr>
              <w:pPrChange w:id="2865" w:author="David Recio Arnés" w:date="2022-06-27T18:21:00Z">
                <w:pPr>
                  <w:framePr w:hSpace="141" w:wrap="around" w:vAnchor="text" w:hAnchor="margin" w:xAlign="center" w:y="133"/>
                  <w:ind w:left="136"/>
                </w:pPr>
              </w:pPrChange>
            </w:pPr>
            <w:r w:rsidRPr="00157B64">
              <w:rPr>
                <w:sz w:val="20"/>
                <w:szCs w:val="20"/>
                <w:rPrChange w:id="2866" w:author="David Recio Arnés" w:date="2022-06-27T23:24:00Z">
                  <w:rPr/>
                </w:rPrChange>
              </w:rPr>
              <w:t>Petición de los formularios</w:t>
            </w:r>
          </w:p>
        </w:tc>
        <w:tc>
          <w:tcPr>
            <w:tcW w:w="1638" w:type="dxa"/>
            <w:shd w:val="clear" w:color="auto" w:fill="FFE599" w:themeFill="accent4" w:themeFillTint="66"/>
            <w:tcPrChange w:id="2867" w:author="David Recio Arnés" w:date="2022-06-27T23:23:00Z">
              <w:tcPr>
                <w:tcW w:w="1638" w:type="dxa"/>
                <w:shd w:val="clear" w:color="auto" w:fill="FFE599" w:themeFill="accent4" w:themeFillTint="66"/>
              </w:tcPr>
            </w:tcPrChange>
          </w:tcPr>
          <w:p w14:paraId="3449D9C9" w14:textId="77777777" w:rsidR="00676B64" w:rsidRPr="00157B64" w:rsidRDefault="00676B64">
            <w:pPr>
              <w:jc w:val="center"/>
              <w:rPr>
                <w:sz w:val="20"/>
                <w:szCs w:val="20"/>
                <w:rPrChange w:id="2868" w:author="David Recio Arnés" w:date="2022-06-27T23:24:00Z">
                  <w:rPr/>
                </w:rPrChange>
              </w:rPr>
              <w:pPrChange w:id="2869" w:author="David Recio Arnés" w:date="2022-06-27T18:21:00Z">
                <w:pPr>
                  <w:framePr w:hSpace="141" w:wrap="around" w:vAnchor="text" w:hAnchor="margin" w:xAlign="center" w:y="133"/>
                </w:pPr>
              </w:pPrChange>
            </w:pPr>
            <w:r w:rsidRPr="00157B64">
              <w:rPr>
                <w:sz w:val="20"/>
                <w:szCs w:val="20"/>
                <w:rPrChange w:id="2870" w:author="David Recio Arnés" w:date="2022-06-27T23:24:00Z">
                  <w:rPr/>
                </w:rPrChange>
              </w:rPr>
              <w:t>MEDIO</w:t>
            </w:r>
          </w:p>
        </w:tc>
        <w:tc>
          <w:tcPr>
            <w:tcW w:w="1846" w:type="dxa"/>
            <w:shd w:val="clear" w:color="auto" w:fill="C5E0B3" w:themeFill="accent6" w:themeFillTint="66"/>
            <w:tcPrChange w:id="2871" w:author="David Recio Arnés" w:date="2022-06-27T23:23:00Z">
              <w:tcPr>
                <w:tcW w:w="1846" w:type="dxa"/>
                <w:shd w:val="clear" w:color="auto" w:fill="C5E0B3" w:themeFill="accent6" w:themeFillTint="66"/>
              </w:tcPr>
            </w:tcPrChange>
          </w:tcPr>
          <w:p w14:paraId="1034B729" w14:textId="77777777" w:rsidR="00676B64" w:rsidRPr="00157B64" w:rsidRDefault="00676B64">
            <w:pPr>
              <w:jc w:val="center"/>
              <w:rPr>
                <w:sz w:val="20"/>
                <w:szCs w:val="20"/>
                <w:rPrChange w:id="2872" w:author="David Recio Arnés" w:date="2022-06-27T23:24:00Z">
                  <w:rPr/>
                </w:rPrChange>
              </w:rPr>
              <w:pPrChange w:id="2873" w:author="David Recio Arnés" w:date="2022-06-27T18:21:00Z">
                <w:pPr>
                  <w:framePr w:hSpace="141" w:wrap="around" w:vAnchor="text" w:hAnchor="margin" w:xAlign="center" w:y="133"/>
                </w:pPr>
              </w:pPrChange>
            </w:pPr>
            <w:r w:rsidRPr="00157B64">
              <w:rPr>
                <w:sz w:val="20"/>
                <w:szCs w:val="20"/>
                <w:rPrChange w:id="2874" w:author="David Recio Arnés" w:date="2022-06-27T23:24:00Z">
                  <w:rPr/>
                </w:rPrChange>
              </w:rPr>
              <w:t>BAJO</w:t>
            </w:r>
          </w:p>
        </w:tc>
        <w:tc>
          <w:tcPr>
            <w:tcW w:w="1400" w:type="dxa"/>
            <w:shd w:val="clear" w:color="auto" w:fill="C5E0B3" w:themeFill="accent6" w:themeFillTint="66"/>
            <w:tcPrChange w:id="2875" w:author="David Recio Arnés" w:date="2022-06-27T23:23:00Z">
              <w:tcPr>
                <w:tcW w:w="1400" w:type="dxa"/>
                <w:shd w:val="clear" w:color="auto" w:fill="C5E0B3" w:themeFill="accent6" w:themeFillTint="66"/>
              </w:tcPr>
            </w:tcPrChange>
          </w:tcPr>
          <w:p w14:paraId="516349C7" w14:textId="77777777" w:rsidR="00676B64" w:rsidRPr="00157B64" w:rsidRDefault="00676B64">
            <w:pPr>
              <w:jc w:val="center"/>
              <w:rPr>
                <w:sz w:val="20"/>
                <w:szCs w:val="20"/>
                <w:rPrChange w:id="2876" w:author="David Recio Arnés" w:date="2022-06-27T23:24:00Z">
                  <w:rPr/>
                </w:rPrChange>
              </w:rPr>
              <w:pPrChange w:id="2877" w:author="David Recio Arnés" w:date="2022-06-27T18:21:00Z">
                <w:pPr>
                  <w:framePr w:hSpace="141" w:wrap="around" w:vAnchor="text" w:hAnchor="margin" w:xAlign="center" w:y="133"/>
                </w:pPr>
              </w:pPrChange>
            </w:pPr>
            <w:r w:rsidRPr="00157B64">
              <w:rPr>
                <w:sz w:val="20"/>
                <w:szCs w:val="20"/>
                <w:rPrChange w:id="2878" w:author="David Recio Arnés" w:date="2022-06-27T23:24:00Z">
                  <w:rPr/>
                </w:rPrChange>
              </w:rPr>
              <w:t>BAJO</w:t>
            </w:r>
          </w:p>
        </w:tc>
        <w:tc>
          <w:tcPr>
            <w:tcW w:w="1605" w:type="dxa"/>
            <w:shd w:val="clear" w:color="auto" w:fill="FFE599" w:themeFill="accent4" w:themeFillTint="66"/>
            <w:tcPrChange w:id="2879" w:author="David Recio Arnés" w:date="2022-06-27T23:23:00Z">
              <w:tcPr>
                <w:tcW w:w="1605" w:type="dxa"/>
                <w:shd w:val="clear" w:color="auto" w:fill="FFE599" w:themeFill="accent4" w:themeFillTint="66"/>
              </w:tcPr>
            </w:tcPrChange>
          </w:tcPr>
          <w:p w14:paraId="691245BC" w14:textId="77777777" w:rsidR="00676B64" w:rsidRPr="00157B64" w:rsidRDefault="00676B64">
            <w:pPr>
              <w:jc w:val="center"/>
              <w:rPr>
                <w:sz w:val="20"/>
                <w:szCs w:val="20"/>
                <w:rPrChange w:id="2880" w:author="David Recio Arnés" w:date="2022-06-27T23:24:00Z">
                  <w:rPr/>
                </w:rPrChange>
              </w:rPr>
              <w:pPrChange w:id="2881" w:author="David Recio Arnés" w:date="2022-06-27T18:21:00Z">
                <w:pPr>
                  <w:framePr w:hSpace="141" w:wrap="around" w:vAnchor="text" w:hAnchor="margin" w:xAlign="center" w:y="133"/>
                </w:pPr>
              </w:pPrChange>
            </w:pPr>
            <w:r w:rsidRPr="00157B64">
              <w:rPr>
                <w:sz w:val="20"/>
                <w:szCs w:val="20"/>
                <w:rPrChange w:id="2882" w:author="David Recio Arnés" w:date="2022-06-27T23:24:00Z">
                  <w:rPr/>
                </w:rPrChange>
              </w:rPr>
              <w:t>MEDIO</w:t>
            </w:r>
          </w:p>
        </w:tc>
        <w:tc>
          <w:tcPr>
            <w:tcW w:w="2149" w:type="dxa"/>
            <w:shd w:val="clear" w:color="auto" w:fill="FFE599" w:themeFill="accent4" w:themeFillTint="66"/>
            <w:tcPrChange w:id="2883" w:author="David Recio Arnés" w:date="2022-06-27T23:23:00Z">
              <w:tcPr>
                <w:tcW w:w="1467" w:type="dxa"/>
                <w:shd w:val="clear" w:color="auto" w:fill="FFE599" w:themeFill="accent4" w:themeFillTint="66"/>
              </w:tcPr>
            </w:tcPrChange>
          </w:tcPr>
          <w:p w14:paraId="7D0A3375" w14:textId="77777777" w:rsidR="00676B64" w:rsidRPr="00157B64" w:rsidRDefault="00676B64">
            <w:pPr>
              <w:jc w:val="center"/>
              <w:rPr>
                <w:sz w:val="20"/>
                <w:szCs w:val="20"/>
                <w:rPrChange w:id="2884" w:author="David Recio Arnés" w:date="2022-06-27T23:24:00Z">
                  <w:rPr/>
                </w:rPrChange>
              </w:rPr>
              <w:pPrChange w:id="2885" w:author="David Recio Arnés" w:date="2022-06-27T18:21:00Z">
                <w:pPr>
                  <w:framePr w:hSpace="141" w:wrap="around" w:vAnchor="text" w:hAnchor="margin" w:xAlign="center" w:y="133"/>
                </w:pPr>
              </w:pPrChange>
            </w:pPr>
            <w:r w:rsidRPr="00157B64">
              <w:rPr>
                <w:sz w:val="20"/>
                <w:szCs w:val="20"/>
                <w:rPrChange w:id="2886" w:author="David Recio Arnés" w:date="2022-06-27T23:24:00Z">
                  <w:rPr/>
                </w:rPrChange>
              </w:rPr>
              <w:t>MEDIO</w:t>
            </w:r>
          </w:p>
        </w:tc>
      </w:tr>
      <w:tr w:rsidR="00676B64" w14:paraId="563F2904" w14:textId="77777777" w:rsidTr="00157B64">
        <w:trPr>
          <w:trHeight w:val="1184"/>
          <w:trPrChange w:id="2887" w:author="David Recio Arnés" w:date="2022-06-27T23:23:00Z">
            <w:trPr>
              <w:trHeight w:val="1184"/>
            </w:trPr>
          </w:trPrChange>
        </w:trPr>
        <w:tc>
          <w:tcPr>
            <w:tcW w:w="1989" w:type="dxa"/>
            <w:shd w:val="clear" w:color="auto" w:fill="D9E2F3" w:themeFill="accent1" w:themeFillTint="33"/>
            <w:tcPrChange w:id="2888" w:author="David Recio Arnés" w:date="2022-06-27T23:23:00Z">
              <w:tcPr>
                <w:tcW w:w="2410" w:type="dxa"/>
                <w:shd w:val="clear" w:color="auto" w:fill="D9E2F3" w:themeFill="accent1" w:themeFillTint="33"/>
              </w:tcPr>
            </w:tcPrChange>
          </w:tcPr>
          <w:p w14:paraId="3BEAE907" w14:textId="77777777" w:rsidR="00676B64" w:rsidRPr="00157B64" w:rsidRDefault="00676B64">
            <w:pPr>
              <w:ind w:left="136"/>
              <w:jc w:val="left"/>
              <w:rPr>
                <w:sz w:val="20"/>
                <w:szCs w:val="20"/>
                <w:rPrChange w:id="2889" w:author="David Recio Arnés" w:date="2022-06-27T23:24:00Z">
                  <w:rPr/>
                </w:rPrChange>
              </w:rPr>
              <w:pPrChange w:id="2890" w:author="David Recio Arnés" w:date="2022-06-27T18:21:00Z">
                <w:pPr>
                  <w:framePr w:hSpace="141" w:wrap="around" w:vAnchor="text" w:hAnchor="margin" w:xAlign="center" w:y="133"/>
                  <w:ind w:left="136"/>
                </w:pPr>
              </w:pPrChange>
            </w:pPr>
            <w:r w:rsidRPr="00157B64">
              <w:rPr>
                <w:sz w:val="20"/>
                <w:szCs w:val="20"/>
                <w:rPrChange w:id="2891" w:author="David Recio Arnés" w:date="2022-06-27T23:24:00Z">
                  <w:rPr/>
                </w:rPrChange>
              </w:rPr>
              <w:t>Envió de respuestas formularios</w:t>
            </w:r>
          </w:p>
        </w:tc>
        <w:tc>
          <w:tcPr>
            <w:tcW w:w="1638" w:type="dxa"/>
            <w:shd w:val="clear" w:color="auto" w:fill="E8CACD"/>
            <w:tcPrChange w:id="2892" w:author="David Recio Arnés" w:date="2022-06-27T23:23:00Z">
              <w:tcPr>
                <w:tcW w:w="1638" w:type="dxa"/>
                <w:shd w:val="clear" w:color="auto" w:fill="E8CACD"/>
              </w:tcPr>
            </w:tcPrChange>
          </w:tcPr>
          <w:p w14:paraId="3DFA73EE" w14:textId="77777777" w:rsidR="00676B64" w:rsidRPr="00157B64" w:rsidRDefault="00676B64">
            <w:pPr>
              <w:jc w:val="center"/>
              <w:rPr>
                <w:sz w:val="20"/>
                <w:szCs w:val="20"/>
                <w:rPrChange w:id="2893" w:author="David Recio Arnés" w:date="2022-06-27T23:24:00Z">
                  <w:rPr/>
                </w:rPrChange>
              </w:rPr>
              <w:pPrChange w:id="2894" w:author="David Recio Arnés" w:date="2022-06-27T18:21:00Z">
                <w:pPr>
                  <w:framePr w:hSpace="141" w:wrap="around" w:vAnchor="text" w:hAnchor="margin" w:xAlign="center" w:y="133"/>
                </w:pPr>
              </w:pPrChange>
            </w:pPr>
            <w:r w:rsidRPr="00157B64">
              <w:rPr>
                <w:sz w:val="20"/>
                <w:szCs w:val="20"/>
                <w:rPrChange w:id="2895" w:author="David Recio Arnés" w:date="2022-06-27T23:24:00Z">
                  <w:rPr/>
                </w:rPrChange>
              </w:rPr>
              <w:t>ALTO</w:t>
            </w:r>
          </w:p>
        </w:tc>
        <w:tc>
          <w:tcPr>
            <w:tcW w:w="1846" w:type="dxa"/>
            <w:shd w:val="clear" w:color="auto" w:fill="FFE599" w:themeFill="accent4" w:themeFillTint="66"/>
            <w:tcPrChange w:id="2896" w:author="David Recio Arnés" w:date="2022-06-27T23:23:00Z">
              <w:tcPr>
                <w:tcW w:w="1846" w:type="dxa"/>
                <w:shd w:val="clear" w:color="auto" w:fill="FFE599" w:themeFill="accent4" w:themeFillTint="66"/>
              </w:tcPr>
            </w:tcPrChange>
          </w:tcPr>
          <w:p w14:paraId="4C3E48C1" w14:textId="77777777" w:rsidR="00676B64" w:rsidRPr="00157B64" w:rsidRDefault="00676B64">
            <w:pPr>
              <w:jc w:val="center"/>
              <w:rPr>
                <w:sz w:val="20"/>
                <w:szCs w:val="20"/>
                <w:rPrChange w:id="2897" w:author="David Recio Arnés" w:date="2022-06-27T23:24:00Z">
                  <w:rPr/>
                </w:rPrChange>
              </w:rPr>
              <w:pPrChange w:id="2898" w:author="David Recio Arnés" w:date="2022-06-27T18:21:00Z">
                <w:pPr>
                  <w:framePr w:hSpace="141" w:wrap="around" w:vAnchor="text" w:hAnchor="margin" w:xAlign="center" w:y="133"/>
                </w:pPr>
              </w:pPrChange>
            </w:pPr>
            <w:r w:rsidRPr="00157B64">
              <w:rPr>
                <w:sz w:val="20"/>
                <w:szCs w:val="20"/>
                <w:rPrChange w:id="2899" w:author="David Recio Arnés" w:date="2022-06-27T23:24:00Z">
                  <w:rPr/>
                </w:rPrChange>
              </w:rPr>
              <w:t>MEDIO</w:t>
            </w:r>
          </w:p>
        </w:tc>
        <w:tc>
          <w:tcPr>
            <w:tcW w:w="1400" w:type="dxa"/>
            <w:shd w:val="clear" w:color="auto" w:fill="FFE599" w:themeFill="accent4" w:themeFillTint="66"/>
            <w:tcPrChange w:id="2900" w:author="David Recio Arnés" w:date="2022-06-27T23:23:00Z">
              <w:tcPr>
                <w:tcW w:w="1400" w:type="dxa"/>
                <w:shd w:val="clear" w:color="auto" w:fill="FFE599" w:themeFill="accent4" w:themeFillTint="66"/>
              </w:tcPr>
            </w:tcPrChange>
          </w:tcPr>
          <w:p w14:paraId="0C79DF0C" w14:textId="77777777" w:rsidR="00676B64" w:rsidRPr="00157B64" w:rsidRDefault="00676B64">
            <w:pPr>
              <w:jc w:val="center"/>
              <w:rPr>
                <w:sz w:val="20"/>
                <w:szCs w:val="20"/>
                <w:rPrChange w:id="2901" w:author="David Recio Arnés" w:date="2022-06-27T23:24:00Z">
                  <w:rPr/>
                </w:rPrChange>
              </w:rPr>
              <w:pPrChange w:id="2902" w:author="David Recio Arnés" w:date="2022-06-27T18:21:00Z">
                <w:pPr>
                  <w:framePr w:hSpace="141" w:wrap="around" w:vAnchor="text" w:hAnchor="margin" w:xAlign="center" w:y="133"/>
                </w:pPr>
              </w:pPrChange>
            </w:pPr>
            <w:r w:rsidRPr="00157B64">
              <w:rPr>
                <w:sz w:val="20"/>
                <w:szCs w:val="20"/>
                <w:rPrChange w:id="2903" w:author="David Recio Arnés" w:date="2022-06-27T23:24:00Z">
                  <w:rPr/>
                </w:rPrChange>
              </w:rPr>
              <w:t>MEDIO</w:t>
            </w:r>
          </w:p>
        </w:tc>
        <w:tc>
          <w:tcPr>
            <w:tcW w:w="1605" w:type="dxa"/>
            <w:shd w:val="clear" w:color="auto" w:fill="FFE599" w:themeFill="accent4" w:themeFillTint="66"/>
            <w:tcPrChange w:id="2904" w:author="David Recio Arnés" w:date="2022-06-27T23:23:00Z">
              <w:tcPr>
                <w:tcW w:w="1605" w:type="dxa"/>
                <w:shd w:val="clear" w:color="auto" w:fill="FFE599" w:themeFill="accent4" w:themeFillTint="66"/>
              </w:tcPr>
            </w:tcPrChange>
          </w:tcPr>
          <w:p w14:paraId="3A6E750D" w14:textId="77777777" w:rsidR="00676B64" w:rsidRPr="00157B64" w:rsidRDefault="00676B64">
            <w:pPr>
              <w:jc w:val="center"/>
              <w:rPr>
                <w:sz w:val="20"/>
                <w:szCs w:val="20"/>
                <w:rPrChange w:id="2905" w:author="David Recio Arnés" w:date="2022-06-27T23:24:00Z">
                  <w:rPr/>
                </w:rPrChange>
              </w:rPr>
              <w:pPrChange w:id="2906" w:author="David Recio Arnés" w:date="2022-06-27T18:21:00Z">
                <w:pPr>
                  <w:framePr w:hSpace="141" w:wrap="around" w:vAnchor="text" w:hAnchor="margin" w:xAlign="center" w:y="133"/>
                </w:pPr>
              </w:pPrChange>
            </w:pPr>
            <w:r w:rsidRPr="00157B64">
              <w:rPr>
                <w:sz w:val="20"/>
                <w:szCs w:val="20"/>
                <w:rPrChange w:id="2907" w:author="David Recio Arnés" w:date="2022-06-27T23:24:00Z">
                  <w:rPr/>
                </w:rPrChange>
              </w:rPr>
              <w:t>MEDIO</w:t>
            </w:r>
          </w:p>
        </w:tc>
        <w:tc>
          <w:tcPr>
            <w:tcW w:w="2149" w:type="dxa"/>
            <w:shd w:val="clear" w:color="auto" w:fill="E8CACD"/>
            <w:tcPrChange w:id="2908" w:author="David Recio Arnés" w:date="2022-06-27T23:23:00Z">
              <w:tcPr>
                <w:tcW w:w="1467" w:type="dxa"/>
                <w:shd w:val="clear" w:color="auto" w:fill="E8CACD"/>
              </w:tcPr>
            </w:tcPrChange>
          </w:tcPr>
          <w:p w14:paraId="3A8D3536" w14:textId="77777777" w:rsidR="00676B64" w:rsidRPr="00157B64" w:rsidRDefault="00676B64">
            <w:pPr>
              <w:jc w:val="center"/>
              <w:rPr>
                <w:sz w:val="20"/>
                <w:szCs w:val="20"/>
                <w:rPrChange w:id="2909" w:author="David Recio Arnés" w:date="2022-06-27T23:24:00Z">
                  <w:rPr/>
                </w:rPrChange>
              </w:rPr>
              <w:pPrChange w:id="2910" w:author="David Recio Arnés" w:date="2022-06-27T18:21:00Z">
                <w:pPr>
                  <w:framePr w:hSpace="141" w:wrap="around" w:vAnchor="text" w:hAnchor="margin" w:xAlign="center" w:y="133"/>
                </w:pPr>
              </w:pPrChange>
            </w:pPr>
            <w:r w:rsidRPr="00157B64">
              <w:rPr>
                <w:sz w:val="20"/>
                <w:szCs w:val="20"/>
                <w:rPrChange w:id="2911" w:author="David Recio Arnés" w:date="2022-06-27T23:24:00Z">
                  <w:rPr/>
                </w:rPrChange>
              </w:rPr>
              <w:t>ALTO</w:t>
            </w:r>
          </w:p>
        </w:tc>
      </w:tr>
      <w:tr w:rsidR="00676B64" w14:paraId="737A4FC4" w14:textId="77777777" w:rsidTr="00157B64">
        <w:trPr>
          <w:trHeight w:val="1174"/>
          <w:trPrChange w:id="2912" w:author="David Recio Arnés" w:date="2022-06-27T23:23:00Z">
            <w:trPr>
              <w:trHeight w:val="1174"/>
            </w:trPr>
          </w:trPrChange>
        </w:trPr>
        <w:tc>
          <w:tcPr>
            <w:tcW w:w="1989" w:type="dxa"/>
            <w:shd w:val="clear" w:color="auto" w:fill="D9E2F3" w:themeFill="accent1" w:themeFillTint="33"/>
            <w:tcPrChange w:id="2913" w:author="David Recio Arnés" w:date="2022-06-27T23:23:00Z">
              <w:tcPr>
                <w:tcW w:w="2410" w:type="dxa"/>
                <w:shd w:val="clear" w:color="auto" w:fill="D9E2F3" w:themeFill="accent1" w:themeFillTint="33"/>
              </w:tcPr>
            </w:tcPrChange>
          </w:tcPr>
          <w:p w14:paraId="50155478" w14:textId="77777777" w:rsidR="00676B64" w:rsidRPr="00157B64" w:rsidRDefault="00676B64">
            <w:pPr>
              <w:ind w:left="136"/>
              <w:jc w:val="left"/>
              <w:rPr>
                <w:sz w:val="20"/>
                <w:szCs w:val="20"/>
                <w:rPrChange w:id="2914" w:author="David Recio Arnés" w:date="2022-06-27T23:24:00Z">
                  <w:rPr/>
                </w:rPrChange>
              </w:rPr>
              <w:pPrChange w:id="2915" w:author="David Recio Arnés" w:date="2022-06-27T18:21:00Z">
                <w:pPr>
                  <w:framePr w:hSpace="141" w:wrap="around" w:vAnchor="text" w:hAnchor="margin" w:xAlign="center" w:y="133"/>
                  <w:ind w:left="136"/>
                </w:pPr>
              </w:pPrChange>
            </w:pPr>
            <w:r w:rsidRPr="00157B64">
              <w:rPr>
                <w:sz w:val="20"/>
                <w:szCs w:val="20"/>
                <w:rPrChange w:id="2916" w:author="David Recio Arnés" w:date="2022-06-27T23:24:00Z">
                  <w:rPr/>
                </w:rPrChange>
              </w:rPr>
              <w:t>Registro del progreso de estudios</w:t>
            </w:r>
          </w:p>
        </w:tc>
        <w:tc>
          <w:tcPr>
            <w:tcW w:w="1638" w:type="dxa"/>
            <w:shd w:val="clear" w:color="auto" w:fill="FFE599" w:themeFill="accent4" w:themeFillTint="66"/>
            <w:tcPrChange w:id="2917" w:author="David Recio Arnés" w:date="2022-06-27T23:23:00Z">
              <w:tcPr>
                <w:tcW w:w="1638" w:type="dxa"/>
                <w:shd w:val="clear" w:color="auto" w:fill="FFE599" w:themeFill="accent4" w:themeFillTint="66"/>
              </w:tcPr>
            </w:tcPrChange>
          </w:tcPr>
          <w:p w14:paraId="5D566D83" w14:textId="77777777" w:rsidR="00676B64" w:rsidRPr="00157B64" w:rsidRDefault="00676B64">
            <w:pPr>
              <w:jc w:val="center"/>
              <w:rPr>
                <w:sz w:val="20"/>
                <w:szCs w:val="20"/>
                <w:rPrChange w:id="2918" w:author="David Recio Arnés" w:date="2022-06-27T23:24:00Z">
                  <w:rPr/>
                </w:rPrChange>
              </w:rPr>
              <w:pPrChange w:id="2919" w:author="David Recio Arnés" w:date="2022-06-27T18:21:00Z">
                <w:pPr>
                  <w:framePr w:hSpace="141" w:wrap="around" w:vAnchor="text" w:hAnchor="margin" w:xAlign="center" w:y="133"/>
                </w:pPr>
              </w:pPrChange>
            </w:pPr>
            <w:r w:rsidRPr="00157B64">
              <w:rPr>
                <w:sz w:val="20"/>
                <w:szCs w:val="20"/>
                <w:rPrChange w:id="2920" w:author="David Recio Arnés" w:date="2022-06-27T23:24:00Z">
                  <w:rPr/>
                </w:rPrChange>
              </w:rPr>
              <w:t>MEDIO</w:t>
            </w:r>
          </w:p>
        </w:tc>
        <w:tc>
          <w:tcPr>
            <w:tcW w:w="1846" w:type="dxa"/>
            <w:shd w:val="clear" w:color="auto" w:fill="FFE599" w:themeFill="accent4" w:themeFillTint="66"/>
            <w:tcPrChange w:id="2921" w:author="David Recio Arnés" w:date="2022-06-27T23:23:00Z">
              <w:tcPr>
                <w:tcW w:w="1846" w:type="dxa"/>
                <w:shd w:val="clear" w:color="auto" w:fill="FFE599" w:themeFill="accent4" w:themeFillTint="66"/>
              </w:tcPr>
            </w:tcPrChange>
          </w:tcPr>
          <w:p w14:paraId="57B42656" w14:textId="77777777" w:rsidR="00676B64" w:rsidRPr="00157B64" w:rsidRDefault="00676B64">
            <w:pPr>
              <w:jc w:val="center"/>
              <w:rPr>
                <w:sz w:val="20"/>
                <w:szCs w:val="20"/>
                <w:rPrChange w:id="2922" w:author="David Recio Arnés" w:date="2022-06-27T23:24:00Z">
                  <w:rPr/>
                </w:rPrChange>
              </w:rPr>
              <w:pPrChange w:id="2923" w:author="David Recio Arnés" w:date="2022-06-27T18:21:00Z">
                <w:pPr>
                  <w:framePr w:hSpace="141" w:wrap="around" w:vAnchor="text" w:hAnchor="margin" w:xAlign="center" w:y="133"/>
                </w:pPr>
              </w:pPrChange>
            </w:pPr>
            <w:r w:rsidRPr="00157B64">
              <w:rPr>
                <w:sz w:val="20"/>
                <w:szCs w:val="20"/>
                <w:rPrChange w:id="2924" w:author="David Recio Arnés" w:date="2022-06-27T23:24:00Z">
                  <w:rPr/>
                </w:rPrChange>
              </w:rPr>
              <w:t>MEDIO</w:t>
            </w:r>
          </w:p>
        </w:tc>
        <w:tc>
          <w:tcPr>
            <w:tcW w:w="1400" w:type="dxa"/>
            <w:shd w:val="clear" w:color="auto" w:fill="E8CACD"/>
            <w:tcPrChange w:id="2925" w:author="David Recio Arnés" w:date="2022-06-27T23:23:00Z">
              <w:tcPr>
                <w:tcW w:w="1400" w:type="dxa"/>
                <w:shd w:val="clear" w:color="auto" w:fill="E8CACD"/>
              </w:tcPr>
            </w:tcPrChange>
          </w:tcPr>
          <w:p w14:paraId="352F92BA" w14:textId="77777777" w:rsidR="00676B64" w:rsidRPr="00157B64" w:rsidRDefault="00676B64">
            <w:pPr>
              <w:jc w:val="center"/>
              <w:rPr>
                <w:sz w:val="20"/>
                <w:szCs w:val="20"/>
                <w:rPrChange w:id="2926" w:author="David Recio Arnés" w:date="2022-06-27T23:24:00Z">
                  <w:rPr/>
                </w:rPrChange>
              </w:rPr>
              <w:pPrChange w:id="2927" w:author="David Recio Arnés" w:date="2022-06-27T18:21:00Z">
                <w:pPr>
                  <w:framePr w:hSpace="141" w:wrap="around" w:vAnchor="text" w:hAnchor="margin" w:xAlign="center" w:y="133"/>
                </w:pPr>
              </w:pPrChange>
            </w:pPr>
            <w:r w:rsidRPr="00157B64">
              <w:rPr>
                <w:sz w:val="20"/>
                <w:szCs w:val="20"/>
                <w:rPrChange w:id="2928" w:author="David Recio Arnés" w:date="2022-06-27T23:24:00Z">
                  <w:rPr/>
                </w:rPrChange>
              </w:rPr>
              <w:t>ALTO</w:t>
            </w:r>
          </w:p>
        </w:tc>
        <w:tc>
          <w:tcPr>
            <w:tcW w:w="1605" w:type="dxa"/>
            <w:shd w:val="clear" w:color="auto" w:fill="FFE599" w:themeFill="accent4" w:themeFillTint="66"/>
            <w:tcPrChange w:id="2929" w:author="David Recio Arnés" w:date="2022-06-27T23:23:00Z">
              <w:tcPr>
                <w:tcW w:w="1605" w:type="dxa"/>
                <w:shd w:val="clear" w:color="auto" w:fill="FFE599" w:themeFill="accent4" w:themeFillTint="66"/>
              </w:tcPr>
            </w:tcPrChange>
          </w:tcPr>
          <w:p w14:paraId="7D1CA91B" w14:textId="77777777" w:rsidR="00676B64" w:rsidRPr="00157B64" w:rsidRDefault="00676B64">
            <w:pPr>
              <w:jc w:val="center"/>
              <w:rPr>
                <w:sz w:val="20"/>
                <w:szCs w:val="20"/>
                <w:rPrChange w:id="2930" w:author="David Recio Arnés" w:date="2022-06-27T23:24:00Z">
                  <w:rPr/>
                </w:rPrChange>
              </w:rPr>
              <w:pPrChange w:id="2931" w:author="David Recio Arnés" w:date="2022-06-27T18:21:00Z">
                <w:pPr>
                  <w:framePr w:hSpace="141" w:wrap="around" w:vAnchor="text" w:hAnchor="margin" w:xAlign="center" w:y="133"/>
                </w:pPr>
              </w:pPrChange>
            </w:pPr>
            <w:r w:rsidRPr="00157B64">
              <w:rPr>
                <w:sz w:val="20"/>
                <w:szCs w:val="20"/>
                <w:rPrChange w:id="2932" w:author="David Recio Arnés" w:date="2022-06-27T23:24:00Z">
                  <w:rPr/>
                </w:rPrChange>
              </w:rPr>
              <w:t>MEDIO</w:t>
            </w:r>
          </w:p>
        </w:tc>
        <w:tc>
          <w:tcPr>
            <w:tcW w:w="2149" w:type="dxa"/>
            <w:shd w:val="clear" w:color="auto" w:fill="E8CACD"/>
            <w:tcPrChange w:id="2933" w:author="David Recio Arnés" w:date="2022-06-27T23:23:00Z">
              <w:tcPr>
                <w:tcW w:w="1467" w:type="dxa"/>
                <w:shd w:val="clear" w:color="auto" w:fill="E8CACD"/>
              </w:tcPr>
            </w:tcPrChange>
          </w:tcPr>
          <w:p w14:paraId="4F907236" w14:textId="77777777" w:rsidR="00676B64" w:rsidRPr="00157B64" w:rsidRDefault="00676B64">
            <w:pPr>
              <w:jc w:val="center"/>
              <w:rPr>
                <w:sz w:val="20"/>
                <w:szCs w:val="20"/>
                <w:rPrChange w:id="2934" w:author="David Recio Arnés" w:date="2022-06-27T23:24:00Z">
                  <w:rPr/>
                </w:rPrChange>
              </w:rPr>
              <w:pPrChange w:id="2935" w:author="David Recio Arnés" w:date="2022-06-27T18:21:00Z">
                <w:pPr>
                  <w:framePr w:hSpace="141" w:wrap="around" w:vAnchor="text" w:hAnchor="margin" w:xAlign="center" w:y="133"/>
                </w:pPr>
              </w:pPrChange>
            </w:pPr>
            <w:r w:rsidRPr="00157B64">
              <w:rPr>
                <w:sz w:val="20"/>
                <w:szCs w:val="20"/>
                <w:rPrChange w:id="2936" w:author="David Recio Arnés" w:date="2022-06-27T23:24:00Z">
                  <w:rPr/>
                </w:rPrChange>
              </w:rPr>
              <w:t>ALTO</w:t>
            </w:r>
          </w:p>
        </w:tc>
      </w:tr>
      <w:tr w:rsidR="00676B64" w14:paraId="5FF1EED0" w14:textId="77777777" w:rsidTr="00157B64">
        <w:trPr>
          <w:trHeight w:val="867"/>
          <w:trPrChange w:id="2937" w:author="David Recio Arnés" w:date="2022-06-27T23:23:00Z">
            <w:trPr>
              <w:trHeight w:val="867"/>
            </w:trPr>
          </w:trPrChange>
        </w:trPr>
        <w:tc>
          <w:tcPr>
            <w:tcW w:w="1989" w:type="dxa"/>
            <w:shd w:val="clear" w:color="auto" w:fill="D9E2F3" w:themeFill="accent1" w:themeFillTint="33"/>
            <w:tcPrChange w:id="2938" w:author="David Recio Arnés" w:date="2022-06-27T23:23:00Z">
              <w:tcPr>
                <w:tcW w:w="2410" w:type="dxa"/>
                <w:shd w:val="clear" w:color="auto" w:fill="D9E2F3" w:themeFill="accent1" w:themeFillTint="33"/>
              </w:tcPr>
            </w:tcPrChange>
          </w:tcPr>
          <w:p w14:paraId="3652FD5A" w14:textId="77777777" w:rsidR="00676B64" w:rsidRPr="00157B64" w:rsidRDefault="00676B64">
            <w:pPr>
              <w:ind w:left="136"/>
              <w:jc w:val="left"/>
              <w:rPr>
                <w:sz w:val="20"/>
                <w:szCs w:val="20"/>
                <w:rPrChange w:id="2939" w:author="David Recio Arnés" w:date="2022-06-27T23:24:00Z">
                  <w:rPr/>
                </w:rPrChange>
              </w:rPr>
              <w:pPrChange w:id="2940" w:author="David Recio Arnés" w:date="2022-06-27T18:21:00Z">
                <w:pPr>
                  <w:framePr w:hSpace="141" w:wrap="around" w:vAnchor="text" w:hAnchor="margin" w:xAlign="center" w:y="133"/>
                  <w:ind w:left="136"/>
                </w:pPr>
              </w:pPrChange>
            </w:pPr>
            <w:r w:rsidRPr="00157B64">
              <w:rPr>
                <w:sz w:val="20"/>
                <w:szCs w:val="20"/>
                <w:rPrChange w:id="2941" w:author="David Recio Arnés" w:date="2022-06-27T23:24:00Z">
                  <w:rPr/>
                </w:rPrChange>
              </w:rPr>
              <w:t>Recomendaciones del estudio</w:t>
            </w:r>
          </w:p>
        </w:tc>
        <w:tc>
          <w:tcPr>
            <w:tcW w:w="1638" w:type="dxa"/>
            <w:shd w:val="clear" w:color="auto" w:fill="E8CACD"/>
            <w:tcPrChange w:id="2942" w:author="David Recio Arnés" w:date="2022-06-27T23:23:00Z">
              <w:tcPr>
                <w:tcW w:w="1638" w:type="dxa"/>
                <w:shd w:val="clear" w:color="auto" w:fill="E8CACD"/>
              </w:tcPr>
            </w:tcPrChange>
          </w:tcPr>
          <w:p w14:paraId="28CE35F2" w14:textId="77777777" w:rsidR="00676B64" w:rsidRPr="00157B64" w:rsidRDefault="00676B64">
            <w:pPr>
              <w:jc w:val="center"/>
              <w:rPr>
                <w:sz w:val="20"/>
                <w:szCs w:val="20"/>
                <w:rPrChange w:id="2943" w:author="David Recio Arnés" w:date="2022-06-27T23:24:00Z">
                  <w:rPr/>
                </w:rPrChange>
              </w:rPr>
              <w:pPrChange w:id="2944" w:author="David Recio Arnés" w:date="2022-06-27T18:21:00Z">
                <w:pPr>
                  <w:framePr w:hSpace="141" w:wrap="around" w:vAnchor="text" w:hAnchor="margin" w:xAlign="center" w:y="133"/>
                </w:pPr>
              </w:pPrChange>
            </w:pPr>
            <w:r w:rsidRPr="00157B64">
              <w:rPr>
                <w:sz w:val="20"/>
                <w:szCs w:val="20"/>
                <w:rPrChange w:id="2945" w:author="David Recio Arnés" w:date="2022-06-27T23:24:00Z">
                  <w:rPr/>
                </w:rPrChange>
              </w:rPr>
              <w:t>ALTO</w:t>
            </w:r>
          </w:p>
        </w:tc>
        <w:tc>
          <w:tcPr>
            <w:tcW w:w="1846" w:type="dxa"/>
            <w:shd w:val="clear" w:color="auto" w:fill="E8CACD"/>
            <w:tcPrChange w:id="2946" w:author="David Recio Arnés" w:date="2022-06-27T23:23:00Z">
              <w:tcPr>
                <w:tcW w:w="1846" w:type="dxa"/>
                <w:shd w:val="clear" w:color="auto" w:fill="E8CACD"/>
              </w:tcPr>
            </w:tcPrChange>
          </w:tcPr>
          <w:p w14:paraId="09F84D00" w14:textId="77777777" w:rsidR="00676B64" w:rsidRPr="00157B64" w:rsidRDefault="00676B64">
            <w:pPr>
              <w:jc w:val="center"/>
              <w:rPr>
                <w:sz w:val="20"/>
                <w:szCs w:val="20"/>
                <w:rPrChange w:id="2947" w:author="David Recio Arnés" w:date="2022-06-27T23:24:00Z">
                  <w:rPr/>
                </w:rPrChange>
              </w:rPr>
              <w:pPrChange w:id="2948" w:author="David Recio Arnés" w:date="2022-06-27T18:21:00Z">
                <w:pPr>
                  <w:framePr w:hSpace="141" w:wrap="around" w:vAnchor="text" w:hAnchor="margin" w:xAlign="center" w:y="133"/>
                </w:pPr>
              </w:pPrChange>
            </w:pPr>
            <w:r w:rsidRPr="00157B64">
              <w:rPr>
                <w:sz w:val="20"/>
                <w:szCs w:val="20"/>
                <w:rPrChange w:id="2949" w:author="David Recio Arnés" w:date="2022-06-27T23:24:00Z">
                  <w:rPr/>
                </w:rPrChange>
              </w:rPr>
              <w:t>ALTO</w:t>
            </w:r>
          </w:p>
        </w:tc>
        <w:tc>
          <w:tcPr>
            <w:tcW w:w="1400" w:type="dxa"/>
            <w:shd w:val="clear" w:color="auto" w:fill="C5E0B3" w:themeFill="accent6" w:themeFillTint="66"/>
            <w:tcPrChange w:id="2950" w:author="David Recio Arnés" w:date="2022-06-27T23:23:00Z">
              <w:tcPr>
                <w:tcW w:w="1400" w:type="dxa"/>
                <w:shd w:val="clear" w:color="auto" w:fill="C5E0B3" w:themeFill="accent6" w:themeFillTint="66"/>
              </w:tcPr>
            </w:tcPrChange>
          </w:tcPr>
          <w:p w14:paraId="15AEA270" w14:textId="77777777" w:rsidR="00676B64" w:rsidRPr="00157B64" w:rsidRDefault="00676B64">
            <w:pPr>
              <w:jc w:val="center"/>
              <w:rPr>
                <w:sz w:val="20"/>
                <w:szCs w:val="20"/>
                <w:rPrChange w:id="2951" w:author="David Recio Arnés" w:date="2022-06-27T23:24:00Z">
                  <w:rPr/>
                </w:rPrChange>
              </w:rPr>
              <w:pPrChange w:id="2952" w:author="David Recio Arnés" w:date="2022-06-27T18:21:00Z">
                <w:pPr>
                  <w:framePr w:hSpace="141" w:wrap="around" w:vAnchor="text" w:hAnchor="margin" w:xAlign="center" w:y="133"/>
                </w:pPr>
              </w:pPrChange>
            </w:pPr>
            <w:r w:rsidRPr="00157B64">
              <w:rPr>
                <w:sz w:val="20"/>
                <w:szCs w:val="20"/>
                <w:rPrChange w:id="2953" w:author="David Recio Arnés" w:date="2022-06-27T23:24:00Z">
                  <w:rPr/>
                </w:rPrChange>
              </w:rPr>
              <w:t>BAJO</w:t>
            </w:r>
          </w:p>
        </w:tc>
        <w:tc>
          <w:tcPr>
            <w:tcW w:w="1605" w:type="dxa"/>
            <w:shd w:val="clear" w:color="auto" w:fill="C5E0B3" w:themeFill="accent6" w:themeFillTint="66"/>
            <w:tcPrChange w:id="2954" w:author="David Recio Arnés" w:date="2022-06-27T23:23:00Z">
              <w:tcPr>
                <w:tcW w:w="1605" w:type="dxa"/>
                <w:shd w:val="clear" w:color="auto" w:fill="C5E0B3" w:themeFill="accent6" w:themeFillTint="66"/>
              </w:tcPr>
            </w:tcPrChange>
          </w:tcPr>
          <w:p w14:paraId="679A6752" w14:textId="77777777" w:rsidR="00676B64" w:rsidRPr="00157B64" w:rsidRDefault="00676B64">
            <w:pPr>
              <w:jc w:val="center"/>
              <w:rPr>
                <w:sz w:val="20"/>
                <w:szCs w:val="20"/>
                <w:rPrChange w:id="2955" w:author="David Recio Arnés" w:date="2022-06-27T23:24:00Z">
                  <w:rPr/>
                </w:rPrChange>
              </w:rPr>
              <w:pPrChange w:id="2956" w:author="David Recio Arnés" w:date="2022-06-27T18:21:00Z">
                <w:pPr>
                  <w:framePr w:hSpace="141" w:wrap="around" w:vAnchor="text" w:hAnchor="margin" w:xAlign="center" w:y="133"/>
                </w:pPr>
              </w:pPrChange>
            </w:pPr>
            <w:r w:rsidRPr="00157B64">
              <w:rPr>
                <w:sz w:val="20"/>
                <w:szCs w:val="20"/>
                <w:rPrChange w:id="2957" w:author="David Recio Arnés" w:date="2022-06-27T23:24:00Z">
                  <w:rPr/>
                </w:rPrChange>
              </w:rPr>
              <w:t>BAJO</w:t>
            </w:r>
          </w:p>
        </w:tc>
        <w:tc>
          <w:tcPr>
            <w:tcW w:w="2149" w:type="dxa"/>
            <w:shd w:val="clear" w:color="auto" w:fill="FFE599" w:themeFill="accent4" w:themeFillTint="66"/>
            <w:tcPrChange w:id="2958" w:author="David Recio Arnés" w:date="2022-06-27T23:23:00Z">
              <w:tcPr>
                <w:tcW w:w="1467" w:type="dxa"/>
                <w:shd w:val="clear" w:color="auto" w:fill="FFE599" w:themeFill="accent4" w:themeFillTint="66"/>
              </w:tcPr>
            </w:tcPrChange>
          </w:tcPr>
          <w:p w14:paraId="297A9D51" w14:textId="77777777" w:rsidR="00676B64" w:rsidRPr="00157B64" w:rsidRDefault="00676B64">
            <w:pPr>
              <w:jc w:val="center"/>
              <w:rPr>
                <w:sz w:val="20"/>
                <w:szCs w:val="20"/>
                <w:rPrChange w:id="2959" w:author="David Recio Arnés" w:date="2022-06-27T23:24:00Z">
                  <w:rPr/>
                </w:rPrChange>
              </w:rPr>
              <w:pPrChange w:id="2960" w:author="David Recio Arnés" w:date="2022-06-27T18:21:00Z">
                <w:pPr>
                  <w:framePr w:hSpace="141" w:wrap="around" w:vAnchor="text" w:hAnchor="margin" w:xAlign="center" w:y="133"/>
                </w:pPr>
              </w:pPrChange>
            </w:pPr>
            <w:r w:rsidRPr="00157B64">
              <w:rPr>
                <w:sz w:val="20"/>
                <w:szCs w:val="20"/>
                <w:rPrChange w:id="2961" w:author="David Recio Arnés" w:date="2022-06-27T23:24:00Z">
                  <w:rPr/>
                </w:rPrChange>
              </w:rPr>
              <w:t>MEDIO</w:t>
            </w:r>
          </w:p>
        </w:tc>
      </w:tr>
      <w:tr w:rsidR="00676B64" w14:paraId="288F400E" w14:textId="77777777" w:rsidTr="00157B64">
        <w:trPr>
          <w:trHeight w:val="867"/>
          <w:trPrChange w:id="2962" w:author="David Recio Arnés" w:date="2022-06-27T23:23:00Z">
            <w:trPr>
              <w:trHeight w:val="867"/>
            </w:trPr>
          </w:trPrChange>
        </w:trPr>
        <w:tc>
          <w:tcPr>
            <w:tcW w:w="1989" w:type="dxa"/>
            <w:shd w:val="clear" w:color="auto" w:fill="D9E2F3" w:themeFill="accent1" w:themeFillTint="33"/>
            <w:tcPrChange w:id="2963" w:author="David Recio Arnés" w:date="2022-06-27T23:23:00Z">
              <w:tcPr>
                <w:tcW w:w="2410" w:type="dxa"/>
                <w:shd w:val="clear" w:color="auto" w:fill="D9E2F3" w:themeFill="accent1" w:themeFillTint="33"/>
              </w:tcPr>
            </w:tcPrChange>
          </w:tcPr>
          <w:p w14:paraId="5F6378DA" w14:textId="77777777" w:rsidR="00676B64" w:rsidRPr="00157B64" w:rsidRDefault="00676B64">
            <w:pPr>
              <w:ind w:left="136"/>
              <w:jc w:val="left"/>
              <w:rPr>
                <w:sz w:val="20"/>
                <w:szCs w:val="20"/>
                <w:rPrChange w:id="2964" w:author="David Recio Arnés" w:date="2022-06-27T23:24:00Z">
                  <w:rPr/>
                </w:rPrChange>
              </w:rPr>
              <w:pPrChange w:id="2965" w:author="David Recio Arnés" w:date="2022-06-27T18:21:00Z">
                <w:pPr>
                  <w:framePr w:hSpace="141" w:wrap="around" w:vAnchor="text" w:hAnchor="margin" w:xAlign="center" w:y="133"/>
                  <w:ind w:left="136"/>
                </w:pPr>
              </w:pPrChange>
            </w:pPr>
            <w:r w:rsidRPr="00157B64">
              <w:rPr>
                <w:sz w:val="20"/>
                <w:szCs w:val="20"/>
                <w:rPrChange w:id="2966" w:author="David Recio Arnés" w:date="2022-06-27T23:24:00Z">
                  <w:rPr/>
                </w:rPrChange>
              </w:rPr>
              <w:t>Administración de credenciales</w:t>
            </w:r>
          </w:p>
        </w:tc>
        <w:tc>
          <w:tcPr>
            <w:tcW w:w="1638" w:type="dxa"/>
            <w:shd w:val="clear" w:color="auto" w:fill="E8CACD"/>
            <w:tcPrChange w:id="2967" w:author="David Recio Arnés" w:date="2022-06-27T23:23:00Z">
              <w:tcPr>
                <w:tcW w:w="1638" w:type="dxa"/>
                <w:shd w:val="clear" w:color="auto" w:fill="E8CACD"/>
              </w:tcPr>
            </w:tcPrChange>
          </w:tcPr>
          <w:p w14:paraId="0620347E" w14:textId="77777777" w:rsidR="00676B64" w:rsidRPr="00157B64" w:rsidRDefault="00676B64">
            <w:pPr>
              <w:jc w:val="center"/>
              <w:rPr>
                <w:sz w:val="20"/>
                <w:szCs w:val="20"/>
                <w:rPrChange w:id="2968" w:author="David Recio Arnés" w:date="2022-06-27T23:24:00Z">
                  <w:rPr/>
                </w:rPrChange>
              </w:rPr>
              <w:pPrChange w:id="2969" w:author="David Recio Arnés" w:date="2022-06-27T18:21:00Z">
                <w:pPr>
                  <w:framePr w:hSpace="141" w:wrap="around" w:vAnchor="text" w:hAnchor="margin" w:xAlign="center" w:y="133"/>
                </w:pPr>
              </w:pPrChange>
            </w:pPr>
            <w:r w:rsidRPr="00157B64">
              <w:rPr>
                <w:sz w:val="20"/>
                <w:szCs w:val="20"/>
                <w:rPrChange w:id="2970" w:author="David Recio Arnés" w:date="2022-06-27T23:24:00Z">
                  <w:rPr/>
                </w:rPrChange>
              </w:rPr>
              <w:t>ALTO</w:t>
            </w:r>
          </w:p>
        </w:tc>
        <w:tc>
          <w:tcPr>
            <w:tcW w:w="1846" w:type="dxa"/>
            <w:shd w:val="clear" w:color="auto" w:fill="E8CACD"/>
            <w:tcPrChange w:id="2971" w:author="David Recio Arnés" w:date="2022-06-27T23:23:00Z">
              <w:tcPr>
                <w:tcW w:w="1846" w:type="dxa"/>
                <w:shd w:val="clear" w:color="auto" w:fill="E8CACD"/>
              </w:tcPr>
            </w:tcPrChange>
          </w:tcPr>
          <w:p w14:paraId="1C8A6B77" w14:textId="77777777" w:rsidR="00676B64" w:rsidRPr="00157B64" w:rsidRDefault="00676B64">
            <w:pPr>
              <w:jc w:val="center"/>
              <w:rPr>
                <w:sz w:val="20"/>
                <w:szCs w:val="20"/>
                <w:rPrChange w:id="2972" w:author="David Recio Arnés" w:date="2022-06-27T23:24:00Z">
                  <w:rPr/>
                </w:rPrChange>
              </w:rPr>
              <w:pPrChange w:id="2973" w:author="David Recio Arnés" w:date="2022-06-27T18:21:00Z">
                <w:pPr>
                  <w:framePr w:hSpace="141" w:wrap="around" w:vAnchor="text" w:hAnchor="margin" w:xAlign="center" w:y="133"/>
                </w:pPr>
              </w:pPrChange>
            </w:pPr>
            <w:r w:rsidRPr="00157B64">
              <w:rPr>
                <w:sz w:val="20"/>
                <w:szCs w:val="20"/>
                <w:rPrChange w:id="2974" w:author="David Recio Arnés" w:date="2022-06-27T23:24:00Z">
                  <w:rPr/>
                </w:rPrChange>
              </w:rPr>
              <w:t>ALTO</w:t>
            </w:r>
          </w:p>
        </w:tc>
        <w:tc>
          <w:tcPr>
            <w:tcW w:w="1400" w:type="dxa"/>
            <w:shd w:val="clear" w:color="auto" w:fill="FFE599" w:themeFill="accent4" w:themeFillTint="66"/>
            <w:tcPrChange w:id="2975" w:author="David Recio Arnés" w:date="2022-06-27T23:23:00Z">
              <w:tcPr>
                <w:tcW w:w="1400" w:type="dxa"/>
                <w:shd w:val="clear" w:color="auto" w:fill="FFE599" w:themeFill="accent4" w:themeFillTint="66"/>
              </w:tcPr>
            </w:tcPrChange>
          </w:tcPr>
          <w:p w14:paraId="054975B9" w14:textId="77777777" w:rsidR="00676B64" w:rsidRPr="00157B64" w:rsidRDefault="00676B64">
            <w:pPr>
              <w:jc w:val="center"/>
              <w:rPr>
                <w:sz w:val="20"/>
                <w:szCs w:val="20"/>
                <w:rPrChange w:id="2976" w:author="David Recio Arnés" w:date="2022-06-27T23:24:00Z">
                  <w:rPr/>
                </w:rPrChange>
              </w:rPr>
              <w:pPrChange w:id="2977" w:author="David Recio Arnés" w:date="2022-06-27T18:21:00Z">
                <w:pPr>
                  <w:framePr w:hSpace="141" w:wrap="around" w:vAnchor="text" w:hAnchor="margin" w:xAlign="center" w:y="133"/>
                </w:pPr>
              </w:pPrChange>
            </w:pPr>
            <w:r w:rsidRPr="00157B64">
              <w:rPr>
                <w:sz w:val="20"/>
                <w:szCs w:val="20"/>
                <w:rPrChange w:id="2978" w:author="David Recio Arnés" w:date="2022-06-27T23:24:00Z">
                  <w:rPr/>
                </w:rPrChange>
              </w:rPr>
              <w:t>MEDIO</w:t>
            </w:r>
          </w:p>
        </w:tc>
        <w:tc>
          <w:tcPr>
            <w:tcW w:w="1605" w:type="dxa"/>
            <w:shd w:val="clear" w:color="auto" w:fill="C5E0B3" w:themeFill="accent6" w:themeFillTint="66"/>
            <w:tcPrChange w:id="2979" w:author="David Recio Arnés" w:date="2022-06-27T23:23:00Z">
              <w:tcPr>
                <w:tcW w:w="1605" w:type="dxa"/>
                <w:shd w:val="clear" w:color="auto" w:fill="C5E0B3" w:themeFill="accent6" w:themeFillTint="66"/>
              </w:tcPr>
            </w:tcPrChange>
          </w:tcPr>
          <w:p w14:paraId="6E35E43D" w14:textId="77777777" w:rsidR="00676B64" w:rsidRPr="00157B64" w:rsidRDefault="00676B64">
            <w:pPr>
              <w:jc w:val="center"/>
              <w:rPr>
                <w:sz w:val="20"/>
                <w:szCs w:val="20"/>
                <w:rPrChange w:id="2980" w:author="David Recio Arnés" w:date="2022-06-27T23:24:00Z">
                  <w:rPr/>
                </w:rPrChange>
              </w:rPr>
              <w:pPrChange w:id="2981" w:author="David Recio Arnés" w:date="2022-06-27T18:21:00Z">
                <w:pPr>
                  <w:framePr w:hSpace="141" w:wrap="around" w:vAnchor="text" w:hAnchor="margin" w:xAlign="center" w:y="133"/>
                </w:pPr>
              </w:pPrChange>
            </w:pPr>
            <w:r w:rsidRPr="00157B64">
              <w:rPr>
                <w:sz w:val="20"/>
                <w:szCs w:val="20"/>
                <w:rPrChange w:id="2982" w:author="David Recio Arnés" w:date="2022-06-27T23:24:00Z">
                  <w:rPr/>
                </w:rPrChange>
              </w:rPr>
              <w:t>BAJO</w:t>
            </w:r>
          </w:p>
        </w:tc>
        <w:tc>
          <w:tcPr>
            <w:tcW w:w="2149" w:type="dxa"/>
            <w:shd w:val="clear" w:color="auto" w:fill="E8CACD"/>
            <w:tcPrChange w:id="2983" w:author="David Recio Arnés" w:date="2022-06-27T23:23:00Z">
              <w:tcPr>
                <w:tcW w:w="1467" w:type="dxa"/>
                <w:shd w:val="clear" w:color="auto" w:fill="E8CACD"/>
              </w:tcPr>
            </w:tcPrChange>
          </w:tcPr>
          <w:p w14:paraId="2481F48B" w14:textId="77777777" w:rsidR="00676B64" w:rsidRPr="00157B64" w:rsidRDefault="00676B64">
            <w:pPr>
              <w:jc w:val="center"/>
              <w:rPr>
                <w:sz w:val="20"/>
                <w:szCs w:val="20"/>
                <w:rPrChange w:id="2984" w:author="David Recio Arnés" w:date="2022-06-27T23:24:00Z">
                  <w:rPr/>
                </w:rPrChange>
              </w:rPr>
              <w:pPrChange w:id="2985" w:author="David Recio Arnés" w:date="2022-06-27T18:21:00Z">
                <w:pPr>
                  <w:framePr w:hSpace="141" w:wrap="around" w:vAnchor="text" w:hAnchor="margin" w:xAlign="center" w:y="133"/>
                </w:pPr>
              </w:pPrChange>
            </w:pPr>
            <w:r w:rsidRPr="00157B64">
              <w:rPr>
                <w:sz w:val="20"/>
                <w:szCs w:val="20"/>
                <w:rPrChange w:id="2986" w:author="David Recio Arnés" w:date="2022-06-27T23:24:00Z">
                  <w:rPr/>
                </w:rPrChange>
              </w:rPr>
              <w:t>ALTO</w:t>
            </w:r>
          </w:p>
        </w:tc>
      </w:tr>
      <w:tr w:rsidR="00676B64" w14:paraId="4E29A74C" w14:textId="77777777" w:rsidTr="00157B64">
        <w:trPr>
          <w:trHeight w:val="1677"/>
          <w:trPrChange w:id="2987" w:author="David Recio Arnés" w:date="2022-06-27T23:23:00Z">
            <w:trPr>
              <w:trHeight w:val="1491"/>
            </w:trPr>
          </w:trPrChange>
        </w:trPr>
        <w:tc>
          <w:tcPr>
            <w:tcW w:w="1989" w:type="dxa"/>
            <w:shd w:val="clear" w:color="auto" w:fill="D9E2F3" w:themeFill="accent1" w:themeFillTint="33"/>
            <w:tcPrChange w:id="2988" w:author="David Recio Arnés" w:date="2022-06-27T23:23:00Z">
              <w:tcPr>
                <w:tcW w:w="2410" w:type="dxa"/>
                <w:shd w:val="clear" w:color="auto" w:fill="D9E2F3" w:themeFill="accent1" w:themeFillTint="33"/>
              </w:tcPr>
            </w:tcPrChange>
          </w:tcPr>
          <w:p w14:paraId="1A991E79" w14:textId="77777777" w:rsidR="00676B64" w:rsidRPr="00157B64" w:rsidRDefault="00676B64">
            <w:pPr>
              <w:ind w:left="136"/>
              <w:jc w:val="left"/>
              <w:rPr>
                <w:sz w:val="20"/>
                <w:szCs w:val="20"/>
                <w:rPrChange w:id="2989" w:author="David Recio Arnés" w:date="2022-06-27T23:24:00Z">
                  <w:rPr/>
                </w:rPrChange>
              </w:rPr>
              <w:pPrChange w:id="2990" w:author="David Recio Arnés" w:date="2022-06-27T18:21:00Z">
                <w:pPr>
                  <w:framePr w:hSpace="141" w:wrap="around" w:vAnchor="text" w:hAnchor="margin" w:xAlign="center" w:y="133"/>
                  <w:ind w:left="136"/>
                </w:pPr>
              </w:pPrChange>
            </w:pPr>
            <w:r w:rsidRPr="00157B64">
              <w:rPr>
                <w:sz w:val="20"/>
                <w:szCs w:val="20"/>
                <w:rPrChange w:id="2991" w:author="David Recio Arnés" w:date="2022-06-27T23:24:00Z">
                  <w:rPr/>
                </w:rPrChange>
              </w:rPr>
              <w:t>Administración de la información de los estudios del estudiante</w:t>
            </w:r>
          </w:p>
        </w:tc>
        <w:tc>
          <w:tcPr>
            <w:tcW w:w="1638" w:type="dxa"/>
            <w:shd w:val="clear" w:color="auto" w:fill="E8CACD"/>
            <w:tcPrChange w:id="2992" w:author="David Recio Arnés" w:date="2022-06-27T23:23:00Z">
              <w:tcPr>
                <w:tcW w:w="1638" w:type="dxa"/>
                <w:shd w:val="clear" w:color="auto" w:fill="E8CACD"/>
              </w:tcPr>
            </w:tcPrChange>
          </w:tcPr>
          <w:p w14:paraId="7F32C312" w14:textId="77777777" w:rsidR="00676B64" w:rsidRPr="00157B64" w:rsidRDefault="00676B64">
            <w:pPr>
              <w:jc w:val="center"/>
              <w:rPr>
                <w:sz w:val="20"/>
                <w:szCs w:val="20"/>
                <w:rPrChange w:id="2993" w:author="David Recio Arnés" w:date="2022-06-27T23:24:00Z">
                  <w:rPr/>
                </w:rPrChange>
              </w:rPr>
              <w:pPrChange w:id="2994" w:author="David Recio Arnés" w:date="2022-06-27T18:21:00Z">
                <w:pPr>
                  <w:framePr w:hSpace="141" w:wrap="around" w:vAnchor="text" w:hAnchor="margin" w:xAlign="center" w:y="133"/>
                </w:pPr>
              </w:pPrChange>
            </w:pPr>
            <w:r w:rsidRPr="00157B64">
              <w:rPr>
                <w:sz w:val="20"/>
                <w:szCs w:val="20"/>
                <w:rPrChange w:id="2995" w:author="David Recio Arnés" w:date="2022-06-27T23:24:00Z">
                  <w:rPr/>
                </w:rPrChange>
              </w:rPr>
              <w:t>ALTO</w:t>
            </w:r>
          </w:p>
        </w:tc>
        <w:tc>
          <w:tcPr>
            <w:tcW w:w="1846" w:type="dxa"/>
            <w:shd w:val="clear" w:color="auto" w:fill="E8CACD"/>
            <w:tcPrChange w:id="2996" w:author="David Recio Arnés" w:date="2022-06-27T23:23:00Z">
              <w:tcPr>
                <w:tcW w:w="1846" w:type="dxa"/>
                <w:shd w:val="clear" w:color="auto" w:fill="E8CACD"/>
              </w:tcPr>
            </w:tcPrChange>
          </w:tcPr>
          <w:p w14:paraId="597295CE" w14:textId="77777777" w:rsidR="00676B64" w:rsidRPr="00157B64" w:rsidRDefault="00676B64">
            <w:pPr>
              <w:jc w:val="center"/>
              <w:rPr>
                <w:sz w:val="20"/>
                <w:szCs w:val="20"/>
                <w:rPrChange w:id="2997" w:author="David Recio Arnés" w:date="2022-06-27T23:24:00Z">
                  <w:rPr/>
                </w:rPrChange>
              </w:rPr>
              <w:pPrChange w:id="2998" w:author="David Recio Arnés" w:date="2022-06-27T18:21:00Z">
                <w:pPr>
                  <w:framePr w:hSpace="141" w:wrap="around" w:vAnchor="text" w:hAnchor="margin" w:xAlign="center" w:y="133"/>
                </w:pPr>
              </w:pPrChange>
            </w:pPr>
            <w:r w:rsidRPr="00157B64">
              <w:rPr>
                <w:sz w:val="20"/>
                <w:szCs w:val="20"/>
                <w:rPrChange w:id="2999" w:author="David Recio Arnés" w:date="2022-06-27T23:24:00Z">
                  <w:rPr/>
                </w:rPrChange>
              </w:rPr>
              <w:t>ALTO</w:t>
            </w:r>
          </w:p>
        </w:tc>
        <w:tc>
          <w:tcPr>
            <w:tcW w:w="1400" w:type="dxa"/>
            <w:shd w:val="clear" w:color="auto" w:fill="E8CACD"/>
            <w:tcPrChange w:id="3000" w:author="David Recio Arnés" w:date="2022-06-27T23:23:00Z">
              <w:tcPr>
                <w:tcW w:w="1400" w:type="dxa"/>
                <w:shd w:val="clear" w:color="auto" w:fill="E8CACD"/>
              </w:tcPr>
            </w:tcPrChange>
          </w:tcPr>
          <w:p w14:paraId="1BE9DAE0" w14:textId="77777777" w:rsidR="00676B64" w:rsidRPr="00157B64" w:rsidRDefault="00676B64">
            <w:pPr>
              <w:jc w:val="center"/>
              <w:rPr>
                <w:sz w:val="20"/>
                <w:szCs w:val="20"/>
                <w:rPrChange w:id="3001" w:author="David Recio Arnés" w:date="2022-06-27T23:24:00Z">
                  <w:rPr/>
                </w:rPrChange>
              </w:rPr>
              <w:pPrChange w:id="3002" w:author="David Recio Arnés" w:date="2022-06-27T18:21:00Z">
                <w:pPr>
                  <w:framePr w:hSpace="141" w:wrap="around" w:vAnchor="text" w:hAnchor="margin" w:xAlign="center" w:y="133"/>
                </w:pPr>
              </w:pPrChange>
            </w:pPr>
            <w:r w:rsidRPr="00157B64">
              <w:rPr>
                <w:sz w:val="20"/>
                <w:szCs w:val="20"/>
                <w:rPrChange w:id="3003" w:author="David Recio Arnés" w:date="2022-06-27T23:24:00Z">
                  <w:rPr/>
                </w:rPrChange>
              </w:rPr>
              <w:t>ALTO</w:t>
            </w:r>
          </w:p>
        </w:tc>
        <w:tc>
          <w:tcPr>
            <w:tcW w:w="1605" w:type="dxa"/>
            <w:shd w:val="clear" w:color="auto" w:fill="FFE599" w:themeFill="accent4" w:themeFillTint="66"/>
            <w:tcPrChange w:id="3004" w:author="David Recio Arnés" w:date="2022-06-27T23:23:00Z">
              <w:tcPr>
                <w:tcW w:w="1605" w:type="dxa"/>
                <w:shd w:val="clear" w:color="auto" w:fill="FFE599" w:themeFill="accent4" w:themeFillTint="66"/>
              </w:tcPr>
            </w:tcPrChange>
          </w:tcPr>
          <w:p w14:paraId="757E9173" w14:textId="77777777" w:rsidR="00676B64" w:rsidRPr="00157B64" w:rsidRDefault="00676B64">
            <w:pPr>
              <w:jc w:val="center"/>
              <w:rPr>
                <w:sz w:val="20"/>
                <w:szCs w:val="20"/>
                <w:rPrChange w:id="3005" w:author="David Recio Arnés" w:date="2022-06-27T23:24:00Z">
                  <w:rPr/>
                </w:rPrChange>
              </w:rPr>
              <w:pPrChange w:id="3006" w:author="David Recio Arnés" w:date="2022-06-27T18:21:00Z">
                <w:pPr>
                  <w:framePr w:hSpace="141" w:wrap="around" w:vAnchor="text" w:hAnchor="margin" w:xAlign="center" w:y="133"/>
                </w:pPr>
              </w:pPrChange>
            </w:pPr>
            <w:r w:rsidRPr="00157B64">
              <w:rPr>
                <w:sz w:val="20"/>
                <w:szCs w:val="20"/>
                <w:rPrChange w:id="3007" w:author="David Recio Arnés" w:date="2022-06-27T23:24:00Z">
                  <w:rPr/>
                </w:rPrChange>
              </w:rPr>
              <w:t>MEDIO</w:t>
            </w:r>
          </w:p>
        </w:tc>
        <w:tc>
          <w:tcPr>
            <w:tcW w:w="2149" w:type="dxa"/>
            <w:shd w:val="clear" w:color="auto" w:fill="E8CACD"/>
            <w:tcPrChange w:id="3008" w:author="David Recio Arnés" w:date="2022-06-27T23:23:00Z">
              <w:tcPr>
                <w:tcW w:w="1467" w:type="dxa"/>
                <w:shd w:val="clear" w:color="auto" w:fill="E8CACD"/>
              </w:tcPr>
            </w:tcPrChange>
          </w:tcPr>
          <w:p w14:paraId="139ECCF6" w14:textId="77777777" w:rsidR="00676B64" w:rsidRPr="00157B64" w:rsidRDefault="00676B64">
            <w:pPr>
              <w:keepNext/>
              <w:jc w:val="center"/>
              <w:rPr>
                <w:sz w:val="20"/>
                <w:szCs w:val="20"/>
                <w:rPrChange w:id="3009" w:author="David Recio Arnés" w:date="2022-06-27T23:24:00Z">
                  <w:rPr/>
                </w:rPrChange>
              </w:rPr>
              <w:pPrChange w:id="3010" w:author="David Recio Arnés" w:date="2022-06-27T18:21:00Z">
                <w:pPr>
                  <w:keepNext/>
                  <w:framePr w:hSpace="141" w:wrap="around" w:vAnchor="text" w:hAnchor="margin" w:xAlign="center" w:y="133"/>
                </w:pPr>
              </w:pPrChange>
            </w:pPr>
            <w:r w:rsidRPr="00157B64">
              <w:rPr>
                <w:sz w:val="20"/>
                <w:szCs w:val="20"/>
                <w:rPrChange w:id="3011" w:author="David Recio Arnés" w:date="2022-06-27T23:24:00Z">
                  <w:rPr/>
                </w:rPrChange>
              </w:rPr>
              <w:t>ALTO</w:t>
            </w:r>
          </w:p>
        </w:tc>
      </w:tr>
    </w:tbl>
    <w:p w14:paraId="01BD02ED" w14:textId="08EAF684" w:rsidR="00676B64" w:rsidRDefault="00D40DC9" w:rsidP="00676B64">
      <w:pPr>
        <w:pStyle w:val="Descripcin"/>
        <w:framePr w:hSpace="141" w:wrap="around" w:vAnchor="text" w:hAnchor="page" w:x="2110" w:y="10423"/>
      </w:pPr>
      <w:del w:id="3012"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3013" w:author="David Recio" w:date="2022-06-22T20:25:00Z">
        <w:r w:rsidR="00676B64" w:rsidDel="004439FF">
          <w:delText xml:space="preserve"> Guía de la Seguridad de las TIC</w:delText>
        </w:r>
      </w:del>
    </w:p>
    <w:p w14:paraId="30B959DE" w14:textId="77777777" w:rsidR="00D567CE" w:rsidRDefault="00D567CE" w:rsidP="00D567CE">
      <w:pPr>
        <w:pStyle w:val="Descripcin"/>
        <w:rPr>
          <w:ins w:id="3014" w:author="David Recio Arnés" w:date="2022-06-27T18:24:00Z"/>
          <w:i w:val="0"/>
          <w:iCs w:val="0"/>
        </w:rPr>
      </w:pPr>
    </w:p>
    <w:p w14:paraId="1351F3EB" w14:textId="70ABA87E" w:rsidR="00D567CE" w:rsidRPr="00216058" w:rsidRDefault="007F5290" w:rsidP="00D567CE">
      <w:pPr>
        <w:pStyle w:val="Descripcin"/>
        <w:rPr>
          <w:ins w:id="3015" w:author="David Recio Arnés" w:date="2022-06-27T18:24:00Z"/>
          <w:i w:val="0"/>
          <w:iCs w:val="0"/>
        </w:rPr>
      </w:pPr>
      <w:ins w:id="3016" w:author="David Recio Arnés" w:date="2022-06-27T18:24:00Z">
        <w:r>
          <w:rPr>
            <w:i w:val="0"/>
            <w:iCs w:val="0"/>
          </w:rPr>
          <w:t xml:space="preserve">                                                              </w:t>
        </w:r>
        <w:r w:rsidR="00D567CE">
          <w:rPr>
            <w:i w:val="0"/>
            <w:iCs w:val="0"/>
          </w:rPr>
          <w:t>Tabla 4</w:t>
        </w:r>
        <w:r w:rsidR="00D567CE" w:rsidRPr="00216058">
          <w:rPr>
            <w:i w:val="0"/>
            <w:iCs w:val="0"/>
          </w:rPr>
          <w:t xml:space="preserve">. </w:t>
        </w:r>
        <w:r>
          <w:rPr>
            <w:i w:val="0"/>
            <w:iCs w:val="0"/>
          </w:rPr>
          <w:t>Análisis de seguridad</w:t>
        </w:r>
      </w:ins>
    </w:p>
    <w:p w14:paraId="689B578A" w14:textId="45FEDD4B" w:rsidR="006044FC" w:rsidDel="00157B64" w:rsidRDefault="006044FC" w:rsidP="00796810">
      <w:pPr>
        <w:ind w:left="-426" w:right="-433"/>
        <w:rPr>
          <w:del w:id="3017" w:author="David Recio Arnés" w:date="2022-06-27T18:27:00Z"/>
          <w:szCs w:val="24"/>
        </w:rPr>
      </w:pPr>
    </w:p>
    <w:p w14:paraId="5D7C604F" w14:textId="77777777" w:rsidR="00157B64" w:rsidRPr="00796810" w:rsidRDefault="00157B64" w:rsidP="00796810">
      <w:pPr>
        <w:ind w:left="-426"/>
        <w:rPr>
          <w:ins w:id="3018" w:author="David Recio Arnés" w:date="2022-06-27T23:24:00Z"/>
          <w:szCs w:val="24"/>
        </w:rPr>
      </w:pPr>
    </w:p>
    <w:p w14:paraId="19FEFDDD" w14:textId="16F20DC4" w:rsidR="00555BF3" w:rsidRPr="00796810" w:rsidDel="00796810" w:rsidRDefault="00555BF3" w:rsidP="00796810">
      <w:pPr>
        <w:ind w:left="-426"/>
        <w:rPr>
          <w:del w:id="3019" w:author="David Recio Arnés" w:date="2022-06-27T18:27:00Z"/>
          <w:szCs w:val="24"/>
        </w:rPr>
      </w:pPr>
    </w:p>
    <w:p w14:paraId="5C5BA0A7" w14:textId="5E68FCDA" w:rsidR="005A1B34" w:rsidRPr="00796810" w:rsidDel="00796810" w:rsidRDefault="005A1B34" w:rsidP="00796810">
      <w:pPr>
        <w:ind w:left="-426"/>
        <w:rPr>
          <w:del w:id="3020" w:author="David Recio Arnés" w:date="2022-06-27T18:27:00Z"/>
          <w:szCs w:val="24"/>
        </w:rPr>
      </w:pPr>
    </w:p>
    <w:p w14:paraId="7CB92E41" w14:textId="4B2919E3" w:rsidR="005A1B34" w:rsidRPr="00796810" w:rsidRDefault="005A1B34" w:rsidP="00796810">
      <w:pPr>
        <w:ind w:left="-426" w:right="-433"/>
        <w:rPr>
          <w:szCs w:val="24"/>
        </w:rPr>
      </w:pPr>
      <w:r w:rsidRPr="00796810">
        <w:rPr>
          <w:szCs w:val="24"/>
        </w:rPr>
        <w:t>En base a la tabla anterior</w:t>
      </w:r>
      <w:ins w:id="3021" w:author="David Recio" w:date="2022-06-27T09:47:00Z">
        <w:r w:rsidR="0005361C" w:rsidRPr="00796810">
          <w:rPr>
            <w:szCs w:val="24"/>
          </w:rPr>
          <w:t xml:space="preserve">, </w:t>
        </w:r>
      </w:ins>
      <w:del w:id="3022" w:author="David Recio" w:date="2022-06-27T09:47:00Z">
        <w:r w:rsidR="00533D40" w:rsidRPr="00796810" w:rsidDel="0005361C">
          <w:rPr>
            <w:szCs w:val="24"/>
          </w:rPr>
          <w:delText xml:space="preserve"> </w:delText>
        </w:r>
        <w:commentRangeStart w:id="3023"/>
        <w:r w:rsidR="00533D40" w:rsidRPr="00796810" w:rsidDel="0005361C">
          <w:rPr>
            <w:szCs w:val="24"/>
          </w:rPr>
          <w:delText xml:space="preserve">[ver </w:delText>
        </w:r>
        <w:commentRangeEnd w:id="3023"/>
        <w:r w:rsidR="009039EF" w:rsidRPr="00796810" w:rsidDel="0005361C">
          <w:rPr>
            <w:rStyle w:val="Refdecomentario"/>
            <w:sz w:val="24"/>
            <w:szCs w:val="24"/>
            <w:rPrChange w:id="3024" w:author="David Recio Arnés" w:date="2022-06-27T18:29:00Z">
              <w:rPr>
                <w:rStyle w:val="Refdecomentario"/>
              </w:rPr>
            </w:rPrChange>
          </w:rPr>
          <w:commentReference w:id="3023"/>
        </w:r>
        <w:r w:rsidR="00533D40" w:rsidRPr="00796810" w:rsidDel="0005361C">
          <w:rPr>
            <w:szCs w:val="24"/>
          </w:rPr>
          <w:delText>tabla 3]</w:delText>
        </w:r>
        <w:r w:rsidR="009A1928" w:rsidRPr="00796810" w:rsidDel="0005361C">
          <w:rPr>
            <w:szCs w:val="24"/>
          </w:rPr>
          <w:delText xml:space="preserve">, </w:delText>
        </w:r>
      </w:del>
      <w:r w:rsidR="009A1928" w:rsidRPr="00796810">
        <w:rPr>
          <w:szCs w:val="24"/>
        </w:rPr>
        <w:t>se analizar</w:t>
      </w:r>
      <w:r w:rsidR="00533D40" w:rsidRPr="00796810">
        <w:rPr>
          <w:szCs w:val="24"/>
        </w:rPr>
        <w:t>á</w:t>
      </w:r>
      <w:r w:rsidR="009A1928" w:rsidRPr="00796810">
        <w:rPr>
          <w:szCs w:val="24"/>
        </w:rPr>
        <w:t xml:space="preserve"> la prevención y respuesta en cada nivel</w:t>
      </w:r>
      <w:r w:rsidR="00533D40" w:rsidRPr="00796810">
        <w:rPr>
          <w:szCs w:val="24"/>
        </w:rPr>
        <w:t>:</w:t>
      </w:r>
    </w:p>
    <w:p w14:paraId="288C6A08" w14:textId="22CADD5E" w:rsidR="007D71E7" w:rsidRPr="00796810" w:rsidDel="00D567CE" w:rsidRDefault="007D71E7" w:rsidP="00D567CE">
      <w:pPr>
        <w:pStyle w:val="Prrafodelista"/>
        <w:numPr>
          <w:ilvl w:val="0"/>
          <w:numId w:val="17"/>
        </w:numPr>
        <w:ind w:left="142"/>
        <w:rPr>
          <w:del w:id="3025" w:author="David Recio Arnés" w:date="2022-06-27T18:22:00Z"/>
          <w:b/>
          <w:bCs/>
          <w:szCs w:val="24"/>
        </w:rPr>
      </w:pPr>
      <w:r w:rsidRPr="00796810">
        <w:rPr>
          <w:b/>
          <w:bCs/>
          <w:szCs w:val="24"/>
        </w:rPr>
        <w:t>Nivel alto</w:t>
      </w:r>
      <w:ins w:id="3026" w:author="David Recio Arnés" w:date="2022-06-27T18:22:00Z">
        <w:r w:rsidR="00D567CE" w:rsidRPr="00796810">
          <w:rPr>
            <w:b/>
            <w:bCs/>
            <w:szCs w:val="24"/>
          </w:rPr>
          <w:t xml:space="preserve">: </w:t>
        </w:r>
      </w:ins>
    </w:p>
    <w:p w14:paraId="2F3829D2" w14:textId="0FD0A5A8" w:rsidR="00674A74" w:rsidRPr="00796810" w:rsidRDefault="00674A74" w:rsidP="00D567CE">
      <w:pPr>
        <w:pStyle w:val="Prrafodelista"/>
        <w:numPr>
          <w:ilvl w:val="0"/>
          <w:numId w:val="17"/>
        </w:numPr>
        <w:ind w:left="142"/>
        <w:rPr>
          <w:ins w:id="3027" w:author="David Recio Arnés" w:date="2022-06-27T18:27:00Z"/>
          <w:szCs w:val="24"/>
        </w:rPr>
      </w:pPr>
      <w:r w:rsidRPr="00796810">
        <w:rPr>
          <w:szCs w:val="24"/>
        </w:rPr>
        <w:t xml:space="preserve">Se puede ver una clara importancia </w:t>
      </w:r>
      <w:r w:rsidR="00533D40" w:rsidRPr="00796810">
        <w:rPr>
          <w:szCs w:val="24"/>
        </w:rPr>
        <w:t>de</w:t>
      </w:r>
      <w:r w:rsidRPr="00796810">
        <w:rPr>
          <w:szCs w:val="24"/>
        </w:rPr>
        <w:t xml:space="preserve"> la integridad, autenticidad y confidencialidad.</w:t>
      </w:r>
    </w:p>
    <w:p w14:paraId="526FCCA3" w14:textId="77777777" w:rsidR="00796810" w:rsidRPr="00796810" w:rsidRDefault="00796810">
      <w:pPr>
        <w:pStyle w:val="Prrafodelista"/>
        <w:ind w:left="142"/>
        <w:rPr>
          <w:szCs w:val="24"/>
        </w:rPr>
        <w:pPrChange w:id="3028" w:author="David Recio Arnés" w:date="2022-06-27T18:27:00Z">
          <w:pPr>
            <w:ind w:left="360"/>
          </w:pPr>
        </w:pPrChange>
      </w:pPr>
    </w:p>
    <w:p w14:paraId="7EE8E0C2" w14:textId="35E3135C" w:rsidR="009A1928" w:rsidRPr="00796810" w:rsidRDefault="009A1928" w:rsidP="007513A8">
      <w:pPr>
        <w:pStyle w:val="Prrafodelista"/>
        <w:numPr>
          <w:ilvl w:val="0"/>
          <w:numId w:val="18"/>
        </w:numPr>
        <w:rPr>
          <w:b/>
          <w:bCs/>
          <w:szCs w:val="24"/>
        </w:rPr>
      </w:pPr>
      <w:r w:rsidRPr="00796810">
        <w:rPr>
          <w:b/>
          <w:bCs/>
          <w:szCs w:val="24"/>
        </w:rPr>
        <w:t>Prevención</w:t>
      </w:r>
    </w:p>
    <w:p w14:paraId="3D22D413" w14:textId="3D7944C4" w:rsidR="007D71E7" w:rsidRPr="00796810" w:rsidDel="00796810" w:rsidRDefault="005A1B34" w:rsidP="00796810">
      <w:pPr>
        <w:ind w:left="-567" w:firstLine="1276"/>
        <w:rPr>
          <w:del w:id="3029" w:author="David Recio Arnés" w:date="2022-06-27T18:28:00Z"/>
          <w:szCs w:val="24"/>
        </w:rPr>
      </w:pPr>
      <w:r w:rsidRPr="00796810">
        <w:rPr>
          <w:szCs w:val="24"/>
        </w:rPr>
        <w:t>Para abordar esta problemática se ha implementado el uso de tokens, que hacen la labor de transmitir datos sensibles</w:t>
      </w:r>
      <w:r w:rsidR="00C4784B" w:rsidRPr="00796810">
        <w:rPr>
          <w:szCs w:val="24"/>
        </w:rPr>
        <w:t>. E</w:t>
      </w:r>
      <w:r w:rsidR="007D71E7" w:rsidRPr="00796810">
        <w:rPr>
          <w:szCs w:val="24"/>
        </w:rPr>
        <w:t>n esta aplicación se u</w:t>
      </w:r>
      <w:r w:rsidR="00C4784B" w:rsidRPr="00796810">
        <w:rPr>
          <w:szCs w:val="24"/>
        </w:rPr>
        <w:t>tiliza</w:t>
      </w:r>
      <w:r w:rsidR="007D71E7" w:rsidRPr="00796810">
        <w:rPr>
          <w:szCs w:val="24"/>
        </w:rPr>
        <w:t xml:space="preserve"> el token bearer, que es el encargado de cifrar una serie de datos sensibles</w:t>
      </w:r>
      <w:del w:id="3030" w:author="David Recio Arnés" w:date="2022-06-27T18:28:00Z">
        <w:r w:rsidR="007D71E7" w:rsidRPr="00796810" w:rsidDel="00796810">
          <w:rPr>
            <w:szCs w:val="24"/>
          </w:rPr>
          <w:delText>,</w:delText>
        </w:r>
      </w:del>
      <w:r w:rsidR="00C4784B" w:rsidRPr="00796810">
        <w:rPr>
          <w:szCs w:val="24"/>
        </w:rPr>
        <w:t xml:space="preserve"> a</w:t>
      </w:r>
      <w:r w:rsidR="007D71E7" w:rsidRPr="00796810">
        <w:rPr>
          <w:szCs w:val="24"/>
        </w:rPr>
        <w:t xml:space="preserve"> los cuales s</w:t>
      </w:r>
      <w:r w:rsidR="00C4784B" w:rsidRPr="00796810">
        <w:rPr>
          <w:szCs w:val="24"/>
        </w:rPr>
        <w:t>ó</w:t>
      </w:r>
      <w:r w:rsidR="007D71E7" w:rsidRPr="00796810">
        <w:rPr>
          <w:szCs w:val="24"/>
        </w:rPr>
        <w:t xml:space="preserve">lo tiene acceso el origen, </w:t>
      </w:r>
      <w:r w:rsidR="00C4784B" w:rsidRPr="00796810">
        <w:rPr>
          <w:szCs w:val="24"/>
        </w:rPr>
        <w:t xml:space="preserve">que </w:t>
      </w:r>
      <w:r w:rsidR="007D71E7" w:rsidRPr="00796810">
        <w:rPr>
          <w:szCs w:val="24"/>
        </w:rPr>
        <w:t>pueden ser un dato oculto pactado previamente</w:t>
      </w:r>
      <w:r w:rsidR="00C4784B" w:rsidRPr="00796810">
        <w:rPr>
          <w:szCs w:val="24"/>
        </w:rPr>
        <w:t xml:space="preserve"> y</w:t>
      </w:r>
      <w:r w:rsidR="007D71E7" w:rsidRPr="00796810">
        <w:rPr>
          <w:szCs w:val="24"/>
        </w:rPr>
        <w:t xml:space="preserve"> único por cada cliente</w:t>
      </w:r>
      <w:r w:rsidR="00C4784B" w:rsidRPr="00796810">
        <w:rPr>
          <w:szCs w:val="24"/>
        </w:rPr>
        <w:t>. De esta forma se asegura</w:t>
      </w:r>
      <w:r w:rsidR="007D71E7" w:rsidRPr="00796810">
        <w:rPr>
          <w:szCs w:val="24"/>
        </w:rPr>
        <w:t xml:space="preserve"> que el token es autentico e incorrupto, ya que al </w:t>
      </w:r>
      <w:ins w:id="3031" w:author="David Recio Arnés" w:date="2022-06-27T18:28:00Z">
        <w:r w:rsidR="00796810" w:rsidRPr="00796810">
          <w:rPr>
            <w:szCs w:val="24"/>
          </w:rPr>
          <w:t>transformarlo</w:t>
        </w:r>
      </w:ins>
      <w:del w:id="3032" w:author="David Recio Arnés" w:date="2022-06-27T18:28:00Z">
        <w:r w:rsidR="007D71E7" w:rsidRPr="00796810" w:rsidDel="00796810">
          <w:rPr>
            <w:szCs w:val="24"/>
          </w:rPr>
          <w:delText>destransformarlo</w:delText>
        </w:r>
      </w:del>
      <w:r w:rsidR="007D71E7" w:rsidRPr="00796810">
        <w:rPr>
          <w:szCs w:val="24"/>
        </w:rPr>
        <w:t xml:space="preserve"> y compararlo con el dato almacenado no coincidiría</w:t>
      </w:r>
      <w:r w:rsidR="00C4784B" w:rsidRPr="00796810">
        <w:rPr>
          <w:szCs w:val="24"/>
        </w:rPr>
        <w:t xml:space="preserve">. Este sistema también </w:t>
      </w:r>
      <w:r w:rsidR="007D71E7" w:rsidRPr="00796810">
        <w:rPr>
          <w:szCs w:val="24"/>
        </w:rPr>
        <w:t>ofrece esa autenticidad, ya que al ser enlazado a un único cliente s</w:t>
      </w:r>
      <w:r w:rsidR="00C4784B" w:rsidRPr="00796810">
        <w:rPr>
          <w:szCs w:val="24"/>
        </w:rPr>
        <w:t>ólo puede conocerlo este mismo cliente, además</w:t>
      </w:r>
      <w:r w:rsidR="007D71E7" w:rsidRPr="00796810">
        <w:rPr>
          <w:szCs w:val="24"/>
        </w:rPr>
        <w:t xml:space="preserve"> del típico acceso mediante una contraseña segura</w:t>
      </w:r>
      <w:r w:rsidR="009A1928" w:rsidRPr="00796810">
        <w:rPr>
          <w:szCs w:val="24"/>
        </w:rPr>
        <w:t>, compuesta por caracteres numéricos, símbolos y no numéricos.</w:t>
      </w:r>
      <w:ins w:id="3033" w:author="David Recio Arnés" w:date="2022-06-27T18:28:00Z">
        <w:r w:rsidR="00796810" w:rsidRPr="00796810">
          <w:rPr>
            <w:szCs w:val="24"/>
          </w:rPr>
          <w:t xml:space="preserve"> </w:t>
        </w:r>
      </w:ins>
    </w:p>
    <w:p w14:paraId="19BA1BD7" w14:textId="3C4586B3" w:rsidR="009A1928" w:rsidRPr="00796810" w:rsidRDefault="009A1928" w:rsidP="00796810">
      <w:pPr>
        <w:ind w:left="-567" w:firstLine="1276"/>
        <w:rPr>
          <w:szCs w:val="24"/>
        </w:rPr>
      </w:pPr>
      <w:r w:rsidRPr="00796810">
        <w:rPr>
          <w:szCs w:val="24"/>
        </w:rPr>
        <w:t xml:space="preserve">Por </w:t>
      </w:r>
      <w:r w:rsidR="00C4784B" w:rsidRPr="00796810">
        <w:rPr>
          <w:szCs w:val="24"/>
        </w:rPr>
        <w:t>ú</w:t>
      </w:r>
      <w:r w:rsidRPr="00796810">
        <w:rPr>
          <w:szCs w:val="24"/>
        </w:rPr>
        <w:t>ltimo</w:t>
      </w:r>
      <w:r w:rsidR="00077216" w:rsidRPr="00796810">
        <w:rPr>
          <w:szCs w:val="24"/>
        </w:rPr>
        <w:t>,</w:t>
      </w:r>
      <w:r w:rsidRPr="00796810">
        <w:rPr>
          <w:szCs w:val="24"/>
        </w:rPr>
        <w:t xml:space="preserve"> cabe destacar que toda información personal que se almacene en la base de datos estará cifrada.</w:t>
      </w:r>
    </w:p>
    <w:p w14:paraId="780CAE2C" w14:textId="56C55FA6" w:rsidR="009A1928" w:rsidRPr="00796810" w:rsidRDefault="009A1928" w:rsidP="007513A8">
      <w:pPr>
        <w:pStyle w:val="Prrafodelista"/>
        <w:numPr>
          <w:ilvl w:val="0"/>
          <w:numId w:val="19"/>
        </w:numPr>
        <w:rPr>
          <w:b/>
          <w:bCs/>
          <w:szCs w:val="24"/>
        </w:rPr>
      </w:pPr>
      <w:r w:rsidRPr="00796810">
        <w:rPr>
          <w:b/>
          <w:bCs/>
          <w:szCs w:val="24"/>
        </w:rPr>
        <w:t>Respuesta</w:t>
      </w:r>
    </w:p>
    <w:p w14:paraId="6CF35618" w14:textId="199A93F6" w:rsidR="00674A74" w:rsidRPr="00796810" w:rsidRDefault="00674A74" w:rsidP="00796810">
      <w:pPr>
        <w:ind w:left="-567" w:firstLine="1276"/>
        <w:rPr>
          <w:szCs w:val="24"/>
        </w:rPr>
      </w:pPr>
      <w:r w:rsidRPr="00796810">
        <w:rPr>
          <w:szCs w:val="24"/>
        </w:rPr>
        <w:t>Debido a la criticidad del nivel</w:t>
      </w:r>
      <w:r w:rsidR="00077216" w:rsidRPr="00796810">
        <w:rPr>
          <w:szCs w:val="24"/>
        </w:rPr>
        <w:t>,</w:t>
      </w:r>
      <w:r w:rsidRPr="00796810">
        <w:rPr>
          <w:szCs w:val="24"/>
        </w:rPr>
        <w:t xml:space="preserve"> se optar</w:t>
      </w:r>
      <w:r w:rsidR="00C4784B" w:rsidRPr="00796810">
        <w:rPr>
          <w:szCs w:val="24"/>
        </w:rPr>
        <w:t>á</w:t>
      </w:r>
      <w:r w:rsidRPr="00796810">
        <w:rPr>
          <w:szCs w:val="24"/>
        </w:rPr>
        <w:t xml:space="preserve"> por el apagado o la </w:t>
      </w:r>
      <w:r w:rsidR="009B1006" w:rsidRPr="00796810">
        <w:rPr>
          <w:szCs w:val="24"/>
        </w:rPr>
        <w:t>redirección</w:t>
      </w:r>
      <w:r w:rsidRPr="00796810">
        <w:rPr>
          <w:szCs w:val="24"/>
        </w:rPr>
        <w:t xml:space="preserve"> del servicio en otro puerto según el nivel de riesgo, independientemente de la medida que se tomar</w:t>
      </w:r>
      <w:r w:rsidR="00077216" w:rsidRPr="00796810">
        <w:rPr>
          <w:szCs w:val="24"/>
        </w:rPr>
        <w:t>á</w:t>
      </w:r>
      <w:r w:rsidRPr="00796810">
        <w:rPr>
          <w:szCs w:val="24"/>
        </w:rPr>
        <w:t xml:space="preserve"> anteriormente,</w:t>
      </w:r>
      <w:r w:rsidR="00077216" w:rsidRPr="00796810">
        <w:rPr>
          <w:szCs w:val="24"/>
        </w:rPr>
        <w:t xml:space="preserve"> y</w:t>
      </w:r>
      <w:r w:rsidRPr="00796810">
        <w:rPr>
          <w:szCs w:val="24"/>
        </w:rPr>
        <w:t xml:space="preserve"> se procederá a un análisis y recuperación de datos, para determinar que mejora aplicar para reforzar la prevención.</w:t>
      </w:r>
    </w:p>
    <w:p w14:paraId="3C3E4008" w14:textId="05E195AB" w:rsidR="00674A74" w:rsidRDefault="00674A74" w:rsidP="00674A74"/>
    <w:p w14:paraId="3A3764B6" w14:textId="5A11DB2B" w:rsidR="00674A74" w:rsidRPr="00337BA8" w:rsidDel="00796810" w:rsidRDefault="00674A74" w:rsidP="007513A8">
      <w:pPr>
        <w:pStyle w:val="Prrafodelista"/>
        <w:numPr>
          <w:ilvl w:val="0"/>
          <w:numId w:val="17"/>
        </w:numPr>
        <w:ind w:left="142"/>
        <w:rPr>
          <w:del w:id="3034" w:author="David Recio Arnés" w:date="2022-06-27T18:29:00Z"/>
          <w:b/>
          <w:bCs/>
        </w:rPr>
      </w:pPr>
      <w:r w:rsidRPr="00337BA8">
        <w:rPr>
          <w:b/>
          <w:bCs/>
        </w:rPr>
        <w:t>Nivel medio</w:t>
      </w:r>
      <w:ins w:id="3035" w:author="David Recio Arnés" w:date="2022-06-27T18:30:00Z">
        <w:r w:rsidR="00796810">
          <w:rPr>
            <w:b/>
            <w:bCs/>
          </w:rPr>
          <w:t xml:space="preserve">: </w:t>
        </w:r>
      </w:ins>
    </w:p>
    <w:p w14:paraId="7968E2B7" w14:textId="4D3BBE42" w:rsidR="00674A74" w:rsidRDefault="00674A74" w:rsidP="00796810">
      <w:pPr>
        <w:pStyle w:val="Prrafodelista"/>
        <w:numPr>
          <w:ilvl w:val="0"/>
          <w:numId w:val="17"/>
        </w:numPr>
        <w:ind w:left="142"/>
        <w:rPr>
          <w:ins w:id="3036" w:author="David Recio Arnés" w:date="2022-06-27T18:30:00Z"/>
        </w:rPr>
      </w:pPr>
      <w:r>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07FECF5C" w14:textId="77777777" w:rsidR="00796810" w:rsidRDefault="00796810">
      <w:pPr>
        <w:pPrChange w:id="3037" w:author="David Recio Arnés" w:date="2022-06-27T18:30:00Z">
          <w:pPr>
            <w:pStyle w:val="Prrafodelista"/>
            <w:ind w:left="142"/>
          </w:pPr>
        </w:pPrChange>
      </w:pPr>
    </w:p>
    <w:p w14:paraId="212F4C96" w14:textId="255622DD" w:rsidR="00F61BCE" w:rsidRDefault="008B648C" w:rsidP="00796810">
      <w:pPr>
        <w:pStyle w:val="Prrafodelista"/>
        <w:numPr>
          <w:ilvl w:val="0"/>
          <w:numId w:val="20"/>
        </w:numPr>
        <w:ind w:left="1701"/>
        <w:rPr>
          <w:ins w:id="3038" w:author="David Recio Arnés" w:date="2022-06-27T18:30:00Z"/>
          <w:b/>
          <w:bCs/>
        </w:rPr>
      </w:pPr>
      <w:r w:rsidRPr="008B648C">
        <w:rPr>
          <w:b/>
          <w:bCs/>
        </w:rPr>
        <w:lastRenderedPageBreak/>
        <w:t>Prevención</w:t>
      </w:r>
      <w:r w:rsidR="00F61BCE" w:rsidRPr="008B648C">
        <w:rPr>
          <w:b/>
          <w:bCs/>
        </w:rPr>
        <w:t xml:space="preserve"> </w:t>
      </w:r>
    </w:p>
    <w:p w14:paraId="74843D71" w14:textId="77777777" w:rsidR="00796810" w:rsidRPr="008B648C" w:rsidRDefault="00796810">
      <w:pPr>
        <w:pStyle w:val="Prrafodelista"/>
        <w:ind w:left="1701"/>
        <w:rPr>
          <w:b/>
          <w:bCs/>
        </w:rPr>
        <w:pPrChange w:id="3039" w:author="David Recio Arnés" w:date="2022-06-27T18:30:00Z">
          <w:pPr>
            <w:pStyle w:val="Prrafodelista"/>
            <w:numPr>
              <w:numId w:val="20"/>
            </w:numPr>
            <w:ind w:left="1701" w:hanging="360"/>
          </w:pPr>
        </w:pPrChange>
      </w:pPr>
    </w:p>
    <w:p w14:paraId="49ACF5CE" w14:textId="39CD62EC" w:rsidR="00F61BCE" w:rsidRDefault="00F61BCE" w:rsidP="00796810">
      <w:pPr>
        <w:pStyle w:val="Prrafodelista"/>
        <w:ind w:left="0" w:right="-574" w:firstLine="1276"/>
        <w:rPr>
          <w:ins w:id="3040" w:author="David Recio Arnés" w:date="2022-06-27T18:30:00Z"/>
        </w:rPr>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1758D6E5" w14:textId="77777777" w:rsidR="00796810" w:rsidRDefault="00796810" w:rsidP="00337BA8">
      <w:pPr>
        <w:pStyle w:val="Prrafodelista"/>
        <w:ind w:left="426"/>
      </w:pPr>
    </w:p>
    <w:p w14:paraId="7DBE6F87" w14:textId="68F735FB" w:rsidR="00F61BCE" w:rsidRDefault="00F61BCE" w:rsidP="00796810">
      <w:pPr>
        <w:pStyle w:val="Prrafodelista"/>
        <w:numPr>
          <w:ilvl w:val="0"/>
          <w:numId w:val="21"/>
        </w:numPr>
        <w:ind w:left="1701"/>
        <w:rPr>
          <w:ins w:id="3041" w:author="David Recio Arnés" w:date="2022-06-27T18:30:00Z"/>
          <w:b/>
          <w:bCs/>
        </w:rPr>
      </w:pPr>
      <w:r w:rsidRPr="008B648C">
        <w:rPr>
          <w:b/>
          <w:bCs/>
        </w:rPr>
        <w:t>Respuesta</w:t>
      </w:r>
    </w:p>
    <w:p w14:paraId="6EDEC4FC" w14:textId="77777777" w:rsidR="00796810" w:rsidRPr="008B648C" w:rsidRDefault="00796810">
      <w:pPr>
        <w:pStyle w:val="Prrafodelista"/>
        <w:ind w:left="1701"/>
        <w:rPr>
          <w:b/>
          <w:bCs/>
        </w:rPr>
        <w:pPrChange w:id="3042" w:author="David Recio Arnés" w:date="2022-06-27T18:30:00Z">
          <w:pPr>
            <w:pStyle w:val="Prrafodelista"/>
            <w:numPr>
              <w:numId w:val="21"/>
            </w:numPr>
            <w:ind w:left="1701" w:hanging="360"/>
          </w:pPr>
        </w:pPrChange>
      </w:pPr>
    </w:p>
    <w:p w14:paraId="45288778" w14:textId="6E148683" w:rsidR="00F61BCE" w:rsidRDefault="00F61BCE" w:rsidP="00796810">
      <w:pPr>
        <w:pStyle w:val="Prrafodelista"/>
        <w:ind w:left="0" w:right="-574" w:firstLine="127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4C8E08A4" w:rsidR="00337BA8" w:rsidRPr="00D75348" w:rsidDel="00796810" w:rsidRDefault="00337BA8" w:rsidP="00796810">
      <w:pPr>
        <w:pStyle w:val="Prrafodelista"/>
        <w:numPr>
          <w:ilvl w:val="0"/>
          <w:numId w:val="17"/>
        </w:numPr>
        <w:ind w:left="709"/>
        <w:rPr>
          <w:del w:id="3043" w:author="David Recio Arnés" w:date="2022-06-27T18:31:00Z"/>
          <w:b/>
          <w:bCs/>
        </w:rPr>
      </w:pPr>
      <w:r w:rsidRPr="00D75348">
        <w:rPr>
          <w:b/>
          <w:bCs/>
        </w:rPr>
        <w:t>Nivel bajo</w:t>
      </w:r>
      <w:ins w:id="3044" w:author="David Recio Arnés" w:date="2022-06-27T18:31:00Z">
        <w:r w:rsidR="00796810">
          <w:rPr>
            <w:b/>
            <w:bCs/>
          </w:rPr>
          <w:t xml:space="preserve">: </w:t>
        </w:r>
      </w:ins>
    </w:p>
    <w:p w14:paraId="1A73D0CF" w14:textId="5E1828A2" w:rsidR="00337BA8" w:rsidRDefault="00337BA8" w:rsidP="00796810">
      <w:pPr>
        <w:pStyle w:val="Prrafodelista"/>
        <w:numPr>
          <w:ilvl w:val="0"/>
          <w:numId w:val="17"/>
        </w:numPr>
        <w:ind w:left="709" w:right="-574"/>
        <w:rPr>
          <w:ins w:id="3045" w:author="David Recio Arnés" w:date="2022-06-27T18:32:00Z"/>
        </w:rPr>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5FDBC649" w14:textId="77777777" w:rsidR="002B5380" w:rsidRDefault="002B5380">
      <w:pPr>
        <w:pStyle w:val="Prrafodelista"/>
        <w:ind w:left="709" w:right="-574"/>
        <w:pPrChange w:id="3046" w:author="David Recio Arnés" w:date="2022-06-27T18:32:00Z">
          <w:pPr>
            <w:pStyle w:val="Prrafodelista"/>
            <w:ind w:left="142"/>
          </w:pPr>
        </w:pPrChange>
      </w:pPr>
    </w:p>
    <w:p w14:paraId="15F08C08" w14:textId="3679B3D8" w:rsidR="00D75348" w:rsidRDefault="00D75348" w:rsidP="002B5380">
      <w:pPr>
        <w:pStyle w:val="Prrafodelista"/>
        <w:numPr>
          <w:ilvl w:val="0"/>
          <w:numId w:val="22"/>
        </w:numPr>
        <w:ind w:left="1701"/>
        <w:rPr>
          <w:ins w:id="3047" w:author="David Recio Arnés" w:date="2022-06-27T18:33:00Z"/>
          <w:b/>
          <w:bCs/>
        </w:rPr>
      </w:pPr>
      <w:r w:rsidRPr="00077216">
        <w:rPr>
          <w:b/>
          <w:bCs/>
        </w:rPr>
        <w:t>Prevención</w:t>
      </w:r>
    </w:p>
    <w:p w14:paraId="75F52993" w14:textId="77777777" w:rsidR="002B5380" w:rsidRPr="00077216" w:rsidRDefault="002B5380">
      <w:pPr>
        <w:pStyle w:val="Prrafodelista"/>
        <w:ind w:left="1701"/>
        <w:rPr>
          <w:b/>
          <w:bCs/>
        </w:rPr>
        <w:pPrChange w:id="3048" w:author="David Recio Arnés" w:date="2022-06-27T18:33:00Z">
          <w:pPr>
            <w:pStyle w:val="Prrafodelista"/>
            <w:numPr>
              <w:numId w:val="22"/>
            </w:numPr>
            <w:ind w:left="1701" w:hanging="360"/>
          </w:pPr>
        </w:pPrChange>
      </w:pPr>
    </w:p>
    <w:p w14:paraId="52C638CB" w14:textId="78A5E1D6" w:rsidR="00D75348" w:rsidRDefault="00077216" w:rsidP="002B152D">
      <w:pPr>
        <w:pStyle w:val="Prrafodelista"/>
        <w:ind w:left="0" w:right="-574" w:firstLine="1276"/>
        <w:rPr>
          <w:ins w:id="3049" w:author="David Recio Arnés" w:date="2022-06-27T18:33:00Z"/>
        </w:rPr>
      </w:pPr>
      <w:r>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0ED5D7CA" w14:textId="77777777" w:rsidR="002B5380" w:rsidRDefault="002B5380" w:rsidP="002B5380">
      <w:pPr>
        <w:pStyle w:val="Prrafodelista"/>
        <w:ind w:left="0" w:firstLine="1276"/>
      </w:pPr>
    </w:p>
    <w:p w14:paraId="57C1E0FF" w14:textId="4A37A059" w:rsidR="00D75348" w:rsidRDefault="00D75348" w:rsidP="002B5380">
      <w:pPr>
        <w:pStyle w:val="Prrafodelista"/>
        <w:numPr>
          <w:ilvl w:val="0"/>
          <w:numId w:val="23"/>
        </w:numPr>
        <w:ind w:left="1701"/>
        <w:rPr>
          <w:ins w:id="3050" w:author="David Recio Arnés" w:date="2022-06-27T18:33:00Z"/>
          <w:b/>
          <w:bCs/>
        </w:rPr>
      </w:pPr>
      <w:r w:rsidRPr="00077216">
        <w:rPr>
          <w:b/>
          <w:bCs/>
        </w:rPr>
        <w:t>Respuesta</w:t>
      </w:r>
    </w:p>
    <w:p w14:paraId="530F58DD" w14:textId="77777777" w:rsidR="002B5380" w:rsidRPr="00077216" w:rsidRDefault="002B5380">
      <w:pPr>
        <w:pStyle w:val="Prrafodelista"/>
        <w:ind w:left="1701"/>
        <w:rPr>
          <w:b/>
          <w:bCs/>
        </w:rPr>
        <w:pPrChange w:id="3051" w:author="David Recio Arnés" w:date="2022-06-27T18:33:00Z">
          <w:pPr>
            <w:pStyle w:val="Prrafodelista"/>
            <w:numPr>
              <w:numId w:val="23"/>
            </w:numPr>
            <w:ind w:left="1701" w:hanging="360"/>
          </w:pPr>
        </w:pPrChange>
      </w:pPr>
    </w:p>
    <w:p w14:paraId="7822F21A" w14:textId="6EB1B869" w:rsidR="00D75348" w:rsidDel="00A13B8D" w:rsidRDefault="00D75348" w:rsidP="002B152D">
      <w:pPr>
        <w:pStyle w:val="Prrafodelista"/>
        <w:ind w:left="0" w:right="-574" w:firstLine="1276"/>
        <w:rPr>
          <w:del w:id="3052" w:author="David Recio Arnés" w:date="2022-06-27T21:56:00Z"/>
        </w:rPr>
      </w:pPr>
      <w:r>
        <w:t>En caso de haber picos de peticiones, se puede ampliar la capacidad del servidor de forma rápida, para adaptarse a dicha afluencia.</w:t>
      </w:r>
    </w:p>
    <w:p w14:paraId="56450BA8" w14:textId="77777777" w:rsidR="00337BA8" w:rsidRDefault="00337BA8">
      <w:pPr>
        <w:pStyle w:val="Prrafodelista"/>
        <w:ind w:left="0" w:right="-574" w:firstLine="1276"/>
        <w:pPrChange w:id="3053" w:author="David Recio Arnés" w:date="2022-06-27T21:56:00Z">
          <w:pPr>
            <w:pStyle w:val="Prrafodelista"/>
            <w:ind w:left="142"/>
          </w:pPr>
        </w:pPrChange>
      </w:pPr>
    </w:p>
    <w:p w14:paraId="3E711FA7" w14:textId="56ADACFD" w:rsidR="00691F54" w:rsidRDefault="00F61BCE" w:rsidP="00691F54">
      <w:r>
        <w:tab/>
      </w:r>
    </w:p>
    <w:p w14:paraId="06B9821F" w14:textId="77777777" w:rsidR="00691F54" w:rsidDel="002B5380" w:rsidRDefault="00691F54" w:rsidP="00691F54">
      <w:pPr>
        <w:pStyle w:val="Prrafodelista"/>
        <w:rPr>
          <w:del w:id="3054" w:author="David Recio Arnés" w:date="2022-06-27T18:33:00Z"/>
        </w:rPr>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060D28D1" w:rsidR="00330B30" w:rsidRPr="00747FD4" w:rsidRDefault="009B3341" w:rsidP="00EF1449">
      <w:pPr>
        <w:pStyle w:val="Ttulo1"/>
        <w:framePr w:wrap="notBeside"/>
      </w:pPr>
      <w:del w:id="3055" w:author="David Recio" w:date="2022-06-27T09:47:00Z">
        <w:r w:rsidDel="00E84FF5">
          <w:lastRenderedPageBreak/>
          <w:br/>
        </w:r>
      </w:del>
      <w:bookmarkStart w:id="3056" w:name="_Toc107259003"/>
      <w:r w:rsidR="5DC65E9C">
        <w:t>Diseño</w:t>
      </w:r>
      <w:bookmarkEnd w:id="3056"/>
      <w:r w:rsidR="5DC65E9C">
        <w:t xml:space="preserve"> </w:t>
      </w:r>
      <w:del w:id="3057" w:author="David Recio" w:date="2022-06-24T16:06:00Z">
        <w:r w:rsidR="5DC65E9C" w:rsidDel="00236559">
          <w:delText>e i</w:delText>
        </w:r>
        <w:r w:rsidR="34347435" w:rsidDel="00236559">
          <w:delText>mplementación</w:delText>
        </w:r>
      </w:del>
    </w:p>
    <w:p w14:paraId="0575616D" w14:textId="43D6A540" w:rsidR="002B152D" w:rsidRPr="002B152D" w:rsidRDefault="00EC3B4C" w:rsidP="002B152D">
      <w:pPr>
        <w:pStyle w:val="Ttulo2"/>
        <w:ind w:left="0"/>
      </w:pPr>
      <w:bookmarkStart w:id="3058" w:name="_Toc107259004"/>
      <w:commentRangeStart w:id="3059"/>
      <w:commentRangeStart w:id="3060"/>
      <w:commentRangeStart w:id="3061"/>
      <w:ins w:id="3062" w:author="David Recio" w:date="2022-06-24T16:11:00Z">
        <w:r w:rsidRPr="005E6132">
          <w:t>Arquitectura</w:t>
        </w:r>
        <w:r w:rsidRPr="00EC3B4C">
          <w:t xml:space="preserve"> del Sistema</w:t>
        </w:r>
      </w:ins>
      <w:commentRangeEnd w:id="3059"/>
      <w:r w:rsidR="009039EF">
        <w:rPr>
          <w:rStyle w:val="Refdecomentario"/>
          <w:rFonts w:asciiTheme="minorHAnsi" w:eastAsiaTheme="minorHAnsi" w:hAnsiTheme="minorHAnsi" w:cstheme="minorBidi"/>
          <w:b w:val="0"/>
          <w:color w:val="auto"/>
        </w:rPr>
        <w:commentReference w:id="3059"/>
      </w:r>
      <w:commentRangeEnd w:id="3060"/>
      <w:r w:rsidR="009039EF">
        <w:rPr>
          <w:rStyle w:val="Refdecomentario"/>
          <w:rFonts w:asciiTheme="minorHAnsi" w:eastAsiaTheme="minorHAnsi" w:hAnsiTheme="minorHAnsi" w:cstheme="minorBidi"/>
          <w:b w:val="0"/>
          <w:color w:val="auto"/>
        </w:rPr>
        <w:commentReference w:id="3060"/>
      </w:r>
      <w:commentRangeEnd w:id="3061"/>
      <w:r w:rsidR="009039EF">
        <w:rPr>
          <w:rStyle w:val="Refdecomentario"/>
          <w:rFonts w:asciiTheme="minorHAnsi" w:eastAsiaTheme="minorHAnsi" w:hAnsiTheme="minorHAnsi" w:cstheme="minorBidi"/>
          <w:b w:val="0"/>
          <w:color w:val="auto"/>
        </w:rPr>
        <w:commentReference w:id="3061"/>
      </w:r>
      <w:bookmarkEnd w:id="3058"/>
    </w:p>
    <w:p w14:paraId="52A58390" w14:textId="07A52123" w:rsidR="001920B7" w:rsidRDefault="00A8054D" w:rsidP="002B152D">
      <w:pPr>
        <w:ind w:left="-567" w:firstLine="1276"/>
      </w:pPr>
      <w:r>
        <w:t xml:space="preserve">Para poder </w:t>
      </w:r>
      <w:r w:rsidR="000B4201">
        <w:t>cubrir el análisis del capítulo 4, se ha elegido una arquitectura que se divide en dos partes, la primera parte es el Backend</w:t>
      </w:r>
      <w:r w:rsidR="005B1355">
        <w:t xml:space="preserve"> donde se desarrolla la parte funcional de la API</w:t>
      </w:r>
      <w:ins w:id="3063" w:author="David Recio Arnés" w:date="2022-06-27T18:34:00Z">
        <w:r w:rsidR="002B152D">
          <w:t>,</w:t>
        </w:r>
      </w:ins>
      <w:r w:rsidR="005B1355">
        <w:t xml:space="preserve"> y la segunda parte un ligero Frontend donde se encuentra una interfaz simple que sirve como herramienta para acceder a la API.</w:t>
      </w:r>
    </w:p>
    <w:p w14:paraId="1CBA8EB6" w14:textId="1C9C92BC" w:rsidR="001920B7" w:rsidRDefault="001920B7" w:rsidP="00A8054D"/>
    <w:p w14:paraId="4FAE48C9" w14:textId="77777777" w:rsidR="00E84FF5" w:rsidRDefault="00E84FF5">
      <w:pPr>
        <w:keepNext/>
        <w:jc w:val="center"/>
        <w:pPrChange w:id="3064" w:author="David Recio Arnés" w:date="2022-06-27T18:34:00Z">
          <w:pPr>
            <w:keepNext/>
          </w:pPr>
        </w:pPrChange>
      </w:pPr>
      <w:r>
        <w:rPr>
          <w:noProof/>
        </w:rPr>
        <w:drawing>
          <wp:inline distT="0" distB="0" distL="0" distR="0" wp14:anchorId="6B36E2CA" wp14:editId="33A74297">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65"/>
                    <a:stretch>
                      <a:fillRect/>
                    </a:stretch>
                  </pic:blipFill>
                  <pic:spPr>
                    <a:xfrm>
                      <a:off x="0" y="0"/>
                      <a:ext cx="3641005" cy="2729721"/>
                    </a:xfrm>
                    <a:prstGeom prst="rect">
                      <a:avLst/>
                    </a:prstGeom>
                  </pic:spPr>
                </pic:pic>
              </a:graphicData>
            </a:graphic>
          </wp:inline>
        </w:drawing>
      </w:r>
    </w:p>
    <w:p w14:paraId="6C2B1BFC" w14:textId="55C6FCE8" w:rsidR="00E84FF5" w:rsidRDefault="002B152D" w:rsidP="00E84FF5">
      <w:pPr>
        <w:pStyle w:val="Descripcin"/>
        <w:rPr>
          <w:ins w:id="3065" w:author="David Recio Arnés" w:date="2022-06-27T18:35:00Z"/>
          <w:i w:val="0"/>
          <w:iCs w:val="0"/>
        </w:rPr>
      </w:pPr>
      <w:ins w:id="3066" w:author="David Recio Arnés" w:date="2022-06-27T18:35:00Z">
        <w:r>
          <w:rPr>
            <w:i w:val="0"/>
            <w:iCs w:val="0"/>
          </w:rPr>
          <w:t xml:space="preserve">                                                   </w:t>
        </w:r>
      </w:ins>
      <w:bookmarkStart w:id="3067" w:name="_Hlk107248417"/>
      <w:r w:rsidR="00E84FF5" w:rsidRPr="00FA78EB">
        <w:rPr>
          <w:i w:val="0"/>
          <w:iCs w:val="0"/>
        </w:rPr>
        <w:t xml:space="preserve">Ilustración </w:t>
      </w:r>
      <w:del w:id="3068" w:author="David Recio Arnés" w:date="2022-06-27T18:38:00Z">
        <w:r w:rsidR="00E84FF5" w:rsidRPr="00FA78EB" w:rsidDel="009B3F3D">
          <w:rPr>
            <w:i w:val="0"/>
            <w:iCs w:val="0"/>
          </w:rPr>
          <w:fldChar w:fldCharType="begin"/>
        </w:r>
        <w:r w:rsidR="00E84FF5" w:rsidRPr="00FA78EB" w:rsidDel="009B3F3D">
          <w:rPr>
            <w:i w:val="0"/>
            <w:iCs w:val="0"/>
          </w:rPr>
          <w:delInstrText xml:space="preserve"> SEQ Ilustración \* ARABIC </w:delInstrText>
        </w:r>
        <w:r w:rsidR="00E84FF5" w:rsidRPr="00FA78EB" w:rsidDel="009B3F3D">
          <w:rPr>
            <w:i w:val="0"/>
            <w:iCs w:val="0"/>
          </w:rPr>
          <w:fldChar w:fldCharType="separate"/>
        </w:r>
      </w:del>
      <w:ins w:id="3069" w:author="David Recio" w:date="2022-06-27T09:49:00Z">
        <w:del w:id="3070" w:author="David Recio Arnés" w:date="2022-06-27T18:38:00Z">
          <w:r w:rsidR="00E84FF5" w:rsidDel="009B3F3D">
            <w:rPr>
              <w:i w:val="0"/>
              <w:iCs w:val="0"/>
              <w:noProof/>
            </w:rPr>
            <w:delText>13</w:delText>
          </w:r>
        </w:del>
      </w:ins>
      <w:del w:id="3071" w:author="David Recio Arnés" w:date="2022-06-27T18:38:00Z">
        <w:r w:rsidR="00E84FF5" w:rsidDel="009B3F3D">
          <w:rPr>
            <w:i w:val="0"/>
            <w:iCs w:val="0"/>
            <w:noProof/>
          </w:rPr>
          <w:delText>17</w:delText>
        </w:r>
        <w:r w:rsidR="00E84FF5" w:rsidRPr="00FA78EB" w:rsidDel="009B3F3D">
          <w:rPr>
            <w:i w:val="0"/>
            <w:iCs w:val="0"/>
          </w:rPr>
          <w:fldChar w:fldCharType="end"/>
        </w:r>
      </w:del>
      <w:ins w:id="3072" w:author="David Recio Arnés" w:date="2022-06-27T18:38:00Z">
        <w:r w:rsidR="009B3F3D">
          <w:rPr>
            <w:i w:val="0"/>
            <w:iCs w:val="0"/>
          </w:rPr>
          <w:t>14</w:t>
        </w:r>
      </w:ins>
      <w:r w:rsidR="00E84FF5" w:rsidRPr="00FA78EB">
        <w:rPr>
          <w:i w:val="0"/>
          <w:iCs w:val="0"/>
        </w:rPr>
        <w:t>. Versión final</w:t>
      </w:r>
      <w:bookmarkEnd w:id="3067"/>
    </w:p>
    <w:p w14:paraId="395E1BDD" w14:textId="77777777" w:rsidR="002B152D" w:rsidRPr="002B152D" w:rsidRDefault="002B152D">
      <w:pPr>
        <w:pPrChange w:id="3073" w:author="David Recio Arnés" w:date="2022-06-27T18:35:00Z">
          <w:pPr>
            <w:pStyle w:val="Descripcin"/>
          </w:pPr>
        </w:pPrChange>
      </w:pPr>
    </w:p>
    <w:p w14:paraId="4CDD9200" w14:textId="132E1A35" w:rsidR="00E84FF5" w:rsidRPr="00B1712E" w:rsidDel="00E84FF5" w:rsidRDefault="00E84FF5" w:rsidP="009B3F3D">
      <w:pPr>
        <w:ind w:left="-567" w:firstLine="1276"/>
        <w:rPr>
          <w:del w:id="3074" w:author="David Recio" w:date="2022-06-27T09:50:00Z"/>
          <w:szCs w:val="24"/>
        </w:rPr>
      </w:pPr>
      <w:ins w:id="3075" w:author="David Recio" w:date="2022-06-27T09:50:00Z">
        <w:r w:rsidRPr="00B1712E">
          <w:rPr>
            <w:szCs w:val="24"/>
          </w:rPr>
          <w:t>Como se puede ver en la imagen</w:t>
        </w:r>
      </w:ins>
      <w:ins w:id="3076" w:author="David Recio Arnés" w:date="2022-06-27T18:37:00Z">
        <w:r w:rsidR="009B3F3D" w:rsidRPr="00B1712E">
          <w:rPr>
            <w:szCs w:val="24"/>
          </w:rPr>
          <w:t xml:space="preserve"> </w:t>
        </w:r>
        <w:r w:rsidR="009B3F3D" w:rsidRPr="00B1712E">
          <w:rPr>
            <w:szCs w:val="24"/>
          </w:rPr>
          <w:fldChar w:fldCharType="begin"/>
        </w:r>
        <w:r w:rsidR="009B3F3D" w:rsidRPr="00B1712E">
          <w:rPr>
            <w:szCs w:val="24"/>
          </w:rPr>
          <w:instrText xml:space="preserve"> REF _Ref106832778 \r \h  \* MERGEFORMAT </w:instrText>
        </w:r>
      </w:ins>
      <w:r w:rsidR="009B3F3D" w:rsidRPr="00B1712E">
        <w:rPr>
          <w:szCs w:val="24"/>
        </w:rPr>
      </w:r>
      <w:ins w:id="3077" w:author="David Recio Arnés" w:date="2022-06-27T18:37:00Z">
        <w:r w:rsidR="009B3F3D" w:rsidRPr="00B1712E">
          <w:rPr>
            <w:szCs w:val="24"/>
          </w:rPr>
          <w:fldChar w:fldCharType="separate"/>
        </w:r>
        <w:r w:rsidR="009B3F3D" w:rsidRPr="00B1712E">
          <w:rPr>
            <w:szCs w:val="24"/>
          </w:rPr>
          <w:t>[</w:t>
        </w:r>
      </w:ins>
      <w:ins w:id="3078" w:author="David Recio Arnés" w:date="2022-06-27T18:38:00Z">
        <w:r w:rsidR="009B3F3D" w:rsidRPr="00B1712E">
          <w:rPr>
            <w:szCs w:val="24"/>
          </w:rPr>
          <w:t>Ilustración 14</w:t>
        </w:r>
      </w:ins>
      <w:ins w:id="3079" w:author="David Recio Arnés" w:date="2022-06-27T18:37:00Z">
        <w:r w:rsidR="009B3F3D" w:rsidRPr="00B1712E">
          <w:rPr>
            <w:szCs w:val="24"/>
          </w:rPr>
          <w:t>]</w:t>
        </w:r>
        <w:r w:rsidR="009B3F3D" w:rsidRPr="00B1712E">
          <w:rPr>
            <w:szCs w:val="24"/>
          </w:rPr>
          <w:fldChar w:fldCharType="end"/>
        </w:r>
      </w:ins>
      <w:ins w:id="3080" w:author="David Recio" w:date="2022-06-27T09:50:00Z">
        <w:r w:rsidRPr="00B1712E">
          <w:rPr>
            <w:szCs w:val="24"/>
          </w:rPr>
          <w:t xml:space="preserve"> la parte del backend se encuentra </w:t>
        </w:r>
        <w:r w:rsidR="005D1032" w:rsidRPr="00B1712E">
          <w:rPr>
            <w:szCs w:val="24"/>
          </w:rPr>
          <w:t xml:space="preserve">alojada en el servidor Web, </w:t>
        </w:r>
      </w:ins>
      <w:ins w:id="3081" w:author="David Recio" w:date="2022-06-27T09:51:00Z">
        <w:r w:rsidR="005D1032" w:rsidRPr="00B1712E">
          <w:rPr>
            <w:szCs w:val="24"/>
          </w:rPr>
          <w:t>dentro de AWS, el cual será accesible por los usuarios</w:t>
        </w:r>
      </w:ins>
      <w:ins w:id="3082" w:author="David Recio Arnés" w:date="2022-06-27T18:38:00Z">
        <w:r w:rsidR="00157F66" w:rsidRPr="00B1712E">
          <w:rPr>
            <w:szCs w:val="24"/>
          </w:rPr>
          <w:t>. P</w:t>
        </w:r>
      </w:ins>
      <w:ins w:id="3083" w:author="David Recio" w:date="2022-06-27T09:51:00Z">
        <w:del w:id="3084" w:author="David Recio Arnés" w:date="2022-06-27T18:38:00Z">
          <w:r w:rsidR="005D1032" w:rsidRPr="00B1712E" w:rsidDel="00157F66">
            <w:rPr>
              <w:szCs w:val="24"/>
            </w:rPr>
            <w:delText>, p</w:delText>
          </w:r>
        </w:del>
        <w:r w:rsidR="005D1032" w:rsidRPr="00B1712E">
          <w:rPr>
            <w:szCs w:val="24"/>
          </w:rPr>
          <w:t>or otro la</w:t>
        </w:r>
      </w:ins>
      <w:ins w:id="3085" w:author="David Recio" w:date="2022-06-27T09:52:00Z">
        <w:r w:rsidR="005D1032" w:rsidRPr="00B1712E">
          <w:rPr>
            <w:szCs w:val="24"/>
          </w:rPr>
          <w:t xml:space="preserve">do, el frontend se encuentra administrado por el </w:t>
        </w:r>
      </w:ins>
      <w:ins w:id="3086" w:author="David Recio" w:date="2022-06-27T09:53:00Z">
        <w:r w:rsidR="005D1032" w:rsidRPr="00B1712E">
          <w:rPr>
            <w:szCs w:val="24"/>
          </w:rPr>
          <w:t>cliente</w:t>
        </w:r>
      </w:ins>
      <w:ins w:id="3087" w:author="David Recio" w:date="2022-06-27T09:52:00Z">
        <w:r w:rsidR="005D1032" w:rsidRPr="00B1712E">
          <w:rPr>
            <w:szCs w:val="24"/>
          </w:rPr>
          <w:t xml:space="preserve">, mediante una App o </w:t>
        </w:r>
      </w:ins>
      <w:ins w:id="3088" w:author="David Recio" w:date="2022-06-27T09:53:00Z">
        <w:r w:rsidR="005D1032" w:rsidRPr="00B1712E">
          <w:rPr>
            <w:szCs w:val="24"/>
          </w:rPr>
          <w:t>Web Forms, que se encargar</w:t>
        </w:r>
      </w:ins>
      <w:ins w:id="3089" w:author="David Recio Arnés" w:date="2022-06-27T18:38:00Z">
        <w:r w:rsidR="00157F66" w:rsidRPr="00B1712E">
          <w:rPr>
            <w:szCs w:val="24"/>
          </w:rPr>
          <w:t>á</w:t>
        </w:r>
      </w:ins>
      <w:ins w:id="3090" w:author="David Recio" w:date="2022-06-27T09:53:00Z">
        <w:del w:id="3091" w:author="David Recio Arnés" w:date="2022-06-27T18:38:00Z">
          <w:r w:rsidR="005D1032" w:rsidRPr="00B1712E" w:rsidDel="00157F66">
            <w:rPr>
              <w:szCs w:val="24"/>
            </w:rPr>
            <w:delText>a</w:delText>
          </w:r>
        </w:del>
        <w:r w:rsidR="005D1032" w:rsidRPr="00B1712E">
          <w:rPr>
            <w:szCs w:val="24"/>
          </w:rPr>
          <w:t xml:space="preserve"> de crear una interfaz par</w:t>
        </w:r>
      </w:ins>
      <w:del w:id="3092" w:author="David Recio" w:date="2022-06-27T09:50:00Z">
        <w:r w:rsidRPr="00B1712E" w:rsidDel="00E84FF5">
          <w:rPr>
            <w:szCs w:val="24"/>
          </w:rPr>
          <w:delText xml:space="preserve">El segundo esquema muestra que el servidor se encuentra alojado en los servidores de Amazon, donde en ellos se encontrara ejecutándose la API a la espera de recibir las peticiones de los recursos, para poder ofrecer los datos, la API los obtendrá de las propias bases de datos del cliente, </w:delText>
        </w:r>
        <w:commentRangeStart w:id="3093"/>
        <w:r w:rsidRPr="00B1712E" w:rsidDel="00E84FF5">
          <w:rPr>
            <w:szCs w:val="24"/>
          </w:rPr>
          <w:delText xml:space="preserve">como se puede observar a continuación. </w:delText>
        </w:r>
        <w:commentRangeEnd w:id="3093"/>
        <w:r w:rsidRPr="00B1712E" w:rsidDel="00E84FF5">
          <w:rPr>
            <w:rStyle w:val="Refdecomentario"/>
            <w:sz w:val="24"/>
            <w:szCs w:val="24"/>
            <w:rPrChange w:id="3094" w:author="David Recio Arnés" w:date="2022-06-27T18:40:00Z">
              <w:rPr>
                <w:rStyle w:val="Refdecomentario"/>
              </w:rPr>
            </w:rPrChange>
          </w:rPr>
          <w:commentReference w:id="3093"/>
        </w:r>
      </w:del>
    </w:p>
    <w:p w14:paraId="211FDF24" w14:textId="77777777" w:rsidR="00157F66" w:rsidRPr="00B1712E" w:rsidRDefault="005D1032" w:rsidP="009B3F3D">
      <w:pPr>
        <w:ind w:left="-567" w:firstLine="1276"/>
        <w:rPr>
          <w:ins w:id="3095" w:author="David Recio Arnés" w:date="2022-06-27T18:38:00Z"/>
          <w:szCs w:val="24"/>
        </w:rPr>
      </w:pPr>
      <w:ins w:id="3096" w:author="David Recio" w:date="2022-06-27T09:53:00Z">
        <w:r w:rsidRPr="00B1712E">
          <w:rPr>
            <w:szCs w:val="24"/>
          </w:rPr>
          <w:t xml:space="preserve">a que los usuarios de los clientes ingresen la </w:t>
        </w:r>
      </w:ins>
      <w:ins w:id="3097" w:author="David Recio" w:date="2022-06-27T09:56:00Z">
        <w:r w:rsidR="00BA54DC" w:rsidRPr="00B1712E">
          <w:rPr>
            <w:szCs w:val="24"/>
          </w:rPr>
          <w:t>información</w:t>
        </w:r>
      </w:ins>
      <w:ins w:id="3098" w:author="David Recio" w:date="2022-06-27T09:54:00Z">
        <w:r w:rsidRPr="00B1712E">
          <w:rPr>
            <w:szCs w:val="24"/>
          </w:rPr>
          <w:t xml:space="preserve"> requerida por la API. </w:t>
        </w:r>
      </w:ins>
    </w:p>
    <w:p w14:paraId="3DB5F144" w14:textId="456BF2E1" w:rsidR="001920B7" w:rsidDel="005D1032" w:rsidRDefault="005D1032" w:rsidP="00B1712E">
      <w:pPr>
        <w:ind w:right="-574" w:firstLine="1276"/>
        <w:rPr>
          <w:del w:id="3099" w:author="David Recio" w:date="2022-06-27T09:53:00Z"/>
        </w:rPr>
      </w:pPr>
      <w:ins w:id="3100" w:author="David Recio" w:date="2022-06-27T09:54:00Z">
        <w:r>
          <w:lastRenderedPageBreak/>
          <w:t xml:space="preserve">Por </w:t>
        </w:r>
      </w:ins>
      <w:ins w:id="3101" w:author="David Recio" w:date="2022-06-27T11:01:00Z">
        <w:r w:rsidR="00691D38">
          <w:t>último,</w:t>
        </w:r>
      </w:ins>
      <w:ins w:id="3102" w:author="David Recio" w:date="2022-06-27T09:54:00Z">
        <w:r>
          <w:t xml:space="preserve"> la base de datos se encontrar</w:t>
        </w:r>
      </w:ins>
      <w:ins w:id="3103" w:author="David Recio Arnés" w:date="2022-06-27T18:38:00Z">
        <w:r w:rsidR="00157F66">
          <w:t>á</w:t>
        </w:r>
      </w:ins>
      <w:ins w:id="3104" w:author="David Recio" w:date="2022-06-27T09:54:00Z">
        <w:del w:id="3105" w:author="David Recio Arnés" w:date="2022-06-27T18:38:00Z">
          <w:r w:rsidDel="00157F66">
            <w:delText>a</w:delText>
          </w:r>
        </w:del>
        <w:r>
          <w:t xml:space="preserve"> alojada en el cliente</w:t>
        </w:r>
      </w:ins>
      <w:ins w:id="3106" w:author="David Recio Arnés" w:date="2022-06-27T18:39:00Z">
        <w:r w:rsidR="00157F66">
          <w:t>,</w:t>
        </w:r>
      </w:ins>
      <w:ins w:id="3107" w:author="David Recio" w:date="2022-06-27T09:54:00Z">
        <w:r>
          <w:t xml:space="preserve"> </w:t>
        </w:r>
      </w:ins>
      <w:ins w:id="3108" w:author="David Recio Arnés" w:date="2022-06-27T18:39:00Z">
        <w:r w:rsidR="00157F66">
          <w:t xml:space="preserve">salvo </w:t>
        </w:r>
      </w:ins>
      <w:ins w:id="3109" w:author="David Recio" w:date="2022-06-27T09:54:00Z">
        <w:del w:id="3110" w:author="David Recio Arnés" w:date="2022-06-27T18:39:00Z">
          <w:r w:rsidDel="00157F66">
            <w:delText xml:space="preserve">pero </w:delText>
          </w:r>
        </w:del>
        <w:r>
          <w:t xml:space="preserve">en algunos casos </w:t>
        </w:r>
      </w:ins>
      <w:ins w:id="3111" w:author="David Recio" w:date="2022-06-27T09:56:00Z">
        <w:r w:rsidR="00BA54DC">
          <w:t>determinados</w:t>
        </w:r>
      </w:ins>
      <w:ins w:id="3112" w:author="David Recio" w:date="2022-06-27T09:55:00Z">
        <w:r>
          <w:t xml:space="preserve"> se encontrar</w:t>
        </w:r>
      </w:ins>
      <w:ins w:id="3113" w:author="David Recio Arnés" w:date="2022-06-27T18:39:00Z">
        <w:r w:rsidR="00B1712E">
          <w:t>á</w:t>
        </w:r>
      </w:ins>
      <w:ins w:id="3114" w:author="David Recio" w:date="2022-06-27T09:55:00Z">
        <w:del w:id="3115" w:author="David Recio Arnés" w:date="2022-06-27T18:39:00Z">
          <w:r w:rsidDel="00B1712E">
            <w:delText>a</w:delText>
          </w:r>
        </w:del>
        <w:r>
          <w:t>n alojadas junto al servicio Web</w:t>
        </w:r>
      </w:ins>
      <w:ins w:id="3116" w:author="David Recio" w:date="2022-06-27T09:56:00Z">
        <w:r w:rsidR="00BA54DC">
          <w:t>.</w:t>
        </w:r>
      </w:ins>
    </w:p>
    <w:p w14:paraId="5347C314" w14:textId="7BC17B87" w:rsidR="001920B7" w:rsidDel="00BA54DC" w:rsidRDefault="001920B7" w:rsidP="00B1712E">
      <w:pPr>
        <w:ind w:right="-574" w:firstLine="1276"/>
        <w:rPr>
          <w:del w:id="3117" w:author="David Recio" w:date="2022-06-27T09:56:00Z"/>
        </w:rPr>
      </w:pPr>
    </w:p>
    <w:p w14:paraId="48ACE7FF" w14:textId="2378DE2A" w:rsidR="001920B7" w:rsidDel="00BA54DC" w:rsidRDefault="001920B7" w:rsidP="00B1712E">
      <w:pPr>
        <w:ind w:right="-574" w:firstLine="1276"/>
        <w:rPr>
          <w:del w:id="3118" w:author="David Recio" w:date="2022-06-27T09:56:00Z"/>
        </w:rPr>
      </w:pPr>
    </w:p>
    <w:p w14:paraId="6EEFAFF8" w14:textId="4C732AF3" w:rsidR="001920B7" w:rsidDel="00BA54DC" w:rsidRDefault="001920B7" w:rsidP="00B1712E">
      <w:pPr>
        <w:ind w:right="-574" w:firstLine="1276"/>
        <w:rPr>
          <w:del w:id="3119" w:author="David Recio" w:date="2022-06-27T09:56:00Z"/>
        </w:rPr>
      </w:pPr>
    </w:p>
    <w:p w14:paraId="79438D75" w14:textId="1A67205B" w:rsidR="001920B7" w:rsidDel="00BA54DC" w:rsidRDefault="001920B7" w:rsidP="00B1712E">
      <w:pPr>
        <w:ind w:right="-574" w:firstLine="1276"/>
        <w:rPr>
          <w:del w:id="3120" w:author="David Recio" w:date="2022-06-27T09:56:00Z"/>
        </w:rPr>
      </w:pPr>
    </w:p>
    <w:p w14:paraId="0151102A" w14:textId="53B1DBB8" w:rsidR="001920B7" w:rsidDel="00BA54DC" w:rsidRDefault="001920B7" w:rsidP="00B1712E">
      <w:pPr>
        <w:ind w:right="-574" w:firstLine="1276"/>
        <w:rPr>
          <w:del w:id="3121" w:author="David Recio" w:date="2022-06-27T09:56:00Z"/>
        </w:rPr>
      </w:pPr>
    </w:p>
    <w:p w14:paraId="12A11E8E" w14:textId="3234784D" w:rsidR="001920B7" w:rsidDel="00BA54DC" w:rsidRDefault="001920B7" w:rsidP="00B1712E">
      <w:pPr>
        <w:ind w:right="-574" w:firstLine="1276"/>
        <w:rPr>
          <w:del w:id="3122" w:author="David Recio" w:date="2022-06-27T09:56:00Z"/>
        </w:rPr>
      </w:pPr>
    </w:p>
    <w:p w14:paraId="21F7FAEA" w14:textId="401308D8" w:rsidR="001920B7" w:rsidDel="00BA54DC" w:rsidRDefault="001920B7" w:rsidP="00B1712E">
      <w:pPr>
        <w:ind w:right="-574" w:firstLine="1276"/>
        <w:rPr>
          <w:del w:id="3123" w:author="David Recio" w:date="2022-06-27T09:56:00Z"/>
        </w:rPr>
      </w:pPr>
    </w:p>
    <w:p w14:paraId="55CD5255" w14:textId="77777777" w:rsidR="001920B7" w:rsidRDefault="001920B7" w:rsidP="00B1712E">
      <w:pPr>
        <w:ind w:right="-574" w:firstLine="1276"/>
      </w:pPr>
    </w:p>
    <w:p w14:paraId="470275E5" w14:textId="25585DA6" w:rsidR="00103F22" w:rsidRPr="00103F22" w:rsidRDefault="00EC3B4C">
      <w:pPr>
        <w:pStyle w:val="Ttulo2"/>
        <w:ind w:left="709"/>
        <w:pPrChange w:id="3124" w:author="David Recio" w:date="2022-06-24T18:14:00Z">
          <w:pPr>
            <w:pStyle w:val="Ttulo2"/>
            <w:ind w:left="426"/>
          </w:pPr>
        </w:pPrChange>
      </w:pPr>
      <w:bookmarkStart w:id="3125" w:name="_Toc107259005"/>
      <w:bookmarkStart w:id="3126" w:name="_Hlk107257044"/>
      <w:r w:rsidRPr="00EC3B4C">
        <w:t xml:space="preserve">Diseño de </w:t>
      </w:r>
      <w:r w:rsidRPr="005E6132">
        <w:t>subsistema</w:t>
      </w:r>
      <w:r w:rsidRPr="00EC3B4C">
        <w:t xml:space="preserve"> backend</w:t>
      </w:r>
      <w:bookmarkEnd w:id="3125"/>
    </w:p>
    <w:bookmarkEnd w:id="3126"/>
    <w:p w14:paraId="547DB70F" w14:textId="11B526AB" w:rsidR="00B42994" w:rsidRDefault="00B42994" w:rsidP="00B1712E">
      <w:pPr>
        <w:ind w:right="-574" w:firstLine="1276"/>
      </w:pPr>
      <w:r>
        <w:t>Tomando como referencia la ilustración 13</w:t>
      </w:r>
      <w:del w:id="3127" w:author="David Recio Arnés" w:date="2022-06-27T18:39:00Z">
        <w:r w:rsidDel="00B1712E">
          <w:delText xml:space="preserve"> </w:delText>
        </w:r>
      </w:del>
      <w:r>
        <w:t>, mostrada en el punto 1 de este capítulo, se definirá</w:t>
      </w:r>
      <w:ins w:id="3128" w:author="David Recio Arnés" w:date="2022-06-27T18:40:00Z">
        <w:r w:rsidR="00B1712E">
          <w:t>n</w:t>
        </w:r>
      </w:ins>
      <w:r>
        <w:t xml:space="preserve"> las tecnologías usadas en el Backend y las partes más importantes del mismo encargadas de realizar la funcionalidad de la API.  </w:t>
      </w:r>
    </w:p>
    <w:p w14:paraId="372B4ABC" w14:textId="30B1DC7E" w:rsidR="001C20DF" w:rsidRPr="001C20DF" w:rsidRDefault="00B42994">
      <w:pPr>
        <w:pStyle w:val="Prrafodelista"/>
        <w:rPr>
          <w:ins w:id="3129" w:author="David Recio" w:date="2022-06-24T17:57:00Z"/>
          <w:rFonts w:ascii="Calibri" w:hAnsi="Calibri" w:cs="Calibri"/>
          <w:szCs w:val="24"/>
          <w:rPrChange w:id="3130" w:author="David Recio" w:date="2022-06-24T17:57:00Z">
            <w:rPr>
              <w:ins w:id="3131" w:author="David Recio" w:date="2022-06-24T17:57:00Z"/>
            </w:rPr>
          </w:rPrChange>
        </w:rPr>
        <w:pPrChange w:id="3132" w:author="David Recio" w:date="2022-06-24T17:57:00Z">
          <w:pPr>
            <w:pStyle w:val="Prrafodelista"/>
            <w:numPr>
              <w:numId w:val="36"/>
            </w:numPr>
            <w:autoSpaceDE w:val="0"/>
            <w:autoSpaceDN w:val="0"/>
            <w:adjustRightInd w:val="0"/>
            <w:spacing w:before="0" w:after="0" w:line="240" w:lineRule="auto"/>
            <w:ind w:hanging="360"/>
            <w:jc w:val="left"/>
          </w:pPr>
        </w:pPrChange>
      </w:pPr>
      <w:commentRangeStart w:id="3133"/>
      <w:del w:id="3134" w:author="David Recio" w:date="2022-06-27T09:56:00Z">
        <w:r w:rsidDel="00BA54DC">
          <w:delText>Tecnologías utilizadas en el Backend</w:delText>
        </w:r>
        <w:commentRangeEnd w:id="3133"/>
        <w:r w:rsidR="009039EF" w:rsidDel="00BA54DC">
          <w:rPr>
            <w:rStyle w:val="Refdecomentario"/>
          </w:rPr>
          <w:commentReference w:id="3133"/>
        </w:r>
        <w:commentRangeStart w:id="3135"/>
        <w:commentRangeEnd w:id="3135"/>
        <w:r w:rsidR="009039EF" w:rsidDel="00BA54DC">
          <w:rPr>
            <w:rStyle w:val="Refdecomentario"/>
          </w:rPr>
          <w:commentReference w:id="3135"/>
        </w:r>
      </w:del>
    </w:p>
    <w:p w14:paraId="4E0DDE73" w14:textId="119123EE" w:rsidR="001920B7" w:rsidRDefault="001920B7" w:rsidP="00103F22">
      <w:pPr>
        <w:pStyle w:val="Ttulo3"/>
        <w:ind w:left="851"/>
        <w:rPr>
          <w:ins w:id="3136" w:author="David Recio" w:date="2022-06-24T18:14:00Z"/>
        </w:rPr>
      </w:pPr>
      <w:bookmarkStart w:id="3137" w:name="_Toc107259006"/>
      <w:ins w:id="3138" w:author="David Recio" w:date="2022-06-24T17:12:00Z">
        <w:r w:rsidRPr="00EC3B4C">
          <w:t xml:space="preserve">Diseño </w:t>
        </w:r>
        <w:r w:rsidR="00E5440C">
          <w:t>del servicio web RESTful</w:t>
        </w:r>
      </w:ins>
      <w:bookmarkEnd w:id="3137"/>
    </w:p>
    <w:p w14:paraId="081C1BAF" w14:textId="31771E38" w:rsidR="005E6132" w:rsidRPr="006D1785" w:rsidRDefault="005E6132" w:rsidP="00B1712E">
      <w:pPr>
        <w:ind w:right="-574" w:firstLine="1276"/>
        <w:rPr>
          <w:ins w:id="3139" w:author="David Recio" w:date="2022-06-24T18:22:00Z"/>
          <w:szCs w:val="24"/>
        </w:rPr>
      </w:pPr>
      <w:ins w:id="3140" w:author="David Recio" w:date="2022-06-24T18:14:00Z">
        <w:r w:rsidRPr="006D1785">
          <w:rPr>
            <w:szCs w:val="24"/>
          </w:rPr>
          <w:t xml:space="preserve">Para el diseño </w:t>
        </w:r>
      </w:ins>
      <w:ins w:id="3141" w:author="David Recio" w:date="2022-06-24T18:15:00Z">
        <w:r w:rsidRPr="006D1785">
          <w:rPr>
            <w:szCs w:val="24"/>
          </w:rPr>
          <w:t>de este apartado, primero se han definido los recursos</w:t>
        </w:r>
      </w:ins>
      <w:ins w:id="3142" w:author="David Recio" w:date="2022-06-24T18:16:00Z">
        <w:r w:rsidR="00D83AB5" w:rsidRPr="006D1785">
          <w:rPr>
            <w:szCs w:val="24"/>
          </w:rPr>
          <w:t xml:space="preserve"> y sus atributos, obten</w:t>
        </w:r>
      </w:ins>
      <w:ins w:id="3143" w:author="David Recio" w:date="2022-06-24T18:17:00Z">
        <w:r w:rsidR="00D83AB5" w:rsidRPr="006D1785">
          <w:rPr>
            <w:szCs w:val="24"/>
          </w:rPr>
          <w:t>idos tras el análisis del dominio realizado en el capítulo 4,</w:t>
        </w:r>
      </w:ins>
      <w:ins w:id="3144" w:author="David Recio" w:date="2022-06-24T18:15:00Z">
        <w:r w:rsidRPr="006D1785">
          <w:rPr>
            <w:szCs w:val="24"/>
          </w:rPr>
          <w:t xml:space="preserve"> </w:t>
        </w:r>
        <w:r w:rsidR="00D83AB5" w:rsidRPr="006D1785">
          <w:rPr>
            <w:szCs w:val="24"/>
          </w:rPr>
          <w:t xml:space="preserve">que </w:t>
        </w:r>
      </w:ins>
      <w:ins w:id="3145" w:author="David Recio" w:date="2022-06-24T18:17:00Z">
        <w:r w:rsidR="00D83AB5" w:rsidRPr="006D1785">
          <w:rPr>
            <w:szCs w:val="24"/>
          </w:rPr>
          <w:t xml:space="preserve">son </w:t>
        </w:r>
      </w:ins>
      <w:ins w:id="3146" w:author="David Recio" w:date="2022-06-24T18:18:00Z">
        <w:r w:rsidR="00D83AB5" w:rsidRPr="006D1785">
          <w:rPr>
            <w:szCs w:val="24"/>
          </w:rPr>
          <w:t>necesarios para el funcionamiento de</w:t>
        </w:r>
      </w:ins>
      <w:ins w:id="3147" w:author="David Recio" w:date="2022-06-24T18:16:00Z">
        <w:r w:rsidR="00D83AB5" w:rsidRPr="006D1785">
          <w:rPr>
            <w:szCs w:val="24"/>
          </w:rPr>
          <w:t xml:space="preserve"> la API</w:t>
        </w:r>
      </w:ins>
      <w:ins w:id="3148" w:author="David Recio Arnés" w:date="2022-06-27T18:41:00Z">
        <w:r w:rsidR="00B1712E" w:rsidRPr="006D1785">
          <w:rPr>
            <w:szCs w:val="24"/>
          </w:rPr>
          <w:t xml:space="preserve">. Tras </w:t>
        </w:r>
      </w:ins>
      <w:ins w:id="3149" w:author="David Recio" w:date="2022-06-24T18:18:00Z">
        <w:del w:id="3150" w:author="David Recio Arnés" w:date="2022-06-27T18:41:00Z">
          <w:r w:rsidR="00D83AB5" w:rsidRPr="006D1785" w:rsidDel="00B1712E">
            <w:rPr>
              <w:szCs w:val="24"/>
            </w:rPr>
            <w:delText xml:space="preserve">, seguidamente de </w:delText>
          </w:r>
        </w:del>
        <w:r w:rsidR="00D83AB5" w:rsidRPr="006D1785">
          <w:rPr>
            <w:szCs w:val="24"/>
          </w:rPr>
          <w:t>su definición, se ha</w:t>
        </w:r>
      </w:ins>
      <w:ins w:id="3151" w:author="David Recio" w:date="2022-06-24T18:19:00Z">
        <w:r w:rsidR="00D83AB5" w:rsidRPr="006D1785">
          <w:rPr>
            <w:szCs w:val="24"/>
          </w:rPr>
          <w:t>n estructurado los patrones de las URIs para poder exponer cada recurso, terminando en el</w:t>
        </w:r>
      </w:ins>
      <w:ins w:id="3152" w:author="David Recio" w:date="2022-06-24T18:20:00Z">
        <w:r w:rsidR="00D83AB5" w:rsidRPr="006D1785">
          <w:rPr>
            <w:szCs w:val="24"/>
          </w:rPr>
          <w:t xml:space="preserve"> diseño de las tablas que indican los métodos, URIs, utilidad y códigos de respuesta </w:t>
        </w:r>
      </w:ins>
      <w:ins w:id="3153" w:author="David Recio" w:date="2022-06-24T18:21:00Z">
        <w:r w:rsidR="00D83AB5" w:rsidRPr="006D1785">
          <w:rPr>
            <w:szCs w:val="24"/>
          </w:rPr>
          <w:t>para cada uno de los recursos</w:t>
        </w:r>
        <w:r w:rsidR="00BF0BC4" w:rsidRPr="006D1785">
          <w:rPr>
            <w:szCs w:val="24"/>
          </w:rPr>
          <w:t xml:space="preserve">, </w:t>
        </w:r>
        <w:commentRangeStart w:id="3154"/>
        <w:r w:rsidR="00BF0BC4" w:rsidRPr="006D1785">
          <w:rPr>
            <w:szCs w:val="24"/>
          </w:rPr>
          <w:t xml:space="preserve">estas tablas se encuentran en el anexo </w:t>
        </w:r>
      </w:ins>
      <w:ins w:id="3155" w:author="David Recio" w:date="2022-06-24T18:22:00Z">
        <w:r w:rsidR="00BF0BC4" w:rsidRPr="006D1785">
          <w:rPr>
            <w:szCs w:val="24"/>
          </w:rPr>
          <w:t>[</w:t>
        </w:r>
        <w:r w:rsidR="00BF0BC4" w:rsidRPr="006D1785">
          <w:rPr>
            <w:szCs w:val="24"/>
          </w:rPr>
          <w:fldChar w:fldCharType="begin"/>
        </w:r>
        <w:r w:rsidR="00BF0BC4" w:rsidRPr="006D1785">
          <w:rPr>
            <w:szCs w:val="24"/>
          </w:rPr>
          <w:instrText xml:space="preserve"> REF _Ref106987324 \r \h </w:instrText>
        </w:r>
      </w:ins>
      <w:r w:rsidR="006D1785">
        <w:rPr>
          <w:szCs w:val="24"/>
        </w:rPr>
        <w:instrText xml:space="preserve"> \* MERGEFORMAT </w:instrText>
      </w:r>
      <w:r w:rsidR="00BF0BC4" w:rsidRPr="006D1785">
        <w:rPr>
          <w:szCs w:val="24"/>
        </w:rPr>
      </w:r>
      <w:r w:rsidR="00BF0BC4" w:rsidRPr="006D1785">
        <w:rPr>
          <w:szCs w:val="24"/>
        </w:rPr>
        <w:fldChar w:fldCharType="separate"/>
      </w:r>
      <w:ins w:id="3156" w:author="David Recio" w:date="2022-06-24T18:22:00Z">
        <w:r w:rsidR="00BF0BC4" w:rsidRPr="006D1785">
          <w:rPr>
            <w:szCs w:val="24"/>
          </w:rPr>
          <w:t>1</w:t>
        </w:r>
        <w:r w:rsidR="00BF0BC4" w:rsidRPr="006D1785">
          <w:rPr>
            <w:szCs w:val="24"/>
          </w:rPr>
          <w:fldChar w:fldCharType="end"/>
        </w:r>
        <w:r w:rsidR="00BF0BC4" w:rsidRPr="006D1785">
          <w:rPr>
            <w:szCs w:val="24"/>
          </w:rPr>
          <w:t>].</w:t>
        </w:r>
      </w:ins>
      <w:commentRangeEnd w:id="3154"/>
      <w:r w:rsidR="009039EF" w:rsidRPr="006D1785">
        <w:rPr>
          <w:rStyle w:val="Refdecomentario"/>
          <w:sz w:val="24"/>
          <w:szCs w:val="24"/>
          <w:rPrChange w:id="3157" w:author="David Recio Arnés" w:date="2022-06-27T18:49:00Z">
            <w:rPr>
              <w:rStyle w:val="Refdecomentario"/>
            </w:rPr>
          </w:rPrChange>
        </w:rPr>
        <w:commentReference w:id="3154"/>
      </w:r>
    </w:p>
    <w:p w14:paraId="24D8D262" w14:textId="77777777" w:rsidR="00BF0BC4" w:rsidRPr="005E6132" w:rsidRDefault="00BF0BC4">
      <w:pPr>
        <w:rPr>
          <w:ins w:id="3158" w:author="David Recio" w:date="2022-06-24T18:00:00Z"/>
        </w:rPr>
        <w:pPrChange w:id="3159" w:author="David Recio" w:date="2022-06-24T18:14:00Z">
          <w:pPr>
            <w:pStyle w:val="Ttulo3"/>
            <w:ind w:left="851"/>
          </w:pPr>
        </w:pPrChange>
      </w:pPr>
    </w:p>
    <w:p w14:paraId="085BAAF2" w14:textId="68221F99" w:rsidR="00E5440C" w:rsidRPr="00B1712E" w:rsidRDefault="00E5440C" w:rsidP="00103F22">
      <w:pPr>
        <w:pStyle w:val="Ttulo4"/>
        <w:ind w:left="993" w:hanging="1006"/>
        <w:rPr>
          <w:ins w:id="3160" w:author="David Recio" w:date="2022-06-24T18:22:00Z"/>
          <w:b/>
          <w:bCs/>
          <w:i w:val="0"/>
          <w:iCs w:val="0"/>
          <w:rPrChange w:id="3161" w:author="David Recio Arnés" w:date="2022-06-27T18:41:00Z">
            <w:rPr>
              <w:ins w:id="3162" w:author="David Recio" w:date="2022-06-24T18:22:00Z"/>
              <w:i w:val="0"/>
              <w:iCs w:val="0"/>
            </w:rPr>
          </w:rPrChange>
        </w:rPr>
      </w:pPr>
      <w:ins w:id="3163" w:author="David Recio" w:date="2022-06-24T17:16:00Z">
        <w:r w:rsidRPr="00B1712E">
          <w:rPr>
            <w:b/>
            <w:bCs/>
            <w:i w:val="0"/>
            <w:iCs w:val="0"/>
            <w:rPrChange w:id="3164" w:author="David Recio Arnés" w:date="2022-06-27T18:41:00Z">
              <w:rPr>
                <w:i w:val="0"/>
                <w:iCs w:val="0"/>
              </w:rPr>
            </w:rPrChange>
          </w:rPr>
          <w:t>Definición de los recursos</w:t>
        </w:r>
      </w:ins>
    </w:p>
    <w:p w14:paraId="0023112B" w14:textId="567922E7" w:rsidR="00BF0BC4" w:rsidRDefault="00BF0BC4" w:rsidP="00B1712E">
      <w:pPr>
        <w:ind w:right="-574" w:firstLine="1276"/>
        <w:rPr>
          <w:ins w:id="3165" w:author="David Recio" w:date="2022-06-24T18:23:00Z"/>
        </w:rPr>
      </w:pPr>
      <w:ins w:id="3166" w:author="David Recio" w:date="2022-06-24T18:22:00Z">
        <w:r>
          <w:t xml:space="preserve">Sirviéndose del </w:t>
        </w:r>
      </w:ins>
      <w:ins w:id="3167" w:author="David Recio" w:date="2022-06-24T18:23:00Z">
        <w:r>
          <w:t>análisis del dominio y de los requisitos, se han identificado los siguientes recursos:</w:t>
        </w:r>
      </w:ins>
    </w:p>
    <w:p w14:paraId="003CCE51" w14:textId="0C22E042" w:rsidR="00BF0BC4" w:rsidRDefault="0036665D" w:rsidP="00B1712E">
      <w:pPr>
        <w:pStyle w:val="Prrafodelista"/>
        <w:numPr>
          <w:ilvl w:val="0"/>
          <w:numId w:val="38"/>
        </w:numPr>
        <w:ind w:left="709" w:right="-574"/>
        <w:rPr>
          <w:ins w:id="3168" w:author="David Recio" w:date="2022-06-24T18:36:00Z"/>
        </w:rPr>
      </w:pPr>
      <w:ins w:id="3169" w:author="David Recio" w:date="2022-06-24T18:31:00Z">
        <w:r w:rsidRPr="0036665D">
          <w:t>Usuario</w:t>
        </w:r>
      </w:ins>
      <w:ins w:id="3170" w:author="David Recio" w:date="2022-06-24T18:33:00Z">
        <w:r w:rsidR="00632F12">
          <w:t>: permite eliminar a un usuario en concreto, acceder a su información</w:t>
        </w:r>
      </w:ins>
      <w:ins w:id="3171" w:author="David Recio" w:date="2022-06-24T18:35:00Z">
        <w:r w:rsidR="00632F12">
          <w:t xml:space="preserve"> y </w:t>
        </w:r>
      </w:ins>
      <w:ins w:id="3172" w:author="David Recio" w:date="2022-06-24T18:34:00Z">
        <w:r w:rsidR="00632F12">
          <w:t xml:space="preserve">actualizar la contraseña </w:t>
        </w:r>
      </w:ins>
      <w:ins w:id="3173" w:author="David Recio" w:date="2022-06-24T18:36:00Z">
        <w:r w:rsidR="00632F12">
          <w:t>u otros datos</w:t>
        </w:r>
      </w:ins>
      <w:ins w:id="3174" w:author="David Recio" w:date="2022-06-24T18:43:00Z">
        <w:r w:rsidR="00D66ED2">
          <w:t>.</w:t>
        </w:r>
      </w:ins>
    </w:p>
    <w:p w14:paraId="61E87E35" w14:textId="3A3FCD9F" w:rsidR="00632F12" w:rsidRDefault="00632F12">
      <w:pPr>
        <w:pStyle w:val="Prrafodelista"/>
        <w:numPr>
          <w:ilvl w:val="0"/>
          <w:numId w:val="38"/>
        </w:numPr>
        <w:ind w:left="709" w:right="-574"/>
        <w:rPr>
          <w:ins w:id="3175" w:author="David Recio" w:date="2022-06-24T18:31:00Z"/>
        </w:rPr>
        <w:pPrChange w:id="3176" w:author="David Recio" w:date="2022-06-24T18:38:00Z">
          <w:pPr>
            <w:ind w:left="709"/>
          </w:pPr>
        </w:pPrChange>
      </w:pPr>
      <w:ins w:id="3177" w:author="David Recio" w:date="2022-06-24T18:36:00Z">
        <w:r w:rsidRPr="0036665D">
          <w:t>Usuario</w:t>
        </w:r>
        <w:r>
          <w:t>s: permite</w:t>
        </w:r>
      </w:ins>
      <w:ins w:id="3178" w:author="David Recio Arnés" w:date="2022-06-27T18:41:00Z">
        <w:r w:rsidR="00B1712E">
          <w:t xml:space="preserve"> </w:t>
        </w:r>
      </w:ins>
      <w:ins w:id="3179" w:author="David Recio" w:date="2022-06-24T18:36:00Z">
        <w:del w:id="3180" w:author="David Recio Arnés" w:date="2022-06-27T18:41:00Z">
          <w:r w:rsidDel="00B1712E">
            <w:delText xml:space="preserve"> </w:delText>
          </w:r>
        </w:del>
      </w:ins>
      <w:ins w:id="3181" w:author="David Recio" w:date="2022-06-24T18:37:00Z">
        <w:del w:id="3182" w:author="David Recio Arnés" w:date="2022-06-27T18:41:00Z">
          <w:r w:rsidDel="00B1712E">
            <w:delText xml:space="preserve"> </w:delText>
          </w:r>
        </w:del>
        <w:r>
          <w:t xml:space="preserve">añadir un usuario nuevo, </w:t>
        </w:r>
      </w:ins>
      <w:ins w:id="3183" w:author="David Recio" w:date="2022-06-24T18:36:00Z">
        <w:r>
          <w:t>eliminar todos los usuarios como caso de emergencia u obtener todos los usuarios</w:t>
        </w:r>
      </w:ins>
      <w:ins w:id="3184" w:author="David Recio" w:date="2022-06-24T18:37:00Z">
        <w:r>
          <w:t xml:space="preserve">, estas dos </w:t>
        </w:r>
      </w:ins>
      <w:ins w:id="3185" w:author="David Recio" w:date="2022-06-24T18:38:00Z">
        <w:r w:rsidR="00D66ED2">
          <w:t>últimas</w:t>
        </w:r>
      </w:ins>
      <w:ins w:id="3186" w:author="David Recio" w:date="2022-06-24T18:37:00Z">
        <w:r>
          <w:t xml:space="preserve"> acciones solo se le permiten al responsable de la gestión de los datos</w:t>
        </w:r>
      </w:ins>
      <w:ins w:id="3187" w:author="David Recio" w:date="2022-06-24T18:43:00Z">
        <w:r w:rsidR="00D66ED2">
          <w:t>.</w:t>
        </w:r>
      </w:ins>
    </w:p>
    <w:p w14:paraId="7567FBF3" w14:textId="1E5B50A1" w:rsidR="00D66ED2" w:rsidRDefault="00D66ED2">
      <w:pPr>
        <w:pStyle w:val="Prrafodelista"/>
        <w:numPr>
          <w:ilvl w:val="0"/>
          <w:numId w:val="38"/>
        </w:numPr>
        <w:ind w:left="142"/>
        <w:rPr>
          <w:ins w:id="3188" w:author="David Recio" w:date="2022-06-24T18:31:00Z"/>
        </w:rPr>
        <w:pPrChange w:id="3189" w:author="David Recio" w:date="2022-06-24T18:32:00Z">
          <w:pPr>
            <w:ind w:left="709"/>
          </w:pPr>
        </w:pPrChange>
      </w:pPr>
      <w:ins w:id="3190" w:author="David Recio" w:date="2022-06-24T18:41:00Z">
        <w:r>
          <w:lastRenderedPageBreak/>
          <w:t>Nota: permite obtener la</w:t>
        </w:r>
      </w:ins>
      <w:ins w:id="3191" w:author="David Recio" w:date="2022-06-24T18:42:00Z">
        <w:r>
          <w:t xml:space="preserve"> asignatura</w:t>
        </w:r>
      </w:ins>
      <w:ins w:id="3192" w:author="David Recio" w:date="2022-06-25T00:11:00Z">
        <w:r w:rsidR="008F3651">
          <w:t>,</w:t>
        </w:r>
      </w:ins>
      <w:ins w:id="3193" w:author="David Recio" w:date="2022-06-25T00:12:00Z">
        <w:r w:rsidR="008F3651">
          <w:t xml:space="preserve"> el riesgo</w:t>
        </w:r>
      </w:ins>
      <w:ins w:id="3194" w:author="David Recio" w:date="2022-06-24T19:02:00Z">
        <w:r w:rsidR="005D7D91">
          <w:t xml:space="preserve">, </w:t>
        </w:r>
      </w:ins>
      <w:ins w:id="3195" w:author="David Recio" w:date="2022-06-24T18:42:00Z">
        <w:r>
          <w:t>la puntuación obtenida en ella</w:t>
        </w:r>
      </w:ins>
      <w:ins w:id="3196" w:author="David Recio" w:date="2022-06-25T00:12:00Z">
        <w:r w:rsidR="008F3651">
          <w:t>, el tiempo de estudio recomendado</w:t>
        </w:r>
      </w:ins>
      <w:ins w:id="3197" w:author="David Recio" w:date="2022-06-24T19:02:00Z">
        <w:r w:rsidR="005D7D91">
          <w:t xml:space="preserve"> y el tiempo de estudio ded</w:t>
        </w:r>
      </w:ins>
      <w:ins w:id="3198" w:author="David Recio" w:date="2022-06-24T19:03:00Z">
        <w:r w:rsidR="005D7D91">
          <w:t>icado</w:t>
        </w:r>
      </w:ins>
      <w:ins w:id="3199" w:author="David Recio" w:date="2022-06-24T18:42:00Z">
        <w:r>
          <w:t>, actualizar l</w:t>
        </w:r>
      </w:ins>
      <w:ins w:id="3200" w:author="David Recio" w:date="2022-06-25T00:12:00Z">
        <w:r w:rsidR="008F3651">
          <w:t xml:space="preserve">os datos de </w:t>
        </w:r>
      </w:ins>
      <w:ins w:id="3201" w:author="David Recio" w:date="2022-06-24T18:42:00Z">
        <w:r>
          <w:t>la nota</w:t>
        </w:r>
      </w:ins>
      <w:ins w:id="3202" w:author="David Recio" w:date="2022-06-24T18:43:00Z">
        <w:r>
          <w:t>.</w:t>
        </w:r>
      </w:ins>
    </w:p>
    <w:p w14:paraId="36D5B3FB" w14:textId="3EB8C070" w:rsidR="0036665D" w:rsidRDefault="0036665D" w:rsidP="00B1712E">
      <w:pPr>
        <w:pStyle w:val="Prrafodelista"/>
        <w:numPr>
          <w:ilvl w:val="0"/>
          <w:numId w:val="38"/>
        </w:numPr>
        <w:ind w:left="142"/>
        <w:rPr>
          <w:ins w:id="3203" w:author="David Recio" w:date="2022-06-24T18:43:00Z"/>
        </w:rPr>
      </w:pPr>
      <w:ins w:id="3204" w:author="David Recio" w:date="2022-06-24T18:31:00Z">
        <w:r w:rsidRPr="0036665D">
          <w:t>Notas</w:t>
        </w:r>
      </w:ins>
      <w:ins w:id="3205" w:author="David Recio" w:date="2022-06-24T18:43:00Z">
        <w:r w:rsidR="00D66ED2">
          <w:t>: permite</w:t>
        </w:r>
      </w:ins>
      <w:ins w:id="3206" w:author="David Recio Arnés" w:date="2022-06-27T18:42:00Z">
        <w:r w:rsidR="00B1712E">
          <w:t xml:space="preserve"> </w:t>
        </w:r>
      </w:ins>
      <w:ins w:id="3207" w:author="David Recio" w:date="2022-06-24T18:43:00Z">
        <w:del w:id="3208" w:author="David Recio Arnés" w:date="2022-06-27T18:42:00Z">
          <w:r w:rsidR="00D66ED2" w:rsidDel="00B1712E">
            <w:delText xml:space="preserve">  </w:delText>
          </w:r>
        </w:del>
        <w:r w:rsidR="00D66ED2">
          <w:t>añadir una nota nueva, eliminar todas las notas como caso de emergencia u obtener todas las notas, estas dos últimas acciones solo se le permiten al responsable de la gestión de los datos.</w:t>
        </w:r>
      </w:ins>
    </w:p>
    <w:p w14:paraId="33AD9749" w14:textId="5FD88DF3" w:rsidR="00802E92" w:rsidRDefault="00802E92" w:rsidP="00B1712E">
      <w:pPr>
        <w:pStyle w:val="Prrafodelista"/>
        <w:numPr>
          <w:ilvl w:val="0"/>
          <w:numId w:val="38"/>
        </w:numPr>
        <w:ind w:left="142"/>
        <w:rPr>
          <w:ins w:id="3209" w:author="David Recio" w:date="2022-06-24T18:47:00Z"/>
        </w:rPr>
      </w:pPr>
      <w:ins w:id="3210" w:author="David Recio" w:date="2022-06-24T18:47:00Z">
        <w:r>
          <w:t>Formularios: permite añadir las respuestas de un formulario</w:t>
        </w:r>
      </w:ins>
    </w:p>
    <w:p w14:paraId="11CA9F49" w14:textId="116D1038" w:rsidR="00802E92" w:rsidRDefault="00802E92">
      <w:pPr>
        <w:pStyle w:val="Prrafodelista"/>
        <w:numPr>
          <w:ilvl w:val="0"/>
          <w:numId w:val="38"/>
        </w:numPr>
        <w:ind w:left="142"/>
        <w:rPr>
          <w:ins w:id="3211" w:author="David Recio" w:date="2022-06-24T18:31:00Z"/>
        </w:rPr>
        <w:pPrChange w:id="3212" w:author="David Recio" w:date="2022-06-24T18:43:00Z">
          <w:pPr>
            <w:ind w:left="709"/>
          </w:pPr>
        </w:pPrChange>
      </w:pPr>
      <w:ins w:id="3213" w:author="David Recio" w:date="2022-06-24T18:47:00Z">
        <w:r>
          <w:t>Formula</w:t>
        </w:r>
      </w:ins>
      <w:ins w:id="3214" w:author="David Recio" w:date="2022-06-24T18:48:00Z">
        <w:r>
          <w:t>rio: permite obtener las preguntas de un formulario en concreto.</w:t>
        </w:r>
      </w:ins>
    </w:p>
    <w:p w14:paraId="167E51DA" w14:textId="78FC253A" w:rsidR="0036665D" w:rsidRDefault="0036665D">
      <w:pPr>
        <w:ind w:left="1069"/>
        <w:rPr>
          <w:ins w:id="3215" w:author="David Recio" w:date="2022-06-24T18:31:00Z"/>
        </w:rPr>
        <w:pPrChange w:id="3216" w:author="David Recio" w:date="2022-06-24T18:46:00Z">
          <w:pPr>
            <w:ind w:left="709"/>
          </w:pPr>
        </w:pPrChange>
      </w:pPr>
    </w:p>
    <w:p w14:paraId="1B9588AE" w14:textId="403C6B8A" w:rsidR="00E5440C" w:rsidRPr="00B1712E" w:rsidRDefault="00E5440C" w:rsidP="00B1712E">
      <w:pPr>
        <w:pStyle w:val="Ttulo4"/>
        <w:ind w:left="426" w:hanging="1006"/>
        <w:rPr>
          <w:ins w:id="3217" w:author="David Recio" w:date="2022-06-24T18:48:00Z"/>
          <w:b/>
          <w:bCs/>
          <w:i w:val="0"/>
          <w:iCs w:val="0"/>
          <w:color w:val="000000" w:themeColor="text1"/>
          <w:rPrChange w:id="3218" w:author="David Recio Arnés" w:date="2022-06-27T18:42:00Z">
            <w:rPr>
              <w:ins w:id="3219" w:author="David Recio" w:date="2022-06-24T18:48:00Z"/>
              <w:i w:val="0"/>
              <w:iCs w:val="0"/>
            </w:rPr>
          </w:rPrChange>
        </w:rPr>
      </w:pPr>
      <w:ins w:id="3220" w:author="David Recio" w:date="2022-06-24T17:17:00Z">
        <w:r w:rsidRPr="00B1712E">
          <w:rPr>
            <w:b/>
            <w:bCs/>
            <w:i w:val="0"/>
            <w:iCs w:val="0"/>
            <w:color w:val="000000" w:themeColor="text1"/>
            <w:rPrChange w:id="3221" w:author="David Recio Arnés" w:date="2022-06-27T18:42:00Z">
              <w:rPr>
                <w:i w:val="0"/>
                <w:iCs w:val="0"/>
              </w:rPr>
            </w:rPrChange>
          </w:rPr>
          <w:t>Atributos de los recursos</w:t>
        </w:r>
      </w:ins>
    </w:p>
    <w:p w14:paraId="68F6598F" w14:textId="60DAAD4E" w:rsidR="00286B01" w:rsidRPr="00CA459A" w:rsidRDefault="00286B01" w:rsidP="00E57E7D">
      <w:pPr>
        <w:ind w:left="-567" w:right="-7" w:firstLine="1276"/>
        <w:rPr>
          <w:ins w:id="3222" w:author="David Recio" w:date="2022-06-24T18:51:00Z"/>
          <w:rFonts w:cstheme="minorHAnsi"/>
          <w:color w:val="000000" w:themeColor="text1"/>
          <w:szCs w:val="24"/>
          <w:rPrChange w:id="3223" w:author="David Recio Arnés" w:date="2022-06-27T18:49:00Z">
            <w:rPr>
              <w:ins w:id="3224" w:author="David Recio" w:date="2022-06-24T18:51:00Z"/>
            </w:rPr>
          </w:rPrChange>
        </w:rPr>
      </w:pPr>
      <w:ins w:id="3225" w:author="David Recio" w:date="2022-06-24T18:49:00Z">
        <w:r w:rsidRPr="00CA459A">
          <w:rPr>
            <w:rFonts w:cstheme="minorHAnsi"/>
            <w:color w:val="000000" w:themeColor="text1"/>
            <w:szCs w:val="24"/>
            <w:rPrChange w:id="3226" w:author="David Recio Arnés" w:date="2022-06-27T18:49:00Z">
              <w:rPr/>
            </w:rPrChange>
          </w:rPr>
          <w:t xml:space="preserve">En este apartado se detallará a cada recurso definido anteriormente, explicando sus atributos </w:t>
        </w:r>
      </w:ins>
      <w:ins w:id="3227" w:author="David Recio" w:date="2022-06-24T18:50:00Z">
        <w:r w:rsidRPr="00CA459A">
          <w:rPr>
            <w:rFonts w:cstheme="minorHAnsi"/>
            <w:color w:val="000000" w:themeColor="text1"/>
            <w:szCs w:val="24"/>
            <w:rPrChange w:id="3228" w:author="David Recio Arnés" w:date="2022-06-27T18:49:00Z">
              <w:rPr/>
            </w:rPrChange>
          </w:rPr>
          <w:t>y características</w:t>
        </w:r>
      </w:ins>
      <w:ins w:id="3229" w:author="David Recio" w:date="2022-06-24T18:56:00Z">
        <w:r w:rsidR="004D5658" w:rsidRPr="00CA459A">
          <w:rPr>
            <w:rFonts w:cstheme="minorHAnsi"/>
            <w:color w:val="000000" w:themeColor="text1"/>
            <w:szCs w:val="24"/>
            <w:rPrChange w:id="3230" w:author="David Recio Arnés" w:date="2022-06-27T18:49:00Z">
              <w:rPr/>
            </w:rPrChange>
          </w:rPr>
          <w:t xml:space="preserve"> más importantes</w:t>
        </w:r>
      </w:ins>
      <w:ins w:id="3231" w:author="David Recio" w:date="2022-06-24T18:51:00Z">
        <w:r w:rsidR="004D5658" w:rsidRPr="00CA459A">
          <w:rPr>
            <w:rFonts w:cstheme="minorHAnsi"/>
            <w:color w:val="000000" w:themeColor="text1"/>
            <w:szCs w:val="24"/>
            <w:rPrChange w:id="3232" w:author="David Recio Arnés" w:date="2022-06-27T18:49:00Z">
              <w:rPr/>
            </w:rPrChange>
          </w:rPr>
          <w:t>.</w:t>
        </w:r>
      </w:ins>
    </w:p>
    <w:p w14:paraId="46351B59" w14:textId="5026E134" w:rsidR="004D5658" w:rsidRPr="00CA459A" w:rsidRDefault="004D5658">
      <w:pPr>
        <w:pStyle w:val="Ttulo5"/>
        <w:ind w:right="-7"/>
        <w:rPr>
          <w:ins w:id="3233" w:author="David Recio" w:date="2022-06-24T18:54:00Z"/>
          <w:rFonts w:asciiTheme="minorHAnsi" w:hAnsiTheme="minorHAnsi" w:cstheme="minorHAnsi"/>
          <w:i/>
          <w:iCs/>
          <w:color w:val="000000" w:themeColor="text1"/>
          <w:szCs w:val="24"/>
          <w:u w:val="single"/>
          <w:rPrChange w:id="3234" w:author="David Recio Arnés" w:date="2022-06-27T18:49:00Z">
            <w:rPr>
              <w:ins w:id="3235" w:author="David Recio" w:date="2022-06-24T18:54:00Z"/>
              <w:i w:val="0"/>
              <w:iCs w:val="0"/>
            </w:rPr>
          </w:rPrChange>
        </w:rPr>
        <w:pPrChange w:id="3236" w:author="David Recio" w:date="2022-06-27T08:36:00Z">
          <w:pPr>
            <w:pStyle w:val="Ttulo4"/>
            <w:numPr>
              <w:ilvl w:val="4"/>
            </w:numPr>
            <w:ind w:left="1008" w:hanging="1008"/>
          </w:pPr>
        </w:pPrChange>
      </w:pPr>
      <w:ins w:id="3237" w:author="David Recio" w:date="2022-06-24T18:52:00Z">
        <w:r w:rsidRPr="00CA459A">
          <w:rPr>
            <w:rFonts w:asciiTheme="minorHAnsi" w:hAnsiTheme="minorHAnsi" w:cstheme="minorHAnsi"/>
            <w:color w:val="000000" w:themeColor="text1"/>
            <w:szCs w:val="24"/>
            <w:u w:val="single"/>
            <w:rPrChange w:id="3238" w:author="David Recio Arnés" w:date="2022-06-27T18:49:00Z">
              <w:rPr/>
            </w:rPrChange>
          </w:rPr>
          <w:t>Usuario</w:t>
        </w:r>
      </w:ins>
      <w:ins w:id="3239" w:author="David Recio" w:date="2022-06-24T18:54:00Z">
        <w:r w:rsidRPr="00CA459A">
          <w:rPr>
            <w:rFonts w:asciiTheme="minorHAnsi" w:hAnsiTheme="minorHAnsi" w:cstheme="minorHAnsi"/>
            <w:color w:val="000000" w:themeColor="text1"/>
            <w:szCs w:val="24"/>
            <w:u w:val="single"/>
            <w:rPrChange w:id="3240" w:author="David Recio Arnés" w:date="2022-06-27T18:49:00Z">
              <w:rPr/>
            </w:rPrChange>
          </w:rPr>
          <w:t>:</w:t>
        </w:r>
      </w:ins>
    </w:p>
    <w:p w14:paraId="78B4525E" w14:textId="1354C480" w:rsidR="004D5658" w:rsidRPr="00CA459A" w:rsidDel="00B1712E" w:rsidRDefault="004D5658" w:rsidP="00E57E7D">
      <w:pPr>
        <w:ind w:left="-567" w:right="-7" w:firstLine="1276"/>
        <w:rPr>
          <w:ins w:id="3241" w:author="David Recio" w:date="2022-06-24T18:55:00Z"/>
          <w:del w:id="3242" w:author="David Recio Arnés" w:date="2022-06-27T18:44:00Z"/>
          <w:rFonts w:cstheme="minorHAnsi"/>
          <w:color w:val="000000" w:themeColor="text1"/>
          <w:szCs w:val="24"/>
          <w:rPrChange w:id="3243" w:author="David Recio Arnés" w:date="2022-06-27T18:49:00Z">
            <w:rPr>
              <w:ins w:id="3244" w:author="David Recio" w:date="2022-06-24T18:55:00Z"/>
              <w:del w:id="3245" w:author="David Recio Arnés" w:date="2022-06-27T18:44:00Z"/>
            </w:rPr>
          </w:rPrChange>
        </w:rPr>
      </w:pPr>
      <w:ins w:id="3246" w:author="David Recio" w:date="2022-06-24T18:54:00Z">
        <w:r w:rsidRPr="00CA459A">
          <w:rPr>
            <w:rFonts w:cstheme="minorHAnsi"/>
            <w:color w:val="000000" w:themeColor="text1"/>
            <w:szCs w:val="24"/>
            <w:rPrChange w:id="3247" w:author="David Recio Arnés" w:date="2022-06-27T18:49:00Z">
              <w:rPr/>
            </w:rPrChange>
          </w:rPr>
          <w:t xml:space="preserve">La API requiere la creación de uno, </w:t>
        </w:r>
      </w:ins>
      <w:ins w:id="3248" w:author="David Recio" w:date="2022-06-24T18:55:00Z">
        <w:r w:rsidRPr="00CA459A">
          <w:rPr>
            <w:rFonts w:cstheme="minorHAnsi"/>
            <w:color w:val="000000" w:themeColor="text1"/>
            <w:szCs w:val="24"/>
            <w:rPrChange w:id="3249" w:author="David Recio Arnés" w:date="2022-06-27T18:49:00Z">
              <w:rPr/>
            </w:rPrChange>
          </w:rPr>
          <w:t>para poder identificar y enlazar los datos necesarios parar realizar las recomendaciones personalizadas.</w:t>
        </w:r>
      </w:ins>
      <w:ins w:id="3250" w:author="David Recio Arnés" w:date="2022-06-27T18:44:00Z">
        <w:r w:rsidR="00B1712E" w:rsidRPr="00CA459A">
          <w:rPr>
            <w:rFonts w:cstheme="minorHAnsi"/>
            <w:color w:val="000000" w:themeColor="text1"/>
            <w:szCs w:val="24"/>
          </w:rPr>
          <w:t xml:space="preserve"> </w:t>
        </w:r>
      </w:ins>
    </w:p>
    <w:p w14:paraId="7F236291" w14:textId="240DD234" w:rsidR="004D5658" w:rsidRPr="00CA459A" w:rsidRDefault="004D5658">
      <w:pPr>
        <w:ind w:left="-567" w:right="-7" w:firstLine="1276"/>
        <w:rPr>
          <w:ins w:id="3251" w:author="David Recio" w:date="2022-06-24T18:56:00Z"/>
          <w:rFonts w:cstheme="minorHAnsi"/>
          <w:color w:val="000000" w:themeColor="text1"/>
          <w:szCs w:val="24"/>
          <w:rPrChange w:id="3252" w:author="David Recio Arnés" w:date="2022-06-27T18:49:00Z">
            <w:rPr>
              <w:ins w:id="3253" w:author="David Recio" w:date="2022-06-24T18:56:00Z"/>
            </w:rPr>
          </w:rPrChange>
        </w:rPr>
        <w:pPrChange w:id="3254" w:author="David Recio Arnés" w:date="2022-06-27T18:44:00Z">
          <w:pPr>
            <w:ind w:left="1008"/>
          </w:pPr>
        </w:pPrChange>
      </w:pPr>
      <w:ins w:id="3255" w:author="David Recio" w:date="2022-06-24T18:55:00Z">
        <w:r w:rsidRPr="00CA459A">
          <w:rPr>
            <w:rFonts w:cstheme="minorHAnsi"/>
            <w:color w:val="000000" w:themeColor="text1"/>
            <w:szCs w:val="24"/>
            <w:rPrChange w:id="3256" w:author="David Recio Arnés" w:date="2022-06-27T18:49:00Z">
              <w:rPr/>
            </w:rPrChange>
          </w:rPr>
          <w:t>Los atributos que po</w:t>
        </w:r>
      </w:ins>
      <w:ins w:id="3257" w:author="David Recio" w:date="2022-06-24T18:56:00Z">
        <w:r w:rsidRPr="00CA459A">
          <w:rPr>
            <w:rFonts w:cstheme="minorHAnsi"/>
            <w:color w:val="000000" w:themeColor="text1"/>
            <w:szCs w:val="24"/>
            <w:rPrChange w:id="3258" w:author="David Recio Arnés" w:date="2022-06-27T18:49:00Z">
              <w:rPr/>
            </w:rPrChange>
          </w:rPr>
          <w:t>see el usuario son:</w:t>
        </w:r>
      </w:ins>
    </w:p>
    <w:p w14:paraId="4145D481" w14:textId="63F15351" w:rsidR="004D5658" w:rsidRPr="00CA459A" w:rsidRDefault="004D5658" w:rsidP="00E57E7D">
      <w:pPr>
        <w:pStyle w:val="Prrafodelista"/>
        <w:numPr>
          <w:ilvl w:val="0"/>
          <w:numId w:val="39"/>
        </w:numPr>
        <w:ind w:left="142" w:right="-7"/>
        <w:rPr>
          <w:ins w:id="3259" w:author="David Recio" w:date="2022-06-24T18:56:00Z"/>
          <w:rFonts w:cstheme="minorHAnsi"/>
          <w:color w:val="000000" w:themeColor="text1"/>
          <w:szCs w:val="24"/>
          <w:rPrChange w:id="3260" w:author="David Recio Arnés" w:date="2022-06-27T18:49:00Z">
            <w:rPr>
              <w:ins w:id="3261" w:author="David Recio" w:date="2022-06-24T18:56:00Z"/>
            </w:rPr>
          </w:rPrChange>
        </w:rPr>
      </w:pPr>
      <w:commentRangeStart w:id="3262"/>
      <w:ins w:id="3263" w:author="David Recio" w:date="2022-06-24T18:56:00Z">
        <w:r w:rsidRPr="00CA459A">
          <w:rPr>
            <w:rFonts w:cstheme="minorHAnsi"/>
            <w:color w:val="000000" w:themeColor="text1"/>
            <w:szCs w:val="24"/>
            <w:rPrChange w:id="3264" w:author="David Recio Arnés" w:date="2022-06-27T18:49:00Z">
              <w:rPr/>
            </w:rPrChange>
          </w:rPr>
          <w:t>Nombre: es el identi</w:t>
        </w:r>
      </w:ins>
      <w:ins w:id="3265" w:author="David Recio" w:date="2022-06-24T18:57:00Z">
        <w:r w:rsidRPr="00CA459A">
          <w:rPr>
            <w:rFonts w:cstheme="minorHAnsi"/>
            <w:color w:val="000000" w:themeColor="text1"/>
            <w:szCs w:val="24"/>
            <w:rPrChange w:id="3266" w:author="David Recio Arnés" w:date="2022-06-27T18:49:00Z">
              <w:rPr/>
            </w:rPrChange>
          </w:rPr>
          <w:t xml:space="preserve">ficador para el usuario, que este tendrá que añadir para poder realizar las </w:t>
        </w:r>
        <w:r w:rsidR="005D7D91" w:rsidRPr="00CA459A">
          <w:rPr>
            <w:rFonts w:cstheme="minorHAnsi"/>
            <w:color w:val="000000" w:themeColor="text1"/>
            <w:szCs w:val="24"/>
            <w:rPrChange w:id="3267" w:author="David Recio Arnés" w:date="2022-06-27T18:49:00Z">
              <w:rPr/>
            </w:rPrChange>
          </w:rPr>
          <w:t>recomendaciones.</w:t>
        </w:r>
      </w:ins>
    </w:p>
    <w:p w14:paraId="726214C1" w14:textId="050658CC" w:rsidR="007C7A1A" w:rsidRPr="00CA459A" w:rsidRDefault="004D5658" w:rsidP="00E57E7D">
      <w:pPr>
        <w:pStyle w:val="Prrafodelista"/>
        <w:numPr>
          <w:ilvl w:val="0"/>
          <w:numId w:val="39"/>
        </w:numPr>
        <w:ind w:left="142" w:right="-7"/>
        <w:rPr>
          <w:ins w:id="3268" w:author="David Recio" w:date="2022-06-25T02:15:00Z"/>
          <w:rFonts w:cstheme="minorHAnsi"/>
          <w:color w:val="000000" w:themeColor="text1"/>
          <w:szCs w:val="24"/>
          <w:rPrChange w:id="3269" w:author="David Recio Arnés" w:date="2022-06-27T18:49:00Z">
            <w:rPr>
              <w:ins w:id="3270" w:author="David Recio" w:date="2022-06-25T02:15:00Z"/>
            </w:rPr>
          </w:rPrChange>
        </w:rPr>
      </w:pPr>
      <w:ins w:id="3271" w:author="David Recio" w:date="2022-06-24T18:56:00Z">
        <w:r w:rsidRPr="00CA459A">
          <w:rPr>
            <w:rFonts w:cstheme="minorHAnsi"/>
            <w:color w:val="000000" w:themeColor="text1"/>
            <w:szCs w:val="24"/>
            <w:rPrChange w:id="3272" w:author="David Recio Arnés" w:date="2022-06-27T18:49:00Z">
              <w:rPr/>
            </w:rPrChange>
          </w:rPr>
          <w:t>Contraseña</w:t>
        </w:r>
      </w:ins>
      <w:ins w:id="3273" w:author="David Recio" w:date="2022-06-24T18:58:00Z">
        <w:r w:rsidR="005D7D91" w:rsidRPr="00CA459A">
          <w:rPr>
            <w:rFonts w:cstheme="minorHAnsi"/>
            <w:color w:val="000000" w:themeColor="text1"/>
            <w:szCs w:val="24"/>
            <w:rPrChange w:id="3274" w:author="David Recio Arnés" w:date="2022-06-27T18:49:00Z">
              <w:rPr/>
            </w:rPrChange>
          </w:rPr>
          <w:t>: un mecanismo de seguridad, para que los datos de los usuarios sean individuales.</w:t>
        </w:r>
      </w:ins>
    </w:p>
    <w:p w14:paraId="5F8930D9" w14:textId="04FB336B" w:rsidR="00B24F24" w:rsidRPr="00CA459A" w:rsidRDefault="00B24F24" w:rsidP="00E57E7D">
      <w:pPr>
        <w:pStyle w:val="Prrafodelista"/>
        <w:numPr>
          <w:ilvl w:val="0"/>
          <w:numId w:val="39"/>
        </w:numPr>
        <w:ind w:left="142" w:right="-7"/>
        <w:rPr>
          <w:ins w:id="3275" w:author="David Recio" w:date="2022-06-25T02:15:00Z"/>
          <w:rFonts w:cstheme="minorHAnsi"/>
          <w:color w:val="000000" w:themeColor="text1"/>
          <w:szCs w:val="24"/>
          <w:rPrChange w:id="3276" w:author="David Recio Arnés" w:date="2022-06-27T18:49:00Z">
            <w:rPr>
              <w:ins w:id="3277" w:author="David Recio" w:date="2022-06-25T02:15:00Z"/>
            </w:rPr>
          </w:rPrChange>
        </w:rPr>
      </w:pPr>
      <w:ins w:id="3278" w:author="David Recio" w:date="2022-06-25T02:15:00Z">
        <w:r w:rsidRPr="00CA459A">
          <w:rPr>
            <w:rFonts w:cstheme="minorHAnsi"/>
            <w:color w:val="000000" w:themeColor="text1"/>
            <w:szCs w:val="24"/>
            <w:rPrChange w:id="3279" w:author="David Recio Arnés" w:date="2022-06-27T18:49:00Z">
              <w:rPr/>
            </w:rPrChange>
          </w:rPr>
          <w:t>Aptitud</w:t>
        </w:r>
      </w:ins>
      <w:ins w:id="3280" w:author="David Recio" w:date="2022-06-25T02:16:00Z">
        <w:r w:rsidRPr="00CA459A">
          <w:rPr>
            <w:rFonts w:cstheme="minorHAnsi"/>
            <w:color w:val="000000" w:themeColor="text1"/>
            <w:szCs w:val="24"/>
            <w:rPrChange w:id="3281" w:author="David Recio Arnés" w:date="2022-06-27T18:49:00Z">
              <w:rPr/>
            </w:rPrChange>
          </w:rPr>
          <w:t>es</w:t>
        </w:r>
      </w:ins>
      <w:ins w:id="3282" w:author="David Recio" w:date="2022-06-25T02:15:00Z">
        <w:r w:rsidRPr="00CA459A">
          <w:rPr>
            <w:rFonts w:cstheme="minorHAnsi"/>
            <w:color w:val="000000" w:themeColor="text1"/>
            <w:szCs w:val="24"/>
            <w:rPrChange w:id="3283" w:author="David Recio Arnés" w:date="2022-06-27T18:49:00Z">
              <w:rPr/>
            </w:rPrChange>
          </w:rPr>
          <w:t>:</w:t>
        </w:r>
      </w:ins>
      <w:ins w:id="3284" w:author="David Recio" w:date="2022-06-25T02:19:00Z">
        <w:r w:rsidR="000D2CD0" w:rsidRPr="00CA459A">
          <w:rPr>
            <w:rFonts w:cstheme="minorHAnsi"/>
            <w:color w:val="000000" w:themeColor="text1"/>
            <w:szCs w:val="24"/>
            <w:rPrChange w:id="3285" w:author="David Recio Arnés" w:date="2022-06-27T18:49:00Z">
              <w:rPr/>
            </w:rPrChange>
          </w:rPr>
          <w:t xml:space="preserve"> </w:t>
        </w:r>
      </w:ins>
      <w:ins w:id="3286" w:author="David Recio" w:date="2022-06-25T02:20:00Z">
        <w:r w:rsidR="000D2CD0" w:rsidRPr="00CA459A">
          <w:rPr>
            <w:rFonts w:cstheme="minorHAnsi"/>
            <w:color w:val="000000" w:themeColor="text1"/>
            <w:szCs w:val="24"/>
            <w:rPrChange w:id="3287" w:author="David Recio Arnés" w:date="2022-06-27T18:49:00Z">
              <w:rPr/>
            </w:rPrChange>
          </w:rPr>
          <w:t xml:space="preserve">guarda los </w:t>
        </w:r>
      </w:ins>
      <w:ins w:id="3288" w:author="David Recio" w:date="2022-06-25T02:19:00Z">
        <w:r w:rsidR="000D2CD0" w:rsidRPr="00CA459A">
          <w:rPr>
            <w:rFonts w:cstheme="minorHAnsi"/>
            <w:color w:val="000000" w:themeColor="text1"/>
            <w:szCs w:val="24"/>
            <w:rPrChange w:id="3289" w:author="David Recio Arnés" w:date="2022-06-27T18:49:00Z">
              <w:rPr/>
            </w:rPrChange>
          </w:rPr>
          <w:t>tipo</w:t>
        </w:r>
      </w:ins>
      <w:ins w:id="3290" w:author="David Recio" w:date="2022-06-25T02:20:00Z">
        <w:r w:rsidR="000D2CD0" w:rsidRPr="00CA459A">
          <w:rPr>
            <w:rFonts w:cstheme="minorHAnsi"/>
            <w:color w:val="000000" w:themeColor="text1"/>
            <w:szCs w:val="24"/>
            <w:rPrChange w:id="3291" w:author="David Recio Arnés" w:date="2022-06-27T18:49:00Z">
              <w:rPr/>
            </w:rPrChange>
          </w:rPr>
          <w:t>s</w:t>
        </w:r>
      </w:ins>
      <w:ins w:id="3292" w:author="David Recio" w:date="2022-06-25T02:19:00Z">
        <w:r w:rsidR="000D2CD0" w:rsidRPr="00CA459A">
          <w:rPr>
            <w:rFonts w:cstheme="minorHAnsi"/>
            <w:color w:val="000000" w:themeColor="text1"/>
            <w:szCs w:val="24"/>
            <w:rPrChange w:id="3293" w:author="David Recio Arnés" w:date="2022-06-27T18:49:00Z">
              <w:rPr/>
            </w:rPrChange>
          </w:rPr>
          <w:t xml:space="preserve"> de carreras eres </w:t>
        </w:r>
      </w:ins>
      <w:ins w:id="3294" w:author="David Recio" w:date="2022-06-25T02:20:00Z">
        <w:r w:rsidR="000D2CD0" w:rsidRPr="00CA459A">
          <w:rPr>
            <w:rFonts w:cstheme="minorHAnsi"/>
            <w:color w:val="000000" w:themeColor="text1"/>
            <w:szCs w:val="24"/>
            <w:rPrChange w:id="3295" w:author="David Recio Arnés" w:date="2022-06-27T18:49:00Z">
              <w:rPr/>
            </w:rPrChange>
          </w:rPr>
          <w:t>más</w:t>
        </w:r>
      </w:ins>
      <w:ins w:id="3296" w:author="David Recio" w:date="2022-06-25T02:19:00Z">
        <w:r w:rsidR="000D2CD0" w:rsidRPr="00CA459A">
          <w:rPr>
            <w:rFonts w:cstheme="minorHAnsi"/>
            <w:color w:val="000000" w:themeColor="text1"/>
            <w:szCs w:val="24"/>
            <w:rPrChange w:id="3297" w:author="David Recio Arnés" w:date="2022-06-27T18:49:00Z">
              <w:rPr/>
            </w:rPrChange>
          </w:rPr>
          <w:t xml:space="preserve"> compatible</w:t>
        </w:r>
      </w:ins>
      <w:ins w:id="3298" w:author="David Recio Arnés" w:date="2022-06-27T18:44:00Z">
        <w:r w:rsidR="00E57E7D" w:rsidRPr="00CA459A">
          <w:rPr>
            <w:rFonts w:cstheme="minorHAnsi"/>
            <w:color w:val="000000" w:themeColor="text1"/>
            <w:szCs w:val="24"/>
          </w:rPr>
          <w:t>.</w:t>
        </w:r>
      </w:ins>
    </w:p>
    <w:p w14:paraId="5D5D8E10" w14:textId="556DB49A" w:rsidR="00B24F24" w:rsidRPr="00CA459A" w:rsidRDefault="00B24F24" w:rsidP="00E57E7D">
      <w:pPr>
        <w:pStyle w:val="Prrafodelista"/>
        <w:numPr>
          <w:ilvl w:val="0"/>
          <w:numId w:val="39"/>
        </w:numPr>
        <w:ind w:left="142" w:right="-7"/>
        <w:rPr>
          <w:ins w:id="3299" w:author="David Recio" w:date="2022-06-25T02:16:00Z"/>
          <w:rFonts w:cstheme="minorHAnsi"/>
          <w:color w:val="000000" w:themeColor="text1"/>
          <w:szCs w:val="24"/>
          <w:rPrChange w:id="3300" w:author="David Recio Arnés" w:date="2022-06-27T18:49:00Z">
            <w:rPr>
              <w:ins w:id="3301" w:author="David Recio" w:date="2022-06-25T02:16:00Z"/>
            </w:rPr>
          </w:rPrChange>
        </w:rPr>
      </w:pPr>
      <w:ins w:id="3302" w:author="David Recio" w:date="2022-06-25T02:16:00Z">
        <w:r w:rsidRPr="00CA459A">
          <w:rPr>
            <w:rFonts w:cstheme="minorHAnsi"/>
            <w:color w:val="000000" w:themeColor="text1"/>
            <w:szCs w:val="24"/>
            <w:rPrChange w:id="3303" w:author="David Recio Arnés" w:date="2022-06-27T18:49:00Z">
              <w:rPr/>
            </w:rPrChange>
          </w:rPr>
          <w:t>Intereses:</w:t>
        </w:r>
      </w:ins>
      <w:ins w:id="3304" w:author="David Recio" w:date="2022-06-25T02:19:00Z">
        <w:r w:rsidR="000D2CD0" w:rsidRPr="00CA459A">
          <w:rPr>
            <w:rFonts w:cstheme="minorHAnsi"/>
            <w:color w:val="000000" w:themeColor="text1"/>
            <w:szCs w:val="24"/>
            <w:rPrChange w:id="3305" w:author="David Recio Arnés" w:date="2022-06-27T18:49:00Z">
              <w:rPr/>
            </w:rPrChange>
          </w:rPr>
          <w:t xml:space="preserve"> </w:t>
        </w:r>
      </w:ins>
      <w:ins w:id="3306" w:author="David Recio" w:date="2022-06-25T02:20:00Z">
        <w:r w:rsidR="000D2CD0" w:rsidRPr="00CA459A">
          <w:rPr>
            <w:rFonts w:cstheme="minorHAnsi"/>
            <w:color w:val="000000" w:themeColor="text1"/>
            <w:szCs w:val="24"/>
            <w:rPrChange w:id="3307" w:author="David Recio Arnés" w:date="2022-06-27T18:49:00Z">
              <w:rPr/>
            </w:rPrChange>
          </w:rPr>
          <w:t>guarda los tipos de carreras eres más te pueden gustar</w:t>
        </w:r>
      </w:ins>
      <w:ins w:id="3308" w:author="David Recio Arnés" w:date="2022-06-27T18:44:00Z">
        <w:r w:rsidR="00E57E7D" w:rsidRPr="00CA459A">
          <w:rPr>
            <w:rFonts w:cstheme="minorHAnsi"/>
            <w:color w:val="000000" w:themeColor="text1"/>
            <w:szCs w:val="24"/>
          </w:rPr>
          <w:t>.</w:t>
        </w:r>
      </w:ins>
    </w:p>
    <w:p w14:paraId="74D87FAA" w14:textId="54A3725E" w:rsidR="00B24F24" w:rsidRPr="00CA459A" w:rsidRDefault="00B24F24">
      <w:pPr>
        <w:pStyle w:val="Prrafodelista"/>
        <w:numPr>
          <w:ilvl w:val="0"/>
          <w:numId w:val="39"/>
        </w:numPr>
        <w:ind w:left="142" w:right="-7"/>
        <w:rPr>
          <w:ins w:id="3309" w:author="David Recio" w:date="2022-06-24T18:52:00Z"/>
          <w:rFonts w:cstheme="minorHAnsi"/>
          <w:color w:val="000000" w:themeColor="text1"/>
          <w:szCs w:val="24"/>
          <w:rPrChange w:id="3310" w:author="David Recio Arnés" w:date="2022-06-27T18:49:00Z">
            <w:rPr>
              <w:ins w:id="3311" w:author="David Recio" w:date="2022-06-24T18:52:00Z"/>
            </w:rPr>
          </w:rPrChange>
        </w:rPr>
        <w:pPrChange w:id="3312" w:author="David Recio" w:date="2022-06-24T19:04:00Z">
          <w:pPr>
            <w:pStyle w:val="Ttulo4"/>
            <w:numPr>
              <w:ilvl w:val="4"/>
            </w:numPr>
            <w:ind w:left="1008" w:hanging="1008"/>
          </w:pPr>
        </w:pPrChange>
      </w:pPr>
      <w:ins w:id="3313" w:author="David Recio" w:date="2022-06-25T02:16:00Z">
        <w:r w:rsidRPr="00CA459A">
          <w:rPr>
            <w:rFonts w:cstheme="minorHAnsi"/>
            <w:color w:val="000000" w:themeColor="text1"/>
            <w:szCs w:val="24"/>
            <w:rPrChange w:id="3314" w:author="David Recio Arnés" w:date="2022-06-27T18:49:00Z">
              <w:rPr>
                <w:i w:val="0"/>
                <w:iCs w:val="0"/>
              </w:rPr>
            </w:rPrChange>
          </w:rPr>
          <w:t xml:space="preserve">Nivel de </w:t>
        </w:r>
      </w:ins>
      <w:ins w:id="3315" w:author="David Recio" w:date="2022-06-25T02:17:00Z">
        <w:r w:rsidRPr="00CA459A">
          <w:rPr>
            <w:rFonts w:cstheme="minorHAnsi"/>
            <w:color w:val="000000" w:themeColor="text1"/>
            <w:szCs w:val="24"/>
            <w:rPrChange w:id="3316" w:author="David Recio Arnés" w:date="2022-06-27T18:49:00Z">
              <w:rPr>
                <w:i w:val="0"/>
                <w:iCs w:val="0"/>
              </w:rPr>
            </w:rPrChange>
          </w:rPr>
          <w:t>concentración:</w:t>
        </w:r>
      </w:ins>
      <w:ins w:id="3317" w:author="David Recio" w:date="2022-06-25T02:20:00Z">
        <w:r w:rsidR="000D2CD0" w:rsidRPr="00CA459A">
          <w:rPr>
            <w:rFonts w:cstheme="minorHAnsi"/>
            <w:color w:val="000000" w:themeColor="text1"/>
            <w:szCs w:val="24"/>
            <w:rPrChange w:id="3318" w:author="David Recio Arnés" w:date="2022-06-27T18:49:00Z">
              <w:rPr>
                <w:i w:val="0"/>
                <w:iCs w:val="0"/>
              </w:rPr>
            </w:rPrChange>
          </w:rPr>
          <w:t xml:space="preserve"> mide la capacidad de concentración</w:t>
        </w:r>
        <w:del w:id="3319" w:author="David Recio Arnés" w:date="2022-06-27T18:44:00Z">
          <w:r w:rsidR="000D2CD0" w:rsidRPr="00CA459A" w:rsidDel="00E57E7D">
            <w:rPr>
              <w:rFonts w:cstheme="minorHAnsi"/>
              <w:color w:val="000000" w:themeColor="text1"/>
              <w:szCs w:val="24"/>
              <w:rPrChange w:id="3320" w:author="David Recio Arnés" w:date="2022-06-27T18:49:00Z">
                <w:rPr>
                  <w:i w:val="0"/>
                  <w:iCs w:val="0"/>
                </w:rPr>
              </w:rPrChange>
            </w:rPr>
            <w:delText xml:space="preserve"> </w:delText>
          </w:r>
        </w:del>
      </w:ins>
      <w:commentRangeEnd w:id="3262"/>
      <w:del w:id="3321" w:author="David Recio Arnés" w:date="2022-06-27T18:44:00Z">
        <w:r w:rsidR="009039EF" w:rsidRPr="00CA459A" w:rsidDel="00E57E7D">
          <w:rPr>
            <w:rStyle w:val="Refdecomentario"/>
            <w:rFonts w:cstheme="minorHAnsi"/>
            <w:color w:val="000000" w:themeColor="text1"/>
            <w:sz w:val="24"/>
            <w:szCs w:val="24"/>
            <w:rPrChange w:id="3322" w:author="David Recio Arnés" w:date="2022-06-27T18:49:00Z">
              <w:rPr>
                <w:rStyle w:val="Refdecomentario"/>
                <w:i w:val="0"/>
                <w:iCs w:val="0"/>
              </w:rPr>
            </w:rPrChange>
          </w:rPr>
          <w:commentReference w:id="3262"/>
        </w:r>
      </w:del>
      <w:ins w:id="3323" w:author="David Recio Arnés" w:date="2022-06-27T18:44:00Z">
        <w:r w:rsidR="00E57E7D" w:rsidRPr="00CA459A">
          <w:rPr>
            <w:rFonts w:cstheme="minorHAnsi"/>
            <w:color w:val="000000" w:themeColor="text1"/>
            <w:szCs w:val="24"/>
          </w:rPr>
          <w:t>.</w:t>
        </w:r>
      </w:ins>
    </w:p>
    <w:p w14:paraId="1A4604D6" w14:textId="44209FF2" w:rsidR="004D5658" w:rsidRPr="00E57E7D" w:rsidRDefault="004D5658">
      <w:pPr>
        <w:pStyle w:val="Ttulo5"/>
        <w:ind w:left="1560"/>
        <w:rPr>
          <w:ins w:id="3324" w:author="David Recio" w:date="2022-06-24T19:02:00Z"/>
          <w:color w:val="000000" w:themeColor="text1"/>
          <w:u w:val="single"/>
          <w:rPrChange w:id="3325" w:author="David Recio Arnés" w:date="2022-06-27T18:44:00Z">
            <w:rPr>
              <w:ins w:id="3326" w:author="David Recio" w:date="2022-06-24T19:02:00Z"/>
            </w:rPr>
          </w:rPrChange>
        </w:rPr>
        <w:pPrChange w:id="3327" w:author="David Recio" w:date="2022-06-27T08:36:00Z">
          <w:pPr>
            <w:pStyle w:val="Ttulo4"/>
            <w:numPr>
              <w:ilvl w:val="4"/>
            </w:numPr>
            <w:ind w:left="1008" w:hanging="1008"/>
          </w:pPr>
        </w:pPrChange>
      </w:pPr>
      <w:ins w:id="3328" w:author="David Recio" w:date="2022-06-24T18:53:00Z">
        <w:r w:rsidRPr="00E57E7D">
          <w:rPr>
            <w:color w:val="000000" w:themeColor="text1"/>
            <w:u w:val="single"/>
            <w:rPrChange w:id="3329" w:author="David Recio Arnés" w:date="2022-06-27T18:44:00Z">
              <w:rPr>
                <w:i w:val="0"/>
                <w:iCs w:val="0"/>
              </w:rPr>
            </w:rPrChange>
          </w:rPr>
          <w:lastRenderedPageBreak/>
          <w:t>Nota</w:t>
        </w:r>
      </w:ins>
      <w:ins w:id="3330" w:author="David Recio" w:date="2022-06-24T19:02:00Z">
        <w:r w:rsidR="005D7D91" w:rsidRPr="00E57E7D">
          <w:rPr>
            <w:color w:val="000000" w:themeColor="text1"/>
            <w:u w:val="single"/>
            <w:rPrChange w:id="3331" w:author="David Recio Arnés" w:date="2022-06-27T18:44:00Z">
              <w:rPr>
                <w:i w:val="0"/>
                <w:iCs w:val="0"/>
              </w:rPr>
            </w:rPrChange>
          </w:rPr>
          <w:t>:</w:t>
        </w:r>
      </w:ins>
    </w:p>
    <w:p w14:paraId="32A4DDED" w14:textId="60D4E0AE" w:rsidR="005D7D91" w:rsidRPr="00BA54DC" w:rsidDel="00E57E7D" w:rsidRDefault="005D7D91" w:rsidP="00E57E7D">
      <w:pPr>
        <w:ind w:right="-574" w:firstLine="1276"/>
        <w:rPr>
          <w:ins w:id="3332" w:author="David Recio" w:date="2022-06-24T19:20:00Z"/>
          <w:del w:id="3333" w:author="David Recio Arnés" w:date="2022-06-27T18:45:00Z"/>
          <w:color w:val="000000" w:themeColor="text1"/>
          <w:rPrChange w:id="3334" w:author="David Recio" w:date="2022-06-27T09:58:00Z">
            <w:rPr>
              <w:ins w:id="3335" w:author="David Recio" w:date="2022-06-24T19:20:00Z"/>
              <w:del w:id="3336" w:author="David Recio Arnés" w:date="2022-06-27T18:45:00Z"/>
            </w:rPr>
          </w:rPrChange>
        </w:rPr>
      </w:pPr>
      <w:ins w:id="3337" w:author="David Recio" w:date="2022-06-24T19:03:00Z">
        <w:r w:rsidRPr="00BA54DC">
          <w:rPr>
            <w:color w:val="000000" w:themeColor="text1"/>
            <w:rPrChange w:id="3338" w:author="David Recio" w:date="2022-06-27T09:58:00Z">
              <w:rPr/>
            </w:rPrChange>
          </w:rPr>
          <w:t xml:space="preserve">Se encarga de </w:t>
        </w:r>
        <w:r w:rsidR="007C7A1A" w:rsidRPr="00BA54DC">
          <w:rPr>
            <w:color w:val="000000" w:themeColor="text1"/>
            <w:rPrChange w:id="3339" w:author="David Recio" w:date="2022-06-27T09:58:00Z">
              <w:rPr/>
            </w:rPrChange>
          </w:rPr>
          <w:t>almacenar el tiempo dedicado a cada asignatura y la</w:t>
        </w:r>
      </w:ins>
      <w:ins w:id="3340" w:author="David Recio" w:date="2022-06-24T19:04:00Z">
        <w:r w:rsidR="007C7A1A" w:rsidRPr="00BA54DC">
          <w:rPr>
            <w:color w:val="000000" w:themeColor="text1"/>
            <w:rPrChange w:id="3341" w:author="David Recio" w:date="2022-06-27T09:58:00Z">
              <w:rPr/>
            </w:rPrChange>
          </w:rPr>
          <w:t xml:space="preserve">   puntuación obtenida.</w:t>
        </w:r>
      </w:ins>
      <w:ins w:id="3342" w:author="David Recio Arnés" w:date="2022-06-27T18:45:00Z">
        <w:r w:rsidR="00E57E7D">
          <w:rPr>
            <w:color w:val="000000" w:themeColor="text1"/>
          </w:rPr>
          <w:t xml:space="preserve"> </w:t>
        </w:r>
      </w:ins>
    </w:p>
    <w:p w14:paraId="68F65553" w14:textId="607A0F96" w:rsidR="00BC5245" w:rsidRPr="00BA54DC" w:rsidRDefault="00BC5245">
      <w:pPr>
        <w:ind w:right="-574" w:firstLine="1276"/>
        <w:rPr>
          <w:ins w:id="3343" w:author="David Recio" w:date="2022-06-24T19:04:00Z"/>
          <w:color w:val="000000" w:themeColor="text1"/>
          <w:rPrChange w:id="3344" w:author="David Recio" w:date="2022-06-27T09:58:00Z">
            <w:rPr>
              <w:ins w:id="3345" w:author="David Recio" w:date="2022-06-24T19:04:00Z"/>
            </w:rPr>
          </w:rPrChange>
        </w:rPr>
        <w:pPrChange w:id="3346" w:author="David Recio Arnés" w:date="2022-06-27T18:45:00Z">
          <w:pPr>
            <w:ind w:left="709"/>
          </w:pPr>
        </w:pPrChange>
      </w:pPr>
      <w:ins w:id="3347" w:author="David Recio" w:date="2022-06-24T19:21:00Z">
        <w:del w:id="3348" w:author="David Recio Arnés" w:date="2022-06-27T18:45:00Z">
          <w:r w:rsidRPr="00BA54DC" w:rsidDel="00E57E7D">
            <w:rPr>
              <w:color w:val="000000" w:themeColor="text1"/>
              <w:rPrChange w:id="3349" w:author="David Recio" w:date="2022-06-27T09:58:00Z">
                <w:rPr/>
              </w:rPrChange>
            </w:rPr>
            <w:delText xml:space="preserve">              </w:delText>
          </w:r>
        </w:del>
      </w:ins>
      <w:ins w:id="3350" w:author="David Recio" w:date="2022-06-24T19:20:00Z">
        <w:r w:rsidRPr="00BA54DC">
          <w:rPr>
            <w:color w:val="000000" w:themeColor="text1"/>
            <w:rPrChange w:id="3351" w:author="David Recio" w:date="2022-06-27T09:58:00Z">
              <w:rPr/>
            </w:rPrChange>
          </w:rPr>
          <w:t>Los atributos que posee la nota son:</w:t>
        </w:r>
      </w:ins>
    </w:p>
    <w:p w14:paraId="52802693" w14:textId="677F4BAE" w:rsidR="007C7A1A" w:rsidRPr="00BA54DC" w:rsidRDefault="007C7A1A" w:rsidP="00E57E7D">
      <w:pPr>
        <w:pStyle w:val="Prrafodelista"/>
        <w:numPr>
          <w:ilvl w:val="0"/>
          <w:numId w:val="39"/>
        </w:numPr>
        <w:ind w:left="709"/>
        <w:rPr>
          <w:ins w:id="3352" w:author="David Recio" w:date="2022-06-24T19:04:00Z"/>
          <w:color w:val="000000" w:themeColor="text1"/>
          <w:rPrChange w:id="3353" w:author="David Recio" w:date="2022-06-27T09:58:00Z">
            <w:rPr>
              <w:ins w:id="3354" w:author="David Recio" w:date="2022-06-24T19:04:00Z"/>
            </w:rPr>
          </w:rPrChange>
        </w:rPr>
      </w:pPr>
      <w:ins w:id="3355" w:author="David Recio" w:date="2022-06-24T19:04:00Z">
        <w:r w:rsidRPr="00BA54DC">
          <w:rPr>
            <w:color w:val="000000" w:themeColor="text1"/>
            <w:rPrChange w:id="3356" w:author="David Recio" w:date="2022-06-27T09:58:00Z">
              <w:rPr/>
            </w:rPrChange>
          </w:rPr>
          <w:t xml:space="preserve">Asignatura: </w:t>
        </w:r>
      </w:ins>
      <w:ins w:id="3357" w:author="David Recio" w:date="2022-06-24T19:05:00Z">
        <w:r w:rsidRPr="00BA54DC">
          <w:rPr>
            <w:color w:val="000000" w:themeColor="text1"/>
            <w:rPrChange w:id="3358" w:author="David Recio" w:date="2022-06-27T09:58:00Z">
              <w:rPr/>
            </w:rPrChange>
          </w:rPr>
          <w:t>guarda el nombre de la asignatura cursada.</w:t>
        </w:r>
      </w:ins>
    </w:p>
    <w:p w14:paraId="1954AC2C" w14:textId="4773BBA1" w:rsidR="007C7A1A" w:rsidRPr="00BA54DC" w:rsidRDefault="007C7A1A" w:rsidP="00E57E7D">
      <w:pPr>
        <w:pStyle w:val="Prrafodelista"/>
        <w:numPr>
          <w:ilvl w:val="0"/>
          <w:numId w:val="39"/>
        </w:numPr>
        <w:ind w:left="709"/>
        <w:rPr>
          <w:ins w:id="3359" w:author="David Recio" w:date="2022-06-24T19:05:00Z"/>
          <w:color w:val="000000" w:themeColor="text1"/>
          <w:rPrChange w:id="3360" w:author="David Recio" w:date="2022-06-27T09:58:00Z">
            <w:rPr>
              <w:ins w:id="3361" w:author="David Recio" w:date="2022-06-24T19:05:00Z"/>
            </w:rPr>
          </w:rPrChange>
        </w:rPr>
      </w:pPr>
      <w:ins w:id="3362" w:author="David Recio" w:date="2022-06-24T19:05:00Z">
        <w:r w:rsidRPr="00BA54DC">
          <w:rPr>
            <w:color w:val="000000" w:themeColor="text1"/>
            <w:rPrChange w:id="3363" w:author="David Recio" w:date="2022-06-27T09:58:00Z">
              <w:rPr/>
            </w:rPrChange>
          </w:rPr>
          <w:t>Puntuación</w:t>
        </w:r>
      </w:ins>
      <w:ins w:id="3364" w:author="David Recio" w:date="2022-06-24T19:04:00Z">
        <w:r w:rsidRPr="00BA54DC">
          <w:rPr>
            <w:color w:val="000000" w:themeColor="text1"/>
            <w:rPrChange w:id="3365" w:author="David Recio" w:date="2022-06-27T09:58:00Z">
              <w:rPr/>
            </w:rPrChange>
          </w:rPr>
          <w:t>:</w:t>
        </w:r>
      </w:ins>
      <w:ins w:id="3366" w:author="David Recio" w:date="2022-06-24T19:05:00Z">
        <w:r w:rsidRPr="00BA54DC">
          <w:rPr>
            <w:color w:val="000000" w:themeColor="text1"/>
            <w:rPrChange w:id="3367" w:author="David Recio" w:date="2022-06-27T09:58:00Z">
              <w:rPr/>
            </w:rPrChange>
          </w:rPr>
          <w:t xml:space="preserve"> almacena la nota de la asignatura</w:t>
        </w:r>
      </w:ins>
      <w:ins w:id="3368" w:author="David Recio" w:date="2022-06-24T19:04:00Z">
        <w:r w:rsidRPr="00BA54DC">
          <w:rPr>
            <w:color w:val="000000" w:themeColor="text1"/>
            <w:rPrChange w:id="3369" w:author="David Recio" w:date="2022-06-27T09:58:00Z">
              <w:rPr/>
            </w:rPrChange>
          </w:rPr>
          <w:t>.</w:t>
        </w:r>
      </w:ins>
    </w:p>
    <w:p w14:paraId="3DF1FA69" w14:textId="49EB4BBA" w:rsidR="007C7A1A" w:rsidRPr="00BA54DC" w:rsidRDefault="007C7A1A" w:rsidP="00E57E7D">
      <w:pPr>
        <w:pStyle w:val="Prrafodelista"/>
        <w:numPr>
          <w:ilvl w:val="0"/>
          <w:numId w:val="39"/>
        </w:numPr>
        <w:ind w:left="709"/>
        <w:rPr>
          <w:ins w:id="3370" w:author="David Recio" w:date="2022-06-24T23:58:00Z"/>
          <w:color w:val="000000" w:themeColor="text1"/>
          <w:rPrChange w:id="3371" w:author="David Recio" w:date="2022-06-27T09:58:00Z">
            <w:rPr>
              <w:ins w:id="3372" w:author="David Recio" w:date="2022-06-24T23:58:00Z"/>
            </w:rPr>
          </w:rPrChange>
        </w:rPr>
      </w:pPr>
      <w:ins w:id="3373" w:author="David Recio" w:date="2022-06-24T19:06:00Z">
        <w:r w:rsidRPr="00BA54DC">
          <w:rPr>
            <w:color w:val="000000" w:themeColor="text1"/>
            <w:rPrChange w:id="3374" w:author="David Recio" w:date="2022-06-27T09:58:00Z">
              <w:rPr/>
            </w:rPrChange>
          </w:rPr>
          <w:t>Tiempo de estudio: recoge el tiempo dedicado a la asignatura.</w:t>
        </w:r>
      </w:ins>
    </w:p>
    <w:p w14:paraId="29615475" w14:textId="7737E9E7" w:rsidR="008F3651" w:rsidRPr="00BA54DC" w:rsidRDefault="008F3651" w:rsidP="00E57E7D">
      <w:pPr>
        <w:pStyle w:val="Prrafodelista"/>
        <w:numPr>
          <w:ilvl w:val="0"/>
          <w:numId w:val="39"/>
        </w:numPr>
        <w:ind w:left="709"/>
        <w:rPr>
          <w:ins w:id="3375" w:author="David Recio" w:date="2022-06-24T23:58:00Z"/>
          <w:color w:val="000000" w:themeColor="text1"/>
          <w:rPrChange w:id="3376" w:author="David Recio" w:date="2022-06-27T09:58:00Z">
            <w:rPr>
              <w:ins w:id="3377" w:author="David Recio" w:date="2022-06-24T23:58:00Z"/>
            </w:rPr>
          </w:rPrChange>
        </w:rPr>
      </w:pPr>
      <w:ins w:id="3378" w:author="David Recio" w:date="2022-06-24T23:59:00Z">
        <w:r w:rsidRPr="00BA54DC">
          <w:rPr>
            <w:color w:val="000000" w:themeColor="text1"/>
            <w:rPrChange w:id="3379" w:author="David Recio" w:date="2022-06-27T09:58:00Z">
              <w:rPr/>
            </w:rPrChange>
          </w:rPr>
          <w:t>Tiempo de estudio recomendado</w:t>
        </w:r>
      </w:ins>
      <w:ins w:id="3380" w:author="David Recio" w:date="2022-06-24T23:58:00Z">
        <w:r w:rsidRPr="00BA54DC">
          <w:rPr>
            <w:color w:val="000000" w:themeColor="text1"/>
            <w:rPrChange w:id="3381" w:author="David Recio" w:date="2022-06-27T09:58:00Z">
              <w:rPr/>
            </w:rPrChange>
          </w:rPr>
          <w:t xml:space="preserve">: guarda </w:t>
        </w:r>
      </w:ins>
      <w:ins w:id="3382" w:author="David Recio" w:date="2022-06-25T00:13:00Z">
        <w:r w:rsidRPr="00BA54DC">
          <w:rPr>
            <w:color w:val="000000" w:themeColor="text1"/>
            <w:rPrChange w:id="3383" w:author="David Recio" w:date="2022-06-27T09:58:00Z">
              <w:rPr/>
            </w:rPrChange>
          </w:rPr>
          <w:t>el tiempo sugerido</w:t>
        </w:r>
      </w:ins>
      <w:ins w:id="3384" w:author="David Recio" w:date="2022-06-24T23:58:00Z">
        <w:r w:rsidRPr="00BA54DC">
          <w:rPr>
            <w:color w:val="000000" w:themeColor="text1"/>
            <w:rPrChange w:id="3385" w:author="David Recio" w:date="2022-06-27T09:58:00Z">
              <w:rPr/>
            </w:rPrChange>
          </w:rPr>
          <w:t>.</w:t>
        </w:r>
      </w:ins>
    </w:p>
    <w:p w14:paraId="62C4F4D0" w14:textId="71A74B43" w:rsidR="008F3651" w:rsidRPr="00BA54DC" w:rsidRDefault="008F3651" w:rsidP="00E57E7D">
      <w:pPr>
        <w:pStyle w:val="Prrafodelista"/>
        <w:numPr>
          <w:ilvl w:val="0"/>
          <w:numId w:val="39"/>
        </w:numPr>
        <w:ind w:left="709"/>
        <w:rPr>
          <w:ins w:id="3386" w:author="David Recio" w:date="2022-06-25T00:20:00Z"/>
          <w:color w:val="000000" w:themeColor="text1"/>
          <w:rPrChange w:id="3387" w:author="David Recio" w:date="2022-06-27T09:58:00Z">
            <w:rPr>
              <w:ins w:id="3388" w:author="David Recio" w:date="2022-06-25T00:20:00Z"/>
            </w:rPr>
          </w:rPrChange>
        </w:rPr>
      </w:pPr>
      <w:ins w:id="3389" w:author="David Recio" w:date="2022-06-25T00:13:00Z">
        <w:r w:rsidRPr="00BA54DC">
          <w:rPr>
            <w:color w:val="000000" w:themeColor="text1"/>
            <w:rPrChange w:id="3390" w:author="David Recio" w:date="2022-06-27T09:58:00Z">
              <w:rPr/>
            </w:rPrChange>
          </w:rPr>
          <w:t>Riesgo: el nivel de riesgo para suspender</w:t>
        </w:r>
      </w:ins>
    </w:p>
    <w:p w14:paraId="39FF46FF" w14:textId="1C24FBC4" w:rsidR="00854F04" w:rsidRPr="00BA54DC" w:rsidRDefault="00854F04" w:rsidP="00E57E7D">
      <w:pPr>
        <w:pStyle w:val="Prrafodelista"/>
        <w:numPr>
          <w:ilvl w:val="0"/>
          <w:numId w:val="39"/>
        </w:numPr>
        <w:ind w:left="709"/>
        <w:rPr>
          <w:ins w:id="3391" w:author="David Recio" w:date="2022-06-24T19:04:00Z"/>
          <w:color w:val="000000" w:themeColor="text1"/>
          <w:rPrChange w:id="3392" w:author="David Recio" w:date="2022-06-27T09:58:00Z">
            <w:rPr>
              <w:ins w:id="3393" w:author="David Recio" w:date="2022-06-24T19:04:00Z"/>
            </w:rPr>
          </w:rPrChange>
        </w:rPr>
      </w:pPr>
      <w:ins w:id="3394" w:author="David Recio" w:date="2022-06-25T00:20:00Z">
        <w:r w:rsidRPr="00BA54DC">
          <w:rPr>
            <w:color w:val="000000" w:themeColor="text1"/>
            <w:rPrChange w:id="3395" w:author="David Recio" w:date="2022-06-27T09:58:00Z">
              <w:rPr/>
            </w:rPrChange>
          </w:rPr>
          <w:t>Tipo: si es primer p</w:t>
        </w:r>
      </w:ins>
      <w:ins w:id="3396" w:author="David Recio" w:date="2022-06-25T00:21:00Z">
        <w:r w:rsidRPr="00BA54DC">
          <w:rPr>
            <w:color w:val="000000" w:themeColor="text1"/>
            <w:rPrChange w:id="3397" w:author="David Recio" w:date="2022-06-27T09:58:00Z">
              <w:rPr/>
            </w:rPrChange>
          </w:rPr>
          <w:t xml:space="preserve">arcial, segundo o bachiller </w:t>
        </w:r>
      </w:ins>
    </w:p>
    <w:p w14:paraId="6950DE6E" w14:textId="50845644" w:rsidR="007C7A1A" w:rsidRPr="00E57E7D" w:rsidRDefault="007C7A1A">
      <w:pPr>
        <w:pStyle w:val="Ttulo5"/>
        <w:ind w:left="1560"/>
        <w:rPr>
          <w:ins w:id="3398" w:author="David Recio" w:date="2022-06-24T19:07:00Z"/>
          <w:color w:val="000000" w:themeColor="text1"/>
          <w:u w:val="single"/>
          <w:rPrChange w:id="3399" w:author="David Recio Arnés" w:date="2022-06-27T18:45:00Z">
            <w:rPr>
              <w:ins w:id="3400" w:author="David Recio" w:date="2022-06-24T19:07:00Z"/>
            </w:rPr>
          </w:rPrChange>
        </w:rPr>
        <w:pPrChange w:id="3401" w:author="David Recio" w:date="2022-06-27T08:36:00Z">
          <w:pPr>
            <w:pStyle w:val="Ttulo4"/>
            <w:numPr>
              <w:ilvl w:val="4"/>
            </w:numPr>
            <w:ind w:left="1008" w:hanging="1008"/>
          </w:pPr>
        </w:pPrChange>
      </w:pPr>
      <w:ins w:id="3402" w:author="David Recio" w:date="2022-06-24T19:07:00Z">
        <w:r w:rsidRPr="00E57E7D">
          <w:rPr>
            <w:color w:val="000000" w:themeColor="text1"/>
            <w:u w:val="single"/>
            <w:rPrChange w:id="3403" w:author="David Recio Arnés" w:date="2022-06-27T18:45:00Z">
              <w:rPr>
                <w:i w:val="0"/>
                <w:iCs w:val="0"/>
              </w:rPr>
            </w:rPrChange>
          </w:rPr>
          <w:t>Formulario</w:t>
        </w:r>
      </w:ins>
      <w:ins w:id="3404" w:author="David Recio" w:date="2022-06-24T19:16:00Z">
        <w:r w:rsidR="00076164" w:rsidRPr="00E57E7D">
          <w:rPr>
            <w:color w:val="000000" w:themeColor="text1"/>
            <w:u w:val="single"/>
            <w:rPrChange w:id="3405" w:author="David Recio Arnés" w:date="2022-06-27T18:45:00Z">
              <w:rPr>
                <w:i w:val="0"/>
                <w:iCs w:val="0"/>
              </w:rPr>
            </w:rPrChange>
          </w:rPr>
          <w:t>:</w:t>
        </w:r>
      </w:ins>
    </w:p>
    <w:p w14:paraId="29F4D4BD" w14:textId="7FBDB756" w:rsidR="004D5658" w:rsidRPr="00BA54DC" w:rsidDel="00E57E7D" w:rsidRDefault="007C7A1A">
      <w:pPr>
        <w:ind w:right="-574" w:firstLine="1276"/>
        <w:rPr>
          <w:ins w:id="3406" w:author="David Recio" w:date="2022-06-24T19:21:00Z"/>
          <w:del w:id="3407" w:author="David Recio Arnés" w:date="2022-06-27T18:46:00Z"/>
          <w:color w:val="000000" w:themeColor="text1"/>
          <w:rPrChange w:id="3408" w:author="David Recio" w:date="2022-06-27T09:58:00Z">
            <w:rPr>
              <w:ins w:id="3409" w:author="David Recio" w:date="2022-06-24T19:21:00Z"/>
              <w:del w:id="3410" w:author="David Recio Arnés" w:date="2022-06-27T18:46:00Z"/>
            </w:rPr>
          </w:rPrChange>
        </w:rPr>
        <w:pPrChange w:id="3411" w:author="David Recio" w:date="2022-06-24T19:21:00Z">
          <w:pPr>
            <w:ind w:left="709"/>
          </w:pPr>
        </w:pPrChange>
      </w:pPr>
      <w:ins w:id="3412" w:author="David Recio" w:date="2022-06-24T19:07:00Z">
        <w:r w:rsidRPr="00BA54DC">
          <w:rPr>
            <w:color w:val="000000" w:themeColor="text1"/>
            <w:rPrChange w:id="3413" w:author="David Recio" w:date="2022-06-27T09:58:00Z">
              <w:rPr/>
            </w:rPrChange>
          </w:rPr>
          <w:t xml:space="preserve">Son </w:t>
        </w:r>
      </w:ins>
      <w:ins w:id="3414" w:author="David Recio" w:date="2022-06-24T19:15:00Z">
        <w:r w:rsidR="00076164" w:rsidRPr="00BA54DC">
          <w:rPr>
            <w:color w:val="000000" w:themeColor="text1"/>
            <w:rPrChange w:id="3415" w:author="David Recio" w:date="2022-06-27T09:58:00Z">
              <w:rPr/>
            </w:rPrChange>
          </w:rPr>
          <w:t>los test</w:t>
        </w:r>
      </w:ins>
      <w:ins w:id="3416" w:author="David Recio" w:date="2022-06-24T19:07:00Z">
        <w:r w:rsidRPr="00BA54DC">
          <w:rPr>
            <w:color w:val="000000" w:themeColor="text1"/>
            <w:rPrChange w:id="3417" w:author="David Recio" w:date="2022-06-27T09:58:00Z">
              <w:rPr/>
            </w:rPrChange>
          </w:rPr>
          <w:t xml:space="preserve"> estandarizados, encargados de analizar las aptitudes, capacidades y concentración del usuario,</w:t>
        </w:r>
      </w:ins>
      <w:ins w:id="3418" w:author="David Recio" w:date="2022-06-24T19:08:00Z">
        <w:r w:rsidR="008A4CEA" w:rsidRPr="00BA54DC">
          <w:rPr>
            <w:color w:val="000000" w:themeColor="text1"/>
            <w:rPrChange w:id="3419" w:author="David Recio" w:date="2022-06-27T09:58:00Z">
              <w:rPr/>
            </w:rPrChange>
          </w:rPr>
          <w:t xml:space="preserve"> como ya se ha explicado anteriormente en</w:t>
        </w:r>
      </w:ins>
      <w:ins w:id="3420" w:author="David Recio" w:date="2022-06-24T19:09:00Z">
        <w:r w:rsidR="008A4CEA" w:rsidRPr="00BA54DC">
          <w:rPr>
            <w:color w:val="000000" w:themeColor="text1"/>
            <w:rPrChange w:id="3421" w:author="David Recio" w:date="2022-06-27T09:58:00Z">
              <w:rPr/>
            </w:rPrChange>
          </w:rPr>
          <w:t xml:space="preserve"> </w:t>
        </w:r>
      </w:ins>
      <w:ins w:id="3422" w:author="David Recio" w:date="2022-06-24T19:08:00Z">
        <w:r w:rsidR="008A4CEA" w:rsidRPr="00BA54DC">
          <w:rPr>
            <w:color w:val="000000" w:themeColor="text1"/>
            <w:rPrChange w:id="3423" w:author="David Recio" w:date="2022-06-27T09:58:00Z">
              <w:rPr/>
            </w:rPrChange>
          </w:rPr>
          <w:t xml:space="preserve">mayor profundidad en </w:t>
        </w:r>
      </w:ins>
      <w:ins w:id="3424" w:author="David Recio" w:date="2022-06-24T19:09:00Z">
        <w:r w:rsidR="008A4CEA" w:rsidRPr="00BA54DC">
          <w:rPr>
            <w:color w:val="000000" w:themeColor="text1"/>
            <w:rPrChange w:id="3425" w:author="David Recio" w:date="2022-06-27T09:58:00Z">
              <w:rPr/>
            </w:rPrChange>
          </w:rPr>
          <w:t>capítulo 4 en el apartado de Análisis del dominio</w:t>
        </w:r>
      </w:ins>
      <w:ins w:id="3426" w:author="David Recio" w:date="2022-06-24T19:10:00Z">
        <w:r w:rsidR="008A4CEA" w:rsidRPr="00BA54DC">
          <w:rPr>
            <w:color w:val="000000" w:themeColor="text1"/>
            <w:rPrChange w:id="3427" w:author="David Recio" w:date="2022-06-27T09:58:00Z">
              <w:rPr/>
            </w:rPrChange>
          </w:rPr>
          <w:t>.</w:t>
        </w:r>
      </w:ins>
    </w:p>
    <w:p w14:paraId="2C2F4EF0" w14:textId="42F93E2C" w:rsidR="00BC5245" w:rsidRPr="00BA54DC" w:rsidRDefault="00BC5245">
      <w:pPr>
        <w:ind w:right="-574" w:firstLine="1276"/>
        <w:rPr>
          <w:ins w:id="3428" w:author="David Recio" w:date="2022-06-24T19:06:00Z"/>
          <w:color w:val="000000" w:themeColor="text1"/>
          <w:rPrChange w:id="3429" w:author="David Recio" w:date="2022-06-27T09:58:00Z">
            <w:rPr>
              <w:ins w:id="3430" w:author="David Recio" w:date="2022-06-24T19:06:00Z"/>
            </w:rPr>
          </w:rPrChange>
        </w:rPr>
        <w:pPrChange w:id="3431" w:author="David Recio Arnés" w:date="2022-06-27T18:46:00Z">
          <w:pPr>
            <w:pStyle w:val="Ttulo4"/>
            <w:numPr>
              <w:ilvl w:val="4"/>
            </w:numPr>
            <w:ind w:left="1008" w:hanging="1008"/>
          </w:pPr>
        </w:pPrChange>
      </w:pPr>
      <w:ins w:id="3432" w:author="David Recio" w:date="2022-06-24T19:21:00Z">
        <w:del w:id="3433" w:author="David Recio Arnés" w:date="2022-06-27T18:46:00Z">
          <w:r w:rsidRPr="00BA54DC" w:rsidDel="00E57E7D">
            <w:rPr>
              <w:color w:val="000000" w:themeColor="text1"/>
              <w:rPrChange w:id="3434" w:author="David Recio" w:date="2022-06-27T09:58:00Z">
                <w:rPr>
                  <w:i w:val="0"/>
                  <w:iCs w:val="0"/>
                </w:rPr>
              </w:rPrChange>
            </w:rPr>
            <w:delText xml:space="preserve">         </w:delText>
          </w:r>
          <w:r w:rsidRPr="00BA54DC" w:rsidDel="00E57E7D">
            <w:rPr>
              <w:color w:val="000000" w:themeColor="text1"/>
              <w:rPrChange w:id="3435" w:author="David Recio" w:date="2022-06-27T09:58:00Z">
                <w:rPr>
                  <w:i w:val="0"/>
                  <w:iCs w:val="0"/>
                </w:rPr>
              </w:rPrChange>
            </w:rPr>
            <w:tab/>
            <w:delText xml:space="preserve">   </w:delText>
          </w:r>
        </w:del>
        <w:r w:rsidRPr="00BA54DC">
          <w:rPr>
            <w:color w:val="000000" w:themeColor="text1"/>
            <w:rPrChange w:id="3436" w:author="David Recio" w:date="2022-06-27T09:58:00Z">
              <w:rPr>
                <w:i w:val="0"/>
                <w:iCs w:val="0"/>
              </w:rPr>
            </w:rPrChange>
          </w:rPr>
          <w:t xml:space="preserve"> Los atributos que posee el formulario son:</w:t>
        </w:r>
      </w:ins>
    </w:p>
    <w:p w14:paraId="5E708066" w14:textId="46B69EFF" w:rsidR="008A4CEA" w:rsidRPr="00BA54DC" w:rsidRDefault="008A4CEA" w:rsidP="00E57E7D">
      <w:pPr>
        <w:pStyle w:val="Prrafodelista"/>
        <w:numPr>
          <w:ilvl w:val="0"/>
          <w:numId w:val="39"/>
        </w:numPr>
        <w:ind w:left="709" w:right="-574"/>
        <w:rPr>
          <w:ins w:id="3437" w:author="David Recio" w:date="2022-06-24T19:13:00Z"/>
          <w:color w:val="000000" w:themeColor="text1"/>
          <w:rPrChange w:id="3438" w:author="David Recio" w:date="2022-06-27T09:58:00Z">
            <w:rPr>
              <w:ins w:id="3439" w:author="David Recio" w:date="2022-06-24T19:13:00Z"/>
            </w:rPr>
          </w:rPrChange>
        </w:rPr>
      </w:pPr>
      <w:ins w:id="3440" w:author="David Recio" w:date="2022-06-24T19:13:00Z">
        <w:r w:rsidRPr="00BA54DC">
          <w:rPr>
            <w:color w:val="000000" w:themeColor="text1"/>
            <w:rPrChange w:id="3441" w:author="David Recio" w:date="2022-06-27T09:58:00Z">
              <w:rPr/>
            </w:rPrChange>
          </w:rPr>
          <w:t xml:space="preserve">Tipo: guarda la información necesaria para identificar </w:t>
        </w:r>
      </w:ins>
      <w:ins w:id="3442" w:author="David Recio" w:date="2022-06-24T19:14:00Z">
        <w:r w:rsidR="00076164" w:rsidRPr="00BA54DC">
          <w:rPr>
            <w:color w:val="000000" w:themeColor="text1"/>
            <w:rPrChange w:id="3443" w:author="David Recio" w:date="2022-06-27T09:58:00Z">
              <w:rPr/>
            </w:rPrChange>
          </w:rPr>
          <w:t>cuál</w:t>
        </w:r>
      </w:ins>
      <w:ins w:id="3444" w:author="David Recio" w:date="2022-06-24T19:13:00Z">
        <w:r w:rsidRPr="00BA54DC">
          <w:rPr>
            <w:color w:val="000000" w:themeColor="text1"/>
            <w:rPrChange w:id="3445" w:author="David Recio" w:date="2022-06-27T09:58:00Z">
              <w:rPr/>
            </w:rPrChange>
          </w:rPr>
          <w:t xml:space="preserve"> de los dos formularios es.</w:t>
        </w:r>
      </w:ins>
    </w:p>
    <w:p w14:paraId="1CFAAC1D" w14:textId="2537CF9C" w:rsidR="008A4CEA" w:rsidRPr="00BA54DC" w:rsidRDefault="008A4CEA" w:rsidP="00E57E7D">
      <w:pPr>
        <w:pStyle w:val="Prrafodelista"/>
        <w:numPr>
          <w:ilvl w:val="0"/>
          <w:numId w:val="39"/>
        </w:numPr>
        <w:ind w:left="709" w:right="-574"/>
        <w:rPr>
          <w:ins w:id="3446" w:author="David Recio" w:date="2022-06-24T19:13:00Z"/>
          <w:color w:val="000000" w:themeColor="text1"/>
          <w:rPrChange w:id="3447" w:author="David Recio" w:date="2022-06-27T09:58:00Z">
            <w:rPr>
              <w:ins w:id="3448" w:author="David Recio" w:date="2022-06-24T19:13:00Z"/>
            </w:rPr>
          </w:rPrChange>
        </w:rPr>
      </w:pPr>
      <w:ins w:id="3449" w:author="David Recio" w:date="2022-06-24T19:13:00Z">
        <w:r w:rsidRPr="00BA54DC">
          <w:rPr>
            <w:color w:val="000000" w:themeColor="text1"/>
            <w:rPrChange w:id="3450" w:author="David Recio" w:date="2022-06-27T09:58:00Z">
              <w:rPr/>
            </w:rPrChange>
          </w:rPr>
          <w:t xml:space="preserve">Respuestas: almacena </w:t>
        </w:r>
      </w:ins>
      <w:ins w:id="3451" w:author="David Recio" w:date="2022-06-24T19:14:00Z">
        <w:r w:rsidRPr="00BA54DC">
          <w:rPr>
            <w:color w:val="000000" w:themeColor="text1"/>
            <w:rPrChange w:id="3452" w:author="David Recio" w:date="2022-06-27T09:58:00Z">
              <w:rPr/>
            </w:rPrChange>
          </w:rPr>
          <w:t xml:space="preserve">las </w:t>
        </w:r>
      </w:ins>
      <w:ins w:id="3453" w:author="David Recio" w:date="2022-06-24T19:13:00Z">
        <w:r w:rsidRPr="00BA54DC">
          <w:rPr>
            <w:color w:val="000000" w:themeColor="text1"/>
            <w:rPrChange w:id="3454" w:author="David Recio" w:date="2022-06-27T09:58:00Z">
              <w:rPr/>
            </w:rPrChange>
          </w:rPr>
          <w:t>respuesta</w:t>
        </w:r>
      </w:ins>
      <w:ins w:id="3455" w:author="David Recio" w:date="2022-06-24T19:14:00Z">
        <w:r w:rsidRPr="00BA54DC">
          <w:rPr>
            <w:color w:val="000000" w:themeColor="text1"/>
            <w:rPrChange w:id="3456" w:author="David Recio" w:date="2022-06-27T09:58:00Z">
              <w:rPr/>
            </w:rPrChange>
          </w:rPr>
          <w:t>s ingresadas por el usuario</w:t>
        </w:r>
      </w:ins>
      <w:ins w:id="3457" w:author="David Recio" w:date="2022-06-24T19:13:00Z">
        <w:r w:rsidRPr="00BA54DC">
          <w:rPr>
            <w:color w:val="000000" w:themeColor="text1"/>
            <w:rPrChange w:id="3458" w:author="David Recio" w:date="2022-06-27T09:58:00Z">
              <w:rPr/>
            </w:rPrChange>
          </w:rPr>
          <w:t>.</w:t>
        </w:r>
      </w:ins>
    </w:p>
    <w:p w14:paraId="678306E0" w14:textId="59EBD8D9" w:rsidR="007C7A1A" w:rsidRPr="00BA54DC" w:rsidDel="00CA459A" w:rsidRDefault="008A4CEA">
      <w:pPr>
        <w:pStyle w:val="Prrafodelista"/>
        <w:numPr>
          <w:ilvl w:val="0"/>
          <w:numId w:val="39"/>
        </w:numPr>
        <w:ind w:left="709" w:right="-574"/>
        <w:rPr>
          <w:ins w:id="3459" w:author="David Recio" w:date="2022-06-24T18:52:00Z"/>
          <w:del w:id="3460" w:author="David Recio Arnés" w:date="2022-06-27T18:52:00Z"/>
          <w:color w:val="000000" w:themeColor="text1"/>
          <w:rPrChange w:id="3461" w:author="David Recio" w:date="2022-06-27T09:58:00Z">
            <w:rPr>
              <w:ins w:id="3462" w:author="David Recio" w:date="2022-06-24T18:52:00Z"/>
              <w:del w:id="3463" w:author="David Recio Arnés" w:date="2022-06-27T18:52:00Z"/>
            </w:rPr>
          </w:rPrChange>
        </w:rPr>
        <w:pPrChange w:id="3464" w:author="David Recio" w:date="2022-06-25T00:03:00Z">
          <w:pPr>
            <w:pStyle w:val="Ttulo4"/>
            <w:numPr>
              <w:ilvl w:val="4"/>
            </w:numPr>
            <w:ind w:left="1008" w:hanging="1008"/>
          </w:pPr>
        </w:pPrChange>
      </w:pPr>
      <w:ins w:id="3465" w:author="David Recio" w:date="2022-06-24T19:14:00Z">
        <w:r w:rsidRPr="00BA54DC">
          <w:rPr>
            <w:color w:val="000000" w:themeColor="text1"/>
            <w:rPrChange w:id="3466" w:author="David Recio" w:date="2022-06-27T09:58:00Z">
              <w:rPr>
                <w:i w:val="0"/>
                <w:iCs w:val="0"/>
              </w:rPr>
            </w:rPrChange>
          </w:rPr>
          <w:t>Preguntas</w:t>
        </w:r>
      </w:ins>
      <w:ins w:id="3467" w:author="David Recio" w:date="2022-06-24T19:13:00Z">
        <w:r w:rsidRPr="00BA54DC">
          <w:rPr>
            <w:color w:val="000000" w:themeColor="text1"/>
            <w:rPrChange w:id="3468" w:author="David Recio" w:date="2022-06-27T09:58:00Z">
              <w:rPr>
                <w:i w:val="0"/>
                <w:iCs w:val="0"/>
              </w:rPr>
            </w:rPrChange>
          </w:rPr>
          <w:t xml:space="preserve">: recoge </w:t>
        </w:r>
      </w:ins>
      <w:ins w:id="3469" w:author="David Recio" w:date="2022-06-24T19:14:00Z">
        <w:r w:rsidR="00076164" w:rsidRPr="00BA54DC">
          <w:rPr>
            <w:color w:val="000000" w:themeColor="text1"/>
            <w:rPrChange w:id="3470" w:author="David Recio" w:date="2022-06-27T09:58:00Z">
              <w:rPr>
                <w:i w:val="0"/>
                <w:iCs w:val="0"/>
              </w:rPr>
            </w:rPrChange>
          </w:rPr>
          <w:t>las preguntas del formulario según el tipo</w:t>
        </w:r>
      </w:ins>
      <w:ins w:id="3471" w:author="David Recio" w:date="2022-06-24T19:13:00Z">
        <w:r w:rsidRPr="00BA54DC">
          <w:rPr>
            <w:color w:val="000000" w:themeColor="text1"/>
            <w:rPrChange w:id="3472" w:author="David Recio" w:date="2022-06-27T09:58:00Z">
              <w:rPr>
                <w:i w:val="0"/>
                <w:iCs w:val="0"/>
              </w:rPr>
            </w:rPrChange>
          </w:rPr>
          <w:t>.</w:t>
        </w:r>
      </w:ins>
    </w:p>
    <w:p w14:paraId="36FFB2F8" w14:textId="77777777" w:rsidR="004D5658" w:rsidRPr="00CA459A" w:rsidRDefault="004D5658">
      <w:pPr>
        <w:pStyle w:val="Prrafodelista"/>
        <w:numPr>
          <w:ilvl w:val="0"/>
          <w:numId w:val="39"/>
        </w:numPr>
        <w:ind w:left="709" w:right="-574"/>
        <w:rPr>
          <w:ins w:id="3473" w:author="David Recio" w:date="2022-06-24T17:17:00Z"/>
          <w:color w:val="000000" w:themeColor="text1"/>
          <w:rPrChange w:id="3474" w:author="David Recio Arnés" w:date="2022-06-27T18:52:00Z">
            <w:rPr>
              <w:ins w:id="3475" w:author="David Recio" w:date="2022-06-24T17:17:00Z"/>
            </w:rPr>
          </w:rPrChange>
        </w:rPr>
        <w:pPrChange w:id="3476" w:author="David Recio" w:date="2022-06-24T18:51:00Z">
          <w:pPr>
            <w:pStyle w:val="Ttulo4"/>
            <w:ind w:left="993" w:hanging="1006"/>
          </w:pPr>
        </w:pPrChange>
      </w:pPr>
    </w:p>
    <w:p w14:paraId="03742EE9" w14:textId="7902CD9A" w:rsidR="00E5440C" w:rsidRPr="006D1785" w:rsidRDefault="00E5440C" w:rsidP="00103F22">
      <w:pPr>
        <w:pStyle w:val="Ttulo4"/>
        <w:ind w:left="993" w:hanging="1006"/>
        <w:rPr>
          <w:ins w:id="3477" w:author="David Recio" w:date="2022-06-24T19:45:00Z"/>
          <w:i w:val="0"/>
          <w:iCs w:val="0"/>
          <w:color w:val="000000" w:themeColor="text1"/>
          <w:u w:val="single"/>
          <w:rPrChange w:id="3478" w:author="David Recio Arnés" w:date="2022-06-27T18:48:00Z">
            <w:rPr>
              <w:ins w:id="3479" w:author="David Recio" w:date="2022-06-24T19:45:00Z"/>
              <w:i w:val="0"/>
              <w:iCs w:val="0"/>
            </w:rPr>
          </w:rPrChange>
        </w:rPr>
      </w:pPr>
      <w:ins w:id="3480" w:author="David Recio" w:date="2022-06-24T17:18:00Z">
        <w:r w:rsidRPr="006D1785">
          <w:rPr>
            <w:i w:val="0"/>
            <w:iCs w:val="0"/>
            <w:color w:val="000000" w:themeColor="text1"/>
            <w:u w:val="single"/>
            <w:rPrChange w:id="3481" w:author="David Recio Arnés" w:date="2022-06-27T18:48:00Z">
              <w:rPr>
                <w:i w:val="0"/>
                <w:iCs w:val="0"/>
              </w:rPr>
            </w:rPrChange>
          </w:rPr>
          <w:t>Patrones de las URIs</w:t>
        </w:r>
      </w:ins>
    </w:p>
    <w:p w14:paraId="7B9676D1" w14:textId="74675674" w:rsidR="00B77D88" w:rsidRPr="00B77D88" w:rsidRDefault="00B77D88">
      <w:pPr>
        <w:ind w:firstLine="1276"/>
        <w:rPr>
          <w:ins w:id="3482" w:author="David Recio" w:date="2022-06-24T19:27:00Z"/>
        </w:rPr>
        <w:pPrChange w:id="3483" w:author="David Recio" w:date="2022-06-24T19:45:00Z">
          <w:pPr>
            <w:pStyle w:val="Ttulo4"/>
            <w:ind w:left="993" w:hanging="1006"/>
          </w:pPr>
        </w:pPrChange>
      </w:pPr>
      <w:ins w:id="3484" w:author="David Recio" w:date="2022-06-24T19:45:00Z">
        <w:r w:rsidRPr="00BA54DC">
          <w:rPr>
            <w:color w:val="000000" w:themeColor="text1"/>
            <w:rPrChange w:id="3485" w:author="David Recio" w:date="2022-06-27T09:58:00Z">
              <w:rPr>
                <w:i w:val="0"/>
                <w:iCs w:val="0"/>
              </w:rPr>
            </w:rPrChange>
          </w:rPr>
          <w:t>Gracias a la definición de las URIs se pueden mandar peticiones HTTP d</w:t>
        </w:r>
      </w:ins>
      <w:ins w:id="3486" w:author="David Recio" w:date="2022-06-24T19:46:00Z">
        <w:r w:rsidRPr="00BA54DC">
          <w:rPr>
            <w:color w:val="000000" w:themeColor="text1"/>
            <w:rPrChange w:id="3487" w:author="David Recio" w:date="2022-06-27T09:58:00Z">
              <w:rPr>
                <w:i w:val="0"/>
                <w:iCs w:val="0"/>
              </w:rPr>
            </w:rPrChange>
          </w:rPr>
          <w:t xml:space="preserve">eterminadas </w:t>
        </w:r>
        <w:r>
          <w:t>por los métodos y los recursos:</w:t>
        </w:r>
      </w:ins>
    </w:p>
    <w:p w14:paraId="4F53BEAA" w14:textId="0DDCF875" w:rsidR="00BA6BAC" w:rsidRDefault="00B77D88" w:rsidP="00CA459A">
      <w:pPr>
        <w:ind w:left="567"/>
        <w:rPr>
          <w:ins w:id="3488" w:author="David Recio" w:date="2022-06-24T19:46:00Z"/>
        </w:rPr>
      </w:pPr>
      <w:ins w:id="3489" w:author="David Recio" w:date="2022-06-24T19:44:00Z">
        <w:r w:rsidRPr="00B77D88">
          <w:rPr>
            <w:b/>
            <w:bCs/>
            <w:rPrChange w:id="3490" w:author="David Recio" w:date="2022-06-24T19:51:00Z">
              <w:rPr/>
            </w:rPrChange>
          </w:rPr>
          <w:t>/usuarios</w:t>
        </w:r>
        <w:r>
          <w:t xml:space="preserve"> -&gt; </w:t>
        </w:r>
      </w:ins>
      <w:ins w:id="3491" w:author="David Recio" w:date="2022-06-24T19:46:00Z">
        <w:r>
          <w:t>Representa el conjunto de Usuarios</w:t>
        </w:r>
      </w:ins>
    </w:p>
    <w:p w14:paraId="5C1AA676" w14:textId="5A3CBC47" w:rsidR="00B77D88" w:rsidRDefault="00B77D88" w:rsidP="00CA459A">
      <w:pPr>
        <w:ind w:left="567"/>
        <w:rPr>
          <w:ins w:id="3492" w:author="David Recio" w:date="2022-06-24T19:46:00Z"/>
        </w:rPr>
      </w:pPr>
      <w:ins w:id="3493" w:author="David Recio" w:date="2022-06-24T19:46:00Z">
        <w:r w:rsidRPr="00B77D88">
          <w:rPr>
            <w:b/>
            <w:bCs/>
            <w:rPrChange w:id="3494" w:author="David Recio" w:date="2022-06-24T19:51:00Z">
              <w:rPr/>
            </w:rPrChange>
          </w:rPr>
          <w:t>/notas</w:t>
        </w:r>
      </w:ins>
      <w:ins w:id="3495" w:author="David Recio" w:date="2022-06-24T19:49:00Z">
        <w:r>
          <w:t xml:space="preserve"> -&gt;</w:t>
        </w:r>
      </w:ins>
      <w:ins w:id="3496" w:author="David Recio" w:date="2022-06-24T19:50:00Z">
        <w:r>
          <w:t xml:space="preserve"> Representa el conjunto de notas</w:t>
        </w:r>
      </w:ins>
    </w:p>
    <w:p w14:paraId="7AC7C50F" w14:textId="59A5398B" w:rsidR="00B77D88" w:rsidRDefault="00B77D88" w:rsidP="00CA459A">
      <w:pPr>
        <w:ind w:left="567"/>
        <w:rPr>
          <w:ins w:id="3497" w:author="David Recio" w:date="2022-06-24T19:47:00Z"/>
        </w:rPr>
      </w:pPr>
      <w:ins w:id="3498" w:author="David Recio" w:date="2022-06-24T19:47:00Z">
        <w:r w:rsidRPr="00B77D88">
          <w:rPr>
            <w:b/>
            <w:bCs/>
            <w:rPrChange w:id="3499" w:author="David Recio" w:date="2022-06-24T19:51:00Z">
              <w:rPr/>
            </w:rPrChange>
          </w:rPr>
          <w:t>/usuarios/:id</w:t>
        </w:r>
      </w:ins>
      <w:ins w:id="3500" w:author="David Recio" w:date="2022-06-24T19:51:00Z">
        <w:r>
          <w:t xml:space="preserve"> </w:t>
        </w:r>
      </w:ins>
      <w:ins w:id="3501" w:author="David Recio" w:date="2022-06-24T19:49:00Z">
        <w:r>
          <w:t>-&gt;</w:t>
        </w:r>
      </w:ins>
      <w:ins w:id="3502" w:author="David Recio" w:date="2022-06-24T19:50:00Z">
        <w:r>
          <w:t xml:space="preserve"> Representa un usuario determinado</w:t>
        </w:r>
      </w:ins>
    </w:p>
    <w:p w14:paraId="5287F1F6" w14:textId="71F35C6D" w:rsidR="00B77D88" w:rsidRDefault="00B77D88" w:rsidP="00B77D88">
      <w:pPr>
        <w:rPr>
          <w:ins w:id="3503" w:author="David Recio" w:date="2022-06-24T19:48:00Z"/>
        </w:rPr>
      </w:pPr>
      <w:ins w:id="3504" w:author="David Recio" w:date="2022-06-24T19:47:00Z">
        <w:r w:rsidRPr="00B77D88">
          <w:rPr>
            <w:b/>
            <w:bCs/>
            <w:rPrChange w:id="3505" w:author="David Recio" w:date="2022-06-24T19:51:00Z">
              <w:rPr/>
            </w:rPrChange>
          </w:rPr>
          <w:lastRenderedPageBreak/>
          <w:t>/usuarios/:idUsuarios</w:t>
        </w:r>
      </w:ins>
      <w:ins w:id="3506" w:author="David Recio" w:date="2022-06-24T19:48:00Z">
        <w:r w:rsidRPr="00B77D88">
          <w:rPr>
            <w:b/>
            <w:bCs/>
            <w:rPrChange w:id="3507" w:author="David Recio" w:date="2022-06-24T19:51:00Z">
              <w:rPr/>
            </w:rPrChange>
          </w:rPr>
          <w:t>/notas</w:t>
        </w:r>
      </w:ins>
      <w:ins w:id="3508" w:author="David Recio" w:date="2022-06-24T19:49:00Z">
        <w:r>
          <w:t xml:space="preserve"> -&gt;</w:t>
        </w:r>
      </w:ins>
      <w:ins w:id="3509" w:author="David Recio" w:date="2022-06-24T19:51:00Z">
        <w:r>
          <w:t>Representa el conjunto de notas  de un resultado determinado de un usuario determinado</w:t>
        </w:r>
      </w:ins>
    </w:p>
    <w:p w14:paraId="34B78991" w14:textId="20564544" w:rsidR="00B77D88" w:rsidRDefault="00B77D88" w:rsidP="00B77D88">
      <w:pPr>
        <w:rPr>
          <w:ins w:id="3510" w:author="David Recio Arnés" w:date="2022-06-27T18:51:00Z"/>
        </w:rPr>
      </w:pPr>
      <w:ins w:id="3511" w:author="David Recio" w:date="2022-06-24T19:48:00Z">
        <w:r w:rsidRPr="00B77D88">
          <w:rPr>
            <w:b/>
            <w:bCs/>
            <w:rPrChange w:id="3512" w:author="David Recio" w:date="2022-06-24T19:51:00Z">
              <w:rPr/>
            </w:rPrChange>
          </w:rPr>
          <w:t>/usuarios/:idUsuarios/notas/:id</w:t>
        </w:r>
      </w:ins>
      <w:ins w:id="3513" w:author="David Recio" w:date="2022-06-24T19:49:00Z">
        <w:r>
          <w:t xml:space="preserve"> -&gt;</w:t>
        </w:r>
      </w:ins>
      <w:ins w:id="3514" w:author="David Recio" w:date="2022-06-24T19:52:00Z">
        <w:r w:rsidRPr="00B77D88">
          <w:t xml:space="preserve"> </w:t>
        </w:r>
        <w:r>
          <w:t>Representa una nota determinada  de un resultado determinado de un usuario determinado</w:t>
        </w:r>
      </w:ins>
    </w:p>
    <w:p w14:paraId="05F8E18E" w14:textId="5BC98CC0" w:rsidR="00CA459A" w:rsidDel="00CA459A" w:rsidRDefault="00CA459A" w:rsidP="00CA459A">
      <w:pPr>
        <w:rPr>
          <w:del w:id="3515" w:author="David Recio Arnés" w:date="2022-06-27T18:52:00Z"/>
          <w:b/>
          <w:bCs/>
        </w:rPr>
      </w:pPr>
      <w:moveToRangeStart w:id="3516" w:author="David Recio Arnés" w:date="2022-06-27T18:51:00Z" w:name="move107248308"/>
      <w:moveTo w:id="3517" w:author="David Recio Arnés" w:date="2022-06-27T18:51:00Z">
        <w:r w:rsidRPr="00B03DF8">
          <w:rPr>
            <w:b/>
            <w:bCs/>
          </w:rPr>
          <w:t>/usuarios/:idUsuarios/formularios</w:t>
        </w:r>
        <w:r w:rsidRPr="000C5D7E">
          <w:t xml:space="preserve"> </w:t>
        </w:r>
        <w:r>
          <w:t>-&gt;</w:t>
        </w:r>
        <w:r w:rsidRPr="000C5D7E">
          <w:t xml:space="preserve"> </w:t>
        </w:r>
        <w:r>
          <w:t>Representa  un  conjunto de formularios de un usuario determinado</w:t>
        </w:r>
      </w:moveTo>
    </w:p>
    <w:p w14:paraId="5E2994C3" w14:textId="77777777" w:rsidR="00CA459A" w:rsidRDefault="00CA459A" w:rsidP="00CA459A">
      <w:pPr>
        <w:rPr>
          <w:ins w:id="3518" w:author="David Recio Arnés" w:date="2022-06-27T18:52:00Z"/>
          <w:moveTo w:id="3519" w:author="David Recio Arnés" w:date="2022-06-27T18:51:00Z"/>
        </w:rPr>
      </w:pPr>
    </w:p>
    <w:p w14:paraId="37F1B24B" w14:textId="77777777" w:rsidR="00CA459A" w:rsidDel="00CA459A" w:rsidRDefault="00CA459A" w:rsidP="00CA459A">
      <w:pPr>
        <w:rPr>
          <w:del w:id="3520" w:author="David Recio Arnés" w:date="2022-06-27T18:52:00Z"/>
          <w:moveTo w:id="3521" w:author="David Recio Arnés" w:date="2022-06-27T18:51:00Z"/>
        </w:rPr>
      </w:pPr>
      <w:moveTo w:id="3522" w:author="David Recio Arnés" w:date="2022-06-27T18:51:00Z">
        <w:r w:rsidRPr="00E36010">
          <w:rPr>
            <w:b/>
            <w:bCs/>
          </w:rPr>
          <w:t>/usuarios/:idUsuarios/formularios</w:t>
        </w:r>
        <w:r>
          <w:rPr>
            <w:b/>
            <w:bCs/>
          </w:rPr>
          <w:t>/:id</w:t>
        </w:r>
        <w:r w:rsidRPr="000C5D7E">
          <w:t xml:space="preserve"> </w:t>
        </w:r>
        <w:r>
          <w:t>-&gt;</w:t>
        </w:r>
        <w:r w:rsidRPr="000C5D7E">
          <w:t xml:space="preserve"> </w:t>
        </w:r>
        <w:r>
          <w:t>Representa  un formulario de un usuario determinado</w:t>
        </w:r>
      </w:moveTo>
    </w:p>
    <w:moveToRangeEnd w:id="3516"/>
    <w:p w14:paraId="26C667C5" w14:textId="77777777" w:rsidR="00CA459A" w:rsidRDefault="00CA459A" w:rsidP="00B77D88">
      <w:pPr>
        <w:rPr>
          <w:ins w:id="3523" w:author="David Recio" w:date="2022-06-24T19:48:00Z"/>
        </w:rPr>
      </w:pPr>
    </w:p>
    <w:tbl>
      <w:tblPr>
        <w:tblStyle w:val="Tablaconcuadrcula"/>
        <w:tblpPr w:leftFromText="141" w:rightFromText="141" w:vertAnchor="text" w:horzAnchor="margin" w:tblpXSpec="center" w:tblpY="184"/>
        <w:tblW w:w="10148" w:type="dxa"/>
        <w:tblLook w:val="04A0" w:firstRow="1" w:lastRow="0" w:firstColumn="1" w:lastColumn="0" w:noHBand="0" w:noVBand="1"/>
      </w:tblPr>
      <w:tblGrid>
        <w:gridCol w:w="1198"/>
        <w:gridCol w:w="1879"/>
        <w:gridCol w:w="2525"/>
        <w:gridCol w:w="2021"/>
        <w:gridCol w:w="2525"/>
        <w:tblGridChange w:id="3524">
          <w:tblGrid>
            <w:gridCol w:w="1144"/>
            <w:gridCol w:w="54"/>
            <w:gridCol w:w="1739"/>
            <w:gridCol w:w="140"/>
            <w:gridCol w:w="2270"/>
            <w:gridCol w:w="255"/>
            <w:gridCol w:w="1674"/>
            <w:gridCol w:w="347"/>
            <w:gridCol w:w="2063"/>
            <w:gridCol w:w="462"/>
          </w:tblGrid>
        </w:tblGridChange>
      </w:tblGrid>
      <w:tr w:rsidR="00CA459A" w14:paraId="301056D3" w14:textId="77777777" w:rsidTr="00CA459A">
        <w:trPr>
          <w:trHeight w:val="694"/>
        </w:trPr>
        <w:tc>
          <w:tcPr>
            <w:tcW w:w="1198" w:type="dxa"/>
            <w:shd w:val="clear" w:color="auto" w:fill="D0CECE" w:themeFill="background2" w:themeFillShade="E6"/>
          </w:tcPr>
          <w:p w14:paraId="17A2730C" w14:textId="77777777" w:rsidR="00CA459A" w:rsidRDefault="00CA459A">
            <w:pPr>
              <w:jc w:val="center"/>
              <w:rPr>
                <w:moveTo w:id="3525" w:author="David Recio Arnés" w:date="2022-06-27T18:50:00Z"/>
              </w:rPr>
              <w:pPrChange w:id="3526" w:author="David Recio Arnés" w:date="2022-06-27T18:50:00Z">
                <w:pPr>
                  <w:framePr w:hSpace="141" w:wrap="around" w:vAnchor="text" w:hAnchor="margin" w:y="184"/>
                </w:pPr>
              </w:pPrChange>
            </w:pPr>
            <w:moveToRangeStart w:id="3527" w:author="David Recio Arnés" w:date="2022-06-27T18:50:00Z" w:name="move107248247"/>
            <w:moveTo w:id="3528" w:author="David Recio Arnés" w:date="2022-06-27T18:50:00Z">
              <w:r>
                <w:t>Método</w:t>
              </w:r>
            </w:moveTo>
          </w:p>
        </w:tc>
        <w:tc>
          <w:tcPr>
            <w:tcW w:w="1879" w:type="dxa"/>
            <w:shd w:val="clear" w:color="auto" w:fill="D0CECE" w:themeFill="background2" w:themeFillShade="E6"/>
          </w:tcPr>
          <w:p w14:paraId="4E245A9E" w14:textId="77777777" w:rsidR="00CA459A" w:rsidRDefault="00CA459A" w:rsidP="00CA459A">
            <w:pPr>
              <w:rPr>
                <w:moveTo w:id="3529" w:author="David Recio Arnés" w:date="2022-06-27T18:50:00Z"/>
              </w:rPr>
            </w:pPr>
            <w:moveTo w:id="3530" w:author="David Recio Arnés" w:date="2022-06-27T18:50:00Z">
              <w:r>
                <w:t>URI</w:t>
              </w:r>
            </w:moveTo>
          </w:p>
        </w:tc>
        <w:tc>
          <w:tcPr>
            <w:tcW w:w="2525" w:type="dxa"/>
            <w:shd w:val="clear" w:color="auto" w:fill="D0CECE" w:themeFill="background2" w:themeFillShade="E6"/>
          </w:tcPr>
          <w:p w14:paraId="63B52F45" w14:textId="77777777" w:rsidR="00CA459A" w:rsidRDefault="00CA459A" w:rsidP="00CA459A">
            <w:pPr>
              <w:rPr>
                <w:moveTo w:id="3531" w:author="David Recio Arnés" w:date="2022-06-27T18:50:00Z"/>
              </w:rPr>
            </w:pPr>
            <w:moveTo w:id="3532" w:author="David Recio Arnés" w:date="2022-06-27T18:50:00Z">
              <w:r>
                <w:t>Utilidad</w:t>
              </w:r>
            </w:moveTo>
          </w:p>
        </w:tc>
        <w:tc>
          <w:tcPr>
            <w:tcW w:w="2021" w:type="dxa"/>
            <w:shd w:val="clear" w:color="auto" w:fill="D0CECE" w:themeFill="background2" w:themeFillShade="E6"/>
          </w:tcPr>
          <w:p w14:paraId="38E35C08" w14:textId="77777777" w:rsidR="00CA459A" w:rsidRDefault="00CA459A" w:rsidP="00CA459A">
            <w:pPr>
              <w:rPr>
                <w:moveTo w:id="3533" w:author="David Recio Arnés" w:date="2022-06-27T18:50:00Z"/>
              </w:rPr>
            </w:pPr>
            <w:moveTo w:id="3534" w:author="David Recio Arnés" w:date="2022-06-27T18:50:00Z">
              <w:r>
                <w:t>Representación</w:t>
              </w:r>
            </w:moveTo>
          </w:p>
        </w:tc>
        <w:tc>
          <w:tcPr>
            <w:tcW w:w="2525" w:type="dxa"/>
            <w:shd w:val="clear" w:color="auto" w:fill="D0CECE" w:themeFill="background2" w:themeFillShade="E6"/>
          </w:tcPr>
          <w:p w14:paraId="054E8350" w14:textId="77777777" w:rsidR="00CA459A" w:rsidRDefault="00CA459A" w:rsidP="00CA459A">
            <w:pPr>
              <w:rPr>
                <w:moveTo w:id="3535" w:author="David Recio Arnés" w:date="2022-06-27T18:50:00Z"/>
              </w:rPr>
            </w:pPr>
            <w:moveTo w:id="3536" w:author="David Recio Arnés" w:date="2022-06-27T18:50:00Z">
              <w:r>
                <w:t>Código Respuesta</w:t>
              </w:r>
            </w:moveTo>
          </w:p>
        </w:tc>
      </w:tr>
      <w:tr w:rsidR="00CA459A" w14:paraId="5211946F" w14:textId="77777777" w:rsidTr="00CA459A">
        <w:trPr>
          <w:trHeight w:val="410"/>
        </w:trPr>
        <w:tc>
          <w:tcPr>
            <w:tcW w:w="1198" w:type="dxa"/>
            <w:vMerge w:val="restart"/>
            <w:shd w:val="clear" w:color="auto" w:fill="BDD6EE" w:themeFill="accent5" w:themeFillTint="66"/>
          </w:tcPr>
          <w:p w14:paraId="7DDFB06B" w14:textId="77777777" w:rsidR="00CA459A" w:rsidRDefault="00CA459A" w:rsidP="00CA459A">
            <w:pPr>
              <w:rPr>
                <w:moveTo w:id="3537" w:author="David Recio Arnés" w:date="2022-06-27T18:50:00Z"/>
              </w:rPr>
            </w:pPr>
            <w:moveTo w:id="3538" w:author="David Recio Arnés" w:date="2022-06-27T18:50:00Z">
              <w:r>
                <w:t>POST</w:t>
              </w:r>
            </w:moveTo>
          </w:p>
        </w:tc>
        <w:tc>
          <w:tcPr>
            <w:tcW w:w="1879" w:type="dxa"/>
            <w:vMerge w:val="restart"/>
          </w:tcPr>
          <w:p w14:paraId="097FFBED" w14:textId="77777777" w:rsidR="00CA459A" w:rsidRPr="00FA78EB" w:rsidRDefault="00CA459A" w:rsidP="00CA459A">
            <w:pPr>
              <w:rPr>
                <w:moveTo w:id="3539" w:author="David Recio Arnés" w:date="2022-06-27T18:50:00Z"/>
                <w:sz w:val="20"/>
                <w:szCs w:val="20"/>
              </w:rPr>
            </w:pPr>
            <w:moveTo w:id="3540" w:author="David Recio Arnés" w:date="2022-06-27T18:50:00Z">
              <w:r w:rsidRPr="00FA78EB">
                <w:rPr>
                  <w:sz w:val="20"/>
                  <w:szCs w:val="20"/>
                </w:rPr>
                <w:t>/usuarios</w:t>
              </w:r>
            </w:moveTo>
          </w:p>
        </w:tc>
        <w:tc>
          <w:tcPr>
            <w:tcW w:w="2525" w:type="dxa"/>
            <w:vMerge w:val="restart"/>
          </w:tcPr>
          <w:p w14:paraId="0DF05ABD" w14:textId="77777777" w:rsidR="00CA459A" w:rsidRPr="00FA78EB" w:rsidRDefault="00CA459A" w:rsidP="00CA459A">
            <w:pPr>
              <w:rPr>
                <w:moveTo w:id="3541" w:author="David Recio Arnés" w:date="2022-06-27T18:50:00Z"/>
                <w:sz w:val="20"/>
                <w:szCs w:val="20"/>
              </w:rPr>
            </w:pPr>
            <w:moveTo w:id="3542" w:author="David Recio Arnés" w:date="2022-06-27T18:50:00Z">
              <w:r w:rsidRPr="00FA78EB">
                <w:rPr>
                  <w:sz w:val="20"/>
                  <w:szCs w:val="20"/>
                </w:rPr>
                <w:t>Añade los usuarios</w:t>
              </w:r>
            </w:moveTo>
          </w:p>
        </w:tc>
        <w:tc>
          <w:tcPr>
            <w:tcW w:w="2021" w:type="dxa"/>
            <w:vMerge w:val="restart"/>
          </w:tcPr>
          <w:p w14:paraId="58D5BB82" w14:textId="77777777" w:rsidR="00CA459A" w:rsidRPr="00FA78EB" w:rsidRDefault="00CA459A" w:rsidP="00CA459A">
            <w:pPr>
              <w:rPr>
                <w:moveTo w:id="3543" w:author="David Recio Arnés" w:date="2022-06-27T18:50:00Z"/>
                <w:sz w:val="20"/>
                <w:szCs w:val="20"/>
              </w:rPr>
            </w:pPr>
            <w:moveTo w:id="3544" w:author="David Recio Arnés" w:date="2022-06-27T18:50:00Z">
              <w:r w:rsidRPr="00FA78EB">
                <w:rPr>
                  <w:sz w:val="20"/>
                  <w:szCs w:val="20"/>
                </w:rPr>
                <w:t>JSON</w:t>
              </w:r>
            </w:moveTo>
          </w:p>
        </w:tc>
        <w:tc>
          <w:tcPr>
            <w:tcW w:w="2525" w:type="dxa"/>
          </w:tcPr>
          <w:p w14:paraId="1A874292" w14:textId="77777777" w:rsidR="00CA459A" w:rsidRPr="00FA78EB" w:rsidRDefault="00CA459A" w:rsidP="00CA459A">
            <w:pPr>
              <w:rPr>
                <w:moveTo w:id="3545" w:author="David Recio Arnés" w:date="2022-06-27T18:50:00Z"/>
                <w:sz w:val="20"/>
                <w:szCs w:val="20"/>
              </w:rPr>
            </w:pPr>
            <w:moveTo w:id="3546" w:author="David Recio Arnés" w:date="2022-06-27T18:50:00Z">
              <w:r w:rsidRPr="00FA78EB">
                <w:rPr>
                  <w:sz w:val="20"/>
                  <w:szCs w:val="20"/>
                </w:rPr>
                <w:t>200-OK</w:t>
              </w:r>
            </w:moveTo>
          </w:p>
        </w:tc>
      </w:tr>
      <w:tr w:rsidR="00CA459A" w14:paraId="29507F57" w14:textId="77777777" w:rsidTr="00CA459A">
        <w:trPr>
          <w:trHeight w:val="826"/>
        </w:trPr>
        <w:tc>
          <w:tcPr>
            <w:tcW w:w="1198" w:type="dxa"/>
            <w:vMerge/>
            <w:shd w:val="clear" w:color="auto" w:fill="BDD6EE" w:themeFill="accent5" w:themeFillTint="66"/>
          </w:tcPr>
          <w:p w14:paraId="07784569" w14:textId="77777777" w:rsidR="00CA459A" w:rsidRDefault="00CA459A" w:rsidP="00CA459A">
            <w:pPr>
              <w:rPr>
                <w:moveTo w:id="3547" w:author="David Recio Arnés" w:date="2022-06-27T18:50:00Z"/>
              </w:rPr>
            </w:pPr>
          </w:p>
        </w:tc>
        <w:tc>
          <w:tcPr>
            <w:tcW w:w="1879" w:type="dxa"/>
            <w:vMerge/>
          </w:tcPr>
          <w:p w14:paraId="2C0B93E1" w14:textId="77777777" w:rsidR="00CA459A" w:rsidRPr="00FA78EB" w:rsidRDefault="00CA459A" w:rsidP="00CA459A">
            <w:pPr>
              <w:rPr>
                <w:moveTo w:id="3548" w:author="David Recio Arnés" w:date="2022-06-27T18:50:00Z"/>
                <w:sz w:val="20"/>
                <w:szCs w:val="20"/>
              </w:rPr>
            </w:pPr>
          </w:p>
        </w:tc>
        <w:tc>
          <w:tcPr>
            <w:tcW w:w="2525" w:type="dxa"/>
            <w:vMerge/>
          </w:tcPr>
          <w:p w14:paraId="5334E432" w14:textId="77777777" w:rsidR="00CA459A" w:rsidRPr="00FA78EB" w:rsidRDefault="00CA459A" w:rsidP="00CA459A">
            <w:pPr>
              <w:rPr>
                <w:moveTo w:id="3549" w:author="David Recio Arnés" w:date="2022-06-27T18:50:00Z"/>
                <w:sz w:val="20"/>
                <w:szCs w:val="20"/>
              </w:rPr>
            </w:pPr>
          </w:p>
        </w:tc>
        <w:tc>
          <w:tcPr>
            <w:tcW w:w="2021" w:type="dxa"/>
            <w:vMerge/>
          </w:tcPr>
          <w:p w14:paraId="2F233A9E" w14:textId="77777777" w:rsidR="00CA459A" w:rsidRPr="00FA78EB" w:rsidRDefault="00CA459A" w:rsidP="00CA459A">
            <w:pPr>
              <w:rPr>
                <w:moveTo w:id="3550" w:author="David Recio Arnés" w:date="2022-06-27T18:50:00Z"/>
                <w:sz w:val="20"/>
                <w:szCs w:val="20"/>
              </w:rPr>
            </w:pPr>
          </w:p>
        </w:tc>
        <w:tc>
          <w:tcPr>
            <w:tcW w:w="2525" w:type="dxa"/>
          </w:tcPr>
          <w:p w14:paraId="758C7AD0" w14:textId="77777777" w:rsidR="00CA459A" w:rsidRPr="00FA78EB" w:rsidRDefault="00CA459A" w:rsidP="00CA459A">
            <w:pPr>
              <w:rPr>
                <w:moveTo w:id="3551" w:author="David Recio Arnés" w:date="2022-06-27T18:50:00Z"/>
                <w:sz w:val="20"/>
                <w:szCs w:val="20"/>
              </w:rPr>
            </w:pPr>
            <w:moveTo w:id="3552" w:author="David Recio Arnés" w:date="2022-06-27T18:50:00Z">
              <w:r w:rsidRPr="00FA78EB">
                <w:rPr>
                  <w:sz w:val="20"/>
                  <w:szCs w:val="20"/>
                </w:rPr>
                <w:t>400-Bad Request</w:t>
              </w:r>
            </w:moveTo>
          </w:p>
        </w:tc>
      </w:tr>
      <w:tr w:rsidR="00CA459A" w14:paraId="3A6653A1" w14:textId="77777777" w:rsidTr="00CA459A">
        <w:trPr>
          <w:trHeight w:val="55"/>
        </w:trPr>
        <w:tc>
          <w:tcPr>
            <w:tcW w:w="1198" w:type="dxa"/>
            <w:vMerge/>
            <w:shd w:val="clear" w:color="auto" w:fill="BDD6EE" w:themeFill="accent5" w:themeFillTint="66"/>
          </w:tcPr>
          <w:p w14:paraId="1031F72A" w14:textId="77777777" w:rsidR="00CA459A" w:rsidRDefault="00CA459A" w:rsidP="00CA459A">
            <w:pPr>
              <w:rPr>
                <w:moveTo w:id="3553" w:author="David Recio Arnés" w:date="2022-06-27T18:50:00Z"/>
              </w:rPr>
            </w:pPr>
          </w:p>
        </w:tc>
        <w:tc>
          <w:tcPr>
            <w:tcW w:w="1879" w:type="dxa"/>
            <w:vMerge/>
          </w:tcPr>
          <w:p w14:paraId="67E3AF77" w14:textId="77777777" w:rsidR="00CA459A" w:rsidRPr="00FA78EB" w:rsidRDefault="00CA459A" w:rsidP="00CA459A">
            <w:pPr>
              <w:rPr>
                <w:moveTo w:id="3554" w:author="David Recio Arnés" w:date="2022-06-27T18:50:00Z"/>
                <w:sz w:val="20"/>
                <w:szCs w:val="20"/>
              </w:rPr>
            </w:pPr>
          </w:p>
        </w:tc>
        <w:tc>
          <w:tcPr>
            <w:tcW w:w="2525" w:type="dxa"/>
            <w:vMerge/>
          </w:tcPr>
          <w:p w14:paraId="24CF64B0" w14:textId="77777777" w:rsidR="00CA459A" w:rsidRPr="00FA78EB" w:rsidRDefault="00CA459A" w:rsidP="00CA459A">
            <w:pPr>
              <w:rPr>
                <w:moveTo w:id="3555" w:author="David Recio Arnés" w:date="2022-06-27T18:50:00Z"/>
                <w:sz w:val="20"/>
                <w:szCs w:val="20"/>
              </w:rPr>
            </w:pPr>
          </w:p>
        </w:tc>
        <w:tc>
          <w:tcPr>
            <w:tcW w:w="2021" w:type="dxa"/>
            <w:vMerge/>
          </w:tcPr>
          <w:p w14:paraId="43568276" w14:textId="77777777" w:rsidR="00CA459A" w:rsidRPr="00FA78EB" w:rsidRDefault="00CA459A" w:rsidP="00CA459A">
            <w:pPr>
              <w:rPr>
                <w:moveTo w:id="3556" w:author="David Recio Arnés" w:date="2022-06-27T18:50:00Z"/>
                <w:sz w:val="20"/>
                <w:szCs w:val="20"/>
              </w:rPr>
            </w:pPr>
          </w:p>
        </w:tc>
        <w:tc>
          <w:tcPr>
            <w:tcW w:w="2525" w:type="dxa"/>
          </w:tcPr>
          <w:p w14:paraId="68D7D07E" w14:textId="77777777" w:rsidR="00CA459A" w:rsidRPr="00FA78EB" w:rsidRDefault="00CA459A" w:rsidP="00CA459A">
            <w:pPr>
              <w:rPr>
                <w:moveTo w:id="3557" w:author="David Recio Arnés" w:date="2022-06-27T18:50:00Z"/>
                <w:sz w:val="20"/>
                <w:szCs w:val="20"/>
              </w:rPr>
            </w:pPr>
            <w:moveTo w:id="3558" w:author="David Recio Arnés" w:date="2022-06-27T18:50:00Z">
              <w:r w:rsidRPr="00FA78EB">
                <w:rPr>
                  <w:sz w:val="20"/>
                  <w:szCs w:val="20"/>
                </w:rPr>
                <w:t>500-Internal Server Error</w:t>
              </w:r>
            </w:moveTo>
          </w:p>
        </w:tc>
      </w:tr>
      <w:tr w:rsidR="00CA459A" w14:paraId="11F12769" w14:textId="77777777" w:rsidTr="00CA459A">
        <w:trPr>
          <w:trHeight w:val="494"/>
        </w:trPr>
        <w:tc>
          <w:tcPr>
            <w:tcW w:w="1198" w:type="dxa"/>
            <w:vMerge w:val="restart"/>
            <w:shd w:val="clear" w:color="auto" w:fill="BDD6EE" w:themeFill="accent5" w:themeFillTint="66"/>
          </w:tcPr>
          <w:p w14:paraId="02A329E0" w14:textId="77777777" w:rsidR="00CA459A" w:rsidRDefault="00CA459A" w:rsidP="00CA459A">
            <w:pPr>
              <w:rPr>
                <w:moveTo w:id="3559" w:author="David Recio Arnés" w:date="2022-06-27T18:50:00Z"/>
              </w:rPr>
            </w:pPr>
            <w:moveTo w:id="3560" w:author="David Recio Arnés" w:date="2022-06-27T18:50:00Z">
              <w:r>
                <w:t>GET</w:t>
              </w:r>
            </w:moveTo>
          </w:p>
        </w:tc>
        <w:tc>
          <w:tcPr>
            <w:tcW w:w="1879" w:type="dxa"/>
            <w:vMerge w:val="restart"/>
          </w:tcPr>
          <w:p w14:paraId="488A1672" w14:textId="77777777" w:rsidR="00CA459A" w:rsidRPr="00FA78EB" w:rsidRDefault="00CA459A" w:rsidP="00CA459A">
            <w:pPr>
              <w:rPr>
                <w:moveTo w:id="3561" w:author="David Recio Arnés" w:date="2022-06-27T18:50:00Z"/>
                <w:sz w:val="20"/>
                <w:szCs w:val="20"/>
              </w:rPr>
            </w:pPr>
            <w:moveTo w:id="3562" w:author="David Recio Arnés" w:date="2022-06-27T18:50:00Z">
              <w:r w:rsidRPr="00FA78EB">
                <w:rPr>
                  <w:sz w:val="20"/>
                  <w:szCs w:val="20"/>
                </w:rPr>
                <w:t>/usuarios</w:t>
              </w:r>
            </w:moveTo>
          </w:p>
        </w:tc>
        <w:tc>
          <w:tcPr>
            <w:tcW w:w="2525" w:type="dxa"/>
            <w:vMerge w:val="restart"/>
          </w:tcPr>
          <w:p w14:paraId="748BE35D" w14:textId="77777777" w:rsidR="00CA459A" w:rsidRPr="00FA78EB" w:rsidRDefault="00CA459A" w:rsidP="00CA459A">
            <w:pPr>
              <w:rPr>
                <w:moveTo w:id="3563" w:author="David Recio Arnés" w:date="2022-06-27T18:50:00Z"/>
                <w:sz w:val="20"/>
                <w:szCs w:val="20"/>
              </w:rPr>
            </w:pPr>
            <w:moveTo w:id="3564" w:author="David Recio Arnés" w:date="2022-06-27T18:50:00Z">
              <w:r w:rsidRPr="00FA78EB">
                <w:rPr>
                  <w:sz w:val="20"/>
                  <w:szCs w:val="20"/>
                </w:rPr>
                <w:t>Obtiene todos los usuarios</w:t>
              </w:r>
            </w:moveTo>
          </w:p>
        </w:tc>
        <w:tc>
          <w:tcPr>
            <w:tcW w:w="2021" w:type="dxa"/>
            <w:vMerge w:val="restart"/>
          </w:tcPr>
          <w:p w14:paraId="359E505C" w14:textId="77777777" w:rsidR="00CA459A" w:rsidRPr="00FA78EB" w:rsidRDefault="00CA459A" w:rsidP="00CA459A">
            <w:pPr>
              <w:rPr>
                <w:moveTo w:id="3565" w:author="David Recio Arnés" w:date="2022-06-27T18:50:00Z"/>
                <w:sz w:val="20"/>
                <w:szCs w:val="20"/>
              </w:rPr>
            </w:pPr>
            <w:moveTo w:id="3566" w:author="David Recio Arnés" w:date="2022-06-27T18:50:00Z">
              <w:r w:rsidRPr="00FA78EB">
                <w:rPr>
                  <w:sz w:val="20"/>
                  <w:szCs w:val="20"/>
                </w:rPr>
                <w:t>JSON</w:t>
              </w:r>
            </w:moveTo>
          </w:p>
        </w:tc>
        <w:tc>
          <w:tcPr>
            <w:tcW w:w="2525" w:type="dxa"/>
          </w:tcPr>
          <w:p w14:paraId="157DB0B7" w14:textId="77777777" w:rsidR="00CA459A" w:rsidRPr="00FA78EB" w:rsidRDefault="00CA459A" w:rsidP="00CA459A">
            <w:pPr>
              <w:rPr>
                <w:moveTo w:id="3567" w:author="David Recio Arnés" w:date="2022-06-27T18:50:00Z"/>
                <w:sz w:val="20"/>
                <w:szCs w:val="20"/>
              </w:rPr>
            </w:pPr>
            <w:moveTo w:id="3568" w:author="David Recio Arnés" w:date="2022-06-27T18:50:00Z">
              <w:r w:rsidRPr="00FA78EB">
                <w:rPr>
                  <w:sz w:val="20"/>
                  <w:szCs w:val="20"/>
                </w:rPr>
                <w:t>200-OK</w:t>
              </w:r>
            </w:moveTo>
          </w:p>
        </w:tc>
      </w:tr>
      <w:tr w:rsidR="00CA459A" w14:paraId="529537EC" w14:textId="77777777" w:rsidTr="00CA459A">
        <w:trPr>
          <w:trHeight w:val="55"/>
        </w:trPr>
        <w:tc>
          <w:tcPr>
            <w:tcW w:w="1198" w:type="dxa"/>
            <w:vMerge/>
            <w:shd w:val="clear" w:color="auto" w:fill="BDD6EE" w:themeFill="accent5" w:themeFillTint="66"/>
          </w:tcPr>
          <w:p w14:paraId="6B81B332" w14:textId="77777777" w:rsidR="00CA459A" w:rsidRDefault="00CA459A" w:rsidP="00CA459A">
            <w:pPr>
              <w:rPr>
                <w:moveTo w:id="3569" w:author="David Recio Arnés" w:date="2022-06-27T18:50:00Z"/>
              </w:rPr>
            </w:pPr>
          </w:p>
        </w:tc>
        <w:tc>
          <w:tcPr>
            <w:tcW w:w="1879" w:type="dxa"/>
            <w:vMerge/>
          </w:tcPr>
          <w:p w14:paraId="69C46D03" w14:textId="77777777" w:rsidR="00CA459A" w:rsidRPr="00FA78EB" w:rsidRDefault="00CA459A" w:rsidP="00CA459A">
            <w:pPr>
              <w:rPr>
                <w:moveTo w:id="3570" w:author="David Recio Arnés" w:date="2022-06-27T18:50:00Z"/>
                <w:sz w:val="20"/>
                <w:szCs w:val="20"/>
              </w:rPr>
            </w:pPr>
          </w:p>
        </w:tc>
        <w:tc>
          <w:tcPr>
            <w:tcW w:w="2525" w:type="dxa"/>
            <w:vMerge/>
          </w:tcPr>
          <w:p w14:paraId="2F970301" w14:textId="77777777" w:rsidR="00CA459A" w:rsidRPr="00FA78EB" w:rsidRDefault="00CA459A" w:rsidP="00CA459A">
            <w:pPr>
              <w:rPr>
                <w:moveTo w:id="3571" w:author="David Recio Arnés" w:date="2022-06-27T18:50:00Z"/>
                <w:sz w:val="20"/>
                <w:szCs w:val="20"/>
              </w:rPr>
            </w:pPr>
          </w:p>
        </w:tc>
        <w:tc>
          <w:tcPr>
            <w:tcW w:w="2021" w:type="dxa"/>
            <w:vMerge/>
          </w:tcPr>
          <w:p w14:paraId="4F5AFAF4" w14:textId="77777777" w:rsidR="00CA459A" w:rsidRPr="00FA78EB" w:rsidRDefault="00CA459A" w:rsidP="00CA459A">
            <w:pPr>
              <w:rPr>
                <w:moveTo w:id="3572" w:author="David Recio Arnés" w:date="2022-06-27T18:50:00Z"/>
                <w:sz w:val="20"/>
                <w:szCs w:val="20"/>
              </w:rPr>
            </w:pPr>
          </w:p>
        </w:tc>
        <w:tc>
          <w:tcPr>
            <w:tcW w:w="2525" w:type="dxa"/>
          </w:tcPr>
          <w:p w14:paraId="705A4851" w14:textId="77777777" w:rsidR="00CA459A" w:rsidRPr="00FA78EB" w:rsidRDefault="00CA459A" w:rsidP="00CA459A">
            <w:pPr>
              <w:rPr>
                <w:moveTo w:id="3573" w:author="David Recio Arnés" w:date="2022-06-27T18:50:00Z"/>
                <w:sz w:val="20"/>
                <w:szCs w:val="20"/>
              </w:rPr>
            </w:pPr>
            <w:moveTo w:id="3574" w:author="David Recio Arnés" w:date="2022-06-27T18:50:00Z">
              <w:r w:rsidRPr="00FA78EB">
                <w:rPr>
                  <w:sz w:val="20"/>
                  <w:szCs w:val="20"/>
                </w:rPr>
                <w:t>500-Internal Server Error</w:t>
              </w:r>
            </w:moveTo>
          </w:p>
        </w:tc>
      </w:tr>
      <w:tr w:rsidR="00CA459A" w14:paraId="2E2DD259" w14:textId="77777777" w:rsidTr="00CA459A">
        <w:tblPrEx>
          <w:tblW w:w="10148" w:type="dxa"/>
          <w:tblPrExChange w:id="3575" w:author="David Recio Arnés" w:date="2022-06-27T18:52:00Z">
            <w:tblPrEx>
              <w:tblW w:w="9686" w:type="dxa"/>
            </w:tblPrEx>
          </w:tblPrExChange>
        </w:tblPrEx>
        <w:trPr>
          <w:trHeight w:val="490"/>
          <w:trPrChange w:id="3576" w:author="David Recio Arnés" w:date="2022-06-27T18:52:00Z">
            <w:trPr>
              <w:gridAfter w:val="0"/>
              <w:trHeight w:val="572"/>
            </w:trPr>
          </w:trPrChange>
        </w:trPr>
        <w:tc>
          <w:tcPr>
            <w:tcW w:w="1198" w:type="dxa"/>
            <w:shd w:val="clear" w:color="auto" w:fill="BDD6EE" w:themeFill="accent5" w:themeFillTint="66"/>
            <w:tcPrChange w:id="3577" w:author="David Recio Arnés" w:date="2022-06-27T18:52:00Z">
              <w:tcPr>
                <w:tcW w:w="1144" w:type="dxa"/>
                <w:shd w:val="clear" w:color="auto" w:fill="BDD6EE" w:themeFill="accent5" w:themeFillTint="66"/>
              </w:tcPr>
            </w:tcPrChange>
          </w:tcPr>
          <w:p w14:paraId="418F332C" w14:textId="77777777" w:rsidR="00CA459A" w:rsidRDefault="00CA459A" w:rsidP="00CA459A">
            <w:pPr>
              <w:rPr>
                <w:moveTo w:id="3578" w:author="David Recio Arnés" w:date="2022-06-27T18:50:00Z"/>
              </w:rPr>
            </w:pPr>
            <w:moveTo w:id="3579" w:author="David Recio Arnés" w:date="2022-06-27T18:50:00Z">
              <w:r>
                <w:t>PUT</w:t>
              </w:r>
            </w:moveTo>
          </w:p>
        </w:tc>
        <w:tc>
          <w:tcPr>
            <w:tcW w:w="1879" w:type="dxa"/>
            <w:tcPrChange w:id="3580" w:author="David Recio Arnés" w:date="2022-06-27T18:52:00Z">
              <w:tcPr>
                <w:tcW w:w="1793" w:type="dxa"/>
                <w:gridSpan w:val="2"/>
              </w:tcPr>
            </w:tcPrChange>
          </w:tcPr>
          <w:p w14:paraId="2DAB020B" w14:textId="77777777" w:rsidR="00CA459A" w:rsidRPr="00FA78EB" w:rsidRDefault="00CA459A" w:rsidP="00CA459A">
            <w:pPr>
              <w:rPr>
                <w:moveTo w:id="3581" w:author="David Recio Arnés" w:date="2022-06-27T18:50:00Z"/>
                <w:sz w:val="20"/>
                <w:szCs w:val="20"/>
              </w:rPr>
            </w:pPr>
            <w:moveTo w:id="3582" w:author="David Recio Arnés" w:date="2022-06-27T18:50:00Z">
              <w:r w:rsidRPr="00FA78EB">
                <w:rPr>
                  <w:sz w:val="20"/>
                  <w:szCs w:val="20"/>
                </w:rPr>
                <w:t>/usuarios</w:t>
              </w:r>
            </w:moveTo>
          </w:p>
        </w:tc>
        <w:tc>
          <w:tcPr>
            <w:tcW w:w="2525" w:type="dxa"/>
            <w:tcPrChange w:id="3583" w:author="David Recio Arnés" w:date="2022-06-27T18:52:00Z">
              <w:tcPr>
                <w:tcW w:w="2410" w:type="dxa"/>
                <w:gridSpan w:val="2"/>
              </w:tcPr>
            </w:tcPrChange>
          </w:tcPr>
          <w:p w14:paraId="147A186C" w14:textId="77777777" w:rsidR="00CA459A" w:rsidRPr="00FA78EB" w:rsidRDefault="00CA459A" w:rsidP="00CA459A">
            <w:pPr>
              <w:rPr>
                <w:moveTo w:id="3584" w:author="David Recio Arnés" w:date="2022-06-27T18:50:00Z"/>
                <w:sz w:val="20"/>
                <w:szCs w:val="20"/>
              </w:rPr>
            </w:pPr>
            <w:moveTo w:id="3585" w:author="David Recio Arnés" w:date="2022-06-27T18:50:00Z">
              <w:r w:rsidRPr="00FA78EB">
                <w:rPr>
                  <w:sz w:val="20"/>
                  <w:szCs w:val="20"/>
                </w:rPr>
                <w:t>-</w:t>
              </w:r>
            </w:moveTo>
          </w:p>
        </w:tc>
        <w:tc>
          <w:tcPr>
            <w:tcW w:w="2021" w:type="dxa"/>
            <w:tcPrChange w:id="3586" w:author="David Recio Arnés" w:date="2022-06-27T18:52:00Z">
              <w:tcPr>
                <w:tcW w:w="1929" w:type="dxa"/>
                <w:gridSpan w:val="2"/>
              </w:tcPr>
            </w:tcPrChange>
          </w:tcPr>
          <w:p w14:paraId="2B079218" w14:textId="77777777" w:rsidR="00CA459A" w:rsidRPr="00FA78EB" w:rsidRDefault="00CA459A" w:rsidP="00CA459A">
            <w:pPr>
              <w:rPr>
                <w:moveTo w:id="3587" w:author="David Recio Arnés" w:date="2022-06-27T18:50:00Z"/>
                <w:sz w:val="20"/>
                <w:szCs w:val="20"/>
              </w:rPr>
            </w:pPr>
            <w:moveTo w:id="3588" w:author="David Recio Arnés" w:date="2022-06-27T18:50:00Z">
              <w:r w:rsidRPr="00FA78EB">
                <w:rPr>
                  <w:sz w:val="20"/>
                  <w:szCs w:val="20"/>
                </w:rPr>
                <w:t>-</w:t>
              </w:r>
            </w:moveTo>
          </w:p>
        </w:tc>
        <w:tc>
          <w:tcPr>
            <w:tcW w:w="2525" w:type="dxa"/>
            <w:tcPrChange w:id="3589" w:author="David Recio Arnés" w:date="2022-06-27T18:52:00Z">
              <w:tcPr>
                <w:tcW w:w="2410" w:type="dxa"/>
                <w:gridSpan w:val="2"/>
              </w:tcPr>
            </w:tcPrChange>
          </w:tcPr>
          <w:p w14:paraId="5C7C78A9" w14:textId="77777777" w:rsidR="00CA459A" w:rsidRPr="00FA78EB" w:rsidRDefault="00CA459A" w:rsidP="00CA459A">
            <w:pPr>
              <w:rPr>
                <w:moveTo w:id="3590" w:author="David Recio Arnés" w:date="2022-06-27T18:50:00Z"/>
                <w:sz w:val="20"/>
                <w:szCs w:val="20"/>
              </w:rPr>
            </w:pPr>
            <w:moveTo w:id="3591" w:author="David Recio Arnés" w:date="2022-06-27T18:50:00Z">
              <w:r w:rsidRPr="00FA78EB">
                <w:rPr>
                  <w:sz w:val="20"/>
                  <w:szCs w:val="20"/>
                </w:rPr>
                <w:t>404- Not Found</w:t>
              </w:r>
            </w:moveTo>
          </w:p>
        </w:tc>
      </w:tr>
      <w:tr w:rsidR="00CA459A" w14:paraId="49E76622" w14:textId="77777777" w:rsidTr="00CA459A">
        <w:tblPrEx>
          <w:tblW w:w="10148" w:type="dxa"/>
          <w:tblPrExChange w:id="3592" w:author="David Recio Arnés" w:date="2022-06-27T18:52:00Z">
            <w:tblPrEx>
              <w:tblW w:w="9686" w:type="dxa"/>
            </w:tblPrEx>
          </w:tblPrExChange>
        </w:tblPrEx>
        <w:trPr>
          <w:trHeight w:val="265"/>
          <w:trPrChange w:id="3593" w:author="David Recio Arnés" w:date="2022-06-27T18:52:00Z">
            <w:trPr>
              <w:gridAfter w:val="0"/>
              <w:trHeight w:val="310"/>
            </w:trPr>
          </w:trPrChange>
        </w:trPr>
        <w:tc>
          <w:tcPr>
            <w:tcW w:w="1198" w:type="dxa"/>
            <w:shd w:val="clear" w:color="auto" w:fill="BDD6EE" w:themeFill="accent5" w:themeFillTint="66"/>
            <w:tcPrChange w:id="3594" w:author="David Recio Arnés" w:date="2022-06-27T18:52:00Z">
              <w:tcPr>
                <w:tcW w:w="1144" w:type="dxa"/>
                <w:shd w:val="clear" w:color="auto" w:fill="BDD6EE" w:themeFill="accent5" w:themeFillTint="66"/>
              </w:tcPr>
            </w:tcPrChange>
          </w:tcPr>
          <w:p w14:paraId="2EEB69D7" w14:textId="77777777" w:rsidR="00CA459A" w:rsidRDefault="00CA459A" w:rsidP="00CA459A">
            <w:pPr>
              <w:rPr>
                <w:moveTo w:id="3595" w:author="David Recio Arnés" w:date="2022-06-27T18:50:00Z"/>
              </w:rPr>
            </w:pPr>
            <w:moveTo w:id="3596" w:author="David Recio Arnés" w:date="2022-06-27T18:50:00Z">
              <w:r>
                <w:t>DELETE</w:t>
              </w:r>
            </w:moveTo>
          </w:p>
        </w:tc>
        <w:tc>
          <w:tcPr>
            <w:tcW w:w="1879" w:type="dxa"/>
            <w:tcPrChange w:id="3597" w:author="David Recio Arnés" w:date="2022-06-27T18:52:00Z">
              <w:tcPr>
                <w:tcW w:w="1793" w:type="dxa"/>
                <w:gridSpan w:val="2"/>
              </w:tcPr>
            </w:tcPrChange>
          </w:tcPr>
          <w:p w14:paraId="184817DA" w14:textId="77777777" w:rsidR="00CA459A" w:rsidRPr="00FA78EB" w:rsidRDefault="00CA459A" w:rsidP="00CA459A">
            <w:pPr>
              <w:rPr>
                <w:moveTo w:id="3598" w:author="David Recio Arnés" w:date="2022-06-27T18:50:00Z"/>
                <w:sz w:val="20"/>
                <w:szCs w:val="20"/>
              </w:rPr>
            </w:pPr>
            <w:moveTo w:id="3599" w:author="David Recio Arnés" w:date="2022-06-27T18:50:00Z">
              <w:r w:rsidRPr="00FA78EB">
                <w:rPr>
                  <w:sz w:val="20"/>
                  <w:szCs w:val="20"/>
                </w:rPr>
                <w:t>/usuarios</w:t>
              </w:r>
            </w:moveTo>
          </w:p>
        </w:tc>
        <w:tc>
          <w:tcPr>
            <w:tcW w:w="2525" w:type="dxa"/>
            <w:tcPrChange w:id="3600" w:author="David Recio Arnés" w:date="2022-06-27T18:52:00Z">
              <w:tcPr>
                <w:tcW w:w="2410" w:type="dxa"/>
                <w:gridSpan w:val="2"/>
              </w:tcPr>
            </w:tcPrChange>
          </w:tcPr>
          <w:p w14:paraId="20C7C942" w14:textId="77777777" w:rsidR="00CA459A" w:rsidRPr="00FA78EB" w:rsidRDefault="00CA459A" w:rsidP="00CA459A">
            <w:pPr>
              <w:rPr>
                <w:moveTo w:id="3601" w:author="David Recio Arnés" w:date="2022-06-27T18:50:00Z"/>
                <w:sz w:val="20"/>
                <w:szCs w:val="20"/>
              </w:rPr>
            </w:pPr>
            <w:moveTo w:id="3602" w:author="David Recio Arnés" w:date="2022-06-27T18:50:00Z">
              <w:r>
                <w:rPr>
                  <w:sz w:val="20"/>
                  <w:szCs w:val="20"/>
                </w:rPr>
                <w:t>-</w:t>
              </w:r>
            </w:moveTo>
          </w:p>
        </w:tc>
        <w:tc>
          <w:tcPr>
            <w:tcW w:w="2021" w:type="dxa"/>
            <w:tcPrChange w:id="3603" w:author="David Recio Arnés" w:date="2022-06-27T18:52:00Z">
              <w:tcPr>
                <w:tcW w:w="1929" w:type="dxa"/>
                <w:gridSpan w:val="2"/>
              </w:tcPr>
            </w:tcPrChange>
          </w:tcPr>
          <w:p w14:paraId="2B80B242" w14:textId="77777777" w:rsidR="00CA459A" w:rsidRPr="00FA78EB" w:rsidRDefault="00CA459A" w:rsidP="00CA459A">
            <w:pPr>
              <w:rPr>
                <w:moveTo w:id="3604" w:author="David Recio Arnés" w:date="2022-06-27T18:50:00Z"/>
                <w:sz w:val="20"/>
                <w:szCs w:val="20"/>
              </w:rPr>
            </w:pPr>
            <w:moveTo w:id="3605" w:author="David Recio Arnés" w:date="2022-06-27T18:50:00Z">
              <w:r w:rsidRPr="00FA78EB">
                <w:rPr>
                  <w:sz w:val="20"/>
                  <w:szCs w:val="20"/>
                </w:rPr>
                <w:t>-</w:t>
              </w:r>
            </w:moveTo>
          </w:p>
        </w:tc>
        <w:tc>
          <w:tcPr>
            <w:tcW w:w="2525" w:type="dxa"/>
            <w:tcPrChange w:id="3606" w:author="David Recio Arnés" w:date="2022-06-27T18:52:00Z">
              <w:tcPr>
                <w:tcW w:w="2410" w:type="dxa"/>
                <w:gridSpan w:val="2"/>
              </w:tcPr>
            </w:tcPrChange>
          </w:tcPr>
          <w:p w14:paraId="03435A2F" w14:textId="77777777" w:rsidR="00CA459A" w:rsidRPr="00FA78EB" w:rsidRDefault="00CA459A" w:rsidP="00CA459A">
            <w:pPr>
              <w:rPr>
                <w:moveTo w:id="3607" w:author="David Recio Arnés" w:date="2022-06-27T18:50:00Z"/>
                <w:sz w:val="20"/>
                <w:szCs w:val="20"/>
              </w:rPr>
            </w:pPr>
            <w:moveTo w:id="3608" w:author="David Recio Arnés" w:date="2022-06-27T18:50:00Z">
              <w:r w:rsidRPr="00FA78EB">
                <w:rPr>
                  <w:sz w:val="20"/>
                  <w:szCs w:val="20"/>
                </w:rPr>
                <w:t>404-Not Found</w:t>
              </w:r>
            </w:moveTo>
          </w:p>
        </w:tc>
      </w:tr>
      <w:tr w:rsidR="00CA459A" w14:paraId="62BE86D3" w14:textId="77777777" w:rsidTr="00CA459A">
        <w:tblPrEx>
          <w:tblW w:w="10148" w:type="dxa"/>
          <w:tblPrExChange w:id="3609" w:author="David Recio Arnés" w:date="2022-06-27T18:52:00Z">
            <w:tblPrEx>
              <w:tblW w:w="9686" w:type="dxa"/>
            </w:tblPrEx>
          </w:tblPrExChange>
        </w:tblPrEx>
        <w:trPr>
          <w:trHeight w:val="694"/>
          <w:trPrChange w:id="3610" w:author="David Recio Arnés" w:date="2022-06-27T18:52:00Z">
            <w:trPr>
              <w:gridAfter w:val="0"/>
              <w:trHeight w:val="810"/>
            </w:trPr>
          </w:trPrChange>
        </w:trPr>
        <w:tc>
          <w:tcPr>
            <w:tcW w:w="1198" w:type="dxa"/>
            <w:shd w:val="clear" w:color="auto" w:fill="BDD6EE" w:themeFill="accent5" w:themeFillTint="66"/>
            <w:tcPrChange w:id="3611" w:author="David Recio Arnés" w:date="2022-06-27T18:52:00Z">
              <w:tcPr>
                <w:tcW w:w="1144" w:type="dxa"/>
                <w:shd w:val="clear" w:color="auto" w:fill="BDD6EE" w:themeFill="accent5" w:themeFillTint="66"/>
              </w:tcPr>
            </w:tcPrChange>
          </w:tcPr>
          <w:p w14:paraId="4D4614DF" w14:textId="77777777" w:rsidR="00CA459A" w:rsidRDefault="00CA459A" w:rsidP="00CA459A">
            <w:pPr>
              <w:rPr>
                <w:moveTo w:id="3612" w:author="David Recio Arnés" w:date="2022-06-27T18:50:00Z"/>
              </w:rPr>
            </w:pPr>
            <w:moveTo w:id="3613" w:author="David Recio Arnés" w:date="2022-06-27T18:50:00Z">
              <w:r>
                <w:t>PATCH</w:t>
              </w:r>
            </w:moveTo>
          </w:p>
        </w:tc>
        <w:tc>
          <w:tcPr>
            <w:tcW w:w="1879" w:type="dxa"/>
            <w:tcPrChange w:id="3614" w:author="David Recio Arnés" w:date="2022-06-27T18:52:00Z">
              <w:tcPr>
                <w:tcW w:w="1793" w:type="dxa"/>
                <w:gridSpan w:val="2"/>
              </w:tcPr>
            </w:tcPrChange>
          </w:tcPr>
          <w:p w14:paraId="149B9CC9" w14:textId="77777777" w:rsidR="00CA459A" w:rsidRPr="00FA78EB" w:rsidRDefault="00CA459A" w:rsidP="00CA459A">
            <w:pPr>
              <w:ind w:left="708" w:hanging="708"/>
              <w:rPr>
                <w:moveTo w:id="3615" w:author="David Recio Arnés" w:date="2022-06-27T18:50:00Z"/>
                <w:sz w:val="20"/>
                <w:szCs w:val="20"/>
              </w:rPr>
            </w:pPr>
            <w:moveTo w:id="3616" w:author="David Recio Arnés" w:date="2022-06-27T18:50:00Z">
              <w:r w:rsidRPr="00FA78EB">
                <w:rPr>
                  <w:sz w:val="20"/>
                  <w:szCs w:val="20"/>
                </w:rPr>
                <w:t>/usuarios</w:t>
              </w:r>
            </w:moveTo>
          </w:p>
        </w:tc>
        <w:tc>
          <w:tcPr>
            <w:tcW w:w="2525" w:type="dxa"/>
            <w:tcPrChange w:id="3617" w:author="David Recio Arnés" w:date="2022-06-27T18:52:00Z">
              <w:tcPr>
                <w:tcW w:w="2410" w:type="dxa"/>
                <w:gridSpan w:val="2"/>
              </w:tcPr>
            </w:tcPrChange>
          </w:tcPr>
          <w:p w14:paraId="30DA8278" w14:textId="77777777" w:rsidR="00CA459A" w:rsidRPr="00FA78EB" w:rsidRDefault="00CA459A" w:rsidP="00CA459A">
            <w:pPr>
              <w:rPr>
                <w:moveTo w:id="3618" w:author="David Recio Arnés" w:date="2022-06-27T18:50:00Z"/>
                <w:sz w:val="20"/>
                <w:szCs w:val="20"/>
              </w:rPr>
            </w:pPr>
            <w:moveTo w:id="3619" w:author="David Recio Arnés" w:date="2022-06-27T18:50:00Z">
              <w:r w:rsidRPr="00FA78EB">
                <w:rPr>
                  <w:sz w:val="20"/>
                  <w:szCs w:val="20"/>
                </w:rPr>
                <w:t>-</w:t>
              </w:r>
            </w:moveTo>
          </w:p>
        </w:tc>
        <w:tc>
          <w:tcPr>
            <w:tcW w:w="2021" w:type="dxa"/>
            <w:tcPrChange w:id="3620" w:author="David Recio Arnés" w:date="2022-06-27T18:52:00Z">
              <w:tcPr>
                <w:tcW w:w="1929" w:type="dxa"/>
                <w:gridSpan w:val="2"/>
              </w:tcPr>
            </w:tcPrChange>
          </w:tcPr>
          <w:p w14:paraId="49CBF8F4" w14:textId="77777777" w:rsidR="00CA459A" w:rsidRPr="00FA78EB" w:rsidRDefault="00CA459A" w:rsidP="00CA459A">
            <w:pPr>
              <w:rPr>
                <w:moveTo w:id="3621" w:author="David Recio Arnés" w:date="2022-06-27T18:50:00Z"/>
                <w:sz w:val="20"/>
                <w:szCs w:val="20"/>
              </w:rPr>
            </w:pPr>
            <w:moveTo w:id="3622" w:author="David Recio Arnés" w:date="2022-06-27T18:50:00Z">
              <w:r w:rsidRPr="00FA78EB">
                <w:rPr>
                  <w:sz w:val="20"/>
                  <w:szCs w:val="20"/>
                </w:rPr>
                <w:t>-</w:t>
              </w:r>
            </w:moveTo>
          </w:p>
        </w:tc>
        <w:tc>
          <w:tcPr>
            <w:tcW w:w="2525" w:type="dxa"/>
            <w:tcPrChange w:id="3623" w:author="David Recio Arnés" w:date="2022-06-27T18:52:00Z">
              <w:tcPr>
                <w:tcW w:w="2410" w:type="dxa"/>
                <w:gridSpan w:val="2"/>
              </w:tcPr>
            </w:tcPrChange>
          </w:tcPr>
          <w:p w14:paraId="311A8DCC" w14:textId="77777777" w:rsidR="00CA459A" w:rsidRPr="00FA78EB" w:rsidRDefault="00CA459A" w:rsidP="00CA459A">
            <w:pPr>
              <w:keepNext/>
              <w:rPr>
                <w:moveTo w:id="3624" w:author="David Recio Arnés" w:date="2022-06-27T18:50:00Z"/>
                <w:sz w:val="20"/>
                <w:szCs w:val="20"/>
              </w:rPr>
            </w:pPr>
            <w:moveTo w:id="3625" w:author="David Recio Arnés" w:date="2022-06-27T18:50:00Z">
              <w:r w:rsidRPr="00FA78EB">
                <w:rPr>
                  <w:sz w:val="20"/>
                  <w:szCs w:val="20"/>
                </w:rPr>
                <w:t>404-Not Found</w:t>
              </w:r>
            </w:moveTo>
          </w:p>
        </w:tc>
      </w:tr>
    </w:tbl>
    <w:moveToRangeEnd w:id="3527"/>
    <w:p w14:paraId="4C602545" w14:textId="77777777" w:rsidR="00504139" w:rsidRDefault="00CA459A" w:rsidP="00504139">
      <w:pPr>
        <w:pStyle w:val="Descripcin"/>
        <w:rPr>
          <w:ins w:id="3626" w:author="David Recio Arnés" w:date="2022-06-27T19:01:00Z"/>
          <w:i w:val="0"/>
          <w:iCs w:val="0"/>
        </w:rPr>
      </w:pPr>
      <w:ins w:id="3627" w:author="David Recio Arnés" w:date="2022-06-27T18:55:00Z">
        <w:r>
          <w:rPr>
            <w:i w:val="0"/>
            <w:iCs w:val="0"/>
          </w:rPr>
          <w:t xml:space="preserve">                                          </w:t>
        </w:r>
      </w:ins>
    </w:p>
    <w:p w14:paraId="6E5E8781" w14:textId="10FCD27C" w:rsidR="00504139" w:rsidRPr="000D3FB2" w:rsidRDefault="00504139" w:rsidP="00504139">
      <w:pPr>
        <w:pStyle w:val="Descripcin"/>
        <w:rPr>
          <w:ins w:id="3628" w:author="David Recio Arnés" w:date="2022-06-27T19:01:00Z"/>
        </w:rPr>
      </w:pPr>
      <w:ins w:id="3629" w:author="David Recio Arnés" w:date="2022-06-27T19:01:00Z">
        <w:r>
          <w:rPr>
            <w:i w:val="0"/>
            <w:iCs w:val="0"/>
          </w:rPr>
          <w:t xml:space="preserve">                            </w:t>
        </w:r>
      </w:ins>
      <w:ins w:id="3630" w:author="David Recio Arnés" w:date="2022-06-27T18:55:00Z">
        <w:r w:rsidR="00CA459A">
          <w:rPr>
            <w:i w:val="0"/>
            <w:iCs w:val="0"/>
          </w:rPr>
          <w:t xml:space="preserve"> </w:t>
        </w:r>
      </w:ins>
      <w:ins w:id="3631" w:author="David Recio Arnés" w:date="2022-06-27T18:54:00Z">
        <w:r w:rsidR="00CA459A" w:rsidRPr="00B03DF8">
          <w:rPr>
            <w:i w:val="0"/>
            <w:iCs w:val="0"/>
          </w:rPr>
          <w:t>Tabla</w:t>
        </w:r>
      </w:ins>
      <w:ins w:id="3632" w:author="David Recio Arnés" w:date="2022-06-27T18:55:00Z">
        <w:r w:rsidR="00CA459A">
          <w:rPr>
            <w:i w:val="0"/>
            <w:iCs w:val="0"/>
          </w:rPr>
          <w:t xml:space="preserve"> 5</w:t>
        </w:r>
      </w:ins>
      <w:ins w:id="3633" w:author="David Recio Arnés" w:date="2022-06-27T18:54:00Z">
        <w:r w:rsidR="00CA459A" w:rsidRPr="00B03DF8">
          <w:rPr>
            <w:i w:val="0"/>
            <w:iCs w:val="0"/>
          </w:rPr>
          <w:t xml:space="preserve">.  </w:t>
        </w:r>
      </w:ins>
      <w:bookmarkStart w:id="3634" w:name="_Hlk107248951"/>
      <w:ins w:id="3635" w:author="David Recio Arnés" w:date="2022-06-27T19:01:00Z">
        <w:r w:rsidRPr="00B03DF8">
          <w:rPr>
            <w:i w:val="0"/>
            <w:iCs w:val="0"/>
          </w:rPr>
          <w:t xml:space="preserve">Exposición del recurso: </w:t>
        </w:r>
        <w:r>
          <w:rPr>
            <w:i w:val="0"/>
            <w:iCs w:val="0"/>
          </w:rPr>
          <w:t>/</w:t>
        </w:r>
        <w:r w:rsidRPr="00B03DF8">
          <w:rPr>
            <w:i w:val="0"/>
            <w:iCs w:val="0"/>
          </w:rPr>
          <w:t>usuarios</w:t>
        </w:r>
        <w:bookmarkEnd w:id="3634"/>
      </w:ins>
    </w:p>
    <w:p w14:paraId="014658A9" w14:textId="3B814864" w:rsidR="00B77D88" w:rsidDel="00CA459A" w:rsidRDefault="00B77D88" w:rsidP="00B77D88">
      <w:pPr>
        <w:rPr>
          <w:ins w:id="3636" w:author="David Recio" w:date="2022-06-27T10:01:00Z"/>
          <w:moveFrom w:id="3637" w:author="David Recio Arnés" w:date="2022-06-27T18:51:00Z"/>
        </w:rPr>
      </w:pPr>
      <w:moveFromRangeStart w:id="3638" w:author="David Recio Arnés" w:date="2022-06-27T18:51:00Z" w:name="move107248308"/>
      <w:moveFrom w:id="3639" w:author="David Recio Arnés" w:date="2022-06-27T18:51:00Z">
        <w:ins w:id="3640" w:author="David Recio" w:date="2022-06-24T19:49:00Z">
          <w:r w:rsidRPr="00B77D88" w:rsidDel="00CA459A">
            <w:rPr>
              <w:b/>
              <w:bCs/>
              <w:rPrChange w:id="3641" w:author="David Recio" w:date="2022-06-24T19:51:00Z">
                <w:rPr/>
              </w:rPrChange>
            </w:rPr>
            <w:lastRenderedPageBreak/>
            <w:t>/usuarios/:idUsuarios/formularios</w:t>
          </w:r>
          <w:r w:rsidRPr="000C5D7E" w:rsidDel="00CA459A">
            <w:t xml:space="preserve"> </w:t>
          </w:r>
          <w:r w:rsidDel="00CA459A">
            <w:t>-&gt;</w:t>
          </w:r>
          <w:r w:rsidRPr="000C5D7E" w:rsidDel="00CA459A">
            <w:t xml:space="preserve"> </w:t>
          </w:r>
        </w:ins>
        <w:ins w:id="3642" w:author="David Recio" w:date="2022-06-24T19:52:00Z">
          <w:r w:rsidDel="00CA459A">
            <w:t>Representa  un  conjunto de formularios de un usuario determinado</w:t>
          </w:r>
        </w:ins>
      </w:moveFrom>
    </w:p>
    <w:p w14:paraId="11C7ED16" w14:textId="657F5AED" w:rsidR="00945783" w:rsidDel="00CA459A" w:rsidRDefault="00945783" w:rsidP="00945783">
      <w:pPr>
        <w:rPr>
          <w:ins w:id="3643" w:author="David Recio" w:date="2022-06-27T10:01:00Z"/>
          <w:moveFrom w:id="3644" w:author="David Recio Arnés" w:date="2022-06-27T18:51:00Z"/>
        </w:rPr>
      </w:pPr>
      <w:moveFrom w:id="3645" w:author="David Recio Arnés" w:date="2022-06-27T18:51:00Z">
        <w:ins w:id="3646" w:author="David Recio" w:date="2022-06-27T10:01:00Z">
          <w:r w:rsidRPr="00E36010" w:rsidDel="00CA459A">
            <w:rPr>
              <w:b/>
              <w:bCs/>
            </w:rPr>
            <w:t>/usuarios/:idUsuarios/formularios</w:t>
          </w:r>
        </w:ins>
        <w:ins w:id="3647" w:author="David Recio" w:date="2022-06-27T11:07:00Z">
          <w:r w:rsidR="008A2256" w:rsidDel="00CA459A">
            <w:rPr>
              <w:b/>
              <w:bCs/>
            </w:rPr>
            <w:t>/:id</w:t>
          </w:r>
        </w:ins>
        <w:ins w:id="3648" w:author="David Recio" w:date="2022-06-27T10:01:00Z">
          <w:r w:rsidRPr="000C5D7E" w:rsidDel="00CA459A">
            <w:t xml:space="preserve"> </w:t>
          </w:r>
          <w:r w:rsidDel="00CA459A">
            <w:t>-&gt;</w:t>
          </w:r>
          <w:r w:rsidRPr="000C5D7E" w:rsidDel="00CA459A">
            <w:t xml:space="preserve"> </w:t>
          </w:r>
          <w:r w:rsidDel="00CA459A">
            <w:t>Representa  un formulario de un usuario determinado</w:t>
          </w:r>
        </w:ins>
      </w:moveFrom>
    </w:p>
    <w:moveFromRangeEnd w:id="3638"/>
    <w:p w14:paraId="256E1CD8" w14:textId="77777777" w:rsidR="00945783" w:rsidDel="00CA459A" w:rsidRDefault="00945783" w:rsidP="00B77D88">
      <w:pPr>
        <w:rPr>
          <w:ins w:id="3649" w:author="David Recio" w:date="2022-06-24T19:49:00Z"/>
          <w:del w:id="3650" w:author="David Recio Arnés" w:date="2022-06-27T18:50:00Z"/>
        </w:rPr>
      </w:pPr>
    </w:p>
    <w:p w14:paraId="5865CAFD" w14:textId="7182B150" w:rsidR="002A30C1" w:rsidDel="00CA459A" w:rsidRDefault="002A30C1" w:rsidP="00BA6BAC">
      <w:pPr>
        <w:rPr>
          <w:ins w:id="3651" w:author="David Recio" w:date="2022-06-25T00:11:00Z"/>
          <w:del w:id="3652" w:author="David Recio Arnés" w:date="2022-06-27T18:50:00Z"/>
        </w:rPr>
      </w:pPr>
    </w:p>
    <w:p w14:paraId="3DD94386" w14:textId="060169EE" w:rsidR="008F3651" w:rsidDel="00CA459A" w:rsidRDefault="008F3651" w:rsidP="00BA6BAC">
      <w:pPr>
        <w:rPr>
          <w:ins w:id="3653" w:author="David Recio" w:date="2022-06-25T00:11:00Z"/>
          <w:del w:id="3654" w:author="David Recio Arnés" w:date="2022-06-27T18:50:00Z"/>
        </w:rPr>
      </w:pPr>
    </w:p>
    <w:p w14:paraId="7F498555" w14:textId="7900A18B" w:rsidR="008F3651" w:rsidDel="00CA459A" w:rsidRDefault="008F3651" w:rsidP="00BA6BAC">
      <w:pPr>
        <w:rPr>
          <w:ins w:id="3655" w:author="David Recio" w:date="2022-06-25T00:11:00Z"/>
          <w:del w:id="3656" w:author="David Recio Arnés" w:date="2022-06-27T18:50:00Z"/>
        </w:rPr>
      </w:pPr>
    </w:p>
    <w:p w14:paraId="28423946" w14:textId="77777777" w:rsidR="008F3651" w:rsidRPr="00BA6BAC" w:rsidRDefault="008F3651">
      <w:pPr>
        <w:rPr>
          <w:ins w:id="3657" w:author="David Recio" w:date="2022-06-24T17:28:00Z"/>
        </w:rPr>
        <w:pPrChange w:id="3658" w:author="David Recio" w:date="2022-06-24T19:27:00Z">
          <w:pPr>
            <w:pStyle w:val="Ttulo4"/>
            <w:ind w:left="993" w:hanging="1006"/>
          </w:pPr>
        </w:pPrChange>
      </w:pPr>
    </w:p>
    <w:p w14:paraId="7AFD869F" w14:textId="6A416EE1" w:rsidR="00B42994" w:rsidRPr="00583FF6" w:rsidRDefault="005F4768" w:rsidP="00103F22">
      <w:pPr>
        <w:pStyle w:val="Ttulo4"/>
        <w:ind w:left="993" w:hanging="1006"/>
        <w:rPr>
          <w:ins w:id="3659" w:author="David Recio" w:date="2022-06-24T19:55:00Z"/>
          <w:rFonts w:asciiTheme="minorHAnsi" w:hAnsiTheme="minorHAnsi" w:cstheme="minorHAnsi"/>
          <w:i w:val="0"/>
          <w:iCs w:val="0"/>
          <w:u w:val="single"/>
          <w:rPrChange w:id="3660" w:author="David Recio Arnés" w:date="2022-06-27T19:00:00Z">
            <w:rPr>
              <w:ins w:id="3661" w:author="David Recio" w:date="2022-06-24T19:55:00Z"/>
              <w:i w:val="0"/>
              <w:iCs w:val="0"/>
            </w:rPr>
          </w:rPrChange>
        </w:rPr>
      </w:pPr>
      <w:ins w:id="3662" w:author="David Recio" w:date="2022-06-24T20:19:00Z">
        <w:r w:rsidRPr="00583FF6">
          <w:rPr>
            <w:rFonts w:asciiTheme="minorHAnsi" w:hAnsiTheme="minorHAnsi" w:cstheme="minorHAnsi"/>
            <w:i w:val="0"/>
            <w:iCs w:val="0"/>
            <w:u w:val="single"/>
            <w:rPrChange w:id="3663" w:author="David Recio Arnés" w:date="2022-06-27T19:00:00Z">
              <w:rPr>
                <w:i w:val="0"/>
                <w:iCs w:val="0"/>
              </w:rPr>
            </w:rPrChange>
          </w:rPr>
          <w:t xml:space="preserve">API de cada recurso </w:t>
        </w:r>
      </w:ins>
    </w:p>
    <w:p w14:paraId="62816067" w14:textId="016B9BD5" w:rsidR="00736689" w:rsidRPr="0033143C" w:rsidDel="005A45D4" w:rsidRDefault="00736689" w:rsidP="0033143C">
      <w:pPr>
        <w:ind w:right="-574" w:firstLine="1276"/>
        <w:rPr>
          <w:ins w:id="3664" w:author="David Recio" w:date="2022-06-24T20:10:00Z"/>
          <w:del w:id="3665" w:author="David Recio Arnés" w:date="2022-06-27T22:02:00Z"/>
          <w:szCs w:val="24"/>
        </w:rPr>
      </w:pPr>
      <w:commentRangeStart w:id="3666"/>
      <w:commentRangeStart w:id="3667"/>
      <w:ins w:id="3668" w:author="David Recio" w:date="2022-06-24T19:55:00Z">
        <w:r w:rsidRPr="0033143C">
          <w:rPr>
            <w:szCs w:val="24"/>
          </w:rPr>
          <w:t xml:space="preserve">En este apartado se </w:t>
        </w:r>
      </w:ins>
      <w:ins w:id="3669" w:author="David Recio" w:date="2022-06-24T20:09:00Z">
        <w:r w:rsidR="00525FC3" w:rsidRPr="0033143C">
          <w:rPr>
            <w:szCs w:val="24"/>
          </w:rPr>
          <w:t>mostrará</w:t>
        </w:r>
      </w:ins>
      <w:ins w:id="3670" w:author="David Recio" w:date="2022-06-24T19:55:00Z">
        <w:r w:rsidRPr="0033143C">
          <w:rPr>
            <w:szCs w:val="24"/>
          </w:rPr>
          <w:t xml:space="preserve"> un ejemplo</w:t>
        </w:r>
      </w:ins>
      <w:ins w:id="3671" w:author="David Recio" w:date="2022-06-24T19:56:00Z">
        <w:r w:rsidRPr="0033143C">
          <w:rPr>
            <w:szCs w:val="24"/>
          </w:rPr>
          <w:t xml:space="preserve"> </w:t>
        </w:r>
      </w:ins>
      <w:ins w:id="3672" w:author="David Recio" w:date="2022-06-24T19:57:00Z">
        <w:r w:rsidRPr="0033143C">
          <w:rPr>
            <w:szCs w:val="24"/>
          </w:rPr>
          <w:t xml:space="preserve">de URIs definidas, métodos, </w:t>
        </w:r>
      </w:ins>
      <w:ins w:id="3673" w:author="David Recio" w:date="2022-06-24T19:59:00Z">
        <w:r w:rsidRPr="0033143C">
          <w:rPr>
            <w:szCs w:val="24"/>
          </w:rPr>
          <w:t>utilidad</w:t>
        </w:r>
      </w:ins>
      <w:ins w:id="3674" w:author="David Recio" w:date="2022-06-24T19:57:00Z">
        <w:r w:rsidRPr="0033143C">
          <w:rPr>
            <w:szCs w:val="24"/>
          </w:rPr>
          <w:t xml:space="preserve"> del </w:t>
        </w:r>
      </w:ins>
      <w:ins w:id="3675" w:author="David Recio" w:date="2022-06-24T19:58:00Z">
        <w:r w:rsidRPr="0033143C">
          <w:rPr>
            <w:szCs w:val="24"/>
          </w:rPr>
          <w:t>método, representación (formato de la información)</w:t>
        </w:r>
      </w:ins>
      <w:ins w:id="3676" w:author="David Recio" w:date="2022-06-24T19:59:00Z">
        <w:r w:rsidRPr="0033143C">
          <w:rPr>
            <w:szCs w:val="24"/>
          </w:rPr>
          <w:t>, código de respuesta, todo ello representado en formato tabla,</w:t>
        </w:r>
      </w:ins>
      <w:ins w:id="3677" w:author="David Recio" w:date="2022-06-24T19:58:00Z">
        <w:r w:rsidRPr="0033143C">
          <w:rPr>
            <w:szCs w:val="24"/>
          </w:rPr>
          <w:t xml:space="preserve"> del recuso Usuario</w:t>
        </w:r>
      </w:ins>
      <w:ins w:id="3678" w:author="David Recio Arnés" w:date="2022-06-27T19:00:00Z">
        <w:r w:rsidR="00583FF6" w:rsidRPr="0033143C">
          <w:rPr>
            <w:szCs w:val="24"/>
          </w:rPr>
          <w:t xml:space="preserve"> </w:t>
        </w:r>
      </w:ins>
      <w:ins w:id="3679" w:author="David Recio" w:date="2022-06-24T20:16:00Z">
        <w:r w:rsidR="00525FC3" w:rsidRPr="0033143C">
          <w:rPr>
            <w:szCs w:val="24"/>
          </w:rPr>
          <w:t>[</w:t>
        </w:r>
      </w:ins>
      <w:ins w:id="3680" w:author="David Recio Arnés" w:date="2022-06-27T19:00:00Z">
        <w:r w:rsidR="00583FF6" w:rsidRPr="0033143C">
          <w:rPr>
            <w:szCs w:val="24"/>
          </w:rPr>
          <w:t>Tabla 5</w:t>
        </w:r>
      </w:ins>
      <w:ins w:id="3681" w:author="David Recio" w:date="2022-06-24T20:16:00Z">
        <w:del w:id="3682" w:author="David Recio Arnés" w:date="2022-06-27T19:00:00Z">
          <w:r w:rsidR="00525FC3" w:rsidRPr="0033143C" w:rsidDel="00583FF6">
            <w:rPr>
              <w:szCs w:val="24"/>
            </w:rPr>
            <w:fldChar w:fldCharType="begin"/>
          </w:r>
          <w:r w:rsidR="00525FC3" w:rsidRPr="0033143C" w:rsidDel="00583FF6">
            <w:rPr>
              <w:szCs w:val="24"/>
            </w:rPr>
            <w:delInstrText xml:space="preserve"> REF _Ref106994195 \h </w:delInstrText>
          </w:r>
        </w:del>
      </w:ins>
      <w:r w:rsidR="0033143C">
        <w:rPr>
          <w:szCs w:val="24"/>
        </w:rPr>
        <w:instrText xml:space="preserve"> \* MERGEFORMAT </w:instrText>
      </w:r>
      <w:del w:id="3683" w:author="David Recio Arnés" w:date="2022-06-27T19:00:00Z">
        <w:r w:rsidR="00525FC3" w:rsidRPr="0033143C" w:rsidDel="00583FF6">
          <w:rPr>
            <w:szCs w:val="24"/>
          </w:rPr>
        </w:r>
        <w:r w:rsidR="00525FC3" w:rsidRPr="0033143C" w:rsidDel="00583FF6">
          <w:rPr>
            <w:szCs w:val="24"/>
          </w:rPr>
          <w:fldChar w:fldCharType="separate"/>
        </w:r>
      </w:del>
      <w:ins w:id="3684" w:author="David Recio" w:date="2022-06-24T20:16:00Z">
        <w:del w:id="3685" w:author="David Recio Arnés" w:date="2022-06-27T19:00:00Z">
          <w:r w:rsidR="00525FC3" w:rsidRPr="0033143C" w:rsidDel="00583FF6">
            <w:rPr>
              <w:szCs w:val="24"/>
            </w:rPr>
            <w:delText xml:space="preserve">Tabla </w:delText>
          </w:r>
          <w:r w:rsidR="00525FC3" w:rsidRPr="0033143C" w:rsidDel="00583FF6">
            <w:rPr>
              <w:noProof/>
              <w:szCs w:val="24"/>
            </w:rPr>
            <w:delText>3</w:delText>
          </w:r>
          <w:r w:rsidR="00525FC3" w:rsidRPr="0033143C" w:rsidDel="00583FF6">
            <w:rPr>
              <w:szCs w:val="24"/>
            </w:rPr>
            <w:fldChar w:fldCharType="end"/>
          </w:r>
        </w:del>
        <w:r w:rsidR="00525FC3" w:rsidRPr="0033143C">
          <w:rPr>
            <w:szCs w:val="24"/>
          </w:rPr>
          <w:t xml:space="preserve">] </w:t>
        </w:r>
      </w:ins>
      <w:ins w:id="3686" w:author="David Recio" w:date="2022-06-24T19:58:00Z">
        <w:r w:rsidRPr="0033143C">
          <w:rPr>
            <w:szCs w:val="24"/>
          </w:rPr>
          <w:t>definido anteriormente</w:t>
        </w:r>
      </w:ins>
      <w:ins w:id="3687" w:author="David Recio" w:date="2022-06-24T19:59:00Z">
        <w:r w:rsidRPr="0033143C">
          <w:rPr>
            <w:szCs w:val="24"/>
          </w:rPr>
          <w:t>, los otros m</w:t>
        </w:r>
      </w:ins>
      <w:ins w:id="3688" w:author="David Recio" w:date="2022-06-24T20:00:00Z">
        <w:r w:rsidRPr="0033143C">
          <w:rPr>
            <w:szCs w:val="24"/>
          </w:rPr>
          <w:t>é</w:t>
        </w:r>
      </w:ins>
      <w:ins w:id="3689" w:author="David Recio" w:date="2022-06-24T19:59:00Z">
        <w:r w:rsidRPr="0033143C">
          <w:rPr>
            <w:szCs w:val="24"/>
          </w:rPr>
          <w:t>todos</w:t>
        </w:r>
      </w:ins>
      <w:ins w:id="3690" w:author="David Recio" w:date="2022-06-24T19:55:00Z">
        <w:r w:rsidRPr="0033143C">
          <w:rPr>
            <w:szCs w:val="24"/>
          </w:rPr>
          <w:t xml:space="preserve"> se encuentra</w:t>
        </w:r>
      </w:ins>
      <w:ins w:id="3691" w:author="David Recio" w:date="2022-06-24T20:00:00Z">
        <w:r w:rsidRPr="0033143C">
          <w:rPr>
            <w:szCs w:val="24"/>
          </w:rPr>
          <w:t>n</w:t>
        </w:r>
      </w:ins>
      <w:ins w:id="3692" w:author="David Recio" w:date="2022-06-24T19:55:00Z">
        <w:r w:rsidRPr="0033143C">
          <w:rPr>
            <w:szCs w:val="24"/>
          </w:rPr>
          <w:t xml:space="preserve"> en el</w:t>
        </w:r>
      </w:ins>
      <w:ins w:id="3693" w:author="David Recio" w:date="2022-06-24T19:56:00Z">
        <w:r w:rsidRPr="0033143C">
          <w:rPr>
            <w:szCs w:val="24"/>
          </w:rPr>
          <w:t xml:space="preserve"> anexo [</w:t>
        </w:r>
        <w:r w:rsidRPr="0033143C">
          <w:rPr>
            <w:szCs w:val="24"/>
          </w:rPr>
          <w:fldChar w:fldCharType="begin"/>
        </w:r>
        <w:r w:rsidRPr="0033143C">
          <w:rPr>
            <w:szCs w:val="24"/>
          </w:rPr>
          <w:instrText xml:space="preserve"> REF _Ref106987324 \r \h </w:instrText>
        </w:r>
      </w:ins>
      <w:r w:rsidR="0033143C">
        <w:rPr>
          <w:szCs w:val="24"/>
        </w:rPr>
        <w:instrText xml:space="preserve"> \* MERGEFORMAT </w:instrText>
      </w:r>
      <w:r w:rsidRPr="0033143C">
        <w:rPr>
          <w:szCs w:val="24"/>
        </w:rPr>
      </w:r>
      <w:ins w:id="3694" w:author="David Recio" w:date="2022-06-24T19:56:00Z">
        <w:r w:rsidRPr="0033143C">
          <w:rPr>
            <w:szCs w:val="24"/>
          </w:rPr>
          <w:fldChar w:fldCharType="separate"/>
        </w:r>
        <w:r w:rsidRPr="0033143C">
          <w:rPr>
            <w:szCs w:val="24"/>
          </w:rPr>
          <w:t>1</w:t>
        </w:r>
        <w:r w:rsidRPr="0033143C">
          <w:rPr>
            <w:szCs w:val="24"/>
          </w:rPr>
          <w:fldChar w:fldCharType="end"/>
        </w:r>
        <w:r w:rsidRPr="0033143C">
          <w:rPr>
            <w:szCs w:val="24"/>
          </w:rPr>
          <w:t>]</w:t>
        </w:r>
      </w:ins>
      <w:ins w:id="3695" w:author="David Recio" w:date="2022-06-24T20:00:00Z">
        <w:r w:rsidRPr="0033143C">
          <w:rPr>
            <w:szCs w:val="24"/>
          </w:rPr>
          <w:t>.</w:t>
        </w:r>
      </w:ins>
      <w:ins w:id="3696" w:author="David Recio" w:date="2022-06-24T19:56:00Z">
        <w:r w:rsidRPr="0033143C">
          <w:rPr>
            <w:szCs w:val="24"/>
          </w:rPr>
          <w:t xml:space="preserve"> </w:t>
        </w:r>
      </w:ins>
      <w:commentRangeEnd w:id="3666"/>
      <w:r w:rsidR="009039EF" w:rsidRPr="0033143C">
        <w:rPr>
          <w:rStyle w:val="Refdecomentario"/>
          <w:sz w:val="24"/>
          <w:szCs w:val="24"/>
          <w:rPrChange w:id="3697" w:author="David Recio Arnés" w:date="2022-06-27T19:03:00Z">
            <w:rPr>
              <w:rStyle w:val="Refdecomentario"/>
            </w:rPr>
          </w:rPrChange>
        </w:rPr>
        <w:commentReference w:id="3666"/>
      </w:r>
      <w:commentRangeEnd w:id="3667"/>
      <w:r w:rsidR="009039EF" w:rsidRPr="0033143C">
        <w:rPr>
          <w:rStyle w:val="Refdecomentario"/>
          <w:sz w:val="24"/>
          <w:szCs w:val="24"/>
          <w:rPrChange w:id="3698" w:author="David Recio Arnés" w:date="2022-06-27T19:03:00Z">
            <w:rPr>
              <w:rStyle w:val="Refdecomentario"/>
            </w:rPr>
          </w:rPrChange>
        </w:rPr>
        <w:commentReference w:id="3667"/>
      </w:r>
    </w:p>
    <w:p w14:paraId="189BD41C" w14:textId="77777777" w:rsidR="00525FC3" w:rsidRDefault="00525FC3">
      <w:pPr>
        <w:ind w:right="-574" w:firstLine="1276"/>
        <w:rPr>
          <w:ins w:id="3699" w:author="David Recio" w:date="2022-06-24T20:10:00Z"/>
        </w:rPr>
        <w:pPrChange w:id="3700" w:author="David Recio Arnés" w:date="2022-06-27T22:02:00Z">
          <w:pPr>
            <w:ind w:left="709"/>
          </w:pPr>
        </w:pPrChange>
      </w:pPr>
    </w:p>
    <w:tbl>
      <w:tblPr>
        <w:tblStyle w:val="Tablaconcuadrcula"/>
        <w:tblW w:w="9578" w:type="dxa"/>
        <w:tblLook w:val="04A0" w:firstRow="1" w:lastRow="0" w:firstColumn="1" w:lastColumn="0" w:noHBand="0" w:noVBand="1"/>
        <w:tblPrChange w:id="3701" w:author="David Recio Arnés" w:date="2022-06-27T21:38:00Z">
          <w:tblPr>
            <w:tblStyle w:val="Tablaconcuadrcula"/>
            <w:tblW w:w="9493" w:type="dxa"/>
            <w:tblLook w:val="04A0" w:firstRow="1" w:lastRow="0" w:firstColumn="1" w:lastColumn="0" w:noHBand="0" w:noVBand="1"/>
          </w:tblPr>
        </w:tblPrChange>
      </w:tblPr>
      <w:tblGrid>
        <w:gridCol w:w="1131"/>
        <w:gridCol w:w="1773"/>
        <w:gridCol w:w="2383"/>
        <w:gridCol w:w="1908"/>
        <w:gridCol w:w="2383"/>
        <w:tblGridChange w:id="3702">
          <w:tblGrid>
            <w:gridCol w:w="1121"/>
            <w:gridCol w:w="1757"/>
            <w:gridCol w:w="2362"/>
            <w:gridCol w:w="1891"/>
            <w:gridCol w:w="2362"/>
          </w:tblGrid>
        </w:tblGridChange>
      </w:tblGrid>
      <w:tr w:rsidR="00C636D3" w:rsidRPr="00A13B8D" w:rsidDel="005A45D4" w14:paraId="71F0ABDD" w14:textId="3A2184AB" w:rsidTr="00E46081">
        <w:trPr>
          <w:trHeight w:val="1210"/>
          <w:ins w:id="3703" w:author="David Recio" w:date="2022-06-27T11:18:00Z"/>
          <w:del w:id="3704" w:author="David Recio Arnés" w:date="2022-06-27T22:02:00Z"/>
        </w:trPr>
        <w:tc>
          <w:tcPr>
            <w:tcW w:w="1131" w:type="dxa"/>
            <w:shd w:val="clear" w:color="auto" w:fill="D0CECE" w:themeFill="background2" w:themeFillShade="E6"/>
            <w:tcPrChange w:id="3705" w:author="David Recio Arnés" w:date="2022-06-27T21:38:00Z">
              <w:tcPr>
                <w:tcW w:w="1121" w:type="dxa"/>
                <w:shd w:val="clear" w:color="auto" w:fill="D0CECE" w:themeFill="background2" w:themeFillShade="E6"/>
              </w:tcPr>
            </w:tcPrChange>
          </w:tcPr>
          <w:p w14:paraId="2F163A6A" w14:textId="07BEEFDF" w:rsidR="00C636D3" w:rsidRPr="00A13B8D" w:rsidDel="005A45D4" w:rsidRDefault="00C636D3" w:rsidP="00E36010">
            <w:pPr>
              <w:rPr>
                <w:ins w:id="3706" w:author="David Recio" w:date="2022-06-27T11:18:00Z"/>
                <w:del w:id="3707" w:author="David Recio Arnés" w:date="2022-06-27T22:02:00Z"/>
                <w:moveFrom w:id="3708" w:author="David Recio Arnés" w:date="2022-06-27T18:50:00Z"/>
                <w:rFonts w:cstheme="minorHAnsi"/>
                <w:sz w:val="22"/>
                <w:rPrChange w:id="3709" w:author="David Recio Arnés" w:date="2022-06-27T21:57:00Z">
                  <w:rPr>
                    <w:ins w:id="3710" w:author="David Recio" w:date="2022-06-27T11:18:00Z"/>
                    <w:del w:id="3711" w:author="David Recio Arnés" w:date="2022-06-27T22:02:00Z"/>
                    <w:moveFrom w:id="3712" w:author="David Recio Arnés" w:date="2022-06-27T18:50:00Z"/>
                    <w:rFonts w:cstheme="minorHAnsi"/>
                  </w:rPr>
                </w:rPrChange>
              </w:rPr>
            </w:pPr>
            <w:moveFromRangeStart w:id="3713" w:author="David Recio Arnés" w:date="2022-06-27T18:50:00Z" w:name="move107248247"/>
            <w:moveFrom w:id="3714" w:author="David Recio Arnés" w:date="2022-06-27T18:50:00Z">
              <w:ins w:id="3715" w:author="David Recio" w:date="2022-06-27T11:18:00Z">
                <w:del w:id="3716" w:author="David Recio Arnés" w:date="2022-06-27T22:01:00Z">
                  <w:r w:rsidRPr="00A13B8D" w:rsidDel="005A45D4">
                    <w:rPr>
                      <w:rFonts w:cstheme="minorHAnsi"/>
                      <w:sz w:val="22"/>
                      <w:rPrChange w:id="3717" w:author="David Recio Arnés" w:date="2022-06-27T21:57:00Z">
                        <w:rPr>
                          <w:rFonts w:cstheme="minorHAnsi"/>
                        </w:rPr>
                      </w:rPrChange>
                    </w:rPr>
                    <w:delText>Método</w:delText>
                  </w:r>
                </w:del>
              </w:ins>
            </w:moveFrom>
          </w:p>
        </w:tc>
        <w:tc>
          <w:tcPr>
            <w:tcW w:w="1773" w:type="dxa"/>
            <w:shd w:val="clear" w:color="auto" w:fill="D0CECE" w:themeFill="background2" w:themeFillShade="E6"/>
            <w:tcPrChange w:id="3718" w:author="David Recio Arnés" w:date="2022-06-27T21:38:00Z">
              <w:tcPr>
                <w:tcW w:w="1757" w:type="dxa"/>
                <w:shd w:val="clear" w:color="auto" w:fill="D0CECE" w:themeFill="background2" w:themeFillShade="E6"/>
              </w:tcPr>
            </w:tcPrChange>
          </w:tcPr>
          <w:p w14:paraId="02CBD133" w14:textId="4305021F" w:rsidR="00C636D3" w:rsidRPr="00A13B8D" w:rsidDel="005A45D4" w:rsidRDefault="00C636D3" w:rsidP="00E36010">
            <w:pPr>
              <w:rPr>
                <w:ins w:id="3719" w:author="David Recio" w:date="2022-06-27T11:18:00Z"/>
                <w:del w:id="3720" w:author="David Recio Arnés" w:date="2022-06-27T22:02:00Z"/>
                <w:moveFrom w:id="3721" w:author="David Recio Arnés" w:date="2022-06-27T18:50:00Z"/>
                <w:rFonts w:cstheme="minorHAnsi"/>
                <w:sz w:val="22"/>
                <w:rPrChange w:id="3722" w:author="David Recio Arnés" w:date="2022-06-27T21:57:00Z">
                  <w:rPr>
                    <w:ins w:id="3723" w:author="David Recio" w:date="2022-06-27T11:18:00Z"/>
                    <w:del w:id="3724" w:author="David Recio Arnés" w:date="2022-06-27T22:02:00Z"/>
                    <w:moveFrom w:id="3725" w:author="David Recio Arnés" w:date="2022-06-27T18:50:00Z"/>
                    <w:rFonts w:cstheme="minorHAnsi"/>
                  </w:rPr>
                </w:rPrChange>
              </w:rPr>
            </w:pPr>
            <w:moveFrom w:id="3726" w:author="David Recio Arnés" w:date="2022-06-27T18:50:00Z">
              <w:ins w:id="3727" w:author="David Recio" w:date="2022-06-27T11:18:00Z">
                <w:del w:id="3728" w:author="David Recio Arnés" w:date="2022-06-27T22:01:00Z">
                  <w:r w:rsidRPr="00A13B8D" w:rsidDel="005A45D4">
                    <w:rPr>
                      <w:rFonts w:cstheme="minorHAnsi"/>
                      <w:sz w:val="22"/>
                      <w:rPrChange w:id="3729" w:author="David Recio Arnés" w:date="2022-06-27T21:57:00Z">
                        <w:rPr>
                          <w:rFonts w:cstheme="minorHAnsi"/>
                        </w:rPr>
                      </w:rPrChange>
                    </w:rPr>
                    <w:delText>URI</w:delText>
                  </w:r>
                </w:del>
              </w:ins>
            </w:moveFrom>
          </w:p>
        </w:tc>
        <w:tc>
          <w:tcPr>
            <w:tcW w:w="2383" w:type="dxa"/>
            <w:shd w:val="clear" w:color="auto" w:fill="D0CECE" w:themeFill="background2" w:themeFillShade="E6"/>
            <w:tcPrChange w:id="3730" w:author="David Recio Arnés" w:date="2022-06-27T21:38:00Z">
              <w:tcPr>
                <w:tcW w:w="2362" w:type="dxa"/>
                <w:shd w:val="clear" w:color="auto" w:fill="D0CECE" w:themeFill="background2" w:themeFillShade="E6"/>
              </w:tcPr>
            </w:tcPrChange>
          </w:tcPr>
          <w:p w14:paraId="60254497" w14:textId="322F3D5F" w:rsidR="00C636D3" w:rsidRPr="00A13B8D" w:rsidDel="005A45D4" w:rsidRDefault="00C636D3" w:rsidP="00E36010">
            <w:pPr>
              <w:rPr>
                <w:ins w:id="3731" w:author="David Recio" w:date="2022-06-27T11:18:00Z"/>
                <w:del w:id="3732" w:author="David Recio Arnés" w:date="2022-06-27T22:02:00Z"/>
                <w:moveFrom w:id="3733" w:author="David Recio Arnés" w:date="2022-06-27T18:50:00Z"/>
                <w:rFonts w:cstheme="minorHAnsi"/>
                <w:sz w:val="22"/>
                <w:rPrChange w:id="3734" w:author="David Recio Arnés" w:date="2022-06-27T21:57:00Z">
                  <w:rPr>
                    <w:ins w:id="3735" w:author="David Recio" w:date="2022-06-27T11:18:00Z"/>
                    <w:del w:id="3736" w:author="David Recio Arnés" w:date="2022-06-27T22:02:00Z"/>
                    <w:moveFrom w:id="3737" w:author="David Recio Arnés" w:date="2022-06-27T18:50:00Z"/>
                    <w:rFonts w:cstheme="minorHAnsi"/>
                  </w:rPr>
                </w:rPrChange>
              </w:rPr>
            </w:pPr>
            <w:moveFrom w:id="3738" w:author="David Recio Arnés" w:date="2022-06-27T18:50:00Z">
              <w:ins w:id="3739" w:author="David Recio" w:date="2022-06-27T11:18:00Z">
                <w:del w:id="3740" w:author="David Recio Arnés" w:date="2022-06-27T22:01:00Z">
                  <w:r w:rsidRPr="00A13B8D" w:rsidDel="005A45D4">
                    <w:rPr>
                      <w:rFonts w:cstheme="minorHAnsi"/>
                      <w:sz w:val="22"/>
                      <w:rPrChange w:id="3741" w:author="David Recio Arnés" w:date="2022-06-27T21:57:00Z">
                        <w:rPr>
                          <w:rFonts w:cstheme="minorHAnsi"/>
                        </w:rPr>
                      </w:rPrChange>
                    </w:rPr>
                    <w:delText>Utilidad</w:delText>
                  </w:r>
                </w:del>
              </w:ins>
            </w:moveFrom>
          </w:p>
        </w:tc>
        <w:tc>
          <w:tcPr>
            <w:tcW w:w="1908" w:type="dxa"/>
            <w:shd w:val="clear" w:color="auto" w:fill="D0CECE" w:themeFill="background2" w:themeFillShade="E6"/>
            <w:tcPrChange w:id="3742" w:author="David Recio Arnés" w:date="2022-06-27T21:38:00Z">
              <w:tcPr>
                <w:tcW w:w="1891" w:type="dxa"/>
                <w:shd w:val="clear" w:color="auto" w:fill="D0CECE" w:themeFill="background2" w:themeFillShade="E6"/>
              </w:tcPr>
            </w:tcPrChange>
          </w:tcPr>
          <w:p w14:paraId="10C539C1" w14:textId="595244BF" w:rsidR="00C636D3" w:rsidRPr="00A13B8D" w:rsidDel="005A45D4" w:rsidRDefault="00C636D3" w:rsidP="00E36010">
            <w:pPr>
              <w:rPr>
                <w:ins w:id="3743" w:author="David Recio" w:date="2022-06-27T11:18:00Z"/>
                <w:del w:id="3744" w:author="David Recio Arnés" w:date="2022-06-27T22:02:00Z"/>
                <w:moveFrom w:id="3745" w:author="David Recio Arnés" w:date="2022-06-27T18:50:00Z"/>
                <w:rFonts w:cstheme="minorHAnsi"/>
                <w:sz w:val="22"/>
                <w:rPrChange w:id="3746" w:author="David Recio Arnés" w:date="2022-06-27T21:57:00Z">
                  <w:rPr>
                    <w:ins w:id="3747" w:author="David Recio" w:date="2022-06-27T11:18:00Z"/>
                    <w:del w:id="3748" w:author="David Recio Arnés" w:date="2022-06-27T22:02:00Z"/>
                    <w:moveFrom w:id="3749" w:author="David Recio Arnés" w:date="2022-06-27T18:50:00Z"/>
                    <w:rFonts w:cstheme="minorHAnsi"/>
                  </w:rPr>
                </w:rPrChange>
              </w:rPr>
            </w:pPr>
            <w:moveFrom w:id="3750" w:author="David Recio Arnés" w:date="2022-06-27T18:50:00Z">
              <w:ins w:id="3751" w:author="David Recio" w:date="2022-06-27T11:18:00Z">
                <w:del w:id="3752" w:author="David Recio Arnés" w:date="2022-06-27T22:01:00Z">
                  <w:r w:rsidRPr="00A13B8D" w:rsidDel="005A45D4">
                    <w:rPr>
                      <w:rFonts w:cstheme="minorHAnsi"/>
                      <w:sz w:val="22"/>
                      <w:rPrChange w:id="3753" w:author="David Recio Arnés" w:date="2022-06-27T21:57:00Z">
                        <w:rPr>
                          <w:rFonts w:cstheme="minorHAnsi"/>
                        </w:rPr>
                      </w:rPrChange>
                    </w:rPr>
                    <w:delText>Representación</w:delText>
                  </w:r>
                </w:del>
              </w:ins>
            </w:moveFrom>
          </w:p>
        </w:tc>
        <w:tc>
          <w:tcPr>
            <w:tcW w:w="2383" w:type="dxa"/>
            <w:shd w:val="clear" w:color="auto" w:fill="D0CECE" w:themeFill="background2" w:themeFillShade="E6"/>
            <w:tcPrChange w:id="3754" w:author="David Recio Arnés" w:date="2022-06-27T21:38:00Z">
              <w:tcPr>
                <w:tcW w:w="2362" w:type="dxa"/>
                <w:shd w:val="clear" w:color="auto" w:fill="D0CECE" w:themeFill="background2" w:themeFillShade="E6"/>
              </w:tcPr>
            </w:tcPrChange>
          </w:tcPr>
          <w:p w14:paraId="79454839" w14:textId="4424280E" w:rsidR="00C636D3" w:rsidRPr="00A13B8D" w:rsidDel="005A45D4" w:rsidRDefault="00C636D3" w:rsidP="00E36010">
            <w:pPr>
              <w:rPr>
                <w:ins w:id="3755" w:author="David Recio" w:date="2022-06-27T11:18:00Z"/>
                <w:del w:id="3756" w:author="David Recio Arnés" w:date="2022-06-27T22:02:00Z"/>
                <w:moveFrom w:id="3757" w:author="David Recio Arnés" w:date="2022-06-27T18:50:00Z"/>
                <w:rFonts w:cstheme="minorHAnsi"/>
                <w:sz w:val="22"/>
                <w:rPrChange w:id="3758" w:author="David Recio Arnés" w:date="2022-06-27T21:57:00Z">
                  <w:rPr>
                    <w:ins w:id="3759" w:author="David Recio" w:date="2022-06-27T11:18:00Z"/>
                    <w:del w:id="3760" w:author="David Recio Arnés" w:date="2022-06-27T22:02:00Z"/>
                    <w:moveFrom w:id="3761" w:author="David Recio Arnés" w:date="2022-06-27T18:50:00Z"/>
                    <w:rFonts w:cstheme="minorHAnsi"/>
                  </w:rPr>
                </w:rPrChange>
              </w:rPr>
            </w:pPr>
            <w:moveFrom w:id="3762" w:author="David Recio Arnés" w:date="2022-06-27T18:50:00Z">
              <w:ins w:id="3763" w:author="David Recio" w:date="2022-06-27T11:18:00Z">
                <w:del w:id="3764" w:author="David Recio Arnés" w:date="2022-06-27T22:01:00Z">
                  <w:r w:rsidRPr="00A13B8D" w:rsidDel="005A45D4">
                    <w:rPr>
                      <w:rFonts w:cstheme="minorHAnsi"/>
                      <w:sz w:val="22"/>
                      <w:rPrChange w:id="3765" w:author="David Recio Arnés" w:date="2022-06-27T21:57:00Z">
                        <w:rPr>
                          <w:rFonts w:cstheme="minorHAnsi"/>
                        </w:rPr>
                      </w:rPrChange>
                    </w:rPr>
                    <w:delText>Código Respuesta</w:delText>
                  </w:r>
                </w:del>
              </w:ins>
            </w:moveFrom>
          </w:p>
        </w:tc>
      </w:tr>
      <w:tr w:rsidR="00C636D3" w:rsidRPr="00A13B8D" w:rsidDel="005A45D4" w14:paraId="1A275CC2" w14:textId="46A32D78" w:rsidTr="00E46081">
        <w:trPr>
          <w:trHeight w:val="715"/>
          <w:ins w:id="3766" w:author="David Recio" w:date="2022-06-27T11:18:00Z"/>
          <w:del w:id="3767" w:author="David Recio Arnés" w:date="2022-06-27T22:02:00Z"/>
          <w:trPrChange w:id="3768" w:author="David Recio Arnés" w:date="2022-06-27T21:38:00Z">
            <w:trPr>
              <w:trHeight w:val="471"/>
            </w:trPr>
          </w:trPrChange>
        </w:trPr>
        <w:tc>
          <w:tcPr>
            <w:tcW w:w="1131" w:type="dxa"/>
            <w:vMerge w:val="restart"/>
            <w:shd w:val="clear" w:color="auto" w:fill="BDD6EE" w:themeFill="accent5" w:themeFillTint="66"/>
            <w:tcPrChange w:id="3769" w:author="David Recio Arnés" w:date="2022-06-27T21:38:00Z">
              <w:tcPr>
                <w:tcW w:w="1121" w:type="dxa"/>
                <w:vMerge w:val="restart"/>
                <w:shd w:val="clear" w:color="auto" w:fill="BDD6EE" w:themeFill="accent5" w:themeFillTint="66"/>
              </w:tcPr>
            </w:tcPrChange>
          </w:tcPr>
          <w:p w14:paraId="38FE328C" w14:textId="32EB56F5" w:rsidR="00C636D3" w:rsidRPr="00A13B8D" w:rsidDel="005A45D4" w:rsidRDefault="00C636D3" w:rsidP="00E36010">
            <w:pPr>
              <w:rPr>
                <w:ins w:id="3770" w:author="David Recio" w:date="2022-06-27T11:18:00Z"/>
                <w:del w:id="3771" w:author="David Recio Arnés" w:date="2022-06-27T22:02:00Z"/>
                <w:moveFrom w:id="3772" w:author="David Recio Arnés" w:date="2022-06-27T18:50:00Z"/>
                <w:rFonts w:cstheme="minorHAnsi"/>
                <w:sz w:val="22"/>
                <w:rPrChange w:id="3773" w:author="David Recio Arnés" w:date="2022-06-27T21:57:00Z">
                  <w:rPr>
                    <w:ins w:id="3774" w:author="David Recio" w:date="2022-06-27T11:18:00Z"/>
                    <w:del w:id="3775" w:author="David Recio Arnés" w:date="2022-06-27T22:02:00Z"/>
                    <w:moveFrom w:id="3776" w:author="David Recio Arnés" w:date="2022-06-27T18:50:00Z"/>
                    <w:rFonts w:cstheme="minorHAnsi"/>
                  </w:rPr>
                </w:rPrChange>
              </w:rPr>
            </w:pPr>
            <w:moveFrom w:id="3777" w:author="David Recio Arnés" w:date="2022-06-27T18:50:00Z">
              <w:ins w:id="3778" w:author="David Recio" w:date="2022-06-27T11:18:00Z">
                <w:del w:id="3779" w:author="David Recio Arnés" w:date="2022-06-27T22:01:00Z">
                  <w:r w:rsidRPr="00A13B8D" w:rsidDel="005A45D4">
                    <w:rPr>
                      <w:rFonts w:cstheme="minorHAnsi"/>
                      <w:sz w:val="22"/>
                      <w:rPrChange w:id="3780" w:author="David Recio Arnés" w:date="2022-06-27T21:57:00Z">
                        <w:rPr>
                          <w:rFonts w:cstheme="minorHAnsi"/>
                        </w:rPr>
                      </w:rPrChange>
                    </w:rPr>
                    <w:delText>POST</w:delText>
                  </w:r>
                </w:del>
              </w:ins>
            </w:moveFrom>
          </w:p>
        </w:tc>
        <w:tc>
          <w:tcPr>
            <w:tcW w:w="1773" w:type="dxa"/>
            <w:vMerge w:val="restart"/>
            <w:tcPrChange w:id="3781" w:author="David Recio Arnés" w:date="2022-06-27T21:38:00Z">
              <w:tcPr>
                <w:tcW w:w="1757" w:type="dxa"/>
                <w:vMerge w:val="restart"/>
              </w:tcPr>
            </w:tcPrChange>
          </w:tcPr>
          <w:p w14:paraId="0AE6090B" w14:textId="0973CFBF" w:rsidR="00C636D3" w:rsidRPr="00A13B8D" w:rsidDel="005A45D4" w:rsidRDefault="00C636D3" w:rsidP="00E36010">
            <w:pPr>
              <w:rPr>
                <w:ins w:id="3782" w:author="David Recio" w:date="2022-06-27T11:18:00Z"/>
                <w:del w:id="3783" w:author="David Recio Arnés" w:date="2022-06-27T22:02:00Z"/>
                <w:moveFrom w:id="3784" w:author="David Recio Arnés" w:date="2022-06-27T18:50:00Z"/>
                <w:rFonts w:cstheme="minorHAnsi"/>
                <w:sz w:val="22"/>
                <w:rPrChange w:id="3785" w:author="David Recio Arnés" w:date="2022-06-27T21:57:00Z">
                  <w:rPr>
                    <w:ins w:id="3786" w:author="David Recio" w:date="2022-06-27T11:18:00Z"/>
                    <w:del w:id="3787" w:author="David Recio Arnés" w:date="2022-06-27T22:02:00Z"/>
                    <w:moveFrom w:id="3788" w:author="David Recio Arnés" w:date="2022-06-27T18:50:00Z"/>
                    <w:rFonts w:cstheme="minorHAnsi"/>
                    <w:sz w:val="20"/>
                    <w:szCs w:val="20"/>
                  </w:rPr>
                </w:rPrChange>
              </w:rPr>
            </w:pPr>
            <w:moveFrom w:id="3789" w:author="David Recio Arnés" w:date="2022-06-27T18:50:00Z">
              <w:ins w:id="3790" w:author="David Recio" w:date="2022-06-27T11:18:00Z">
                <w:del w:id="3791" w:author="David Recio Arnés" w:date="2022-06-27T22:01:00Z">
                  <w:r w:rsidRPr="00A13B8D" w:rsidDel="005A45D4">
                    <w:rPr>
                      <w:rFonts w:cstheme="minorHAnsi"/>
                      <w:sz w:val="22"/>
                      <w:rPrChange w:id="3792" w:author="David Recio Arnés" w:date="2022-06-27T21:57:00Z">
                        <w:rPr>
                          <w:rFonts w:cstheme="minorHAnsi"/>
                          <w:sz w:val="20"/>
                          <w:szCs w:val="20"/>
                        </w:rPr>
                      </w:rPrChange>
                    </w:rPr>
                    <w:delText>/usuarios</w:delText>
                  </w:r>
                </w:del>
              </w:ins>
            </w:moveFrom>
          </w:p>
        </w:tc>
        <w:tc>
          <w:tcPr>
            <w:tcW w:w="2383" w:type="dxa"/>
            <w:vMerge w:val="restart"/>
            <w:tcPrChange w:id="3793" w:author="David Recio Arnés" w:date="2022-06-27T21:38:00Z">
              <w:tcPr>
                <w:tcW w:w="2362" w:type="dxa"/>
                <w:vMerge w:val="restart"/>
              </w:tcPr>
            </w:tcPrChange>
          </w:tcPr>
          <w:p w14:paraId="35F598DA" w14:textId="3AF58497" w:rsidR="00C636D3" w:rsidRPr="00A13B8D" w:rsidDel="005A45D4" w:rsidRDefault="00C636D3" w:rsidP="00E36010">
            <w:pPr>
              <w:rPr>
                <w:ins w:id="3794" w:author="David Recio" w:date="2022-06-27T11:18:00Z"/>
                <w:del w:id="3795" w:author="David Recio Arnés" w:date="2022-06-27T22:02:00Z"/>
                <w:moveFrom w:id="3796" w:author="David Recio Arnés" w:date="2022-06-27T18:50:00Z"/>
                <w:rFonts w:cstheme="minorHAnsi"/>
                <w:sz w:val="22"/>
                <w:rPrChange w:id="3797" w:author="David Recio Arnés" w:date="2022-06-27T21:57:00Z">
                  <w:rPr>
                    <w:ins w:id="3798" w:author="David Recio" w:date="2022-06-27T11:18:00Z"/>
                    <w:del w:id="3799" w:author="David Recio Arnés" w:date="2022-06-27T22:02:00Z"/>
                    <w:moveFrom w:id="3800" w:author="David Recio Arnés" w:date="2022-06-27T18:50:00Z"/>
                    <w:rFonts w:cstheme="minorHAnsi"/>
                    <w:sz w:val="20"/>
                    <w:szCs w:val="20"/>
                  </w:rPr>
                </w:rPrChange>
              </w:rPr>
            </w:pPr>
            <w:moveFrom w:id="3801" w:author="David Recio Arnés" w:date="2022-06-27T18:50:00Z">
              <w:ins w:id="3802" w:author="David Recio" w:date="2022-06-27T11:18:00Z">
                <w:del w:id="3803" w:author="David Recio Arnés" w:date="2022-06-27T22:01:00Z">
                  <w:r w:rsidRPr="00A13B8D" w:rsidDel="005A45D4">
                    <w:rPr>
                      <w:rFonts w:cstheme="minorHAnsi"/>
                      <w:sz w:val="22"/>
                      <w:rPrChange w:id="3804" w:author="David Recio Arnés" w:date="2022-06-27T21:57:00Z">
                        <w:rPr>
                          <w:rFonts w:cstheme="minorHAnsi"/>
                          <w:sz w:val="20"/>
                          <w:szCs w:val="20"/>
                        </w:rPr>
                      </w:rPrChange>
                    </w:rPr>
                    <w:delText>Añade los usuarios</w:delText>
                  </w:r>
                </w:del>
              </w:ins>
            </w:moveFrom>
          </w:p>
        </w:tc>
        <w:tc>
          <w:tcPr>
            <w:tcW w:w="1908" w:type="dxa"/>
            <w:vMerge w:val="restart"/>
            <w:tcPrChange w:id="3805" w:author="David Recio Arnés" w:date="2022-06-27T21:38:00Z">
              <w:tcPr>
                <w:tcW w:w="1891" w:type="dxa"/>
                <w:vMerge w:val="restart"/>
              </w:tcPr>
            </w:tcPrChange>
          </w:tcPr>
          <w:p w14:paraId="29F5C354" w14:textId="77EC6327" w:rsidR="00C636D3" w:rsidRPr="00A13B8D" w:rsidDel="005A45D4" w:rsidRDefault="00C636D3" w:rsidP="00E36010">
            <w:pPr>
              <w:rPr>
                <w:ins w:id="3806" w:author="David Recio" w:date="2022-06-27T11:18:00Z"/>
                <w:del w:id="3807" w:author="David Recio Arnés" w:date="2022-06-27T22:02:00Z"/>
                <w:moveFrom w:id="3808" w:author="David Recio Arnés" w:date="2022-06-27T18:50:00Z"/>
                <w:rFonts w:cstheme="minorHAnsi"/>
                <w:sz w:val="22"/>
                <w:rPrChange w:id="3809" w:author="David Recio Arnés" w:date="2022-06-27T21:57:00Z">
                  <w:rPr>
                    <w:ins w:id="3810" w:author="David Recio" w:date="2022-06-27T11:18:00Z"/>
                    <w:del w:id="3811" w:author="David Recio Arnés" w:date="2022-06-27T22:02:00Z"/>
                    <w:moveFrom w:id="3812" w:author="David Recio Arnés" w:date="2022-06-27T18:50:00Z"/>
                    <w:rFonts w:cstheme="minorHAnsi"/>
                    <w:sz w:val="20"/>
                    <w:szCs w:val="20"/>
                  </w:rPr>
                </w:rPrChange>
              </w:rPr>
            </w:pPr>
            <w:moveFrom w:id="3813" w:author="David Recio Arnés" w:date="2022-06-27T18:50:00Z">
              <w:ins w:id="3814" w:author="David Recio" w:date="2022-06-27T11:18:00Z">
                <w:del w:id="3815" w:author="David Recio Arnés" w:date="2022-06-27T22:01:00Z">
                  <w:r w:rsidRPr="00A13B8D" w:rsidDel="005A45D4">
                    <w:rPr>
                      <w:rFonts w:cstheme="minorHAnsi"/>
                      <w:sz w:val="22"/>
                      <w:rPrChange w:id="3816" w:author="David Recio Arnés" w:date="2022-06-27T21:57:00Z">
                        <w:rPr>
                          <w:rFonts w:cstheme="minorHAnsi"/>
                          <w:sz w:val="20"/>
                          <w:szCs w:val="20"/>
                        </w:rPr>
                      </w:rPrChange>
                    </w:rPr>
                    <w:delText>JSON</w:delText>
                  </w:r>
                </w:del>
              </w:ins>
            </w:moveFrom>
          </w:p>
        </w:tc>
        <w:tc>
          <w:tcPr>
            <w:tcW w:w="2383" w:type="dxa"/>
            <w:tcPrChange w:id="3817" w:author="David Recio Arnés" w:date="2022-06-27T21:38:00Z">
              <w:tcPr>
                <w:tcW w:w="2362" w:type="dxa"/>
              </w:tcPr>
            </w:tcPrChange>
          </w:tcPr>
          <w:p w14:paraId="54534914" w14:textId="42A4C841" w:rsidR="00C636D3" w:rsidRPr="00A13B8D" w:rsidDel="005A45D4" w:rsidRDefault="00C636D3" w:rsidP="00E36010">
            <w:pPr>
              <w:rPr>
                <w:ins w:id="3818" w:author="David Recio" w:date="2022-06-27T11:18:00Z"/>
                <w:del w:id="3819" w:author="David Recio Arnés" w:date="2022-06-27T22:02:00Z"/>
                <w:moveFrom w:id="3820" w:author="David Recio Arnés" w:date="2022-06-27T18:50:00Z"/>
                <w:rFonts w:cstheme="minorHAnsi"/>
                <w:sz w:val="22"/>
                <w:rPrChange w:id="3821" w:author="David Recio Arnés" w:date="2022-06-27T21:57:00Z">
                  <w:rPr>
                    <w:ins w:id="3822" w:author="David Recio" w:date="2022-06-27T11:18:00Z"/>
                    <w:del w:id="3823" w:author="David Recio Arnés" w:date="2022-06-27T22:02:00Z"/>
                    <w:moveFrom w:id="3824" w:author="David Recio Arnés" w:date="2022-06-27T18:50:00Z"/>
                    <w:rFonts w:cstheme="minorHAnsi"/>
                    <w:sz w:val="20"/>
                    <w:szCs w:val="20"/>
                  </w:rPr>
                </w:rPrChange>
              </w:rPr>
            </w:pPr>
            <w:moveFrom w:id="3825" w:author="David Recio Arnés" w:date="2022-06-27T18:50:00Z">
              <w:ins w:id="3826" w:author="David Recio" w:date="2022-06-27T11:18:00Z">
                <w:del w:id="3827" w:author="David Recio Arnés" w:date="2022-06-27T22:01:00Z">
                  <w:r w:rsidRPr="00A13B8D" w:rsidDel="005A45D4">
                    <w:rPr>
                      <w:rFonts w:cstheme="minorHAnsi"/>
                      <w:sz w:val="22"/>
                      <w:rPrChange w:id="3828" w:author="David Recio Arnés" w:date="2022-06-27T21:57:00Z">
                        <w:rPr>
                          <w:rFonts w:cstheme="minorHAnsi"/>
                          <w:sz w:val="20"/>
                          <w:szCs w:val="20"/>
                        </w:rPr>
                      </w:rPrChange>
                    </w:rPr>
                    <w:delText>200-OK</w:delText>
                  </w:r>
                </w:del>
              </w:ins>
            </w:moveFrom>
          </w:p>
        </w:tc>
      </w:tr>
      <w:tr w:rsidR="00C636D3" w:rsidRPr="00A13B8D" w:rsidDel="005A45D4" w14:paraId="68456031" w14:textId="3C6EA5B5" w:rsidTr="00E46081">
        <w:trPr>
          <w:trHeight w:val="1438"/>
          <w:ins w:id="3829" w:author="David Recio" w:date="2022-06-27T11:18:00Z"/>
          <w:del w:id="3830" w:author="David Recio Arnés" w:date="2022-06-27T22:02:00Z"/>
          <w:trPrChange w:id="3831" w:author="David Recio Arnés" w:date="2022-06-27T21:38:00Z">
            <w:trPr>
              <w:trHeight w:val="946"/>
            </w:trPr>
          </w:trPrChange>
        </w:trPr>
        <w:tc>
          <w:tcPr>
            <w:tcW w:w="1131" w:type="dxa"/>
            <w:vMerge/>
            <w:shd w:val="clear" w:color="auto" w:fill="BDD6EE" w:themeFill="accent5" w:themeFillTint="66"/>
            <w:tcPrChange w:id="3832" w:author="David Recio Arnés" w:date="2022-06-27T21:38:00Z">
              <w:tcPr>
                <w:tcW w:w="1121" w:type="dxa"/>
                <w:vMerge/>
                <w:shd w:val="clear" w:color="auto" w:fill="BDD6EE" w:themeFill="accent5" w:themeFillTint="66"/>
              </w:tcPr>
            </w:tcPrChange>
          </w:tcPr>
          <w:p w14:paraId="731E45CE" w14:textId="7D1435D9" w:rsidR="00C636D3" w:rsidRPr="00A13B8D" w:rsidDel="005A45D4" w:rsidRDefault="00C636D3" w:rsidP="00E36010">
            <w:pPr>
              <w:rPr>
                <w:ins w:id="3833" w:author="David Recio" w:date="2022-06-27T11:18:00Z"/>
                <w:del w:id="3834" w:author="David Recio Arnés" w:date="2022-06-27T22:02:00Z"/>
                <w:moveFrom w:id="3835" w:author="David Recio Arnés" w:date="2022-06-27T18:50:00Z"/>
                <w:rFonts w:cstheme="minorHAnsi"/>
                <w:sz w:val="22"/>
                <w:rPrChange w:id="3836" w:author="David Recio Arnés" w:date="2022-06-27T21:57:00Z">
                  <w:rPr>
                    <w:ins w:id="3837" w:author="David Recio" w:date="2022-06-27T11:18:00Z"/>
                    <w:del w:id="3838" w:author="David Recio Arnés" w:date="2022-06-27T22:02:00Z"/>
                    <w:moveFrom w:id="3839" w:author="David Recio Arnés" w:date="2022-06-27T18:50:00Z"/>
                    <w:rFonts w:cstheme="minorHAnsi"/>
                  </w:rPr>
                </w:rPrChange>
              </w:rPr>
            </w:pPr>
          </w:p>
        </w:tc>
        <w:tc>
          <w:tcPr>
            <w:tcW w:w="1773" w:type="dxa"/>
            <w:vMerge/>
            <w:tcPrChange w:id="3840" w:author="David Recio Arnés" w:date="2022-06-27T21:38:00Z">
              <w:tcPr>
                <w:tcW w:w="1757" w:type="dxa"/>
                <w:vMerge/>
              </w:tcPr>
            </w:tcPrChange>
          </w:tcPr>
          <w:p w14:paraId="6B68ED0A" w14:textId="0B62BD32" w:rsidR="00C636D3" w:rsidRPr="00A13B8D" w:rsidDel="005A45D4" w:rsidRDefault="00C636D3" w:rsidP="00E36010">
            <w:pPr>
              <w:rPr>
                <w:ins w:id="3841" w:author="David Recio" w:date="2022-06-27T11:18:00Z"/>
                <w:del w:id="3842" w:author="David Recio Arnés" w:date="2022-06-27T22:02:00Z"/>
                <w:moveFrom w:id="3843" w:author="David Recio Arnés" w:date="2022-06-27T18:50:00Z"/>
                <w:rFonts w:cstheme="minorHAnsi"/>
                <w:sz w:val="22"/>
                <w:rPrChange w:id="3844" w:author="David Recio Arnés" w:date="2022-06-27T21:57:00Z">
                  <w:rPr>
                    <w:ins w:id="3845" w:author="David Recio" w:date="2022-06-27T11:18:00Z"/>
                    <w:del w:id="3846" w:author="David Recio Arnés" w:date="2022-06-27T22:02:00Z"/>
                    <w:moveFrom w:id="3847" w:author="David Recio Arnés" w:date="2022-06-27T18:50:00Z"/>
                    <w:rFonts w:cstheme="minorHAnsi"/>
                    <w:sz w:val="20"/>
                    <w:szCs w:val="20"/>
                  </w:rPr>
                </w:rPrChange>
              </w:rPr>
            </w:pPr>
          </w:p>
        </w:tc>
        <w:tc>
          <w:tcPr>
            <w:tcW w:w="2383" w:type="dxa"/>
            <w:vMerge/>
            <w:tcPrChange w:id="3848" w:author="David Recio Arnés" w:date="2022-06-27T21:38:00Z">
              <w:tcPr>
                <w:tcW w:w="2362" w:type="dxa"/>
                <w:vMerge/>
              </w:tcPr>
            </w:tcPrChange>
          </w:tcPr>
          <w:p w14:paraId="335A868E" w14:textId="6600E846" w:rsidR="00C636D3" w:rsidRPr="00A13B8D" w:rsidDel="005A45D4" w:rsidRDefault="00C636D3" w:rsidP="00E36010">
            <w:pPr>
              <w:rPr>
                <w:ins w:id="3849" w:author="David Recio" w:date="2022-06-27T11:18:00Z"/>
                <w:del w:id="3850" w:author="David Recio Arnés" w:date="2022-06-27T22:02:00Z"/>
                <w:moveFrom w:id="3851" w:author="David Recio Arnés" w:date="2022-06-27T18:50:00Z"/>
                <w:rFonts w:cstheme="minorHAnsi"/>
                <w:sz w:val="22"/>
                <w:rPrChange w:id="3852" w:author="David Recio Arnés" w:date="2022-06-27T21:57:00Z">
                  <w:rPr>
                    <w:ins w:id="3853" w:author="David Recio" w:date="2022-06-27T11:18:00Z"/>
                    <w:del w:id="3854" w:author="David Recio Arnés" w:date="2022-06-27T22:02:00Z"/>
                    <w:moveFrom w:id="3855" w:author="David Recio Arnés" w:date="2022-06-27T18:50:00Z"/>
                    <w:rFonts w:cstheme="minorHAnsi"/>
                    <w:sz w:val="20"/>
                    <w:szCs w:val="20"/>
                  </w:rPr>
                </w:rPrChange>
              </w:rPr>
            </w:pPr>
          </w:p>
        </w:tc>
        <w:tc>
          <w:tcPr>
            <w:tcW w:w="1908" w:type="dxa"/>
            <w:vMerge/>
            <w:tcPrChange w:id="3856" w:author="David Recio Arnés" w:date="2022-06-27T21:38:00Z">
              <w:tcPr>
                <w:tcW w:w="1891" w:type="dxa"/>
                <w:vMerge/>
              </w:tcPr>
            </w:tcPrChange>
          </w:tcPr>
          <w:p w14:paraId="32E8BB0C" w14:textId="4BDBBFB6" w:rsidR="00C636D3" w:rsidRPr="00A13B8D" w:rsidDel="005A45D4" w:rsidRDefault="00C636D3" w:rsidP="00E36010">
            <w:pPr>
              <w:rPr>
                <w:ins w:id="3857" w:author="David Recio" w:date="2022-06-27T11:18:00Z"/>
                <w:del w:id="3858" w:author="David Recio Arnés" w:date="2022-06-27T22:02:00Z"/>
                <w:moveFrom w:id="3859" w:author="David Recio Arnés" w:date="2022-06-27T18:50:00Z"/>
                <w:rFonts w:cstheme="minorHAnsi"/>
                <w:sz w:val="22"/>
                <w:rPrChange w:id="3860" w:author="David Recio Arnés" w:date="2022-06-27T21:57:00Z">
                  <w:rPr>
                    <w:ins w:id="3861" w:author="David Recio" w:date="2022-06-27T11:18:00Z"/>
                    <w:del w:id="3862" w:author="David Recio Arnés" w:date="2022-06-27T22:02:00Z"/>
                    <w:moveFrom w:id="3863" w:author="David Recio Arnés" w:date="2022-06-27T18:50:00Z"/>
                    <w:rFonts w:cstheme="minorHAnsi"/>
                    <w:sz w:val="20"/>
                    <w:szCs w:val="20"/>
                  </w:rPr>
                </w:rPrChange>
              </w:rPr>
            </w:pPr>
          </w:p>
        </w:tc>
        <w:tc>
          <w:tcPr>
            <w:tcW w:w="2383" w:type="dxa"/>
            <w:tcPrChange w:id="3864" w:author="David Recio Arnés" w:date="2022-06-27T21:38:00Z">
              <w:tcPr>
                <w:tcW w:w="2362" w:type="dxa"/>
              </w:tcPr>
            </w:tcPrChange>
          </w:tcPr>
          <w:p w14:paraId="255C7D73" w14:textId="485693BD" w:rsidR="00C636D3" w:rsidRPr="00A13B8D" w:rsidDel="005A45D4" w:rsidRDefault="00C636D3" w:rsidP="00E36010">
            <w:pPr>
              <w:rPr>
                <w:ins w:id="3865" w:author="David Recio" w:date="2022-06-27T11:18:00Z"/>
                <w:del w:id="3866" w:author="David Recio Arnés" w:date="2022-06-27T22:02:00Z"/>
                <w:moveFrom w:id="3867" w:author="David Recio Arnés" w:date="2022-06-27T18:50:00Z"/>
                <w:rFonts w:cstheme="minorHAnsi"/>
                <w:sz w:val="22"/>
                <w:rPrChange w:id="3868" w:author="David Recio Arnés" w:date="2022-06-27T21:57:00Z">
                  <w:rPr>
                    <w:ins w:id="3869" w:author="David Recio" w:date="2022-06-27T11:18:00Z"/>
                    <w:del w:id="3870" w:author="David Recio Arnés" w:date="2022-06-27T22:02:00Z"/>
                    <w:moveFrom w:id="3871" w:author="David Recio Arnés" w:date="2022-06-27T18:50:00Z"/>
                    <w:rFonts w:cstheme="minorHAnsi"/>
                    <w:sz w:val="20"/>
                    <w:szCs w:val="20"/>
                  </w:rPr>
                </w:rPrChange>
              </w:rPr>
            </w:pPr>
            <w:moveFrom w:id="3872" w:author="David Recio Arnés" w:date="2022-06-27T18:50:00Z">
              <w:ins w:id="3873" w:author="David Recio" w:date="2022-06-27T11:18:00Z">
                <w:del w:id="3874" w:author="David Recio Arnés" w:date="2022-06-27T22:01:00Z">
                  <w:r w:rsidRPr="00A13B8D" w:rsidDel="005A45D4">
                    <w:rPr>
                      <w:rFonts w:cstheme="minorHAnsi"/>
                      <w:sz w:val="22"/>
                      <w:rPrChange w:id="3875" w:author="David Recio Arnés" w:date="2022-06-27T21:57:00Z">
                        <w:rPr>
                          <w:rFonts w:cstheme="minorHAnsi"/>
                          <w:sz w:val="20"/>
                          <w:szCs w:val="20"/>
                        </w:rPr>
                      </w:rPrChange>
                    </w:rPr>
                    <w:delText>400-Bad Request</w:delText>
                  </w:r>
                </w:del>
              </w:ins>
            </w:moveFrom>
          </w:p>
        </w:tc>
      </w:tr>
      <w:tr w:rsidR="00C636D3" w:rsidRPr="00A13B8D" w:rsidDel="005A45D4" w14:paraId="4EAA06F7" w14:textId="60A9D55A" w:rsidTr="00E46081">
        <w:trPr>
          <w:trHeight w:val="97"/>
          <w:ins w:id="3876" w:author="David Recio" w:date="2022-06-27T11:18:00Z"/>
          <w:del w:id="3877" w:author="David Recio Arnés" w:date="2022-06-27T22:02:00Z"/>
          <w:trPrChange w:id="3878" w:author="David Recio Arnés" w:date="2022-06-27T21:38:00Z">
            <w:trPr>
              <w:trHeight w:val="64"/>
            </w:trPr>
          </w:trPrChange>
        </w:trPr>
        <w:tc>
          <w:tcPr>
            <w:tcW w:w="1131" w:type="dxa"/>
            <w:vMerge/>
            <w:shd w:val="clear" w:color="auto" w:fill="BDD6EE" w:themeFill="accent5" w:themeFillTint="66"/>
            <w:tcPrChange w:id="3879" w:author="David Recio Arnés" w:date="2022-06-27T21:38:00Z">
              <w:tcPr>
                <w:tcW w:w="1121" w:type="dxa"/>
                <w:vMerge/>
                <w:shd w:val="clear" w:color="auto" w:fill="BDD6EE" w:themeFill="accent5" w:themeFillTint="66"/>
              </w:tcPr>
            </w:tcPrChange>
          </w:tcPr>
          <w:p w14:paraId="48883994" w14:textId="7BD7E7BE" w:rsidR="00C636D3" w:rsidRPr="00A13B8D" w:rsidDel="005A45D4" w:rsidRDefault="00C636D3" w:rsidP="00E36010">
            <w:pPr>
              <w:rPr>
                <w:ins w:id="3880" w:author="David Recio" w:date="2022-06-27T11:18:00Z"/>
                <w:del w:id="3881" w:author="David Recio Arnés" w:date="2022-06-27T22:02:00Z"/>
                <w:moveFrom w:id="3882" w:author="David Recio Arnés" w:date="2022-06-27T18:50:00Z"/>
                <w:rFonts w:cstheme="minorHAnsi"/>
                <w:sz w:val="22"/>
                <w:rPrChange w:id="3883" w:author="David Recio Arnés" w:date="2022-06-27T21:57:00Z">
                  <w:rPr>
                    <w:ins w:id="3884" w:author="David Recio" w:date="2022-06-27T11:18:00Z"/>
                    <w:del w:id="3885" w:author="David Recio Arnés" w:date="2022-06-27T22:02:00Z"/>
                    <w:moveFrom w:id="3886" w:author="David Recio Arnés" w:date="2022-06-27T18:50:00Z"/>
                    <w:rFonts w:cstheme="minorHAnsi"/>
                  </w:rPr>
                </w:rPrChange>
              </w:rPr>
            </w:pPr>
          </w:p>
        </w:tc>
        <w:tc>
          <w:tcPr>
            <w:tcW w:w="1773" w:type="dxa"/>
            <w:vMerge/>
            <w:tcPrChange w:id="3887" w:author="David Recio Arnés" w:date="2022-06-27T21:38:00Z">
              <w:tcPr>
                <w:tcW w:w="1757" w:type="dxa"/>
                <w:vMerge/>
              </w:tcPr>
            </w:tcPrChange>
          </w:tcPr>
          <w:p w14:paraId="2D15AD52" w14:textId="24E25FCF" w:rsidR="00C636D3" w:rsidRPr="00A13B8D" w:rsidDel="005A45D4" w:rsidRDefault="00C636D3" w:rsidP="00E36010">
            <w:pPr>
              <w:rPr>
                <w:ins w:id="3888" w:author="David Recio" w:date="2022-06-27T11:18:00Z"/>
                <w:del w:id="3889" w:author="David Recio Arnés" w:date="2022-06-27T22:02:00Z"/>
                <w:moveFrom w:id="3890" w:author="David Recio Arnés" w:date="2022-06-27T18:50:00Z"/>
                <w:rFonts w:cstheme="minorHAnsi"/>
                <w:sz w:val="22"/>
                <w:rPrChange w:id="3891" w:author="David Recio Arnés" w:date="2022-06-27T21:57:00Z">
                  <w:rPr>
                    <w:ins w:id="3892" w:author="David Recio" w:date="2022-06-27T11:18:00Z"/>
                    <w:del w:id="3893" w:author="David Recio Arnés" w:date="2022-06-27T22:02:00Z"/>
                    <w:moveFrom w:id="3894" w:author="David Recio Arnés" w:date="2022-06-27T18:50:00Z"/>
                    <w:rFonts w:cstheme="minorHAnsi"/>
                    <w:sz w:val="20"/>
                    <w:szCs w:val="20"/>
                  </w:rPr>
                </w:rPrChange>
              </w:rPr>
            </w:pPr>
          </w:p>
        </w:tc>
        <w:tc>
          <w:tcPr>
            <w:tcW w:w="2383" w:type="dxa"/>
            <w:vMerge/>
            <w:tcPrChange w:id="3895" w:author="David Recio Arnés" w:date="2022-06-27T21:38:00Z">
              <w:tcPr>
                <w:tcW w:w="2362" w:type="dxa"/>
                <w:vMerge/>
              </w:tcPr>
            </w:tcPrChange>
          </w:tcPr>
          <w:p w14:paraId="33A6F25D" w14:textId="1B823E60" w:rsidR="00C636D3" w:rsidRPr="00A13B8D" w:rsidDel="005A45D4" w:rsidRDefault="00C636D3" w:rsidP="00E36010">
            <w:pPr>
              <w:rPr>
                <w:ins w:id="3896" w:author="David Recio" w:date="2022-06-27T11:18:00Z"/>
                <w:del w:id="3897" w:author="David Recio Arnés" w:date="2022-06-27T22:02:00Z"/>
                <w:moveFrom w:id="3898" w:author="David Recio Arnés" w:date="2022-06-27T18:50:00Z"/>
                <w:rFonts w:cstheme="minorHAnsi"/>
                <w:sz w:val="22"/>
                <w:rPrChange w:id="3899" w:author="David Recio Arnés" w:date="2022-06-27T21:57:00Z">
                  <w:rPr>
                    <w:ins w:id="3900" w:author="David Recio" w:date="2022-06-27T11:18:00Z"/>
                    <w:del w:id="3901" w:author="David Recio Arnés" w:date="2022-06-27T22:02:00Z"/>
                    <w:moveFrom w:id="3902" w:author="David Recio Arnés" w:date="2022-06-27T18:50:00Z"/>
                    <w:rFonts w:cstheme="minorHAnsi"/>
                    <w:sz w:val="20"/>
                    <w:szCs w:val="20"/>
                  </w:rPr>
                </w:rPrChange>
              </w:rPr>
            </w:pPr>
          </w:p>
        </w:tc>
        <w:tc>
          <w:tcPr>
            <w:tcW w:w="1908" w:type="dxa"/>
            <w:vMerge/>
            <w:tcPrChange w:id="3903" w:author="David Recio Arnés" w:date="2022-06-27T21:38:00Z">
              <w:tcPr>
                <w:tcW w:w="1891" w:type="dxa"/>
                <w:vMerge/>
              </w:tcPr>
            </w:tcPrChange>
          </w:tcPr>
          <w:p w14:paraId="26ACAFE1" w14:textId="6E9FA8DC" w:rsidR="00C636D3" w:rsidRPr="00A13B8D" w:rsidDel="005A45D4" w:rsidRDefault="00C636D3" w:rsidP="00E36010">
            <w:pPr>
              <w:rPr>
                <w:ins w:id="3904" w:author="David Recio" w:date="2022-06-27T11:18:00Z"/>
                <w:del w:id="3905" w:author="David Recio Arnés" w:date="2022-06-27T22:02:00Z"/>
                <w:moveFrom w:id="3906" w:author="David Recio Arnés" w:date="2022-06-27T18:50:00Z"/>
                <w:rFonts w:cstheme="minorHAnsi"/>
                <w:sz w:val="22"/>
                <w:rPrChange w:id="3907" w:author="David Recio Arnés" w:date="2022-06-27T21:57:00Z">
                  <w:rPr>
                    <w:ins w:id="3908" w:author="David Recio" w:date="2022-06-27T11:18:00Z"/>
                    <w:del w:id="3909" w:author="David Recio Arnés" w:date="2022-06-27T22:02:00Z"/>
                    <w:moveFrom w:id="3910" w:author="David Recio Arnés" w:date="2022-06-27T18:50:00Z"/>
                    <w:rFonts w:cstheme="minorHAnsi"/>
                    <w:sz w:val="20"/>
                    <w:szCs w:val="20"/>
                  </w:rPr>
                </w:rPrChange>
              </w:rPr>
            </w:pPr>
          </w:p>
        </w:tc>
        <w:tc>
          <w:tcPr>
            <w:tcW w:w="2383" w:type="dxa"/>
            <w:tcPrChange w:id="3911" w:author="David Recio Arnés" w:date="2022-06-27T21:38:00Z">
              <w:tcPr>
                <w:tcW w:w="2362" w:type="dxa"/>
              </w:tcPr>
            </w:tcPrChange>
          </w:tcPr>
          <w:p w14:paraId="49E41943" w14:textId="7E1E04C4" w:rsidR="00C636D3" w:rsidRPr="00A13B8D" w:rsidDel="005A45D4" w:rsidRDefault="00C636D3" w:rsidP="00E36010">
            <w:pPr>
              <w:rPr>
                <w:ins w:id="3912" w:author="David Recio" w:date="2022-06-27T11:18:00Z"/>
                <w:del w:id="3913" w:author="David Recio Arnés" w:date="2022-06-27T22:02:00Z"/>
                <w:moveFrom w:id="3914" w:author="David Recio Arnés" w:date="2022-06-27T18:50:00Z"/>
                <w:rFonts w:cstheme="minorHAnsi"/>
                <w:sz w:val="22"/>
                <w:rPrChange w:id="3915" w:author="David Recio Arnés" w:date="2022-06-27T21:57:00Z">
                  <w:rPr>
                    <w:ins w:id="3916" w:author="David Recio" w:date="2022-06-27T11:18:00Z"/>
                    <w:del w:id="3917" w:author="David Recio Arnés" w:date="2022-06-27T22:02:00Z"/>
                    <w:moveFrom w:id="3918" w:author="David Recio Arnés" w:date="2022-06-27T18:50:00Z"/>
                    <w:rFonts w:cstheme="minorHAnsi"/>
                    <w:sz w:val="20"/>
                    <w:szCs w:val="20"/>
                  </w:rPr>
                </w:rPrChange>
              </w:rPr>
            </w:pPr>
            <w:moveFrom w:id="3919" w:author="David Recio Arnés" w:date="2022-06-27T18:50:00Z">
              <w:ins w:id="3920" w:author="David Recio" w:date="2022-06-27T11:18:00Z">
                <w:del w:id="3921" w:author="David Recio Arnés" w:date="2022-06-27T22:01:00Z">
                  <w:r w:rsidRPr="00A13B8D" w:rsidDel="005A45D4">
                    <w:rPr>
                      <w:rFonts w:cstheme="minorHAnsi"/>
                      <w:sz w:val="22"/>
                      <w:rPrChange w:id="3922" w:author="David Recio Arnés" w:date="2022-06-27T21:57:00Z">
                        <w:rPr>
                          <w:rFonts w:cstheme="minorHAnsi"/>
                          <w:sz w:val="20"/>
                          <w:szCs w:val="20"/>
                        </w:rPr>
                      </w:rPrChange>
                    </w:rPr>
                    <w:delText>500-Internal Server Error</w:delText>
                  </w:r>
                </w:del>
              </w:ins>
            </w:moveFrom>
          </w:p>
        </w:tc>
      </w:tr>
      <w:tr w:rsidR="00C636D3" w:rsidRPr="00A13B8D" w:rsidDel="005A45D4" w14:paraId="0BFE2A5D" w14:textId="15B6F467" w:rsidTr="00E46081">
        <w:trPr>
          <w:trHeight w:val="860"/>
          <w:ins w:id="3923" w:author="David Recio" w:date="2022-06-27T11:18:00Z"/>
          <w:del w:id="3924" w:author="David Recio Arnés" w:date="2022-06-27T22:02:00Z"/>
          <w:trPrChange w:id="3925" w:author="David Recio Arnés" w:date="2022-06-27T21:38:00Z">
            <w:trPr>
              <w:trHeight w:val="566"/>
            </w:trPr>
          </w:trPrChange>
        </w:trPr>
        <w:tc>
          <w:tcPr>
            <w:tcW w:w="1131" w:type="dxa"/>
            <w:vMerge w:val="restart"/>
            <w:shd w:val="clear" w:color="auto" w:fill="BDD6EE" w:themeFill="accent5" w:themeFillTint="66"/>
            <w:tcPrChange w:id="3926" w:author="David Recio Arnés" w:date="2022-06-27T21:38:00Z">
              <w:tcPr>
                <w:tcW w:w="1121" w:type="dxa"/>
                <w:vMerge w:val="restart"/>
                <w:shd w:val="clear" w:color="auto" w:fill="BDD6EE" w:themeFill="accent5" w:themeFillTint="66"/>
              </w:tcPr>
            </w:tcPrChange>
          </w:tcPr>
          <w:p w14:paraId="6BDA1396" w14:textId="6E6ACB2A" w:rsidR="00C636D3" w:rsidRPr="00A13B8D" w:rsidDel="005A45D4" w:rsidRDefault="00C636D3" w:rsidP="00E36010">
            <w:pPr>
              <w:rPr>
                <w:ins w:id="3927" w:author="David Recio" w:date="2022-06-27T11:18:00Z"/>
                <w:del w:id="3928" w:author="David Recio Arnés" w:date="2022-06-27T22:02:00Z"/>
                <w:moveFrom w:id="3929" w:author="David Recio Arnés" w:date="2022-06-27T18:50:00Z"/>
                <w:rFonts w:cstheme="minorHAnsi"/>
                <w:sz w:val="22"/>
                <w:rPrChange w:id="3930" w:author="David Recio Arnés" w:date="2022-06-27T21:57:00Z">
                  <w:rPr>
                    <w:ins w:id="3931" w:author="David Recio" w:date="2022-06-27T11:18:00Z"/>
                    <w:del w:id="3932" w:author="David Recio Arnés" w:date="2022-06-27T22:02:00Z"/>
                    <w:moveFrom w:id="3933" w:author="David Recio Arnés" w:date="2022-06-27T18:50:00Z"/>
                    <w:rFonts w:cstheme="minorHAnsi"/>
                  </w:rPr>
                </w:rPrChange>
              </w:rPr>
            </w:pPr>
            <w:moveFrom w:id="3934" w:author="David Recio Arnés" w:date="2022-06-27T18:50:00Z">
              <w:ins w:id="3935" w:author="David Recio" w:date="2022-06-27T11:18:00Z">
                <w:del w:id="3936" w:author="David Recio Arnés" w:date="2022-06-27T22:01:00Z">
                  <w:r w:rsidRPr="00A13B8D" w:rsidDel="005A45D4">
                    <w:rPr>
                      <w:rFonts w:cstheme="minorHAnsi"/>
                      <w:sz w:val="22"/>
                      <w:rPrChange w:id="3937" w:author="David Recio Arnés" w:date="2022-06-27T21:57:00Z">
                        <w:rPr>
                          <w:rFonts w:cstheme="minorHAnsi"/>
                        </w:rPr>
                      </w:rPrChange>
                    </w:rPr>
                    <w:delText>GET</w:delText>
                  </w:r>
                </w:del>
              </w:ins>
            </w:moveFrom>
          </w:p>
        </w:tc>
        <w:tc>
          <w:tcPr>
            <w:tcW w:w="1773" w:type="dxa"/>
            <w:vMerge w:val="restart"/>
            <w:tcPrChange w:id="3938" w:author="David Recio Arnés" w:date="2022-06-27T21:38:00Z">
              <w:tcPr>
                <w:tcW w:w="1757" w:type="dxa"/>
                <w:vMerge w:val="restart"/>
              </w:tcPr>
            </w:tcPrChange>
          </w:tcPr>
          <w:p w14:paraId="282E43E0" w14:textId="1200F290" w:rsidR="00C636D3" w:rsidRPr="00A13B8D" w:rsidDel="005A45D4" w:rsidRDefault="00C636D3" w:rsidP="00E36010">
            <w:pPr>
              <w:rPr>
                <w:ins w:id="3939" w:author="David Recio" w:date="2022-06-27T11:18:00Z"/>
                <w:del w:id="3940" w:author="David Recio Arnés" w:date="2022-06-27T22:02:00Z"/>
                <w:moveFrom w:id="3941" w:author="David Recio Arnés" w:date="2022-06-27T18:50:00Z"/>
                <w:rFonts w:cstheme="minorHAnsi"/>
                <w:sz w:val="22"/>
                <w:rPrChange w:id="3942" w:author="David Recio Arnés" w:date="2022-06-27T21:57:00Z">
                  <w:rPr>
                    <w:ins w:id="3943" w:author="David Recio" w:date="2022-06-27T11:18:00Z"/>
                    <w:del w:id="3944" w:author="David Recio Arnés" w:date="2022-06-27T22:02:00Z"/>
                    <w:moveFrom w:id="3945" w:author="David Recio Arnés" w:date="2022-06-27T18:50:00Z"/>
                    <w:rFonts w:cstheme="minorHAnsi"/>
                    <w:sz w:val="20"/>
                    <w:szCs w:val="20"/>
                  </w:rPr>
                </w:rPrChange>
              </w:rPr>
            </w:pPr>
            <w:moveFrom w:id="3946" w:author="David Recio Arnés" w:date="2022-06-27T18:50:00Z">
              <w:ins w:id="3947" w:author="David Recio" w:date="2022-06-27T11:18:00Z">
                <w:del w:id="3948" w:author="David Recio Arnés" w:date="2022-06-27T22:01:00Z">
                  <w:r w:rsidRPr="00A13B8D" w:rsidDel="005A45D4">
                    <w:rPr>
                      <w:rFonts w:cstheme="minorHAnsi"/>
                      <w:sz w:val="22"/>
                      <w:rPrChange w:id="3949" w:author="David Recio Arnés" w:date="2022-06-27T21:57:00Z">
                        <w:rPr>
                          <w:rFonts w:cstheme="minorHAnsi"/>
                          <w:sz w:val="20"/>
                          <w:szCs w:val="20"/>
                        </w:rPr>
                      </w:rPrChange>
                    </w:rPr>
                    <w:delText>/usuarios</w:delText>
                  </w:r>
                </w:del>
              </w:ins>
            </w:moveFrom>
          </w:p>
        </w:tc>
        <w:tc>
          <w:tcPr>
            <w:tcW w:w="2383" w:type="dxa"/>
            <w:vMerge w:val="restart"/>
            <w:tcPrChange w:id="3950" w:author="David Recio Arnés" w:date="2022-06-27T21:38:00Z">
              <w:tcPr>
                <w:tcW w:w="2362" w:type="dxa"/>
                <w:vMerge w:val="restart"/>
              </w:tcPr>
            </w:tcPrChange>
          </w:tcPr>
          <w:p w14:paraId="11EEAEE3" w14:textId="49662BCB" w:rsidR="00C636D3" w:rsidRPr="00A13B8D" w:rsidDel="005A45D4" w:rsidRDefault="00C636D3" w:rsidP="00E36010">
            <w:pPr>
              <w:rPr>
                <w:ins w:id="3951" w:author="David Recio" w:date="2022-06-27T11:18:00Z"/>
                <w:del w:id="3952" w:author="David Recio Arnés" w:date="2022-06-27T22:02:00Z"/>
                <w:moveFrom w:id="3953" w:author="David Recio Arnés" w:date="2022-06-27T18:50:00Z"/>
                <w:rFonts w:cstheme="minorHAnsi"/>
                <w:sz w:val="22"/>
                <w:rPrChange w:id="3954" w:author="David Recio Arnés" w:date="2022-06-27T21:57:00Z">
                  <w:rPr>
                    <w:ins w:id="3955" w:author="David Recio" w:date="2022-06-27T11:18:00Z"/>
                    <w:del w:id="3956" w:author="David Recio Arnés" w:date="2022-06-27T22:02:00Z"/>
                    <w:moveFrom w:id="3957" w:author="David Recio Arnés" w:date="2022-06-27T18:50:00Z"/>
                    <w:rFonts w:cstheme="minorHAnsi"/>
                    <w:sz w:val="20"/>
                    <w:szCs w:val="20"/>
                  </w:rPr>
                </w:rPrChange>
              </w:rPr>
            </w:pPr>
            <w:moveFrom w:id="3958" w:author="David Recio Arnés" w:date="2022-06-27T18:50:00Z">
              <w:ins w:id="3959" w:author="David Recio" w:date="2022-06-27T11:18:00Z">
                <w:del w:id="3960" w:author="David Recio Arnés" w:date="2022-06-27T22:01:00Z">
                  <w:r w:rsidRPr="00A13B8D" w:rsidDel="005A45D4">
                    <w:rPr>
                      <w:rFonts w:cstheme="minorHAnsi"/>
                      <w:sz w:val="22"/>
                      <w:rPrChange w:id="3961" w:author="David Recio Arnés" w:date="2022-06-27T21:57:00Z">
                        <w:rPr>
                          <w:rFonts w:cstheme="minorHAnsi"/>
                          <w:sz w:val="20"/>
                          <w:szCs w:val="20"/>
                        </w:rPr>
                      </w:rPrChange>
                    </w:rPr>
                    <w:delText>Obtiene todos los usuarios</w:delText>
                  </w:r>
                </w:del>
              </w:ins>
            </w:moveFrom>
          </w:p>
        </w:tc>
        <w:tc>
          <w:tcPr>
            <w:tcW w:w="1908" w:type="dxa"/>
            <w:vMerge w:val="restart"/>
            <w:tcPrChange w:id="3962" w:author="David Recio Arnés" w:date="2022-06-27T21:38:00Z">
              <w:tcPr>
                <w:tcW w:w="1891" w:type="dxa"/>
                <w:vMerge w:val="restart"/>
              </w:tcPr>
            </w:tcPrChange>
          </w:tcPr>
          <w:p w14:paraId="0CB7EB06" w14:textId="6FAAEE66" w:rsidR="00C636D3" w:rsidRPr="00A13B8D" w:rsidDel="005A45D4" w:rsidRDefault="00C636D3" w:rsidP="00E36010">
            <w:pPr>
              <w:rPr>
                <w:ins w:id="3963" w:author="David Recio" w:date="2022-06-27T11:18:00Z"/>
                <w:del w:id="3964" w:author="David Recio Arnés" w:date="2022-06-27T22:02:00Z"/>
                <w:moveFrom w:id="3965" w:author="David Recio Arnés" w:date="2022-06-27T18:50:00Z"/>
                <w:rFonts w:cstheme="minorHAnsi"/>
                <w:sz w:val="22"/>
                <w:rPrChange w:id="3966" w:author="David Recio Arnés" w:date="2022-06-27T21:57:00Z">
                  <w:rPr>
                    <w:ins w:id="3967" w:author="David Recio" w:date="2022-06-27T11:18:00Z"/>
                    <w:del w:id="3968" w:author="David Recio Arnés" w:date="2022-06-27T22:02:00Z"/>
                    <w:moveFrom w:id="3969" w:author="David Recio Arnés" w:date="2022-06-27T18:50:00Z"/>
                    <w:rFonts w:cstheme="minorHAnsi"/>
                    <w:sz w:val="20"/>
                    <w:szCs w:val="20"/>
                  </w:rPr>
                </w:rPrChange>
              </w:rPr>
            </w:pPr>
            <w:moveFrom w:id="3970" w:author="David Recio Arnés" w:date="2022-06-27T18:50:00Z">
              <w:ins w:id="3971" w:author="David Recio" w:date="2022-06-27T11:18:00Z">
                <w:del w:id="3972" w:author="David Recio Arnés" w:date="2022-06-27T22:01:00Z">
                  <w:r w:rsidRPr="00A13B8D" w:rsidDel="005A45D4">
                    <w:rPr>
                      <w:rFonts w:cstheme="minorHAnsi"/>
                      <w:sz w:val="22"/>
                      <w:rPrChange w:id="3973" w:author="David Recio Arnés" w:date="2022-06-27T21:57:00Z">
                        <w:rPr>
                          <w:rFonts w:cstheme="minorHAnsi"/>
                          <w:sz w:val="20"/>
                          <w:szCs w:val="20"/>
                        </w:rPr>
                      </w:rPrChange>
                    </w:rPr>
                    <w:delText>JSON</w:delText>
                  </w:r>
                </w:del>
              </w:ins>
            </w:moveFrom>
          </w:p>
        </w:tc>
        <w:tc>
          <w:tcPr>
            <w:tcW w:w="2383" w:type="dxa"/>
            <w:tcPrChange w:id="3974" w:author="David Recio Arnés" w:date="2022-06-27T21:38:00Z">
              <w:tcPr>
                <w:tcW w:w="2362" w:type="dxa"/>
              </w:tcPr>
            </w:tcPrChange>
          </w:tcPr>
          <w:p w14:paraId="06BFED45" w14:textId="0B88AF3A" w:rsidR="00C636D3" w:rsidRPr="00A13B8D" w:rsidDel="005A45D4" w:rsidRDefault="00C636D3" w:rsidP="00E36010">
            <w:pPr>
              <w:rPr>
                <w:ins w:id="3975" w:author="David Recio" w:date="2022-06-27T11:18:00Z"/>
                <w:del w:id="3976" w:author="David Recio Arnés" w:date="2022-06-27T22:02:00Z"/>
                <w:moveFrom w:id="3977" w:author="David Recio Arnés" w:date="2022-06-27T18:50:00Z"/>
                <w:rFonts w:cstheme="minorHAnsi"/>
                <w:sz w:val="22"/>
                <w:rPrChange w:id="3978" w:author="David Recio Arnés" w:date="2022-06-27T21:57:00Z">
                  <w:rPr>
                    <w:ins w:id="3979" w:author="David Recio" w:date="2022-06-27T11:18:00Z"/>
                    <w:del w:id="3980" w:author="David Recio Arnés" w:date="2022-06-27T22:02:00Z"/>
                    <w:moveFrom w:id="3981" w:author="David Recio Arnés" w:date="2022-06-27T18:50:00Z"/>
                    <w:rFonts w:cstheme="minorHAnsi"/>
                    <w:sz w:val="20"/>
                    <w:szCs w:val="20"/>
                  </w:rPr>
                </w:rPrChange>
              </w:rPr>
            </w:pPr>
            <w:moveFrom w:id="3982" w:author="David Recio Arnés" w:date="2022-06-27T18:50:00Z">
              <w:ins w:id="3983" w:author="David Recio" w:date="2022-06-27T11:18:00Z">
                <w:del w:id="3984" w:author="David Recio Arnés" w:date="2022-06-27T22:01:00Z">
                  <w:r w:rsidRPr="00A13B8D" w:rsidDel="005A45D4">
                    <w:rPr>
                      <w:rFonts w:cstheme="minorHAnsi"/>
                      <w:sz w:val="22"/>
                      <w:rPrChange w:id="3985" w:author="David Recio Arnés" w:date="2022-06-27T21:57:00Z">
                        <w:rPr>
                          <w:rFonts w:cstheme="minorHAnsi"/>
                          <w:sz w:val="20"/>
                          <w:szCs w:val="20"/>
                        </w:rPr>
                      </w:rPrChange>
                    </w:rPr>
                    <w:delText>200-OK</w:delText>
                  </w:r>
                </w:del>
              </w:ins>
            </w:moveFrom>
          </w:p>
        </w:tc>
      </w:tr>
      <w:tr w:rsidR="00C636D3" w:rsidRPr="00A13B8D" w:rsidDel="005A45D4" w14:paraId="501CBEE0" w14:textId="6E276E6E" w:rsidTr="00E46081">
        <w:trPr>
          <w:trHeight w:val="97"/>
          <w:ins w:id="3986" w:author="David Recio" w:date="2022-06-27T11:18:00Z"/>
          <w:del w:id="3987" w:author="David Recio Arnés" w:date="2022-06-27T22:02:00Z"/>
          <w:trPrChange w:id="3988" w:author="David Recio Arnés" w:date="2022-06-27T21:38:00Z">
            <w:trPr>
              <w:trHeight w:val="64"/>
            </w:trPr>
          </w:trPrChange>
        </w:trPr>
        <w:tc>
          <w:tcPr>
            <w:tcW w:w="1131" w:type="dxa"/>
            <w:vMerge/>
            <w:shd w:val="clear" w:color="auto" w:fill="BDD6EE" w:themeFill="accent5" w:themeFillTint="66"/>
            <w:tcPrChange w:id="3989" w:author="David Recio Arnés" w:date="2022-06-27T21:38:00Z">
              <w:tcPr>
                <w:tcW w:w="1121" w:type="dxa"/>
                <w:vMerge/>
                <w:shd w:val="clear" w:color="auto" w:fill="BDD6EE" w:themeFill="accent5" w:themeFillTint="66"/>
              </w:tcPr>
            </w:tcPrChange>
          </w:tcPr>
          <w:p w14:paraId="30ABF167" w14:textId="26CACCF7" w:rsidR="00C636D3" w:rsidRPr="00A13B8D" w:rsidDel="005A45D4" w:rsidRDefault="00C636D3" w:rsidP="00E36010">
            <w:pPr>
              <w:rPr>
                <w:ins w:id="3990" w:author="David Recio" w:date="2022-06-27T11:18:00Z"/>
                <w:del w:id="3991" w:author="David Recio Arnés" w:date="2022-06-27T22:02:00Z"/>
                <w:moveFrom w:id="3992" w:author="David Recio Arnés" w:date="2022-06-27T18:50:00Z"/>
                <w:rFonts w:cstheme="minorHAnsi"/>
                <w:sz w:val="22"/>
                <w:rPrChange w:id="3993" w:author="David Recio Arnés" w:date="2022-06-27T21:57:00Z">
                  <w:rPr>
                    <w:ins w:id="3994" w:author="David Recio" w:date="2022-06-27T11:18:00Z"/>
                    <w:del w:id="3995" w:author="David Recio Arnés" w:date="2022-06-27T22:02:00Z"/>
                    <w:moveFrom w:id="3996" w:author="David Recio Arnés" w:date="2022-06-27T18:50:00Z"/>
                    <w:rFonts w:cstheme="minorHAnsi"/>
                  </w:rPr>
                </w:rPrChange>
              </w:rPr>
            </w:pPr>
          </w:p>
        </w:tc>
        <w:tc>
          <w:tcPr>
            <w:tcW w:w="1773" w:type="dxa"/>
            <w:vMerge/>
            <w:tcPrChange w:id="3997" w:author="David Recio Arnés" w:date="2022-06-27T21:38:00Z">
              <w:tcPr>
                <w:tcW w:w="1757" w:type="dxa"/>
                <w:vMerge/>
              </w:tcPr>
            </w:tcPrChange>
          </w:tcPr>
          <w:p w14:paraId="4F58B80F" w14:textId="4D25E663" w:rsidR="00C636D3" w:rsidRPr="00A13B8D" w:rsidDel="005A45D4" w:rsidRDefault="00C636D3" w:rsidP="00E36010">
            <w:pPr>
              <w:rPr>
                <w:ins w:id="3998" w:author="David Recio" w:date="2022-06-27T11:18:00Z"/>
                <w:del w:id="3999" w:author="David Recio Arnés" w:date="2022-06-27T22:02:00Z"/>
                <w:moveFrom w:id="4000" w:author="David Recio Arnés" w:date="2022-06-27T18:50:00Z"/>
                <w:rFonts w:cstheme="minorHAnsi"/>
                <w:sz w:val="22"/>
                <w:rPrChange w:id="4001" w:author="David Recio Arnés" w:date="2022-06-27T21:57:00Z">
                  <w:rPr>
                    <w:ins w:id="4002" w:author="David Recio" w:date="2022-06-27T11:18:00Z"/>
                    <w:del w:id="4003" w:author="David Recio Arnés" w:date="2022-06-27T22:02:00Z"/>
                    <w:moveFrom w:id="4004" w:author="David Recio Arnés" w:date="2022-06-27T18:50:00Z"/>
                    <w:rFonts w:cstheme="minorHAnsi"/>
                    <w:sz w:val="20"/>
                    <w:szCs w:val="20"/>
                  </w:rPr>
                </w:rPrChange>
              </w:rPr>
            </w:pPr>
          </w:p>
        </w:tc>
        <w:tc>
          <w:tcPr>
            <w:tcW w:w="2383" w:type="dxa"/>
            <w:vMerge/>
            <w:tcPrChange w:id="4005" w:author="David Recio Arnés" w:date="2022-06-27T21:38:00Z">
              <w:tcPr>
                <w:tcW w:w="2362" w:type="dxa"/>
                <w:vMerge/>
              </w:tcPr>
            </w:tcPrChange>
          </w:tcPr>
          <w:p w14:paraId="199A07C5" w14:textId="420448D2" w:rsidR="00C636D3" w:rsidRPr="00A13B8D" w:rsidDel="005A45D4" w:rsidRDefault="00C636D3" w:rsidP="00E36010">
            <w:pPr>
              <w:rPr>
                <w:ins w:id="4006" w:author="David Recio" w:date="2022-06-27T11:18:00Z"/>
                <w:del w:id="4007" w:author="David Recio Arnés" w:date="2022-06-27T22:02:00Z"/>
                <w:moveFrom w:id="4008" w:author="David Recio Arnés" w:date="2022-06-27T18:50:00Z"/>
                <w:rFonts w:cstheme="minorHAnsi"/>
                <w:sz w:val="22"/>
                <w:rPrChange w:id="4009" w:author="David Recio Arnés" w:date="2022-06-27T21:57:00Z">
                  <w:rPr>
                    <w:ins w:id="4010" w:author="David Recio" w:date="2022-06-27T11:18:00Z"/>
                    <w:del w:id="4011" w:author="David Recio Arnés" w:date="2022-06-27T22:02:00Z"/>
                    <w:moveFrom w:id="4012" w:author="David Recio Arnés" w:date="2022-06-27T18:50:00Z"/>
                    <w:rFonts w:cstheme="minorHAnsi"/>
                    <w:sz w:val="20"/>
                    <w:szCs w:val="20"/>
                  </w:rPr>
                </w:rPrChange>
              </w:rPr>
            </w:pPr>
          </w:p>
        </w:tc>
        <w:tc>
          <w:tcPr>
            <w:tcW w:w="1908" w:type="dxa"/>
            <w:vMerge/>
            <w:tcPrChange w:id="4013" w:author="David Recio Arnés" w:date="2022-06-27T21:38:00Z">
              <w:tcPr>
                <w:tcW w:w="1891" w:type="dxa"/>
                <w:vMerge/>
              </w:tcPr>
            </w:tcPrChange>
          </w:tcPr>
          <w:p w14:paraId="4528CEC2" w14:textId="396A667F" w:rsidR="00C636D3" w:rsidRPr="00A13B8D" w:rsidDel="005A45D4" w:rsidRDefault="00C636D3" w:rsidP="00E36010">
            <w:pPr>
              <w:rPr>
                <w:ins w:id="4014" w:author="David Recio" w:date="2022-06-27T11:18:00Z"/>
                <w:del w:id="4015" w:author="David Recio Arnés" w:date="2022-06-27T22:02:00Z"/>
                <w:moveFrom w:id="4016" w:author="David Recio Arnés" w:date="2022-06-27T18:50:00Z"/>
                <w:rFonts w:cstheme="minorHAnsi"/>
                <w:sz w:val="22"/>
                <w:rPrChange w:id="4017" w:author="David Recio Arnés" w:date="2022-06-27T21:57:00Z">
                  <w:rPr>
                    <w:ins w:id="4018" w:author="David Recio" w:date="2022-06-27T11:18:00Z"/>
                    <w:del w:id="4019" w:author="David Recio Arnés" w:date="2022-06-27T22:02:00Z"/>
                    <w:moveFrom w:id="4020" w:author="David Recio Arnés" w:date="2022-06-27T18:50:00Z"/>
                    <w:rFonts w:cstheme="minorHAnsi"/>
                    <w:sz w:val="20"/>
                    <w:szCs w:val="20"/>
                  </w:rPr>
                </w:rPrChange>
              </w:rPr>
            </w:pPr>
          </w:p>
        </w:tc>
        <w:tc>
          <w:tcPr>
            <w:tcW w:w="2383" w:type="dxa"/>
            <w:tcPrChange w:id="4021" w:author="David Recio Arnés" w:date="2022-06-27T21:38:00Z">
              <w:tcPr>
                <w:tcW w:w="2362" w:type="dxa"/>
              </w:tcPr>
            </w:tcPrChange>
          </w:tcPr>
          <w:p w14:paraId="4990B92D" w14:textId="41EAF78B" w:rsidR="00C636D3" w:rsidRPr="00A13B8D" w:rsidDel="005A45D4" w:rsidRDefault="00C636D3" w:rsidP="00E36010">
            <w:pPr>
              <w:rPr>
                <w:ins w:id="4022" w:author="David Recio" w:date="2022-06-27T11:18:00Z"/>
                <w:del w:id="4023" w:author="David Recio Arnés" w:date="2022-06-27T22:02:00Z"/>
                <w:moveFrom w:id="4024" w:author="David Recio Arnés" w:date="2022-06-27T18:50:00Z"/>
                <w:rFonts w:cstheme="minorHAnsi"/>
                <w:sz w:val="22"/>
                <w:rPrChange w:id="4025" w:author="David Recio Arnés" w:date="2022-06-27T21:57:00Z">
                  <w:rPr>
                    <w:ins w:id="4026" w:author="David Recio" w:date="2022-06-27T11:18:00Z"/>
                    <w:del w:id="4027" w:author="David Recio Arnés" w:date="2022-06-27T22:02:00Z"/>
                    <w:moveFrom w:id="4028" w:author="David Recio Arnés" w:date="2022-06-27T18:50:00Z"/>
                    <w:rFonts w:cstheme="minorHAnsi"/>
                    <w:sz w:val="20"/>
                    <w:szCs w:val="20"/>
                  </w:rPr>
                </w:rPrChange>
              </w:rPr>
            </w:pPr>
            <w:moveFrom w:id="4029" w:author="David Recio Arnés" w:date="2022-06-27T18:50:00Z">
              <w:ins w:id="4030" w:author="David Recio" w:date="2022-06-27T11:18:00Z">
                <w:del w:id="4031" w:author="David Recio Arnés" w:date="2022-06-27T22:01:00Z">
                  <w:r w:rsidRPr="00A13B8D" w:rsidDel="005A45D4">
                    <w:rPr>
                      <w:rFonts w:cstheme="minorHAnsi"/>
                      <w:sz w:val="22"/>
                      <w:rPrChange w:id="4032" w:author="David Recio Arnés" w:date="2022-06-27T21:57:00Z">
                        <w:rPr>
                          <w:rFonts w:cstheme="minorHAnsi"/>
                          <w:sz w:val="20"/>
                          <w:szCs w:val="20"/>
                        </w:rPr>
                      </w:rPrChange>
                    </w:rPr>
                    <w:delText>500-Internal Server Error</w:delText>
                  </w:r>
                </w:del>
              </w:ins>
            </w:moveFrom>
          </w:p>
        </w:tc>
      </w:tr>
      <w:tr w:rsidR="00C636D3" w:rsidRPr="00A13B8D" w:rsidDel="005A45D4" w14:paraId="716754D6" w14:textId="6547B084" w:rsidTr="00E46081">
        <w:trPr>
          <w:trHeight w:val="854"/>
          <w:ins w:id="4033" w:author="David Recio" w:date="2022-06-27T11:18:00Z"/>
          <w:del w:id="4034" w:author="David Recio Arnés" w:date="2022-06-27T22:02:00Z"/>
          <w:trPrChange w:id="4035" w:author="David Recio Arnés" w:date="2022-06-27T21:38:00Z">
            <w:trPr>
              <w:trHeight w:val="562"/>
            </w:trPr>
          </w:trPrChange>
        </w:trPr>
        <w:tc>
          <w:tcPr>
            <w:tcW w:w="1131" w:type="dxa"/>
            <w:shd w:val="clear" w:color="auto" w:fill="BDD6EE" w:themeFill="accent5" w:themeFillTint="66"/>
            <w:tcPrChange w:id="4036" w:author="David Recio Arnés" w:date="2022-06-27T21:38:00Z">
              <w:tcPr>
                <w:tcW w:w="1121" w:type="dxa"/>
                <w:shd w:val="clear" w:color="auto" w:fill="BDD6EE" w:themeFill="accent5" w:themeFillTint="66"/>
              </w:tcPr>
            </w:tcPrChange>
          </w:tcPr>
          <w:p w14:paraId="79D374CF" w14:textId="79C4511E" w:rsidR="00C636D3" w:rsidRPr="00A13B8D" w:rsidDel="005A45D4" w:rsidRDefault="00C636D3" w:rsidP="00E36010">
            <w:pPr>
              <w:rPr>
                <w:ins w:id="4037" w:author="David Recio" w:date="2022-06-27T11:18:00Z"/>
                <w:del w:id="4038" w:author="David Recio Arnés" w:date="2022-06-27T22:02:00Z"/>
                <w:moveFrom w:id="4039" w:author="David Recio Arnés" w:date="2022-06-27T18:50:00Z"/>
                <w:rFonts w:cstheme="minorHAnsi"/>
                <w:sz w:val="22"/>
                <w:rPrChange w:id="4040" w:author="David Recio Arnés" w:date="2022-06-27T21:57:00Z">
                  <w:rPr>
                    <w:ins w:id="4041" w:author="David Recio" w:date="2022-06-27T11:18:00Z"/>
                    <w:del w:id="4042" w:author="David Recio Arnés" w:date="2022-06-27T22:02:00Z"/>
                    <w:moveFrom w:id="4043" w:author="David Recio Arnés" w:date="2022-06-27T18:50:00Z"/>
                    <w:rFonts w:cstheme="minorHAnsi"/>
                  </w:rPr>
                </w:rPrChange>
              </w:rPr>
            </w:pPr>
            <w:moveFrom w:id="4044" w:author="David Recio Arnés" w:date="2022-06-27T18:50:00Z">
              <w:ins w:id="4045" w:author="David Recio" w:date="2022-06-27T11:18:00Z">
                <w:del w:id="4046" w:author="David Recio Arnés" w:date="2022-06-27T22:01:00Z">
                  <w:r w:rsidRPr="00A13B8D" w:rsidDel="005A45D4">
                    <w:rPr>
                      <w:rFonts w:cstheme="minorHAnsi"/>
                      <w:sz w:val="22"/>
                      <w:rPrChange w:id="4047" w:author="David Recio Arnés" w:date="2022-06-27T21:57:00Z">
                        <w:rPr>
                          <w:rFonts w:cstheme="minorHAnsi"/>
                        </w:rPr>
                      </w:rPrChange>
                    </w:rPr>
                    <w:delText>PUT</w:delText>
                  </w:r>
                </w:del>
              </w:ins>
            </w:moveFrom>
          </w:p>
        </w:tc>
        <w:tc>
          <w:tcPr>
            <w:tcW w:w="1773" w:type="dxa"/>
            <w:tcPrChange w:id="4048" w:author="David Recio Arnés" w:date="2022-06-27T21:38:00Z">
              <w:tcPr>
                <w:tcW w:w="1757" w:type="dxa"/>
              </w:tcPr>
            </w:tcPrChange>
          </w:tcPr>
          <w:p w14:paraId="40351672" w14:textId="7B68E01C" w:rsidR="00C636D3" w:rsidRPr="00A13B8D" w:rsidDel="005A45D4" w:rsidRDefault="00C636D3" w:rsidP="00E36010">
            <w:pPr>
              <w:rPr>
                <w:ins w:id="4049" w:author="David Recio" w:date="2022-06-27T11:18:00Z"/>
                <w:del w:id="4050" w:author="David Recio Arnés" w:date="2022-06-27T22:02:00Z"/>
                <w:moveFrom w:id="4051" w:author="David Recio Arnés" w:date="2022-06-27T18:50:00Z"/>
                <w:rFonts w:cstheme="minorHAnsi"/>
                <w:sz w:val="22"/>
                <w:rPrChange w:id="4052" w:author="David Recio Arnés" w:date="2022-06-27T21:57:00Z">
                  <w:rPr>
                    <w:ins w:id="4053" w:author="David Recio" w:date="2022-06-27T11:18:00Z"/>
                    <w:del w:id="4054" w:author="David Recio Arnés" w:date="2022-06-27T22:02:00Z"/>
                    <w:moveFrom w:id="4055" w:author="David Recio Arnés" w:date="2022-06-27T18:50:00Z"/>
                    <w:rFonts w:cstheme="minorHAnsi"/>
                    <w:sz w:val="20"/>
                    <w:szCs w:val="20"/>
                  </w:rPr>
                </w:rPrChange>
              </w:rPr>
            </w:pPr>
            <w:moveFrom w:id="4056" w:author="David Recio Arnés" w:date="2022-06-27T18:50:00Z">
              <w:ins w:id="4057" w:author="David Recio" w:date="2022-06-27T11:18:00Z">
                <w:del w:id="4058" w:author="David Recio Arnés" w:date="2022-06-27T22:01:00Z">
                  <w:r w:rsidRPr="00A13B8D" w:rsidDel="005A45D4">
                    <w:rPr>
                      <w:rFonts w:cstheme="minorHAnsi"/>
                      <w:sz w:val="22"/>
                      <w:rPrChange w:id="4059" w:author="David Recio Arnés" w:date="2022-06-27T21:57:00Z">
                        <w:rPr>
                          <w:rFonts w:cstheme="minorHAnsi"/>
                          <w:sz w:val="20"/>
                          <w:szCs w:val="20"/>
                        </w:rPr>
                      </w:rPrChange>
                    </w:rPr>
                    <w:delText>/usuarios</w:delText>
                  </w:r>
                </w:del>
              </w:ins>
            </w:moveFrom>
          </w:p>
        </w:tc>
        <w:tc>
          <w:tcPr>
            <w:tcW w:w="2383" w:type="dxa"/>
            <w:tcPrChange w:id="4060" w:author="David Recio Arnés" w:date="2022-06-27T21:38:00Z">
              <w:tcPr>
                <w:tcW w:w="2362" w:type="dxa"/>
              </w:tcPr>
            </w:tcPrChange>
          </w:tcPr>
          <w:p w14:paraId="4FAAE6F5" w14:textId="016A87E3" w:rsidR="00C636D3" w:rsidRPr="00A13B8D" w:rsidDel="005A45D4" w:rsidRDefault="00C636D3" w:rsidP="00E36010">
            <w:pPr>
              <w:rPr>
                <w:ins w:id="4061" w:author="David Recio" w:date="2022-06-27T11:18:00Z"/>
                <w:del w:id="4062" w:author="David Recio Arnés" w:date="2022-06-27T22:02:00Z"/>
                <w:moveFrom w:id="4063" w:author="David Recio Arnés" w:date="2022-06-27T18:50:00Z"/>
                <w:rFonts w:cstheme="minorHAnsi"/>
                <w:sz w:val="22"/>
                <w:rPrChange w:id="4064" w:author="David Recio Arnés" w:date="2022-06-27T21:57:00Z">
                  <w:rPr>
                    <w:ins w:id="4065" w:author="David Recio" w:date="2022-06-27T11:18:00Z"/>
                    <w:del w:id="4066" w:author="David Recio Arnés" w:date="2022-06-27T22:02:00Z"/>
                    <w:moveFrom w:id="4067" w:author="David Recio Arnés" w:date="2022-06-27T18:50:00Z"/>
                    <w:rFonts w:cstheme="minorHAnsi"/>
                    <w:sz w:val="20"/>
                    <w:szCs w:val="20"/>
                  </w:rPr>
                </w:rPrChange>
              </w:rPr>
            </w:pPr>
            <w:moveFrom w:id="4068" w:author="David Recio Arnés" w:date="2022-06-27T18:50:00Z">
              <w:ins w:id="4069" w:author="David Recio" w:date="2022-06-27T11:18:00Z">
                <w:del w:id="4070" w:author="David Recio Arnés" w:date="2022-06-27T22:01:00Z">
                  <w:r w:rsidRPr="00A13B8D" w:rsidDel="005A45D4">
                    <w:rPr>
                      <w:rFonts w:cstheme="minorHAnsi"/>
                      <w:sz w:val="22"/>
                      <w:rPrChange w:id="4071" w:author="David Recio Arnés" w:date="2022-06-27T21:57:00Z">
                        <w:rPr>
                          <w:rFonts w:cstheme="minorHAnsi"/>
                          <w:sz w:val="20"/>
                          <w:szCs w:val="20"/>
                        </w:rPr>
                      </w:rPrChange>
                    </w:rPr>
                    <w:delText>-</w:delText>
                  </w:r>
                </w:del>
              </w:ins>
            </w:moveFrom>
          </w:p>
        </w:tc>
        <w:tc>
          <w:tcPr>
            <w:tcW w:w="1908" w:type="dxa"/>
            <w:tcPrChange w:id="4072" w:author="David Recio Arnés" w:date="2022-06-27T21:38:00Z">
              <w:tcPr>
                <w:tcW w:w="1891" w:type="dxa"/>
              </w:tcPr>
            </w:tcPrChange>
          </w:tcPr>
          <w:p w14:paraId="6A6B3325" w14:textId="6EEBD0BA" w:rsidR="00C636D3" w:rsidRPr="00A13B8D" w:rsidDel="005A45D4" w:rsidRDefault="00C636D3" w:rsidP="00E36010">
            <w:pPr>
              <w:rPr>
                <w:ins w:id="4073" w:author="David Recio" w:date="2022-06-27T11:18:00Z"/>
                <w:del w:id="4074" w:author="David Recio Arnés" w:date="2022-06-27T22:02:00Z"/>
                <w:moveFrom w:id="4075" w:author="David Recio Arnés" w:date="2022-06-27T18:50:00Z"/>
                <w:rFonts w:cstheme="minorHAnsi"/>
                <w:sz w:val="22"/>
                <w:rPrChange w:id="4076" w:author="David Recio Arnés" w:date="2022-06-27T21:57:00Z">
                  <w:rPr>
                    <w:ins w:id="4077" w:author="David Recio" w:date="2022-06-27T11:18:00Z"/>
                    <w:del w:id="4078" w:author="David Recio Arnés" w:date="2022-06-27T22:02:00Z"/>
                    <w:moveFrom w:id="4079" w:author="David Recio Arnés" w:date="2022-06-27T18:50:00Z"/>
                    <w:rFonts w:cstheme="minorHAnsi"/>
                    <w:sz w:val="20"/>
                    <w:szCs w:val="20"/>
                  </w:rPr>
                </w:rPrChange>
              </w:rPr>
            </w:pPr>
            <w:moveFrom w:id="4080" w:author="David Recio Arnés" w:date="2022-06-27T18:50:00Z">
              <w:ins w:id="4081" w:author="David Recio" w:date="2022-06-27T11:18:00Z">
                <w:del w:id="4082" w:author="David Recio Arnés" w:date="2022-06-27T22:01:00Z">
                  <w:r w:rsidRPr="00A13B8D" w:rsidDel="005A45D4">
                    <w:rPr>
                      <w:rFonts w:cstheme="minorHAnsi"/>
                      <w:sz w:val="22"/>
                      <w:rPrChange w:id="4083" w:author="David Recio Arnés" w:date="2022-06-27T21:57:00Z">
                        <w:rPr>
                          <w:rFonts w:cstheme="minorHAnsi"/>
                          <w:sz w:val="20"/>
                          <w:szCs w:val="20"/>
                        </w:rPr>
                      </w:rPrChange>
                    </w:rPr>
                    <w:delText>-</w:delText>
                  </w:r>
                </w:del>
              </w:ins>
            </w:moveFrom>
          </w:p>
        </w:tc>
        <w:tc>
          <w:tcPr>
            <w:tcW w:w="2383" w:type="dxa"/>
            <w:tcPrChange w:id="4084" w:author="David Recio Arnés" w:date="2022-06-27T21:38:00Z">
              <w:tcPr>
                <w:tcW w:w="2362" w:type="dxa"/>
              </w:tcPr>
            </w:tcPrChange>
          </w:tcPr>
          <w:p w14:paraId="2D961318" w14:textId="67B3516D" w:rsidR="00C636D3" w:rsidRPr="00A13B8D" w:rsidDel="005A45D4" w:rsidRDefault="00C636D3" w:rsidP="00E36010">
            <w:pPr>
              <w:rPr>
                <w:ins w:id="4085" w:author="David Recio" w:date="2022-06-27T11:18:00Z"/>
                <w:del w:id="4086" w:author="David Recio Arnés" w:date="2022-06-27T22:02:00Z"/>
                <w:moveFrom w:id="4087" w:author="David Recio Arnés" w:date="2022-06-27T18:50:00Z"/>
                <w:rFonts w:cstheme="minorHAnsi"/>
                <w:sz w:val="22"/>
                <w:rPrChange w:id="4088" w:author="David Recio Arnés" w:date="2022-06-27T21:57:00Z">
                  <w:rPr>
                    <w:ins w:id="4089" w:author="David Recio" w:date="2022-06-27T11:18:00Z"/>
                    <w:del w:id="4090" w:author="David Recio Arnés" w:date="2022-06-27T22:02:00Z"/>
                    <w:moveFrom w:id="4091" w:author="David Recio Arnés" w:date="2022-06-27T18:50:00Z"/>
                    <w:rFonts w:cstheme="minorHAnsi"/>
                    <w:sz w:val="20"/>
                    <w:szCs w:val="20"/>
                  </w:rPr>
                </w:rPrChange>
              </w:rPr>
            </w:pPr>
            <w:moveFrom w:id="4092" w:author="David Recio Arnés" w:date="2022-06-27T18:50:00Z">
              <w:ins w:id="4093" w:author="David Recio" w:date="2022-06-27T11:18:00Z">
                <w:del w:id="4094" w:author="David Recio Arnés" w:date="2022-06-27T22:01:00Z">
                  <w:r w:rsidRPr="00A13B8D" w:rsidDel="005A45D4">
                    <w:rPr>
                      <w:rFonts w:cstheme="minorHAnsi"/>
                      <w:sz w:val="22"/>
                      <w:rPrChange w:id="4095" w:author="David Recio Arnés" w:date="2022-06-27T21:57:00Z">
                        <w:rPr>
                          <w:rFonts w:cstheme="minorHAnsi"/>
                          <w:sz w:val="20"/>
                          <w:szCs w:val="20"/>
                        </w:rPr>
                      </w:rPrChange>
                    </w:rPr>
                    <w:delText>404- Not Found</w:delText>
                  </w:r>
                </w:del>
              </w:ins>
            </w:moveFrom>
          </w:p>
        </w:tc>
      </w:tr>
      <w:tr w:rsidR="00C636D3" w:rsidRPr="00A13B8D" w:rsidDel="005A45D4" w14:paraId="0C40430F" w14:textId="1ED57894" w:rsidTr="00E46081">
        <w:trPr>
          <w:trHeight w:val="463"/>
          <w:ins w:id="4096" w:author="David Recio" w:date="2022-06-27T11:18:00Z"/>
          <w:del w:id="4097" w:author="David Recio Arnés" w:date="2022-06-27T22:02:00Z"/>
          <w:trPrChange w:id="4098" w:author="David Recio Arnés" w:date="2022-06-27T21:38:00Z">
            <w:trPr>
              <w:trHeight w:val="2069"/>
            </w:trPr>
          </w:trPrChange>
        </w:trPr>
        <w:tc>
          <w:tcPr>
            <w:tcW w:w="1131" w:type="dxa"/>
            <w:shd w:val="clear" w:color="auto" w:fill="BDD6EE" w:themeFill="accent5" w:themeFillTint="66"/>
            <w:tcPrChange w:id="4099" w:author="David Recio Arnés" w:date="2022-06-27T21:38:00Z">
              <w:tcPr>
                <w:tcW w:w="1121" w:type="dxa"/>
                <w:shd w:val="clear" w:color="auto" w:fill="BDD6EE" w:themeFill="accent5" w:themeFillTint="66"/>
              </w:tcPr>
            </w:tcPrChange>
          </w:tcPr>
          <w:p w14:paraId="242E7CC5" w14:textId="0A4BA3B4" w:rsidR="00C636D3" w:rsidRPr="00A13B8D" w:rsidDel="005A45D4" w:rsidRDefault="00C636D3" w:rsidP="00E36010">
            <w:pPr>
              <w:rPr>
                <w:ins w:id="4100" w:author="David Recio" w:date="2022-06-27T11:18:00Z"/>
                <w:del w:id="4101" w:author="David Recio Arnés" w:date="2022-06-27T22:02:00Z"/>
                <w:moveFrom w:id="4102" w:author="David Recio Arnés" w:date="2022-06-27T18:50:00Z"/>
                <w:rFonts w:cstheme="minorHAnsi"/>
                <w:sz w:val="22"/>
                <w:rPrChange w:id="4103" w:author="David Recio Arnés" w:date="2022-06-27T21:57:00Z">
                  <w:rPr>
                    <w:ins w:id="4104" w:author="David Recio" w:date="2022-06-27T11:18:00Z"/>
                    <w:del w:id="4105" w:author="David Recio Arnés" w:date="2022-06-27T22:02:00Z"/>
                    <w:moveFrom w:id="4106" w:author="David Recio Arnés" w:date="2022-06-27T18:50:00Z"/>
                    <w:rFonts w:cstheme="minorHAnsi"/>
                  </w:rPr>
                </w:rPrChange>
              </w:rPr>
            </w:pPr>
            <w:moveFrom w:id="4107" w:author="David Recio Arnés" w:date="2022-06-27T18:50:00Z">
              <w:ins w:id="4108" w:author="David Recio" w:date="2022-06-27T11:18:00Z">
                <w:del w:id="4109" w:author="David Recio Arnés" w:date="2022-06-27T22:01:00Z">
                  <w:r w:rsidRPr="00A13B8D" w:rsidDel="005A45D4">
                    <w:rPr>
                      <w:rFonts w:cstheme="minorHAnsi"/>
                      <w:sz w:val="22"/>
                      <w:rPrChange w:id="4110" w:author="David Recio Arnés" w:date="2022-06-27T21:57:00Z">
                        <w:rPr>
                          <w:rFonts w:cstheme="minorHAnsi"/>
                        </w:rPr>
                      </w:rPrChange>
                    </w:rPr>
                    <w:delText>DELETE</w:delText>
                  </w:r>
                </w:del>
              </w:ins>
            </w:moveFrom>
          </w:p>
        </w:tc>
        <w:tc>
          <w:tcPr>
            <w:tcW w:w="1773" w:type="dxa"/>
            <w:tcPrChange w:id="4111" w:author="David Recio Arnés" w:date="2022-06-27T21:38:00Z">
              <w:tcPr>
                <w:tcW w:w="1757" w:type="dxa"/>
              </w:tcPr>
            </w:tcPrChange>
          </w:tcPr>
          <w:p w14:paraId="2675621E" w14:textId="12D3EB83" w:rsidR="00C636D3" w:rsidRPr="00A13B8D" w:rsidDel="005A45D4" w:rsidRDefault="00C636D3" w:rsidP="00E36010">
            <w:pPr>
              <w:rPr>
                <w:ins w:id="4112" w:author="David Recio" w:date="2022-06-27T11:18:00Z"/>
                <w:del w:id="4113" w:author="David Recio Arnés" w:date="2022-06-27T22:02:00Z"/>
                <w:moveFrom w:id="4114" w:author="David Recio Arnés" w:date="2022-06-27T18:50:00Z"/>
                <w:rFonts w:cstheme="minorHAnsi"/>
                <w:sz w:val="22"/>
                <w:rPrChange w:id="4115" w:author="David Recio Arnés" w:date="2022-06-27T21:57:00Z">
                  <w:rPr>
                    <w:ins w:id="4116" w:author="David Recio" w:date="2022-06-27T11:18:00Z"/>
                    <w:del w:id="4117" w:author="David Recio Arnés" w:date="2022-06-27T22:02:00Z"/>
                    <w:moveFrom w:id="4118" w:author="David Recio Arnés" w:date="2022-06-27T18:50:00Z"/>
                    <w:rFonts w:cstheme="minorHAnsi"/>
                    <w:sz w:val="20"/>
                    <w:szCs w:val="20"/>
                  </w:rPr>
                </w:rPrChange>
              </w:rPr>
            </w:pPr>
            <w:moveFrom w:id="4119" w:author="David Recio Arnés" w:date="2022-06-27T18:50:00Z">
              <w:ins w:id="4120" w:author="David Recio" w:date="2022-06-27T11:18:00Z">
                <w:del w:id="4121" w:author="David Recio Arnés" w:date="2022-06-27T22:01:00Z">
                  <w:r w:rsidRPr="00A13B8D" w:rsidDel="005A45D4">
                    <w:rPr>
                      <w:rFonts w:cstheme="minorHAnsi"/>
                      <w:sz w:val="22"/>
                      <w:rPrChange w:id="4122" w:author="David Recio Arnés" w:date="2022-06-27T21:57:00Z">
                        <w:rPr>
                          <w:rFonts w:cstheme="minorHAnsi"/>
                          <w:sz w:val="20"/>
                          <w:szCs w:val="20"/>
                        </w:rPr>
                      </w:rPrChange>
                    </w:rPr>
                    <w:delText>/usuarios</w:delText>
                  </w:r>
                </w:del>
              </w:ins>
            </w:moveFrom>
          </w:p>
        </w:tc>
        <w:tc>
          <w:tcPr>
            <w:tcW w:w="2383" w:type="dxa"/>
            <w:tcPrChange w:id="4123" w:author="David Recio Arnés" w:date="2022-06-27T21:38:00Z">
              <w:tcPr>
                <w:tcW w:w="2362" w:type="dxa"/>
              </w:tcPr>
            </w:tcPrChange>
          </w:tcPr>
          <w:p w14:paraId="0041D67E" w14:textId="66FEC021" w:rsidR="00C636D3" w:rsidRPr="00A13B8D" w:rsidDel="005A45D4" w:rsidRDefault="00C636D3" w:rsidP="00E36010">
            <w:pPr>
              <w:rPr>
                <w:ins w:id="4124" w:author="David Recio" w:date="2022-06-27T11:18:00Z"/>
                <w:del w:id="4125" w:author="David Recio Arnés" w:date="2022-06-27T22:02:00Z"/>
                <w:moveFrom w:id="4126" w:author="David Recio Arnés" w:date="2022-06-27T18:50:00Z"/>
                <w:rFonts w:cstheme="minorHAnsi"/>
                <w:sz w:val="22"/>
                <w:rPrChange w:id="4127" w:author="David Recio Arnés" w:date="2022-06-27T21:57:00Z">
                  <w:rPr>
                    <w:ins w:id="4128" w:author="David Recio" w:date="2022-06-27T11:18:00Z"/>
                    <w:del w:id="4129" w:author="David Recio Arnés" w:date="2022-06-27T22:02:00Z"/>
                    <w:moveFrom w:id="4130" w:author="David Recio Arnés" w:date="2022-06-27T18:50:00Z"/>
                    <w:rFonts w:cstheme="minorHAnsi"/>
                    <w:sz w:val="20"/>
                    <w:szCs w:val="20"/>
                  </w:rPr>
                </w:rPrChange>
              </w:rPr>
            </w:pPr>
            <w:moveFrom w:id="4131" w:author="David Recio Arnés" w:date="2022-06-27T18:50:00Z">
              <w:ins w:id="4132" w:author="David Recio" w:date="2022-06-27T11:19:00Z">
                <w:del w:id="4133" w:author="David Recio Arnés" w:date="2022-06-27T22:01:00Z">
                  <w:r w:rsidRPr="00A13B8D" w:rsidDel="005A45D4">
                    <w:rPr>
                      <w:rFonts w:cstheme="minorHAnsi"/>
                      <w:sz w:val="22"/>
                      <w:rPrChange w:id="4134" w:author="David Recio Arnés" w:date="2022-06-27T21:57:00Z">
                        <w:rPr>
                          <w:rFonts w:cstheme="minorHAnsi"/>
                          <w:sz w:val="20"/>
                          <w:szCs w:val="20"/>
                        </w:rPr>
                      </w:rPrChange>
                    </w:rPr>
                    <w:delText>-</w:delText>
                  </w:r>
                </w:del>
              </w:ins>
            </w:moveFrom>
          </w:p>
        </w:tc>
        <w:tc>
          <w:tcPr>
            <w:tcW w:w="1908" w:type="dxa"/>
            <w:tcPrChange w:id="4135" w:author="David Recio Arnés" w:date="2022-06-27T21:38:00Z">
              <w:tcPr>
                <w:tcW w:w="1891" w:type="dxa"/>
              </w:tcPr>
            </w:tcPrChange>
          </w:tcPr>
          <w:p w14:paraId="78CE5F16" w14:textId="561D8D06" w:rsidR="00C636D3" w:rsidRPr="00A13B8D" w:rsidDel="005A45D4" w:rsidRDefault="00C636D3" w:rsidP="00E36010">
            <w:pPr>
              <w:rPr>
                <w:ins w:id="4136" w:author="David Recio" w:date="2022-06-27T11:18:00Z"/>
                <w:del w:id="4137" w:author="David Recio Arnés" w:date="2022-06-27T22:02:00Z"/>
                <w:moveFrom w:id="4138" w:author="David Recio Arnés" w:date="2022-06-27T18:50:00Z"/>
                <w:rFonts w:cstheme="minorHAnsi"/>
                <w:sz w:val="22"/>
                <w:rPrChange w:id="4139" w:author="David Recio Arnés" w:date="2022-06-27T21:57:00Z">
                  <w:rPr>
                    <w:ins w:id="4140" w:author="David Recio" w:date="2022-06-27T11:18:00Z"/>
                    <w:del w:id="4141" w:author="David Recio Arnés" w:date="2022-06-27T22:02:00Z"/>
                    <w:moveFrom w:id="4142" w:author="David Recio Arnés" w:date="2022-06-27T18:50:00Z"/>
                    <w:rFonts w:cstheme="minorHAnsi"/>
                    <w:sz w:val="20"/>
                    <w:szCs w:val="20"/>
                  </w:rPr>
                </w:rPrChange>
              </w:rPr>
            </w:pPr>
            <w:moveFrom w:id="4143" w:author="David Recio Arnés" w:date="2022-06-27T18:50:00Z">
              <w:ins w:id="4144" w:author="David Recio" w:date="2022-06-27T11:18:00Z">
                <w:del w:id="4145" w:author="David Recio Arnés" w:date="2022-06-27T22:01:00Z">
                  <w:r w:rsidRPr="00A13B8D" w:rsidDel="005A45D4">
                    <w:rPr>
                      <w:rFonts w:cstheme="minorHAnsi"/>
                      <w:sz w:val="22"/>
                      <w:rPrChange w:id="4146" w:author="David Recio Arnés" w:date="2022-06-27T21:57:00Z">
                        <w:rPr>
                          <w:rFonts w:cstheme="minorHAnsi"/>
                          <w:sz w:val="20"/>
                          <w:szCs w:val="20"/>
                        </w:rPr>
                      </w:rPrChange>
                    </w:rPr>
                    <w:delText>-</w:delText>
                  </w:r>
                </w:del>
              </w:ins>
            </w:moveFrom>
          </w:p>
        </w:tc>
        <w:tc>
          <w:tcPr>
            <w:tcW w:w="2383" w:type="dxa"/>
            <w:tcPrChange w:id="4147" w:author="David Recio Arnés" w:date="2022-06-27T21:38:00Z">
              <w:tcPr>
                <w:tcW w:w="2362" w:type="dxa"/>
              </w:tcPr>
            </w:tcPrChange>
          </w:tcPr>
          <w:p w14:paraId="6F7F933B" w14:textId="46B8139E" w:rsidR="00C636D3" w:rsidRPr="00A13B8D" w:rsidDel="005A45D4" w:rsidRDefault="00C636D3" w:rsidP="00C636D3">
            <w:pPr>
              <w:rPr>
                <w:ins w:id="4148" w:author="David Recio" w:date="2022-06-27T11:18:00Z"/>
                <w:del w:id="4149" w:author="David Recio Arnés" w:date="2022-06-27T22:02:00Z"/>
                <w:moveFrom w:id="4150" w:author="David Recio Arnés" w:date="2022-06-27T18:50:00Z"/>
                <w:rFonts w:cstheme="minorHAnsi"/>
                <w:sz w:val="22"/>
                <w:rPrChange w:id="4151" w:author="David Recio Arnés" w:date="2022-06-27T21:57:00Z">
                  <w:rPr>
                    <w:ins w:id="4152" w:author="David Recio" w:date="2022-06-27T11:18:00Z"/>
                    <w:del w:id="4153" w:author="David Recio Arnés" w:date="2022-06-27T22:02:00Z"/>
                    <w:moveFrom w:id="4154" w:author="David Recio Arnés" w:date="2022-06-27T18:50:00Z"/>
                    <w:rFonts w:cstheme="minorHAnsi"/>
                    <w:sz w:val="20"/>
                    <w:szCs w:val="20"/>
                  </w:rPr>
                </w:rPrChange>
              </w:rPr>
            </w:pPr>
            <w:moveFrom w:id="4155" w:author="David Recio Arnés" w:date="2022-06-27T18:50:00Z">
              <w:ins w:id="4156" w:author="David Recio" w:date="2022-06-27T11:19:00Z">
                <w:del w:id="4157" w:author="David Recio Arnés" w:date="2022-06-27T22:01:00Z">
                  <w:r w:rsidRPr="00A13B8D" w:rsidDel="005A45D4">
                    <w:rPr>
                      <w:rFonts w:cstheme="minorHAnsi"/>
                      <w:sz w:val="22"/>
                      <w:rPrChange w:id="4158" w:author="David Recio Arnés" w:date="2022-06-27T21:57:00Z">
                        <w:rPr>
                          <w:rFonts w:cstheme="minorHAnsi"/>
                          <w:sz w:val="20"/>
                          <w:szCs w:val="20"/>
                        </w:rPr>
                      </w:rPrChange>
                    </w:rPr>
                    <w:delText>404-Not Found</w:delText>
                  </w:r>
                </w:del>
              </w:ins>
            </w:moveFrom>
          </w:p>
        </w:tc>
      </w:tr>
      <w:tr w:rsidR="00C636D3" w:rsidRPr="00A13B8D" w:rsidDel="005A45D4" w14:paraId="1AF522C5" w14:textId="589128E4" w:rsidTr="00E46081">
        <w:trPr>
          <w:trHeight w:val="1210"/>
          <w:ins w:id="4159" w:author="David Recio" w:date="2022-06-27T11:18:00Z"/>
          <w:del w:id="4160" w:author="David Recio Arnés" w:date="2022-06-27T22:02:00Z"/>
        </w:trPr>
        <w:tc>
          <w:tcPr>
            <w:tcW w:w="1131" w:type="dxa"/>
            <w:shd w:val="clear" w:color="auto" w:fill="BDD6EE" w:themeFill="accent5" w:themeFillTint="66"/>
            <w:tcPrChange w:id="4161" w:author="David Recio Arnés" w:date="2022-06-27T21:38:00Z">
              <w:tcPr>
                <w:tcW w:w="1121" w:type="dxa"/>
                <w:shd w:val="clear" w:color="auto" w:fill="BDD6EE" w:themeFill="accent5" w:themeFillTint="66"/>
              </w:tcPr>
            </w:tcPrChange>
          </w:tcPr>
          <w:p w14:paraId="5DD2D86B" w14:textId="7E7F99FB" w:rsidR="00C636D3" w:rsidRPr="00A13B8D" w:rsidDel="005A45D4" w:rsidRDefault="00C636D3" w:rsidP="00E36010">
            <w:pPr>
              <w:rPr>
                <w:ins w:id="4162" w:author="David Recio" w:date="2022-06-27T11:18:00Z"/>
                <w:del w:id="4163" w:author="David Recio Arnés" w:date="2022-06-27T22:02:00Z"/>
                <w:moveFrom w:id="4164" w:author="David Recio Arnés" w:date="2022-06-27T18:50:00Z"/>
                <w:rFonts w:cstheme="minorHAnsi"/>
                <w:sz w:val="22"/>
                <w:rPrChange w:id="4165" w:author="David Recio Arnés" w:date="2022-06-27T21:57:00Z">
                  <w:rPr>
                    <w:ins w:id="4166" w:author="David Recio" w:date="2022-06-27T11:18:00Z"/>
                    <w:del w:id="4167" w:author="David Recio Arnés" w:date="2022-06-27T22:02:00Z"/>
                    <w:moveFrom w:id="4168" w:author="David Recio Arnés" w:date="2022-06-27T18:50:00Z"/>
                    <w:rFonts w:cstheme="minorHAnsi"/>
                  </w:rPr>
                </w:rPrChange>
              </w:rPr>
            </w:pPr>
            <w:moveFrom w:id="4169" w:author="David Recio Arnés" w:date="2022-06-27T18:50:00Z">
              <w:ins w:id="4170" w:author="David Recio" w:date="2022-06-27T11:18:00Z">
                <w:del w:id="4171" w:author="David Recio Arnés" w:date="2022-06-27T22:01:00Z">
                  <w:r w:rsidRPr="00A13B8D" w:rsidDel="005A45D4">
                    <w:rPr>
                      <w:rFonts w:cstheme="minorHAnsi"/>
                      <w:sz w:val="22"/>
                      <w:rPrChange w:id="4172" w:author="David Recio Arnés" w:date="2022-06-27T21:57:00Z">
                        <w:rPr>
                          <w:rFonts w:cstheme="minorHAnsi"/>
                        </w:rPr>
                      </w:rPrChange>
                    </w:rPr>
                    <w:delText>PATCH</w:delText>
                  </w:r>
                </w:del>
              </w:ins>
            </w:moveFrom>
          </w:p>
        </w:tc>
        <w:tc>
          <w:tcPr>
            <w:tcW w:w="1773" w:type="dxa"/>
            <w:tcPrChange w:id="4173" w:author="David Recio Arnés" w:date="2022-06-27T21:38:00Z">
              <w:tcPr>
                <w:tcW w:w="1757" w:type="dxa"/>
              </w:tcPr>
            </w:tcPrChange>
          </w:tcPr>
          <w:p w14:paraId="7CC56AE4" w14:textId="004338AF" w:rsidR="00C636D3" w:rsidRPr="00A13B8D" w:rsidDel="005A45D4" w:rsidRDefault="00C636D3" w:rsidP="00E36010">
            <w:pPr>
              <w:ind w:left="708" w:hanging="708"/>
              <w:rPr>
                <w:ins w:id="4174" w:author="David Recio" w:date="2022-06-27T11:18:00Z"/>
                <w:del w:id="4175" w:author="David Recio Arnés" w:date="2022-06-27T22:02:00Z"/>
                <w:moveFrom w:id="4176" w:author="David Recio Arnés" w:date="2022-06-27T18:50:00Z"/>
                <w:rFonts w:cstheme="minorHAnsi"/>
                <w:sz w:val="22"/>
                <w:rPrChange w:id="4177" w:author="David Recio Arnés" w:date="2022-06-27T21:57:00Z">
                  <w:rPr>
                    <w:ins w:id="4178" w:author="David Recio" w:date="2022-06-27T11:18:00Z"/>
                    <w:del w:id="4179" w:author="David Recio Arnés" w:date="2022-06-27T22:02:00Z"/>
                    <w:moveFrom w:id="4180" w:author="David Recio Arnés" w:date="2022-06-27T18:50:00Z"/>
                    <w:rFonts w:cstheme="minorHAnsi"/>
                    <w:sz w:val="20"/>
                    <w:szCs w:val="20"/>
                  </w:rPr>
                </w:rPrChange>
              </w:rPr>
            </w:pPr>
            <w:moveFrom w:id="4181" w:author="David Recio Arnés" w:date="2022-06-27T18:50:00Z">
              <w:ins w:id="4182" w:author="David Recio" w:date="2022-06-27T11:18:00Z">
                <w:del w:id="4183" w:author="David Recio Arnés" w:date="2022-06-27T22:01:00Z">
                  <w:r w:rsidRPr="00A13B8D" w:rsidDel="005A45D4">
                    <w:rPr>
                      <w:rFonts w:cstheme="minorHAnsi"/>
                      <w:sz w:val="22"/>
                      <w:rPrChange w:id="4184" w:author="David Recio Arnés" w:date="2022-06-27T21:57:00Z">
                        <w:rPr>
                          <w:rFonts w:cstheme="minorHAnsi"/>
                          <w:sz w:val="20"/>
                          <w:szCs w:val="20"/>
                        </w:rPr>
                      </w:rPrChange>
                    </w:rPr>
                    <w:delText>/usuarios</w:delText>
                  </w:r>
                </w:del>
              </w:ins>
            </w:moveFrom>
          </w:p>
        </w:tc>
        <w:tc>
          <w:tcPr>
            <w:tcW w:w="2383" w:type="dxa"/>
            <w:tcPrChange w:id="4185" w:author="David Recio Arnés" w:date="2022-06-27T21:38:00Z">
              <w:tcPr>
                <w:tcW w:w="2362" w:type="dxa"/>
              </w:tcPr>
            </w:tcPrChange>
          </w:tcPr>
          <w:p w14:paraId="3CA2ADDB" w14:textId="2DE246DA" w:rsidR="00C636D3" w:rsidRPr="00A13B8D" w:rsidDel="005A45D4" w:rsidRDefault="00C636D3" w:rsidP="00E36010">
            <w:pPr>
              <w:rPr>
                <w:ins w:id="4186" w:author="David Recio" w:date="2022-06-27T11:18:00Z"/>
                <w:del w:id="4187" w:author="David Recio Arnés" w:date="2022-06-27T22:02:00Z"/>
                <w:moveFrom w:id="4188" w:author="David Recio Arnés" w:date="2022-06-27T18:50:00Z"/>
                <w:rFonts w:cstheme="minorHAnsi"/>
                <w:sz w:val="22"/>
                <w:rPrChange w:id="4189" w:author="David Recio Arnés" w:date="2022-06-27T21:57:00Z">
                  <w:rPr>
                    <w:ins w:id="4190" w:author="David Recio" w:date="2022-06-27T11:18:00Z"/>
                    <w:del w:id="4191" w:author="David Recio Arnés" w:date="2022-06-27T22:02:00Z"/>
                    <w:moveFrom w:id="4192" w:author="David Recio Arnés" w:date="2022-06-27T18:50:00Z"/>
                    <w:rFonts w:cstheme="minorHAnsi"/>
                    <w:sz w:val="20"/>
                    <w:szCs w:val="20"/>
                  </w:rPr>
                </w:rPrChange>
              </w:rPr>
            </w:pPr>
            <w:moveFrom w:id="4193" w:author="David Recio Arnés" w:date="2022-06-27T18:50:00Z">
              <w:ins w:id="4194" w:author="David Recio" w:date="2022-06-27T11:18:00Z">
                <w:del w:id="4195" w:author="David Recio Arnés" w:date="2022-06-27T22:01:00Z">
                  <w:r w:rsidRPr="00A13B8D" w:rsidDel="005A45D4">
                    <w:rPr>
                      <w:rFonts w:cstheme="minorHAnsi"/>
                      <w:sz w:val="22"/>
                      <w:rPrChange w:id="4196" w:author="David Recio Arnés" w:date="2022-06-27T21:57:00Z">
                        <w:rPr>
                          <w:rFonts w:cstheme="minorHAnsi"/>
                          <w:sz w:val="20"/>
                          <w:szCs w:val="20"/>
                        </w:rPr>
                      </w:rPrChange>
                    </w:rPr>
                    <w:delText>-</w:delText>
                  </w:r>
                </w:del>
              </w:ins>
            </w:moveFrom>
          </w:p>
        </w:tc>
        <w:tc>
          <w:tcPr>
            <w:tcW w:w="1908" w:type="dxa"/>
            <w:tcPrChange w:id="4197" w:author="David Recio Arnés" w:date="2022-06-27T21:38:00Z">
              <w:tcPr>
                <w:tcW w:w="1891" w:type="dxa"/>
              </w:tcPr>
            </w:tcPrChange>
          </w:tcPr>
          <w:p w14:paraId="47F47C4E" w14:textId="5CC4D24A" w:rsidR="00C636D3" w:rsidRPr="00A13B8D" w:rsidDel="005A45D4" w:rsidRDefault="00C636D3" w:rsidP="00E36010">
            <w:pPr>
              <w:rPr>
                <w:ins w:id="4198" w:author="David Recio" w:date="2022-06-27T11:18:00Z"/>
                <w:del w:id="4199" w:author="David Recio Arnés" w:date="2022-06-27T22:02:00Z"/>
                <w:moveFrom w:id="4200" w:author="David Recio Arnés" w:date="2022-06-27T18:50:00Z"/>
                <w:rFonts w:cstheme="minorHAnsi"/>
                <w:sz w:val="22"/>
                <w:rPrChange w:id="4201" w:author="David Recio Arnés" w:date="2022-06-27T21:57:00Z">
                  <w:rPr>
                    <w:ins w:id="4202" w:author="David Recio" w:date="2022-06-27T11:18:00Z"/>
                    <w:del w:id="4203" w:author="David Recio Arnés" w:date="2022-06-27T22:02:00Z"/>
                    <w:moveFrom w:id="4204" w:author="David Recio Arnés" w:date="2022-06-27T18:50:00Z"/>
                    <w:rFonts w:cstheme="minorHAnsi"/>
                    <w:sz w:val="20"/>
                    <w:szCs w:val="20"/>
                  </w:rPr>
                </w:rPrChange>
              </w:rPr>
            </w:pPr>
            <w:moveFrom w:id="4205" w:author="David Recio Arnés" w:date="2022-06-27T18:50:00Z">
              <w:ins w:id="4206" w:author="David Recio" w:date="2022-06-27T11:18:00Z">
                <w:del w:id="4207" w:author="David Recio Arnés" w:date="2022-06-27T22:01:00Z">
                  <w:r w:rsidRPr="00A13B8D" w:rsidDel="005A45D4">
                    <w:rPr>
                      <w:rFonts w:cstheme="minorHAnsi"/>
                      <w:sz w:val="22"/>
                      <w:rPrChange w:id="4208" w:author="David Recio Arnés" w:date="2022-06-27T21:57:00Z">
                        <w:rPr>
                          <w:rFonts w:cstheme="minorHAnsi"/>
                          <w:sz w:val="20"/>
                          <w:szCs w:val="20"/>
                        </w:rPr>
                      </w:rPrChange>
                    </w:rPr>
                    <w:delText>-</w:delText>
                  </w:r>
                </w:del>
              </w:ins>
            </w:moveFrom>
          </w:p>
        </w:tc>
        <w:tc>
          <w:tcPr>
            <w:tcW w:w="2383" w:type="dxa"/>
            <w:tcPrChange w:id="4209" w:author="David Recio Arnés" w:date="2022-06-27T21:38:00Z">
              <w:tcPr>
                <w:tcW w:w="2362" w:type="dxa"/>
              </w:tcPr>
            </w:tcPrChange>
          </w:tcPr>
          <w:p w14:paraId="09519CB3" w14:textId="05C458D9" w:rsidR="00C636D3" w:rsidRPr="00A13B8D" w:rsidDel="005A45D4" w:rsidRDefault="00C636D3">
            <w:pPr>
              <w:keepNext/>
              <w:rPr>
                <w:ins w:id="4210" w:author="David Recio" w:date="2022-06-27T11:18:00Z"/>
                <w:del w:id="4211" w:author="David Recio Arnés" w:date="2022-06-27T22:02:00Z"/>
                <w:moveFrom w:id="4212" w:author="David Recio Arnés" w:date="2022-06-27T18:50:00Z"/>
                <w:rFonts w:cstheme="minorHAnsi"/>
                <w:sz w:val="22"/>
                <w:rPrChange w:id="4213" w:author="David Recio Arnés" w:date="2022-06-27T21:57:00Z">
                  <w:rPr>
                    <w:ins w:id="4214" w:author="David Recio" w:date="2022-06-27T11:18:00Z"/>
                    <w:del w:id="4215" w:author="David Recio Arnés" w:date="2022-06-27T22:02:00Z"/>
                    <w:moveFrom w:id="4216" w:author="David Recio Arnés" w:date="2022-06-27T18:50:00Z"/>
                    <w:rFonts w:cstheme="minorHAnsi"/>
                    <w:sz w:val="20"/>
                    <w:szCs w:val="20"/>
                  </w:rPr>
                </w:rPrChange>
              </w:rPr>
              <w:pPrChange w:id="4217" w:author="David Recio" w:date="2022-06-27T11:20:00Z">
                <w:pPr/>
              </w:pPrChange>
            </w:pPr>
            <w:moveFrom w:id="4218" w:author="David Recio Arnés" w:date="2022-06-27T18:50:00Z">
              <w:ins w:id="4219" w:author="David Recio" w:date="2022-06-27T11:18:00Z">
                <w:del w:id="4220" w:author="David Recio Arnés" w:date="2022-06-27T22:01:00Z">
                  <w:r w:rsidRPr="00A13B8D" w:rsidDel="005A45D4">
                    <w:rPr>
                      <w:rFonts w:cstheme="minorHAnsi"/>
                      <w:sz w:val="22"/>
                      <w:rPrChange w:id="4221" w:author="David Recio Arnés" w:date="2022-06-27T21:57:00Z">
                        <w:rPr>
                          <w:rFonts w:cstheme="minorHAnsi"/>
                          <w:sz w:val="20"/>
                          <w:szCs w:val="20"/>
                        </w:rPr>
                      </w:rPrChange>
                    </w:rPr>
                    <w:delText>404-Not Found</w:delText>
                  </w:r>
                </w:del>
              </w:ins>
            </w:moveFrom>
          </w:p>
        </w:tc>
      </w:tr>
    </w:tbl>
    <w:p w14:paraId="29A5F66F" w14:textId="62589CE9" w:rsidR="00525FC3" w:rsidRPr="000D3FB2" w:rsidDel="0033143C" w:rsidRDefault="00C636D3">
      <w:pPr>
        <w:pStyle w:val="Descripcin"/>
        <w:ind w:right="-574" w:firstLine="1276"/>
        <w:rPr>
          <w:ins w:id="4222" w:author="David Recio" w:date="2022-06-24T20:14:00Z"/>
          <w:del w:id="4223" w:author="David Recio Arnés" w:date="2022-06-27T19:03:00Z"/>
        </w:rPr>
        <w:pPrChange w:id="4224" w:author="David Recio Arnés" w:date="2022-06-27T19:03:00Z">
          <w:pPr/>
        </w:pPrChange>
      </w:pPr>
      <w:bookmarkStart w:id="4225" w:name="_Hlk107248903"/>
      <w:moveFromRangeEnd w:id="3713"/>
      <w:ins w:id="4226" w:author="David Recio" w:date="2022-06-27T11:20:00Z">
        <w:del w:id="4227" w:author="David Recio Arnés" w:date="2022-06-27T19:03:00Z">
          <w:r w:rsidRPr="0094736B" w:rsidDel="0033143C">
            <w:delText xml:space="preserve">Tabla </w:delText>
          </w:r>
          <w:r w:rsidRPr="0094736B" w:rsidDel="0033143C">
            <w:fldChar w:fldCharType="begin"/>
          </w:r>
          <w:r w:rsidRPr="0094736B" w:rsidDel="0033143C">
            <w:delInstrText xml:space="preserve"> SEQ Tabla \* ARABIC </w:delInstrText>
          </w:r>
        </w:del>
      </w:ins>
      <w:del w:id="4228" w:author="David Recio Arnés" w:date="2022-06-27T19:03:00Z">
        <w:r w:rsidRPr="0094736B" w:rsidDel="0033143C">
          <w:fldChar w:fldCharType="separate"/>
        </w:r>
      </w:del>
      <w:ins w:id="4229" w:author="David Recio" w:date="2022-06-27T11:20:00Z">
        <w:del w:id="4230" w:author="David Recio Arnés" w:date="2022-06-27T19:03:00Z">
          <w:r w:rsidRPr="0094736B" w:rsidDel="0033143C">
            <w:rPr>
              <w:noProof/>
            </w:rPr>
            <w:delText>3</w:delText>
          </w:r>
          <w:r w:rsidRPr="0094736B" w:rsidDel="0033143C">
            <w:fldChar w:fldCharType="end"/>
          </w:r>
          <w:r w:rsidRPr="0094736B" w:rsidDel="0033143C">
            <w:delText xml:space="preserve">. Exposición del recurso: </w:delText>
          </w:r>
        </w:del>
      </w:ins>
      <w:ins w:id="4231" w:author="David Recio" w:date="2022-06-27T11:28:00Z">
        <w:del w:id="4232" w:author="David Recio Arnés" w:date="2022-06-27T19:03:00Z">
          <w:r w:rsidR="00816F5E" w:rsidDel="0033143C">
            <w:rPr>
              <w:i w:val="0"/>
              <w:iCs w:val="0"/>
            </w:rPr>
            <w:delText>/</w:delText>
          </w:r>
        </w:del>
      </w:ins>
      <w:ins w:id="4233" w:author="David Recio" w:date="2022-06-27T11:20:00Z">
        <w:del w:id="4234" w:author="David Recio Arnés" w:date="2022-06-27T19:03:00Z">
          <w:r w:rsidRPr="0094736B" w:rsidDel="0033143C">
            <w:delText>usuarios</w:delText>
          </w:r>
        </w:del>
      </w:ins>
    </w:p>
    <w:bookmarkEnd w:id="4225"/>
    <w:p w14:paraId="29DBB68F" w14:textId="501B3948" w:rsidR="00525FC3" w:rsidDel="0033143C" w:rsidRDefault="00525FC3">
      <w:pPr>
        <w:ind w:right="-574" w:firstLine="1276"/>
        <w:rPr>
          <w:ins w:id="4235" w:author="David Recio" w:date="2022-06-27T11:08:00Z"/>
          <w:del w:id="4236" w:author="David Recio Arnés" w:date="2022-06-27T19:03:00Z"/>
        </w:rPr>
        <w:pPrChange w:id="4237" w:author="David Recio Arnés" w:date="2022-06-27T19:03:00Z">
          <w:pPr>
            <w:ind w:left="709"/>
          </w:pPr>
        </w:pPrChange>
      </w:pPr>
    </w:p>
    <w:p w14:paraId="3F7161E9" w14:textId="2DE87131" w:rsidR="00786943" w:rsidRDefault="00786943" w:rsidP="0033143C">
      <w:pPr>
        <w:ind w:right="-574" w:firstLine="1276"/>
        <w:rPr>
          <w:ins w:id="4238" w:author="David Recio" w:date="2022-06-27T11:14:00Z"/>
        </w:rPr>
      </w:pPr>
      <w:ins w:id="4239" w:author="David Recio" w:date="2022-06-27T11:08:00Z">
        <w:r>
          <w:t>Como apa</w:t>
        </w:r>
      </w:ins>
      <w:ins w:id="4240" w:author="David Recio" w:date="2022-06-27T11:09:00Z">
        <w:r>
          <w:t>rece en la anterior tabla, el recurso “</w:t>
        </w:r>
        <w:r w:rsidRPr="00E36010">
          <w:rPr>
            <w:b/>
            <w:bCs/>
          </w:rPr>
          <w:t>/usuario</w:t>
        </w:r>
        <w:r w:rsidRPr="00786943">
          <w:rPr>
            <w:rPrChange w:id="4241" w:author="David Recio" w:date="2022-06-27T11:09:00Z">
              <w:rPr>
                <w:b/>
                <w:bCs/>
              </w:rPr>
            </w:rPrChange>
          </w:rPr>
          <w:t xml:space="preserve">” </w:t>
        </w:r>
        <w:r>
          <w:t xml:space="preserve">es utilizado principalmente para la </w:t>
        </w:r>
      </w:ins>
      <w:ins w:id="4242" w:author="David Recio" w:date="2022-06-27T11:10:00Z">
        <w:r>
          <w:t xml:space="preserve">creación del usuario en la base de datos, la </w:t>
        </w:r>
      </w:ins>
      <w:ins w:id="4243" w:author="David Recio" w:date="2022-06-27T11:19:00Z">
        <w:r w:rsidR="00C636D3">
          <w:t>información</w:t>
        </w:r>
      </w:ins>
      <w:ins w:id="4244" w:author="David Recio" w:date="2022-06-27T11:10:00Z">
        <w:r>
          <w:t xml:space="preserve"> del usuario es enviada</w:t>
        </w:r>
      </w:ins>
      <w:ins w:id="4245" w:author="David Recio" w:date="2022-06-27T11:11:00Z">
        <w:r>
          <w:t xml:space="preserve"> en formato JSON a la API mediante el método POST, </w:t>
        </w:r>
      </w:ins>
      <w:ins w:id="4246" w:author="David Recio" w:date="2022-06-27T11:12:00Z">
        <w:r>
          <w:t>si el formato se encuentra mal formado, la API devolverá el error 404, en caso de no estar funcionando el servicio devolverá el error</w:t>
        </w:r>
      </w:ins>
      <w:ins w:id="4247" w:author="David Recio" w:date="2022-06-27T11:13:00Z">
        <w:r>
          <w:t xml:space="preserve"> </w:t>
        </w:r>
      </w:ins>
      <w:ins w:id="4248" w:author="David Recio" w:date="2022-06-27T11:12:00Z">
        <w:r>
          <w:t>500</w:t>
        </w:r>
      </w:ins>
      <w:ins w:id="4249" w:author="David Recio" w:date="2022-06-27T11:13:00Z">
        <w:r w:rsidR="001F056F">
          <w:t xml:space="preserve">, y en caso de poder hacerlo devolverá un mensaje de OK y un JSON con los datos del usuario ingresado, entre los cuales, estará la URI </w:t>
        </w:r>
      </w:ins>
      <w:ins w:id="4250" w:author="David Recio" w:date="2022-06-27T11:14:00Z">
        <w:r w:rsidR="001F056F">
          <w:t>por la cual se puede acceder a este usuario creado.</w:t>
        </w:r>
      </w:ins>
    </w:p>
    <w:p w14:paraId="33C7AB3A" w14:textId="15D71470" w:rsidR="00786943" w:rsidRDefault="001F056F" w:rsidP="0033143C">
      <w:pPr>
        <w:ind w:right="-574" w:firstLine="1276"/>
        <w:rPr>
          <w:ins w:id="4251" w:author="David Recio" w:date="2022-06-24T20:16:00Z"/>
        </w:rPr>
      </w:pPr>
      <w:ins w:id="4252" w:author="David Recio" w:date="2022-06-27T11:14:00Z">
        <w:r>
          <w:t>Respecto a</w:t>
        </w:r>
      </w:ins>
      <w:ins w:id="4253" w:author="David Recio" w:date="2022-06-27T11:15:00Z">
        <w:r>
          <w:t>l</w:t>
        </w:r>
      </w:ins>
      <w:ins w:id="4254" w:author="David Recio Arnés" w:date="2022-06-27T19:04:00Z">
        <w:r w:rsidR="0033143C">
          <w:t xml:space="preserve"> </w:t>
        </w:r>
      </w:ins>
      <w:ins w:id="4255" w:author="David Recio" w:date="2022-06-27T11:14:00Z">
        <w:del w:id="4256" w:author="David Recio Arnés" w:date="2022-06-27T19:04:00Z">
          <w:r w:rsidDel="0033143C">
            <w:delText xml:space="preserve">  </w:delText>
          </w:r>
        </w:del>
        <w:r>
          <w:t>método GET</w:t>
        </w:r>
      </w:ins>
      <w:ins w:id="4257" w:author="David Recio Arnés" w:date="2022-06-27T19:04:00Z">
        <w:r w:rsidR="0033143C">
          <w:t>,</w:t>
        </w:r>
      </w:ins>
      <w:ins w:id="4258" w:author="David Recio" w:date="2022-06-27T11:14:00Z">
        <w:r>
          <w:t xml:space="preserve"> </w:t>
        </w:r>
      </w:ins>
      <w:ins w:id="4259" w:author="David Recio" w:date="2022-06-27T11:15:00Z">
        <w:r>
          <w:t>está enfocado a temas de administración de los usuarios, para ver todos l</w:t>
        </w:r>
      </w:ins>
      <w:ins w:id="4260" w:author="David Recio" w:date="2022-06-27T11:16:00Z">
        <w:r>
          <w:t>os usuarios almacenados en la base de datos.</w:t>
        </w:r>
      </w:ins>
    </w:p>
    <w:p w14:paraId="128CD5F8" w14:textId="583AA643" w:rsidR="00525FC3" w:rsidRDefault="008A2256" w:rsidP="0033143C">
      <w:pPr>
        <w:ind w:right="-574" w:firstLine="1276"/>
        <w:rPr>
          <w:ins w:id="4261" w:author="David Recio Arnés" w:date="2022-06-27T19:04:00Z"/>
        </w:rPr>
      </w:pPr>
      <w:ins w:id="4262" w:author="David Recio" w:date="2022-06-27T11:05:00Z">
        <w:r>
          <w:t xml:space="preserve">Además del recurso </w:t>
        </w:r>
      </w:ins>
      <w:ins w:id="4263" w:author="David Recio" w:date="2022-06-27T11:07:00Z">
        <w:r w:rsidR="00786943">
          <w:t>“</w:t>
        </w:r>
        <w:r w:rsidRPr="00786943">
          <w:rPr>
            <w:b/>
            <w:bCs/>
            <w:rPrChange w:id="4264" w:author="David Recio" w:date="2022-06-27T11:07:00Z">
              <w:rPr/>
            </w:rPrChange>
          </w:rPr>
          <w:t>/</w:t>
        </w:r>
      </w:ins>
      <w:ins w:id="4265" w:author="David Recio" w:date="2022-06-27T11:05:00Z">
        <w:r w:rsidRPr="00786943">
          <w:rPr>
            <w:b/>
            <w:bCs/>
            <w:rPrChange w:id="4266" w:author="David Recio" w:date="2022-06-27T11:07:00Z">
              <w:rPr/>
            </w:rPrChange>
          </w:rPr>
          <w:t>usuario</w:t>
        </w:r>
      </w:ins>
      <w:ins w:id="4267" w:author="David Recio" w:date="2022-06-27T11:07:00Z">
        <w:r w:rsidR="00786943">
          <w:rPr>
            <w:b/>
            <w:bCs/>
          </w:rPr>
          <w:t>”</w:t>
        </w:r>
      </w:ins>
      <w:ins w:id="4268" w:author="David Recio" w:date="2022-06-27T11:05:00Z">
        <w:r>
          <w:t xml:space="preserve"> que es el ejemplo seguido durante todo este cap</w:t>
        </w:r>
      </w:ins>
      <w:ins w:id="4269" w:author="David Recio" w:date="2022-06-27T11:06:00Z">
        <w:r>
          <w:t>í</w:t>
        </w:r>
      </w:ins>
      <w:ins w:id="4270" w:author="David Recio" w:date="2022-06-27T11:05:00Z">
        <w:r>
          <w:t>tulo</w:t>
        </w:r>
        <w:del w:id="4271" w:author="David Recio Arnés" w:date="2022-06-27T19:04:00Z">
          <w:r w:rsidDel="0033143C">
            <w:delText xml:space="preserve"> </w:delText>
          </w:r>
        </w:del>
      </w:ins>
      <w:ins w:id="4272" w:author="David Recio Arnés" w:date="2022-06-27T19:04:00Z">
        <w:r w:rsidR="0033143C">
          <w:t xml:space="preserve">. A </w:t>
        </w:r>
      </w:ins>
      <w:ins w:id="4273" w:author="David Recio" w:date="2022-06-27T11:30:00Z">
        <w:del w:id="4274" w:author="David Recio Arnés" w:date="2022-06-27T19:04:00Z">
          <w:r w:rsidR="00816F5E" w:rsidDel="0033143C">
            <w:delText>, a</w:delText>
          </w:r>
        </w:del>
        <w:r w:rsidR="00816F5E">
          <w:t>continuación se explicaran los siguientes recursos</w:t>
        </w:r>
      </w:ins>
      <w:ins w:id="4275" w:author="David Recio" w:date="2022-06-27T11:31:00Z">
        <w:r w:rsidR="00816F5E">
          <w:t>:</w:t>
        </w:r>
      </w:ins>
      <w:ins w:id="4276" w:author="David Recio" w:date="2022-06-27T11:30:00Z">
        <w:r w:rsidR="00816F5E">
          <w:t xml:space="preserve"> </w:t>
        </w:r>
      </w:ins>
      <w:ins w:id="4277" w:author="David Recio" w:date="2022-06-27T11:07:00Z">
        <w:r w:rsidR="00786943">
          <w:t>“</w:t>
        </w:r>
        <w:r w:rsidRPr="00E36010">
          <w:rPr>
            <w:b/>
            <w:bCs/>
          </w:rPr>
          <w:t>/usuarios/:idUsuarios/notas</w:t>
        </w:r>
        <w:r w:rsidR="00786943">
          <w:rPr>
            <w:b/>
            <w:bCs/>
          </w:rPr>
          <w:t>”</w:t>
        </w:r>
        <w:r>
          <w:rPr>
            <w:b/>
            <w:bCs/>
          </w:rPr>
          <w:t xml:space="preserve"> </w:t>
        </w:r>
      </w:ins>
      <w:ins w:id="4278" w:author="David Recio" w:date="2022-06-27T11:10:00Z">
        <w:r w:rsidR="00786943">
          <w:t xml:space="preserve">, </w:t>
        </w:r>
      </w:ins>
      <w:ins w:id="4279" w:author="David Recio" w:date="2022-06-27T11:08:00Z">
        <w:r w:rsidR="00786943">
          <w:t>“</w:t>
        </w:r>
        <w:r w:rsidR="00786943" w:rsidRPr="00E36010">
          <w:rPr>
            <w:b/>
            <w:bCs/>
          </w:rPr>
          <w:t>/usuarios/:idUsuarios/formularios</w:t>
        </w:r>
        <w:r w:rsidR="00786943">
          <w:rPr>
            <w:b/>
            <w:bCs/>
          </w:rPr>
          <w:t>/:id</w:t>
        </w:r>
        <w:r w:rsidR="00786943">
          <w:t>”</w:t>
        </w:r>
      </w:ins>
      <w:ins w:id="4280" w:author="David Recio" w:date="2022-06-27T11:10:00Z">
        <w:r w:rsidR="00786943">
          <w:t xml:space="preserve"> y “</w:t>
        </w:r>
        <w:r w:rsidR="00786943" w:rsidRPr="00E36010">
          <w:rPr>
            <w:b/>
            <w:bCs/>
          </w:rPr>
          <w:t>/usuarios/:id</w:t>
        </w:r>
        <w:r w:rsidR="00786943">
          <w:t>”</w:t>
        </w:r>
      </w:ins>
      <w:ins w:id="4281" w:author="David Recio" w:date="2022-06-27T11:31:00Z">
        <w:r w:rsidR="00816F5E">
          <w:t>,</w:t>
        </w:r>
      </w:ins>
      <w:ins w:id="4282" w:author="David Recio" w:date="2022-06-27T11:08:00Z">
        <w:r w:rsidR="00786943">
          <w:t xml:space="preserve"> ya que estos tres recursos son los que llevan la carga de la funcionalidad de la API</w:t>
        </w:r>
      </w:ins>
      <w:ins w:id="4283" w:author="David Recio Arnés" w:date="2022-06-27T19:04:00Z">
        <w:r w:rsidR="0033143C">
          <w:t>.</w:t>
        </w:r>
      </w:ins>
    </w:p>
    <w:p w14:paraId="5D094EF3" w14:textId="7D3D9299" w:rsidR="0033143C" w:rsidRDefault="0033143C" w:rsidP="0033143C">
      <w:pPr>
        <w:ind w:right="-1141" w:firstLine="1276"/>
        <w:rPr>
          <w:ins w:id="4284" w:author="David Recio Arnés" w:date="2022-06-27T19:04:00Z"/>
        </w:rPr>
      </w:pPr>
    </w:p>
    <w:p w14:paraId="3E2DF96F" w14:textId="13AD5AFF" w:rsidR="0033143C" w:rsidRDefault="0033143C" w:rsidP="0033143C">
      <w:pPr>
        <w:ind w:right="-1141" w:firstLine="1276"/>
        <w:rPr>
          <w:ins w:id="4285" w:author="David Recio Arnés" w:date="2022-06-27T22:02:00Z"/>
        </w:rPr>
      </w:pPr>
    </w:p>
    <w:p w14:paraId="7C889CB5" w14:textId="77777777" w:rsidR="005A45D4" w:rsidRDefault="005A45D4" w:rsidP="0033143C">
      <w:pPr>
        <w:ind w:right="-1141" w:firstLine="1276"/>
        <w:rPr>
          <w:ins w:id="4286" w:author="David Recio Arnés" w:date="2022-06-27T19:04:00Z"/>
        </w:rPr>
      </w:pPr>
    </w:p>
    <w:p w14:paraId="3CB94974" w14:textId="77777777" w:rsidR="0033143C" w:rsidRDefault="0033143C" w:rsidP="0033143C">
      <w:pPr>
        <w:ind w:right="-1141" w:firstLine="1276"/>
        <w:rPr>
          <w:ins w:id="4287" w:author="David Recio" w:date="2022-06-24T20:20:00Z"/>
        </w:rPr>
      </w:pPr>
    </w:p>
    <w:tbl>
      <w:tblPr>
        <w:tblStyle w:val="Tablaconcuadrcula"/>
        <w:tblW w:w="9921" w:type="dxa"/>
        <w:jc w:val="center"/>
        <w:tblLook w:val="04A0" w:firstRow="1" w:lastRow="0" w:firstColumn="1" w:lastColumn="0" w:noHBand="0" w:noVBand="1"/>
        <w:tblPrChange w:id="4288" w:author="David Recio Arnés" w:date="2022-06-27T19:05:00Z">
          <w:tblPr>
            <w:tblStyle w:val="Tablaconcuadrcula"/>
            <w:tblW w:w="9866" w:type="dxa"/>
            <w:tblInd w:w="-997" w:type="dxa"/>
            <w:tblLook w:val="04A0" w:firstRow="1" w:lastRow="0" w:firstColumn="1" w:lastColumn="0" w:noHBand="0" w:noVBand="1"/>
          </w:tblPr>
        </w:tblPrChange>
      </w:tblPr>
      <w:tblGrid>
        <w:gridCol w:w="1499"/>
        <w:gridCol w:w="1885"/>
        <w:gridCol w:w="1908"/>
        <w:gridCol w:w="2605"/>
        <w:gridCol w:w="2024"/>
        <w:tblGridChange w:id="4289">
          <w:tblGrid>
            <w:gridCol w:w="1499"/>
            <w:gridCol w:w="495"/>
            <w:gridCol w:w="1390"/>
            <w:gridCol w:w="101"/>
            <w:gridCol w:w="18"/>
            <w:gridCol w:w="1789"/>
            <w:gridCol w:w="68"/>
            <w:gridCol w:w="40"/>
            <w:gridCol w:w="1857"/>
            <w:gridCol w:w="63"/>
            <w:gridCol w:w="577"/>
            <w:gridCol w:w="1950"/>
            <w:gridCol w:w="74"/>
            <w:gridCol w:w="20"/>
            <w:gridCol w:w="1919"/>
            <w:gridCol w:w="118"/>
          </w:tblGrid>
        </w:tblGridChange>
      </w:tblGrid>
      <w:tr w:rsidR="00595BEB" w14:paraId="5A2099D5" w14:textId="77777777" w:rsidTr="0033143C">
        <w:trPr>
          <w:trHeight w:val="228"/>
          <w:jc w:val="center"/>
          <w:ins w:id="4290" w:author="David Recio" w:date="2022-06-27T11:25:00Z"/>
          <w:trPrChange w:id="4291" w:author="David Recio Arnés" w:date="2022-06-27T19:05:00Z">
            <w:trPr>
              <w:gridBefore w:val="2"/>
              <w:gridAfter w:val="0"/>
              <w:trHeight w:val="231"/>
            </w:trPr>
          </w:trPrChange>
        </w:trPr>
        <w:tc>
          <w:tcPr>
            <w:tcW w:w="1499" w:type="dxa"/>
            <w:shd w:val="clear" w:color="auto" w:fill="D0CECE" w:themeFill="background2" w:themeFillShade="E6"/>
            <w:tcPrChange w:id="4292" w:author="David Recio Arnés" w:date="2022-06-27T19:05:00Z">
              <w:tcPr>
                <w:tcW w:w="1491" w:type="dxa"/>
                <w:gridSpan w:val="2"/>
                <w:shd w:val="clear" w:color="auto" w:fill="D0CECE" w:themeFill="background2" w:themeFillShade="E6"/>
              </w:tcPr>
            </w:tcPrChange>
          </w:tcPr>
          <w:p w14:paraId="49232525" w14:textId="77777777" w:rsidR="00595BEB" w:rsidRPr="00816F5E" w:rsidRDefault="00595BEB" w:rsidP="00E36010">
            <w:pPr>
              <w:rPr>
                <w:ins w:id="4293" w:author="David Recio" w:date="2022-06-27T11:25:00Z"/>
                <w:sz w:val="20"/>
                <w:szCs w:val="20"/>
                <w:rPrChange w:id="4294" w:author="David Recio" w:date="2022-06-27T11:28:00Z">
                  <w:rPr>
                    <w:ins w:id="4295" w:author="David Recio" w:date="2022-06-27T11:25:00Z"/>
                  </w:rPr>
                </w:rPrChange>
              </w:rPr>
            </w:pPr>
            <w:ins w:id="4296" w:author="David Recio" w:date="2022-06-27T11:25:00Z">
              <w:r w:rsidRPr="00816F5E">
                <w:rPr>
                  <w:sz w:val="20"/>
                  <w:szCs w:val="20"/>
                  <w:rPrChange w:id="4297" w:author="David Recio" w:date="2022-06-27T11:28:00Z">
                    <w:rPr/>
                  </w:rPrChange>
                </w:rPr>
                <w:lastRenderedPageBreak/>
                <w:t>Método</w:t>
              </w:r>
            </w:ins>
          </w:p>
        </w:tc>
        <w:tc>
          <w:tcPr>
            <w:tcW w:w="1885" w:type="dxa"/>
            <w:shd w:val="clear" w:color="auto" w:fill="D0CECE" w:themeFill="background2" w:themeFillShade="E6"/>
            <w:tcPrChange w:id="4298" w:author="David Recio Arnés" w:date="2022-06-27T19:05:00Z">
              <w:tcPr>
                <w:tcW w:w="1875" w:type="dxa"/>
                <w:gridSpan w:val="3"/>
                <w:shd w:val="clear" w:color="auto" w:fill="D0CECE" w:themeFill="background2" w:themeFillShade="E6"/>
              </w:tcPr>
            </w:tcPrChange>
          </w:tcPr>
          <w:p w14:paraId="6454E351" w14:textId="77777777" w:rsidR="00595BEB" w:rsidRPr="00816F5E" w:rsidRDefault="00595BEB" w:rsidP="00E36010">
            <w:pPr>
              <w:rPr>
                <w:ins w:id="4299" w:author="David Recio" w:date="2022-06-27T11:25:00Z"/>
                <w:sz w:val="20"/>
                <w:szCs w:val="20"/>
                <w:rPrChange w:id="4300" w:author="David Recio" w:date="2022-06-27T11:28:00Z">
                  <w:rPr>
                    <w:ins w:id="4301" w:author="David Recio" w:date="2022-06-27T11:25:00Z"/>
                  </w:rPr>
                </w:rPrChange>
              </w:rPr>
            </w:pPr>
            <w:ins w:id="4302" w:author="David Recio" w:date="2022-06-27T11:25:00Z">
              <w:r w:rsidRPr="00816F5E">
                <w:rPr>
                  <w:sz w:val="20"/>
                  <w:szCs w:val="20"/>
                  <w:rPrChange w:id="4303" w:author="David Recio" w:date="2022-06-27T11:28:00Z">
                    <w:rPr/>
                  </w:rPrChange>
                </w:rPr>
                <w:t>URI</w:t>
              </w:r>
            </w:ins>
          </w:p>
        </w:tc>
        <w:tc>
          <w:tcPr>
            <w:tcW w:w="1908" w:type="dxa"/>
            <w:shd w:val="clear" w:color="auto" w:fill="D0CECE" w:themeFill="background2" w:themeFillShade="E6"/>
            <w:tcPrChange w:id="4304" w:author="David Recio Arnés" w:date="2022-06-27T19:05:00Z">
              <w:tcPr>
                <w:tcW w:w="1897" w:type="dxa"/>
                <w:gridSpan w:val="2"/>
                <w:shd w:val="clear" w:color="auto" w:fill="D0CECE" w:themeFill="background2" w:themeFillShade="E6"/>
              </w:tcPr>
            </w:tcPrChange>
          </w:tcPr>
          <w:p w14:paraId="27A18354" w14:textId="77777777" w:rsidR="00595BEB" w:rsidRPr="00816F5E" w:rsidRDefault="00595BEB" w:rsidP="00E36010">
            <w:pPr>
              <w:rPr>
                <w:ins w:id="4305" w:author="David Recio" w:date="2022-06-27T11:25:00Z"/>
                <w:sz w:val="20"/>
                <w:szCs w:val="20"/>
                <w:rPrChange w:id="4306" w:author="David Recio" w:date="2022-06-27T11:28:00Z">
                  <w:rPr>
                    <w:ins w:id="4307" w:author="David Recio" w:date="2022-06-27T11:25:00Z"/>
                  </w:rPr>
                </w:rPrChange>
              </w:rPr>
            </w:pPr>
            <w:ins w:id="4308" w:author="David Recio" w:date="2022-06-27T11:25:00Z">
              <w:r w:rsidRPr="00816F5E">
                <w:rPr>
                  <w:sz w:val="20"/>
                  <w:szCs w:val="20"/>
                  <w:rPrChange w:id="4309" w:author="David Recio" w:date="2022-06-27T11:28:00Z">
                    <w:rPr/>
                  </w:rPrChange>
                </w:rPr>
                <w:t>Utilidad</w:t>
              </w:r>
            </w:ins>
          </w:p>
        </w:tc>
        <w:tc>
          <w:tcPr>
            <w:tcW w:w="2605" w:type="dxa"/>
            <w:shd w:val="clear" w:color="auto" w:fill="D0CECE" w:themeFill="background2" w:themeFillShade="E6"/>
            <w:tcPrChange w:id="4310" w:author="David Recio Arnés" w:date="2022-06-27T19:05:00Z">
              <w:tcPr>
                <w:tcW w:w="2590" w:type="dxa"/>
                <w:gridSpan w:val="3"/>
                <w:shd w:val="clear" w:color="auto" w:fill="D0CECE" w:themeFill="background2" w:themeFillShade="E6"/>
              </w:tcPr>
            </w:tcPrChange>
          </w:tcPr>
          <w:p w14:paraId="7A37EC61" w14:textId="77777777" w:rsidR="00595BEB" w:rsidRPr="00816F5E" w:rsidRDefault="00595BEB" w:rsidP="00E36010">
            <w:pPr>
              <w:rPr>
                <w:ins w:id="4311" w:author="David Recio" w:date="2022-06-27T11:25:00Z"/>
                <w:sz w:val="20"/>
                <w:szCs w:val="20"/>
                <w:rPrChange w:id="4312" w:author="David Recio" w:date="2022-06-27T11:28:00Z">
                  <w:rPr>
                    <w:ins w:id="4313" w:author="David Recio" w:date="2022-06-27T11:25:00Z"/>
                  </w:rPr>
                </w:rPrChange>
              </w:rPr>
            </w:pPr>
            <w:ins w:id="4314" w:author="David Recio" w:date="2022-06-27T11:25:00Z">
              <w:r w:rsidRPr="00816F5E">
                <w:rPr>
                  <w:sz w:val="20"/>
                  <w:szCs w:val="20"/>
                  <w:rPrChange w:id="4315" w:author="David Recio" w:date="2022-06-27T11:28:00Z">
                    <w:rPr/>
                  </w:rPrChange>
                </w:rPr>
                <w:t>Representación</w:t>
              </w:r>
            </w:ins>
          </w:p>
        </w:tc>
        <w:tc>
          <w:tcPr>
            <w:tcW w:w="2024" w:type="dxa"/>
            <w:shd w:val="clear" w:color="auto" w:fill="D0CECE" w:themeFill="background2" w:themeFillShade="E6"/>
            <w:tcPrChange w:id="4316" w:author="David Recio Arnés" w:date="2022-06-27T19:05:00Z">
              <w:tcPr>
                <w:tcW w:w="2013" w:type="dxa"/>
                <w:gridSpan w:val="3"/>
                <w:shd w:val="clear" w:color="auto" w:fill="D0CECE" w:themeFill="background2" w:themeFillShade="E6"/>
              </w:tcPr>
            </w:tcPrChange>
          </w:tcPr>
          <w:p w14:paraId="4E742E4A" w14:textId="77777777" w:rsidR="00595BEB" w:rsidRPr="00816F5E" w:rsidRDefault="00595BEB" w:rsidP="00E36010">
            <w:pPr>
              <w:rPr>
                <w:ins w:id="4317" w:author="David Recio" w:date="2022-06-27T11:25:00Z"/>
                <w:sz w:val="20"/>
                <w:szCs w:val="20"/>
                <w:rPrChange w:id="4318" w:author="David Recio" w:date="2022-06-27T11:28:00Z">
                  <w:rPr>
                    <w:ins w:id="4319" w:author="David Recio" w:date="2022-06-27T11:25:00Z"/>
                  </w:rPr>
                </w:rPrChange>
              </w:rPr>
            </w:pPr>
            <w:ins w:id="4320" w:author="David Recio" w:date="2022-06-27T11:25:00Z">
              <w:r w:rsidRPr="00816F5E">
                <w:rPr>
                  <w:sz w:val="20"/>
                  <w:szCs w:val="20"/>
                  <w:rPrChange w:id="4321" w:author="David Recio" w:date="2022-06-27T11:28:00Z">
                    <w:rPr/>
                  </w:rPrChange>
                </w:rPr>
                <w:t>Código Respuesta</w:t>
              </w:r>
            </w:ins>
          </w:p>
        </w:tc>
      </w:tr>
      <w:tr w:rsidR="00816F5E" w14:paraId="58A865B1" w14:textId="77777777" w:rsidTr="0033143C">
        <w:tblPrEx>
          <w:tblPrExChange w:id="4322" w:author="David Recio Arnés" w:date="2022-06-27T19:05:00Z">
            <w:tblPrEx>
              <w:tblW w:w="9984" w:type="dxa"/>
            </w:tblPrEx>
          </w:tblPrExChange>
        </w:tblPrEx>
        <w:trPr>
          <w:trHeight w:val="217"/>
          <w:jc w:val="center"/>
          <w:ins w:id="4323" w:author="David Recio" w:date="2022-06-27T11:25:00Z"/>
          <w:trPrChange w:id="4324" w:author="David Recio Arnés" w:date="2022-06-27T19:05:00Z">
            <w:trPr>
              <w:gridBefore w:val="2"/>
              <w:trHeight w:val="217"/>
            </w:trPr>
          </w:trPrChange>
        </w:trPr>
        <w:tc>
          <w:tcPr>
            <w:tcW w:w="1499" w:type="dxa"/>
            <w:shd w:val="clear" w:color="auto" w:fill="BDD6EE" w:themeFill="accent5" w:themeFillTint="66"/>
            <w:tcPrChange w:id="4325" w:author="David Recio Arnés" w:date="2022-06-27T19:05:00Z">
              <w:tcPr>
                <w:tcW w:w="1509" w:type="dxa"/>
                <w:gridSpan w:val="3"/>
                <w:shd w:val="clear" w:color="auto" w:fill="BDD6EE" w:themeFill="accent5" w:themeFillTint="66"/>
              </w:tcPr>
            </w:tcPrChange>
          </w:tcPr>
          <w:p w14:paraId="2FBA6F20" w14:textId="77777777" w:rsidR="00595BEB" w:rsidRPr="00816F5E" w:rsidRDefault="00595BEB" w:rsidP="00E36010">
            <w:pPr>
              <w:rPr>
                <w:ins w:id="4326" w:author="David Recio" w:date="2022-06-27T11:25:00Z"/>
                <w:sz w:val="20"/>
                <w:szCs w:val="20"/>
                <w:rPrChange w:id="4327" w:author="David Recio" w:date="2022-06-27T11:28:00Z">
                  <w:rPr>
                    <w:ins w:id="4328" w:author="David Recio" w:date="2022-06-27T11:25:00Z"/>
                  </w:rPr>
                </w:rPrChange>
              </w:rPr>
            </w:pPr>
            <w:ins w:id="4329" w:author="David Recio" w:date="2022-06-27T11:25:00Z">
              <w:r w:rsidRPr="00816F5E">
                <w:rPr>
                  <w:sz w:val="20"/>
                  <w:szCs w:val="20"/>
                  <w:rPrChange w:id="4330" w:author="David Recio" w:date="2022-06-27T11:28:00Z">
                    <w:rPr/>
                  </w:rPrChange>
                </w:rPr>
                <w:t>POST</w:t>
              </w:r>
            </w:ins>
          </w:p>
        </w:tc>
        <w:tc>
          <w:tcPr>
            <w:tcW w:w="1885" w:type="dxa"/>
            <w:tcPrChange w:id="4331" w:author="David Recio Arnés" w:date="2022-06-27T19:05:00Z">
              <w:tcPr>
                <w:tcW w:w="1897" w:type="dxa"/>
                <w:gridSpan w:val="3"/>
              </w:tcPr>
            </w:tcPrChange>
          </w:tcPr>
          <w:p w14:paraId="1E45E3F0" w14:textId="77777777" w:rsidR="00595BEB" w:rsidRPr="00816F5E" w:rsidRDefault="00595BEB" w:rsidP="00E36010">
            <w:pPr>
              <w:rPr>
                <w:ins w:id="4332" w:author="David Recio" w:date="2022-06-27T11:25:00Z"/>
                <w:sz w:val="20"/>
                <w:szCs w:val="20"/>
              </w:rPr>
            </w:pPr>
            <w:ins w:id="4333" w:author="David Recio" w:date="2022-06-27T11:25:00Z">
              <w:r w:rsidRPr="00816F5E">
                <w:rPr>
                  <w:sz w:val="20"/>
                  <w:szCs w:val="20"/>
                </w:rPr>
                <w:t>/usuarios/:id</w:t>
              </w:r>
            </w:ins>
          </w:p>
        </w:tc>
        <w:tc>
          <w:tcPr>
            <w:tcW w:w="1908" w:type="dxa"/>
            <w:tcPrChange w:id="4334" w:author="David Recio Arnés" w:date="2022-06-27T19:05:00Z">
              <w:tcPr>
                <w:tcW w:w="1920" w:type="dxa"/>
                <w:gridSpan w:val="2"/>
              </w:tcPr>
            </w:tcPrChange>
          </w:tcPr>
          <w:p w14:paraId="7A462256" w14:textId="77777777" w:rsidR="00595BEB" w:rsidRPr="00816F5E" w:rsidRDefault="00595BEB" w:rsidP="00E36010">
            <w:pPr>
              <w:rPr>
                <w:ins w:id="4335" w:author="David Recio" w:date="2022-06-27T11:25:00Z"/>
                <w:sz w:val="20"/>
                <w:szCs w:val="20"/>
              </w:rPr>
            </w:pPr>
            <w:ins w:id="4336" w:author="David Recio" w:date="2022-06-27T11:25:00Z">
              <w:r w:rsidRPr="00816F5E">
                <w:rPr>
                  <w:sz w:val="20"/>
                  <w:szCs w:val="20"/>
                </w:rPr>
                <w:t>-</w:t>
              </w:r>
            </w:ins>
          </w:p>
        </w:tc>
        <w:tc>
          <w:tcPr>
            <w:tcW w:w="2605" w:type="dxa"/>
            <w:tcPrChange w:id="4337" w:author="David Recio Arnés" w:date="2022-06-27T19:05:00Z">
              <w:tcPr>
                <w:tcW w:w="2621" w:type="dxa"/>
                <w:gridSpan w:val="4"/>
              </w:tcPr>
            </w:tcPrChange>
          </w:tcPr>
          <w:p w14:paraId="6FA02743" w14:textId="77777777" w:rsidR="00595BEB" w:rsidRPr="00816F5E" w:rsidRDefault="00595BEB" w:rsidP="00E36010">
            <w:pPr>
              <w:rPr>
                <w:ins w:id="4338" w:author="David Recio" w:date="2022-06-27T11:25:00Z"/>
                <w:sz w:val="20"/>
                <w:szCs w:val="20"/>
              </w:rPr>
            </w:pPr>
            <w:ins w:id="4339" w:author="David Recio" w:date="2022-06-27T11:25:00Z">
              <w:r w:rsidRPr="00816F5E">
                <w:rPr>
                  <w:sz w:val="20"/>
                  <w:szCs w:val="20"/>
                </w:rPr>
                <w:t>-</w:t>
              </w:r>
            </w:ins>
          </w:p>
        </w:tc>
        <w:tc>
          <w:tcPr>
            <w:tcW w:w="2024" w:type="dxa"/>
            <w:tcPrChange w:id="4340" w:author="David Recio Arnés" w:date="2022-06-27T19:05:00Z">
              <w:tcPr>
                <w:tcW w:w="2037" w:type="dxa"/>
                <w:gridSpan w:val="2"/>
              </w:tcPr>
            </w:tcPrChange>
          </w:tcPr>
          <w:p w14:paraId="6E0F3670" w14:textId="77777777" w:rsidR="00595BEB" w:rsidRPr="00816F5E" w:rsidRDefault="00595BEB" w:rsidP="00E36010">
            <w:pPr>
              <w:rPr>
                <w:ins w:id="4341" w:author="David Recio" w:date="2022-06-27T11:25:00Z"/>
                <w:sz w:val="20"/>
                <w:szCs w:val="20"/>
              </w:rPr>
            </w:pPr>
            <w:ins w:id="4342" w:author="David Recio" w:date="2022-06-27T11:25:00Z">
              <w:r w:rsidRPr="00816F5E">
                <w:rPr>
                  <w:sz w:val="20"/>
                  <w:szCs w:val="20"/>
                </w:rPr>
                <w:t>404-Not Found</w:t>
              </w:r>
            </w:ins>
          </w:p>
        </w:tc>
      </w:tr>
      <w:tr w:rsidR="00816F5E" w14:paraId="636C94F2" w14:textId="77777777" w:rsidTr="0033143C">
        <w:tblPrEx>
          <w:tblPrExChange w:id="4343" w:author="David Recio Arnés" w:date="2022-06-27T19:05:00Z">
            <w:tblPrEx>
              <w:tblW w:w="9984" w:type="dxa"/>
            </w:tblPrEx>
          </w:tblPrExChange>
        </w:tblPrEx>
        <w:trPr>
          <w:trHeight w:val="287"/>
          <w:jc w:val="center"/>
          <w:ins w:id="4344" w:author="David Recio" w:date="2022-06-27T11:25:00Z"/>
          <w:trPrChange w:id="4345" w:author="David Recio Arnés" w:date="2022-06-27T19:05:00Z">
            <w:trPr>
              <w:gridBefore w:val="2"/>
              <w:trHeight w:val="286"/>
            </w:trPr>
          </w:trPrChange>
        </w:trPr>
        <w:tc>
          <w:tcPr>
            <w:tcW w:w="1499" w:type="dxa"/>
            <w:vMerge w:val="restart"/>
            <w:shd w:val="clear" w:color="auto" w:fill="BDD6EE" w:themeFill="accent5" w:themeFillTint="66"/>
            <w:tcPrChange w:id="4346" w:author="David Recio Arnés" w:date="2022-06-27T19:05:00Z">
              <w:tcPr>
                <w:tcW w:w="1509" w:type="dxa"/>
                <w:gridSpan w:val="3"/>
                <w:vMerge w:val="restart"/>
                <w:shd w:val="clear" w:color="auto" w:fill="BDD6EE" w:themeFill="accent5" w:themeFillTint="66"/>
              </w:tcPr>
            </w:tcPrChange>
          </w:tcPr>
          <w:p w14:paraId="4F520CA5" w14:textId="77777777" w:rsidR="00595BEB" w:rsidRPr="00816F5E" w:rsidRDefault="00595BEB" w:rsidP="00E36010">
            <w:pPr>
              <w:rPr>
                <w:ins w:id="4347" w:author="David Recio" w:date="2022-06-27T11:25:00Z"/>
                <w:sz w:val="20"/>
                <w:szCs w:val="20"/>
                <w:rPrChange w:id="4348" w:author="David Recio" w:date="2022-06-27T11:28:00Z">
                  <w:rPr>
                    <w:ins w:id="4349" w:author="David Recio" w:date="2022-06-27T11:25:00Z"/>
                  </w:rPr>
                </w:rPrChange>
              </w:rPr>
            </w:pPr>
            <w:ins w:id="4350" w:author="David Recio" w:date="2022-06-27T11:25:00Z">
              <w:r w:rsidRPr="00816F5E">
                <w:rPr>
                  <w:sz w:val="20"/>
                  <w:szCs w:val="20"/>
                  <w:rPrChange w:id="4351" w:author="David Recio" w:date="2022-06-27T11:28:00Z">
                    <w:rPr/>
                  </w:rPrChange>
                </w:rPr>
                <w:t>GET</w:t>
              </w:r>
            </w:ins>
          </w:p>
        </w:tc>
        <w:tc>
          <w:tcPr>
            <w:tcW w:w="1885" w:type="dxa"/>
            <w:vMerge w:val="restart"/>
            <w:tcPrChange w:id="4352" w:author="David Recio Arnés" w:date="2022-06-27T19:05:00Z">
              <w:tcPr>
                <w:tcW w:w="1897" w:type="dxa"/>
                <w:gridSpan w:val="3"/>
                <w:vMerge w:val="restart"/>
              </w:tcPr>
            </w:tcPrChange>
          </w:tcPr>
          <w:p w14:paraId="19BBEB83" w14:textId="77777777" w:rsidR="00595BEB" w:rsidRPr="00816F5E" w:rsidRDefault="00595BEB" w:rsidP="00E36010">
            <w:pPr>
              <w:rPr>
                <w:ins w:id="4353" w:author="David Recio" w:date="2022-06-27T11:25:00Z"/>
                <w:sz w:val="20"/>
                <w:szCs w:val="20"/>
              </w:rPr>
            </w:pPr>
            <w:ins w:id="4354" w:author="David Recio" w:date="2022-06-27T11:25:00Z">
              <w:r w:rsidRPr="00816F5E">
                <w:rPr>
                  <w:sz w:val="20"/>
                  <w:szCs w:val="20"/>
                </w:rPr>
                <w:t>/usuarios/:id</w:t>
              </w:r>
            </w:ins>
          </w:p>
        </w:tc>
        <w:tc>
          <w:tcPr>
            <w:tcW w:w="1908" w:type="dxa"/>
            <w:vMerge w:val="restart"/>
            <w:tcPrChange w:id="4355" w:author="David Recio Arnés" w:date="2022-06-27T19:05:00Z">
              <w:tcPr>
                <w:tcW w:w="1920" w:type="dxa"/>
                <w:gridSpan w:val="2"/>
                <w:vMerge w:val="restart"/>
              </w:tcPr>
            </w:tcPrChange>
          </w:tcPr>
          <w:p w14:paraId="5946C4B3" w14:textId="77777777" w:rsidR="00595BEB" w:rsidRPr="00816F5E" w:rsidRDefault="00595BEB" w:rsidP="00E36010">
            <w:pPr>
              <w:rPr>
                <w:ins w:id="4356" w:author="David Recio" w:date="2022-06-27T11:25:00Z"/>
                <w:sz w:val="20"/>
                <w:szCs w:val="20"/>
              </w:rPr>
            </w:pPr>
            <w:ins w:id="4357" w:author="David Recio" w:date="2022-06-27T11:25:00Z">
              <w:r w:rsidRPr="00816F5E">
                <w:rPr>
                  <w:sz w:val="20"/>
                  <w:szCs w:val="20"/>
                </w:rPr>
                <w:t>Obtiene todos los datos de un usuario determinado</w:t>
              </w:r>
            </w:ins>
          </w:p>
        </w:tc>
        <w:tc>
          <w:tcPr>
            <w:tcW w:w="2605" w:type="dxa"/>
            <w:vMerge w:val="restart"/>
            <w:tcPrChange w:id="4358" w:author="David Recio Arnés" w:date="2022-06-27T19:05:00Z">
              <w:tcPr>
                <w:tcW w:w="2621" w:type="dxa"/>
                <w:gridSpan w:val="4"/>
                <w:vMerge w:val="restart"/>
              </w:tcPr>
            </w:tcPrChange>
          </w:tcPr>
          <w:p w14:paraId="0AF4E524" w14:textId="77777777" w:rsidR="00595BEB" w:rsidRPr="00816F5E" w:rsidRDefault="00595BEB" w:rsidP="00E36010">
            <w:pPr>
              <w:rPr>
                <w:ins w:id="4359" w:author="David Recio" w:date="2022-06-27T11:25:00Z"/>
                <w:sz w:val="20"/>
                <w:szCs w:val="20"/>
              </w:rPr>
            </w:pPr>
            <w:ins w:id="4360" w:author="David Recio" w:date="2022-06-27T11:25:00Z">
              <w:r w:rsidRPr="00816F5E">
                <w:rPr>
                  <w:sz w:val="20"/>
                  <w:szCs w:val="20"/>
                </w:rPr>
                <w:t>JSON</w:t>
              </w:r>
            </w:ins>
          </w:p>
        </w:tc>
        <w:tc>
          <w:tcPr>
            <w:tcW w:w="2024" w:type="dxa"/>
            <w:tcPrChange w:id="4361" w:author="David Recio Arnés" w:date="2022-06-27T19:05:00Z">
              <w:tcPr>
                <w:tcW w:w="2037" w:type="dxa"/>
                <w:gridSpan w:val="2"/>
              </w:tcPr>
            </w:tcPrChange>
          </w:tcPr>
          <w:p w14:paraId="70074EF2" w14:textId="77777777" w:rsidR="00595BEB" w:rsidRPr="00816F5E" w:rsidRDefault="00595BEB" w:rsidP="00E36010">
            <w:pPr>
              <w:rPr>
                <w:ins w:id="4362" w:author="David Recio" w:date="2022-06-27T11:25:00Z"/>
                <w:sz w:val="20"/>
                <w:szCs w:val="20"/>
              </w:rPr>
            </w:pPr>
            <w:ins w:id="4363" w:author="David Recio" w:date="2022-06-27T11:25:00Z">
              <w:r w:rsidRPr="00816F5E">
                <w:rPr>
                  <w:sz w:val="20"/>
                  <w:szCs w:val="20"/>
                </w:rPr>
                <w:t>200-OK</w:t>
              </w:r>
            </w:ins>
          </w:p>
        </w:tc>
      </w:tr>
      <w:tr w:rsidR="00816F5E" w14:paraId="6AB79A38" w14:textId="77777777" w:rsidTr="0033143C">
        <w:tblPrEx>
          <w:tblPrExChange w:id="4364" w:author="David Recio Arnés" w:date="2022-06-27T19:05:00Z">
            <w:tblPrEx>
              <w:tblW w:w="9984" w:type="dxa"/>
            </w:tblPrEx>
          </w:tblPrExChange>
        </w:tblPrEx>
        <w:trPr>
          <w:trHeight w:val="282"/>
          <w:jc w:val="center"/>
          <w:ins w:id="4365" w:author="David Recio" w:date="2022-06-27T11:25:00Z"/>
          <w:trPrChange w:id="4366" w:author="David Recio Arnés" w:date="2022-06-27T19:05:00Z">
            <w:trPr>
              <w:gridBefore w:val="2"/>
              <w:trHeight w:val="282"/>
            </w:trPr>
          </w:trPrChange>
        </w:trPr>
        <w:tc>
          <w:tcPr>
            <w:tcW w:w="1499" w:type="dxa"/>
            <w:vMerge/>
            <w:shd w:val="clear" w:color="auto" w:fill="BDD6EE" w:themeFill="accent5" w:themeFillTint="66"/>
            <w:tcPrChange w:id="4367" w:author="David Recio Arnés" w:date="2022-06-27T19:05:00Z">
              <w:tcPr>
                <w:tcW w:w="1509" w:type="dxa"/>
                <w:gridSpan w:val="3"/>
                <w:vMerge/>
                <w:shd w:val="clear" w:color="auto" w:fill="BDD6EE" w:themeFill="accent5" w:themeFillTint="66"/>
              </w:tcPr>
            </w:tcPrChange>
          </w:tcPr>
          <w:p w14:paraId="579AEBA4" w14:textId="77777777" w:rsidR="00595BEB" w:rsidRPr="00816F5E" w:rsidRDefault="00595BEB" w:rsidP="00E36010">
            <w:pPr>
              <w:rPr>
                <w:ins w:id="4368" w:author="David Recio" w:date="2022-06-27T11:25:00Z"/>
                <w:sz w:val="20"/>
                <w:szCs w:val="20"/>
                <w:rPrChange w:id="4369" w:author="David Recio" w:date="2022-06-27T11:28:00Z">
                  <w:rPr>
                    <w:ins w:id="4370" w:author="David Recio" w:date="2022-06-27T11:25:00Z"/>
                  </w:rPr>
                </w:rPrChange>
              </w:rPr>
            </w:pPr>
          </w:p>
        </w:tc>
        <w:tc>
          <w:tcPr>
            <w:tcW w:w="1885" w:type="dxa"/>
            <w:vMerge/>
            <w:tcPrChange w:id="4371" w:author="David Recio Arnés" w:date="2022-06-27T19:05:00Z">
              <w:tcPr>
                <w:tcW w:w="1897" w:type="dxa"/>
                <w:gridSpan w:val="3"/>
                <w:vMerge/>
              </w:tcPr>
            </w:tcPrChange>
          </w:tcPr>
          <w:p w14:paraId="6D4EE9B6" w14:textId="77777777" w:rsidR="00595BEB" w:rsidRPr="00816F5E" w:rsidRDefault="00595BEB" w:rsidP="00E36010">
            <w:pPr>
              <w:rPr>
                <w:ins w:id="4372" w:author="David Recio" w:date="2022-06-27T11:25:00Z"/>
                <w:sz w:val="20"/>
                <w:szCs w:val="20"/>
              </w:rPr>
            </w:pPr>
          </w:p>
        </w:tc>
        <w:tc>
          <w:tcPr>
            <w:tcW w:w="1908" w:type="dxa"/>
            <w:vMerge/>
            <w:tcPrChange w:id="4373" w:author="David Recio Arnés" w:date="2022-06-27T19:05:00Z">
              <w:tcPr>
                <w:tcW w:w="1920" w:type="dxa"/>
                <w:gridSpan w:val="2"/>
                <w:vMerge/>
              </w:tcPr>
            </w:tcPrChange>
          </w:tcPr>
          <w:p w14:paraId="0768E3FB" w14:textId="77777777" w:rsidR="00595BEB" w:rsidRPr="00816F5E" w:rsidRDefault="00595BEB" w:rsidP="00E36010">
            <w:pPr>
              <w:rPr>
                <w:ins w:id="4374" w:author="David Recio" w:date="2022-06-27T11:25:00Z"/>
                <w:sz w:val="20"/>
                <w:szCs w:val="20"/>
              </w:rPr>
            </w:pPr>
          </w:p>
        </w:tc>
        <w:tc>
          <w:tcPr>
            <w:tcW w:w="2605" w:type="dxa"/>
            <w:vMerge/>
            <w:tcPrChange w:id="4375" w:author="David Recio Arnés" w:date="2022-06-27T19:05:00Z">
              <w:tcPr>
                <w:tcW w:w="2621" w:type="dxa"/>
                <w:gridSpan w:val="4"/>
                <w:vMerge/>
              </w:tcPr>
            </w:tcPrChange>
          </w:tcPr>
          <w:p w14:paraId="5DFEC735" w14:textId="77777777" w:rsidR="00595BEB" w:rsidRPr="00816F5E" w:rsidRDefault="00595BEB" w:rsidP="00E36010">
            <w:pPr>
              <w:rPr>
                <w:ins w:id="4376" w:author="David Recio" w:date="2022-06-27T11:25:00Z"/>
                <w:sz w:val="20"/>
                <w:szCs w:val="20"/>
              </w:rPr>
            </w:pPr>
          </w:p>
        </w:tc>
        <w:tc>
          <w:tcPr>
            <w:tcW w:w="2024" w:type="dxa"/>
            <w:tcPrChange w:id="4377" w:author="David Recio Arnés" w:date="2022-06-27T19:05:00Z">
              <w:tcPr>
                <w:tcW w:w="2037" w:type="dxa"/>
                <w:gridSpan w:val="2"/>
              </w:tcPr>
            </w:tcPrChange>
          </w:tcPr>
          <w:p w14:paraId="122D30D8" w14:textId="77777777" w:rsidR="00595BEB" w:rsidRPr="00816F5E" w:rsidRDefault="00595BEB" w:rsidP="00E36010">
            <w:pPr>
              <w:rPr>
                <w:ins w:id="4378" w:author="David Recio" w:date="2022-06-27T11:25:00Z"/>
                <w:sz w:val="20"/>
                <w:szCs w:val="20"/>
              </w:rPr>
            </w:pPr>
            <w:ins w:id="4379" w:author="David Recio" w:date="2022-06-27T11:25:00Z">
              <w:r w:rsidRPr="00816F5E">
                <w:rPr>
                  <w:sz w:val="20"/>
                  <w:szCs w:val="20"/>
                </w:rPr>
                <w:t>500-Internal Server Error</w:t>
              </w:r>
            </w:ins>
          </w:p>
        </w:tc>
      </w:tr>
      <w:tr w:rsidR="00816F5E" w14:paraId="71CE8C64" w14:textId="77777777" w:rsidTr="0033143C">
        <w:tblPrEx>
          <w:tblPrExChange w:id="4380" w:author="David Recio Arnés" w:date="2022-06-27T19:05:00Z">
            <w:tblPrEx>
              <w:tblW w:w="9921" w:type="dxa"/>
            </w:tblPrEx>
          </w:tblPrExChange>
        </w:tblPrEx>
        <w:trPr>
          <w:trHeight w:val="105"/>
          <w:jc w:val="center"/>
          <w:ins w:id="4381" w:author="David Recio" w:date="2022-06-27T11:25:00Z"/>
          <w:trPrChange w:id="4382" w:author="David Recio Arnés" w:date="2022-06-27T19:05:00Z">
            <w:trPr>
              <w:gridAfter w:val="0"/>
              <w:trHeight w:val="105"/>
            </w:trPr>
          </w:trPrChange>
        </w:trPr>
        <w:tc>
          <w:tcPr>
            <w:tcW w:w="1499" w:type="dxa"/>
            <w:shd w:val="clear" w:color="auto" w:fill="BDD6EE" w:themeFill="accent5" w:themeFillTint="66"/>
            <w:tcPrChange w:id="4383" w:author="David Recio Arnés" w:date="2022-06-27T19:05:00Z">
              <w:tcPr>
                <w:tcW w:w="1499" w:type="dxa"/>
                <w:shd w:val="clear" w:color="auto" w:fill="BDD6EE" w:themeFill="accent5" w:themeFillTint="66"/>
              </w:tcPr>
            </w:tcPrChange>
          </w:tcPr>
          <w:p w14:paraId="20A448B0" w14:textId="77777777" w:rsidR="00595BEB" w:rsidRPr="00816F5E" w:rsidRDefault="00595BEB" w:rsidP="00E36010">
            <w:pPr>
              <w:rPr>
                <w:ins w:id="4384" w:author="David Recio" w:date="2022-06-27T11:25:00Z"/>
                <w:sz w:val="20"/>
                <w:szCs w:val="20"/>
                <w:rPrChange w:id="4385" w:author="David Recio" w:date="2022-06-27T11:28:00Z">
                  <w:rPr>
                    <w:ins w:id="4386" w:author="David Recio" w:date="2022-06-27T11:25:00Z"/>
                  </w:rPr>
                </w:rPrChange>
              </w:rPr>
            </w:pPr>
            <w:ins w:id="4387" w:author="David Recio" w:date="2022-06-27T11:25:00Z">
              <w:r w:rsidRPr="00816F5E">
                <w:rPr>
                  <w:sz w:val="20"/>
                  <w:szCs w:val="20"/>
                  <w:rPrChange w:id="4388" w:author="David Recio" w:date="2022-06-27T11:28:00Z">
                    <w:rPr/>
                  </w:rPrChange>
                </w:rPr>
                <w:t>PUT</w:t>
              </w:r>
            </w:ins>
          </w:p>
        </w:tc>
        <w:tc>
          <w:tcPr>
            <w:tcW w:w="1885" w:type="dxa"/>
            <w:tcPrChange w:id="4389" w:author="David Recio Arnés" w:date="2022-06-27T19:05:00Z">
              <w:tcPr>
                <w:tcW w:w="1885" w:type="dxa"/>
                <w:gridSpan w:val="2"/>
              </w:tcPr>
            </w:tcPrChange>
          </w:tcPr>
          <w:p w14:paraId="59854275" w14:textId="77777777" w:rsidR="00595BEB" w:rsidRPr="00816F5E" w:rsidRDefault="00595BEB" w:rsidP="00E36010">
            <w:pPr>
              <w:rPr>
                <w:ins w:id="4390" w:author="David Recio" w:date="2022-06-27T11:25:00Z"/>
                <w:sz w:val="20"/>
                <w:szCs w:val="20"/>
              </w:rPr>
            </w:pPr>
            <w:ins w:id="4391" w:author="David Recio" w:date="2022-06-27T11:25:00Z">
              <w:r w:rsidRPr="00816F5E">
                <w:rPr>
                  <w:sz w:val="20"/>
                  <w:szCs w:val="20"/>
                </w:rPr>
                <w:t>/usuarios/:id</w:t>
              </w:r>
            </w:ins>
          </w:p>
        </w:tc>
        <w:tc>
          <w:tcPr>
            <w:tcW w:w="1908" w:type="dxa"/>
            <w:tcPrChange w:id="4392" w:author="David Recio Arnés" w:date="2022-06-27T19:05:00Z">
              <w:tcPr>
                <w:tcW w:w="1908" w:type="dxa"/>
                <w:gridSpan w:val="3"/>
              </w:tcPr>
            </w:tcPrChange>
          </w:tcPr>
          <w:p w14:paraId="68535705" w14:textId="43E407C6" w:rsidR="00595BEB" w:rsidRPr="00816F5E" w:rsidRDefault="00595BEB" w:rsidP="00E36010">
            <w:pPr>
              <w:rPr>
                <w:ins w:id="4393" w:author="David Recio" w:date="2022-06-27T11:25:00Z"/>
                <w:sz w:val="20"/>
                <w:szCs w:val="20"/>
              </w:rPr>
            </w:pPr>
            <w:ins w:id="4394" w:author="David Recio" w:date="2022-06-27T11:26:00Z">
              <w:r w:rsidRPr="00816F5E">
                <w:rPr>
                  <w:sz w:val="20"/>
                  <w:szCs w:val="20"/>
                </w:rPr>
                <w:t>-</w:t>
              </w:r>
            </w:ins>
          </w:p>
        </w:tc>
        <w:tc>
          <w:tcPr>
            <w:tcW w:w="2605" w:type="dxa"/>
            <w:tcPrChange w:id="4395" w:author="David Recio Arnés" w:date="2022-06-27T19:05:00Z">
              <w:tcPr>
                <w:tcW w:w="2605" w:type="dxa"/>
                <w:gridSpan w:val="5"/>
              </w:tcPr>
            </w:tcPrChange>
          </w:tcPr>
          <w:p w14:paraId="603E56D2" w14:textId="072C8E66" w:rsidR="00595BEB" w:rsidRPr="00816F5E" w:rsidRDefault="00595BEB" w:rsidP="00E36010">
            <w:pPr>
              <w:rPr>
                <w:ins w:id="4396" w:author="David Recio" w:date="2022-06-27T11:25:00Z"/>
                <w:sz w:val="20"/>
                <w:szCs w:val="20"/>
              </w:rPr>
            </w:pPr>
            <w:ins w:id="4397" w:author="David Recio" w:date="2022-06-27T11:26:00Z">
              <w:r w:rsidRPr="00816F5E">
                <w:rPr>
                  <w:sz w:val="20"/>
                  <w:szCs w:val="20"/>
                </w:rPr>
                <w:t>-</w:t>
              </w:r>
            </w:ins>
          </w:p>
        </w:tc>
        <w:tc>
          <w:tcPr>
            <w:tcW w:w="2024" w:type="dxa"/>
            <w:tcPrChange w:id="4398" w:author="David Recio Arnés" w:date="2022-06-27T19:05:00Z">
              <w:tcPr>
                <w:tcW w:w="2024" w:type="dxa"/>
                <w:gridSpan w:val="2"/>
              </w:tcPr>
            </w:tcPrChange>
          </w:tcPr>
          <w:p w14:paraId="5295A7BB" w14:textId="7E029EF8" w:rsidR="00595BEB" w:rsidRPr="00816F5E" w:rsidRDefault="00595BEB" w:rsidP="00E36010">
            <w:pPr>
              <w:rPr>
                <w:ins w:id="4399" w:author="David Recio" w:date="2022-06-27T11:25:00Z"/>
                <w:sz w:val="20"/>
                <w:szCs w:val="20"/>
              </w:rPr>
            </w:pPr>
            <w:ins w:id="4400" w:author="David Recio" w:date="2022-06-27T11:26:00Z">
              <w:r w:rsidRPr="00816F5E">
                <w:rPr>
                  <w:sz w:val="20"/>
                  <w:szCs w:val="20"/>
                </w:rPr>
                <w:t>404-Not Found</w:t>
              </w:r>
            </w:ins>
          </w:p>
        </w:tc>
      </w:tr>
      <w:tr w:rsidR="00816F5E" w14:paraId="6FB35EC7" w14:textId="77777777" w:rsidTr="0033143C">
        <w:tblPrEx>
          <w:tblPrExChange w:id="4401" w:author="David Recio Arnés" w:date="2022-06-27T19:05:00Z">
            <w:tblPrEx>
              <w:tblW w:w="9984" w:type="dxa"/>
            </w:tblPrEx>
          </w:tblPrExChange>
        </w:tblPrEx>
        <w:trPr>
          <w:trHeight w:val="223"/>
          <w:jc w:val="center"/>
          <w:ins w:id="4402" w:author="David Recio" w:date="2022-06-27T11:25:00Z"/>
          <w:trPrChange w:id="4403" w:author="David Recio Arnés" w:date="2022-06-27T19:05:00Z">
            <w:trPr>
              <w:gridBefore w:val="2"/>
              <w:trHeight w:val="223"/>
            </w:trPr>
          </w:trPrChange>
        </w:trPr>
        <w:tc>
          <w:tcPr>
            <w:tcW w:w="1499" w:type="dxa"/>
            <w:vMerge w:val="restart"/>
            <w:shd w:val="clear" w:color="auto" w:fill="BDD6EE" w:themeFill="accent5" w:themeFillTint="66"/>
            <w:tcPrChange w:id="4404" w:author="David Recio Arnés" w:date="2022-06-27T19:05:00Z">
              <w:tcPr>
                <w:tcW w:w="1509" w:type="dxa"/>
                <w:gridSpan w:val="3"/>
                <w:vMerge w:val="restart"/>
                <w:shd w:val="clear" w:color="auto" w:fill="BDD6EE" w:themeFill="accent5" w:themeFillTint="66"/>
              </w:tcPr>
            </w:tcPrChange>
          </w:tcPr>
          <w:p w14:paraId="478465B7" w14:textId="77777777" w:rsidR="00595BEB" w:rsidRPr="00816F5E" w:rsidRDefault="00595BEB" w:rsidP="00E36010">
            <w:pPr>
              <w:rPr>
                <w:ins w:id="4405" w:author="David Recio" w:date="2022-06-27T11:25:00Z"/>
                <w:sz w:val="20"/>
                <w:szCs w:val="20"/>
                <w:rPrChange w:id="4406" w:author="David Recio" w:date="2022-06-27T11:28:00Z">
                  <w:rPr>
                    <w:ins w:id="4407" w:author="David Recio" w:date="2022-06-27T11:25:00Z"/>
                  </w:rPr>
                </w:rPrChange>
              </w:rPr>
            </w:pPr>
            <w:ins w:id="4408" w:author="David Recio" w:date="2022-06-27T11:25:00Z">
              <w:r w:rsidRPr="00816F5E">
                <w:rPr>
                  <w:sz w:val="20"/>
                  <w:szCs w:val="20"/>
                  <w:rPrChange w:id="4409" w:author="David Recio" w:date="2022-06-27T11:28:00Z">
                    <w:rPr/>
                  </w:rPrChange>
                </w:rPr>
                <w:t>DELETE</w:t>
              </w:r>
            </w:ins>
          </w:p>
        </w:tc>
        <w:tc>
          <w:tcPr>
            <w:tcW w:w="1885" w:type="dxa"/>
            <w:vMerge w:val="restart"/>
            <w:tcPrChange w:id="4410" w:author="David Recio Arnés" w:date="2022-06-27T19:05:00Z">
              <w:tcPr>
                <w:tcW w:w="1897" w:type="dxa"/>
                <w:gridSpan w:val="3"/>
                <w:vMerge w:val="restart"/>
              </w:tcPr>
            </w:tcPrChange>
          </w:tcPr>
          <w:p w14:paraId="3D3EEDCE" w14:textId="77777777" w:rsidR="00595BEB" w:rsidRPr="00816F5E" w:rsidRDefault="00595BEB" w:rsidP="00E36010">
            <w:pPr>
              <w:rPr>
                <w:ins w:id="4411" w:author="David Recio" w:date="2022-06-27T11:25:00Z"/>
                <w:sz w:val="20"/>
                <w:szCs w:val="20"/>
              </w:rPr>
            </w:pPr>
            <w:ins w:id="4412" w:author="David Recio" w:date="2022-06-27T11:25:00Z">
              <w:r w:rsidRPr="00816F5E">
                <w:rPr>
                  <w:sz w:val="20"/>
                  <w:szCs w:val="20"/>
                </w:rPr>
                <w:t>/usuarios/:id</w:t>
              </w:r>
            </w:ins>
          </w:p>
        </w:tc>
        <w:tc>
          <w:tcPr>
            <w:tcW w:w="1908" w:type="dxa"/>
            <w:vMerge w:val="restart"/>
            <w:tcPrChange w:id="4413" w:author="David Recio Arnés" w:date="2022-06-27T19:05:00Z">
              <w:tcPr>
                <w:tcW w:w="1920" w:type="dxa"/>
                <w:gridSpan w:val="2"/>
                <w:vMerge w:val="restart"/>
              </w:tcPr>
            </w:tcPrChange>
          </w:tcPr>
          <w:p w14:paraId="3235C6E3" w14:textId="77777777" w:rsidR="00595BEB" w:rsidRPr="00816F5E" w:rsidRDefault="00595BEB" w:rsidP="00E36010">
            <w:pPr>
              <w:rPr>
                <w:ins w:id="4414" w:author="David Recio" w:date="2022-06-27T11:25:00Z"/>
                <w:sz w:val="20"/>
                <w:szCs w:val="20"/>
              </w:rPr>
            </w:pPr>
            <w:ins w:id="4415" w:author="David Recio" w:date="2022-06-27T11:25:00Z">
              <w:r w:rsidRPr="00816F5E">
                <w:rPr>
                  <w:sz w:val="20"/>
                  <w:szCs w:val="20"/>
                </w:rPr>
                <w:t>Borra al usuario</w:t>
              </w:r>
            </w:ins>
          </w:p>
        </w:tc>
        <w:tc>
          <w:tcPr>
            <w:tcW w:w="2605" w:type="dxa"/>
            <w:vMerge w:val="restart"/>
            <w:tcPrChange w:id="4416" w:author="David Recio Arnés" w:date="2022-06-27T19:05:00Z">
              <w:tcPr>
                <w:tcW w:w="2621" w:type="dxa"/>
                <w:gridSpan w:val="4"/>
                <w:vMerge w:val="restart"/>
              </w:tcPr>
            </w:tcPrChange>
          </w:tcPr>
          <w:p w14:paraId="541BBE24" w14:textId="77777777" w:rsidR="00595BEB" w:rsidRPr="00816F5E" w:rsidRDefault="00595BEB" w:rsidP="00E36010">
            <w:pPr>
              <w:rPr>
                <w:ins w:id="4417" w:author="David Recio" w:date="2022-06-27T11:25:00Z"/>
                <w:sz w:val="20"/>
                <w:szCs w:val="20"/>
              </w:rPr>
            </w:pPr>
            <w:ins w:id="4418" w:author="David Recio" w:date="2022-06-27T11:25:00Z">
              <w:r w:rsidRPr="00816F5E">
                <w:rPr>
                  <w:sz w:val="20"/>
                  <w:szCs w:val="20"/>
                </w:rPr>
                <w:t>-</w:t>
              </w:r>
            </w:ins>
          </w:p>
        </w:tc>
        <w:tc>
          <w:tcPr>
            <w:tcW w:w="2024" w:type="dxa"/>
            <w:tcPrChange w:id="4419" w:author="David Recio Arnés" w:date="2022-06-27T19:05:00Z">
              <w:tcPr>
                <w:tcW w:w="2037" w:type="dxa"/>
                <w:gridSpan w:val="2"/>
              </w:tcPr>
            </w:tcPrChange>
          </w:tcPr>
          <w:p w14:paraId="475A5673" w14:textId="77777777" w:rsidR="00595BEB" w:rsidRPr="00816F5E" w:rsidRDefault="00595BEB" w:rsidP="00E36010">
            <w:pPr>
              <w:rPr>
                <w:ins w:id="4420" w:author="David Recio" w:date="2022-06-27T11:25:00Z"/>
                <w:sz w:val="20"/>
                <w:szCs w:val="20"/>
              </w:rPr>
            </w:pPr>
            <w:ins w:id="4421" w:author="David Recio" w:date="2022-06-27T11:25:00Z">
              <w:r w:rsidRPr="00816F5E">
                <w:rPr>
                  <w:sz w:val="20"/>
                  <w:szCs w:val="20"/>
                </w:rPr>
                <w:t>200-OK</w:t>
              </w:r>
            </w:ins>
          </w:p>
        </w:tc>
      </w:tr>
      <w:tr w:rsidR="00816F5E" w14:paraId="4B11410F" w14:textId="77777777" w:rsidTr="0033143C">
        <w:tblPrEx>
          <w:tblPrExChange w:id="4422" w:author="David Recio Arnés" w:date="2022-06-27T19:05:00Z">
            <w:tblPrEx>
              <w:tblW w:w="9984" w:type="dxa"/>
            </w:tblPrEx>
          </w:tblPrExChange>
        </w:tblPrEx>
        <w:trPr>
          <w:trHeight w:val="58"/>
          <w:jc w:val="center"/>
          <w:ins w:id="4423" w:author="David Recio" w:date="2022-06-27T11:25:00Z"/>
          <w:trPrChange w:id="4424" w:author="David Recio Arnés" w:date="2022-06-27T19:05:00Z">
            <w:trPr>
              <w:gridBefore w:val="2"/>
              <w:trHeight w:val="58"/>
            </w:trPr>
          </w:trPrChange>
        </w:trPr>
        <w:tc>
          <w:tcPr>
            <w:tcW w:w="1499" w:type="dxa"/>
            <w:vMerge/>
            <w:shd w:val="clear" w:color="auto" w:fill="BDD6EE" w:themeFill="accent5" w:themeFillTint="66"/>
            <w:tcPrChange w:id="4425" w:author="David Recio Arnés" w:date="2022-06-27T19:05:00Z">
              <w:tcPr>
                <w:tcW w:w="1509" w:type="dxa"/>
                <w:gridSpan w:val="3"/>
                <w:vMerge/>
                <w:shd w:val="clear" w:color="auto" w:fill="BDD6EE" w:themeFill="accent5" w:themeFillTint="66"/>
              </w:tcPr>
            </w:tcPrChange>
          </w:tcPr>
          <w:p w14:paraId="4F47F2CD" w14:textId="77777777" w:rsidR="00595BEB" w:rsidRPr="00816F5E" w:rsidRDefault="00595BEB" w:rsidP="00E36010">
            <w:pPr>
              <w:rPr>
                <w:ins w:id="4426" w:author="David Recio" w:date="2022-06-27T11:25:00Z"/>
                <w:sz w:val="20"/>
                <w:szCs w:val="20"/>
                <w:rPrChange w:id="4427" w:author="David Recio" w:date="2022-06-27T11:28:00Z">
                  <w:rPr>
                    <w:ins w:id="4428" w:author="David Recio" w:date="2022-06-27T11:25:00Z"/>
                  </w:rPr>
                </w:rPrChange>
              </w:rPr>
            </w:pPr>
          </w:p>
        </w:tc>
        <w:tc>
          <w:tcPr>
            <w:tcW w:w="1885" w:type="dxa"/>
            <w:vMerge/>
            <w:tcPrChange w:id="4429" w:author="David Recio Arnés" w:date="2022-06-27T19:05:00Z">
              <w:tcPr>
                <w:tcW w:w="1897" w:type="dxa"/>
                <w:gridSpan w:val="3"/>
                <w:vMerge/>
              </w:tcPr>
            </w:tcPrChange>
          </w:tcPr>
          <w:p w14:paraId="163A7BB7" w14:textId="77777777" w:rsidR="00595BEB" w:rsidRPr="00816F5E" w:rsidRDefault="00595BEB" w:rsidP="00E36010">
            <w:pPr>
              <w:rPr>
                <w:ins w:id="4430" w:author="David Recio" w:date="2022-06-27T11:25:00Z"/>
                <w:sz w:val="20"/>
                <w:szCs w:val="20"/>
              </w:rPr>
            </w:pPr>
          </w:p>
        </w:tc>
        <w:tc>
          <w:tcPr>
            <w:tcW w:w="1908" w:type="dxa"/>
            <w:vMerge/>
            <w:tcPrChange w:id="4431" w:author="David Recio Arnés" w:date="2022-06-27T19:05:00Z">
              <w:tcPr>
                <w:tcW w:w="1920" w:type="dxa"/>
                <w:gridSpan w:val="2"/>
                <w:vMerge/>
              </w:tcPr>
            </w:tcPrChange>
          </w:tcPr>
          <w:p w14:paraId="5CA8DBC4" w14:textId="77777777" w:rsidR="00595BEB" w:rsidRPr="00816F5E" w:rsidRDefault="00595BEB" w:rsidP="00E36010">
            <w:pPr>
              <w:rPr>
                <w:ins w:id="4432" w:author="David Recio" w:date="2022-06-27T11:25:00Z"/>
                <w:sz w:val="20"/>
                <w:szCs w:val="20"/>
              </w:rPr>
            </w:pPr>
          </w:p>
        </w:tc>
        <w:tc>
          <w:tcPr>
            <w:tcW w:w="2605" w:type="dxa"/>
            <w:vMerge/>
            <w:tcPrChange w:id="4433" w:author="David Recio Arnés" w:date="2022-06-27T19:05:00Z">
              <w:tcPr>
                <w:tcW w:w="2621" w:type="dxa"/>
                <w:gridSpan w:val="4"/>
                <w:vMerge/>
              </w:tcPr>
            </w:tcPrChange>
          </w:tcPr>
          <w:p w14:paraId="5503E88F" w14:textId="77777777" w:rsidR="00595BEB" w:rsidRPr="00816F5E" w:rsidRDefault="00595BEB" w:rsidP="00E36010">
            <w:pPr>
              <w:rPr>
                <w:ins w:id="4434" w:author="David Recio" w:date="2022-06-27T11:25:00Z"/>
                <w:sz w:val="20"/>
                <w:szCs w:val="20"/>
              </w:rPr>
            </w:pPr>
          </w:p>
        </w:tc>
        <w:tc>
          <w:tcPr>
            <w:tcW w:w="2024" w:type="dxa"/>
            <w:tcPrChange w:id="4435" w:author="David Recio Arnés" w:date="2022-06-27T19:05:00Z">
              <w:tcPr>
                <w:tcW w:w="2037" w:type="dxa"/>
                <w:gridSpan w:val="2"/>
              </w:tcPr>
            </w:tcPrChange>
          </w:tcPr>
          <w:p w14:paraId="11FDA78B" w14:textId="77777777" w:rsidR="00595BEB" w:rsidRPr="00816F5E" w:rsidRDefault="00595BEB" w:rsidP="00E36010">
            <w:pPr>
              <w:rPr>
                <w:ins w:id="4436" w:author="David Recio" w:date="2022-06-27T11:25:00Z"/>
                <w:sz w:val="20"/>
                <w:szCs w:val="20"/>
              </w:rPr>
            </w:pPr>
            <w:ins w:id="4437" w:author="David Recio" w:date="2022-06-27T11:25:00Z">
              <w:r w:rsidRPr="00816F5E">
                <w:rPr>
                  <w:sz w:val="20"/>
                  <w:szCs w:val="20"/>
                </w:rPr>
                <w:t>500-Internal Server Error</w:t>
              </w:r>
            </w:ins>
          </w:p>
        </w:tc>
      </w:tr>
      <w:tr w:rsidR="00816F5E" w14:paraId="47D1BFCD" w14:textId="77777777" w:rsidTr="0033143C">
        <w:tblPrEx>
          <w:tblPrExChange w:id="4438" w:author="David Recio Arnés" w:date="2022-06-27T19:05:00Z">
            <w:tblPrEx>
              <w:tblW w:w="9984" w:type="dxa"/>
            </w:tblPrEx>
          </w:tblPrExChange>
        </w:tblPrEx>
        <w:trPr>
          <w:trHeight w:val="228"/>
          <w:jc w:val="center"/>
          <w:ins w:id="4439" w:author="David Recio" w:date="2022-06-27T11:25:00Z"/>
          <w:trPrChange w:id="4440" w:author="David Recio Arnés" w:date="2022-06-27T19:05:00Z">
            <w:trPr>
              <w:gridBefore w:val="2"/>
              <w:trHeight w:val="228"/>
            </w:trPr>
          </w:trPrChange>
        </w:trPr>
        <w:tc>
          <w:tcPr>
            <w:tcW w:w="1499" w:type="dxa"/>
            <w:vMerge w:val="restart"/>
            <w:shd w:val="clear" w:color="auto" w:fill="BDD6EE" w:themeFill="accent5" w:themeFillTint="66"/>
            <w:tcPrChange w:id="4441" w:author="David Recio Arnés" w:date="2022-06-27T19:05:00Z">
              <w:tcPr>
                <w:tcW w:w="1509" w:type="dxa"/>
                <w:gridSpan w:val="3"/>
                <w:vMerge w:val="restart"/>
                <w:shd w:val="clear" w:color="auto" w:fill="BDD6EE" w:themeFill="accent5" w:themeFillTint="66"/>
              </w:tcPr>
            </w:tcPrChange>
          </w:tcPr>
          <w:p w14:paraId="6FF9B3D0" w14:textId="77777777" w:rsidR="00595BEB" w:rsidRPr="00816F5E" w:rsidRDefault="00595BEB" w:rsidP="00E36010">
            <w:pPr>
              <w:rPr>
                <w:ins w:id="4442" w:author="David Recio" w:date="2022-06-27T11:25:00Z"/>
                <w:sz w:val="20"/>
                <w:szCs w:val="20"/>
                <w:rPrChange w:id="4443" w:author="David Recio" w:date="2022-06-27T11:28:00Z">
                  <w:rPr>
                    <w:ins w:id="4444" w:author="David Recio" w:date="2022-06-27T11:25:00Z"/>
                  </w:rPr>
                </w:rPrChange>
              </w:rPr>
            </w:pPr>
            <w:ins w:id="4445" w:author="David Recio" w:date="2022-06-27T11:25:00Z">
              <w:r w:rsidRPr="00816F5E">
                <w:rPr>
                  <w:sz w:val="20"/>
                  <w:szCs w:val="20"/>
                  <w:rPrChange w:id="4446" w:author="David Recio" w:date="2022-06-27T11:28:00Z">
                    <w:rPr/>
                  </w:rPrChange>
                </w:rPr>
                <w:t>PATCH</w:t>
              </w:r>
            </w:ins>
          </w:p>
        </w:tc>
        <w:tc>
          <w:tcPr>
            <w:tcW w:w="1885" w:type="dxa"/>
            <w:vMerge w:val="restart"/>
            <w:tcPrChange w:id="4447" w:author="David Recio Arnés" w:date="2022-06-27T19:05:00Z">
              <w:tcPr>
                <w:tcW w:w="1897" w:type="dxa"/>
                <w:gridSpan w:val="3"/>
                <w:vMerge w:val="restart"/>
              </w:tcPr>
            </w:tcPrChange>
          </w:tcPr>
          <w:p w14:paraId="59742AD2" w14:textId="77777777" w:rsidR="00595BEB" w:rsidRPr="00816F5E" w:rsidRDefault="00595BEB" w:rsidP="00E36010">
            <w:pPr>
              <w:rPr>
                <w:ins w:id="4448" w:author="David Recio" w:date="2022-06-27T11:25:00Z"/>
                <w:sz w:val="20"/>
                <w:szCs w:val="20"/>
              </w:rPr>
            </w:pPr>
            <w:ins w:id="4449" w:author="David Recio" w:date="2022-06-27T11:25:00Z">
              <w:r w:rsidRPr="00816F5E">
                <w:rPr>
                  <w:sz w:val="20"/>
                  <w:szCs w:val="20"/>
                </w:rPr>
                <w:t>/usuarios/:id</w:t>
              </w:r>
            </w:ins>
          </w:p>
        </w:tc>
        <w:tc>
          <w:tcPr>
            <w:tcW w:w="1908" w:type="dxa"/>
            <w:vMerge w:val="restart"/>
            <w:tcPrChange w:id="4450" w:author="David Recio Arnés" w:date="2022-06-27T19:05:00Z">
              <w:tcPr>
                <w:tcW w:w="1920" w:type="dxa"/>
                <w:gridSpan w:val="2"/>
                <w:vMerge w:val="restart"/>
              </w:tcPr>
            </w:tcPrChange>
          </w:tcPr>
          <w:p w14:paraId="589BA8A8" w14:textId="77777777" w:rsidR="00595BEB" w:rsidRPr="00816F5E" w:rsidRDefault="00595BEB">
            <w:pPr>
              <w:jc w:val="left"/>
              <w:rPr>
                <w:ins w:id="4451" w:author="David Recio" w:date="2022-06-27T11:25:00Z"/>
                <w:sz w:val="20"/>
                <w:szCs w:val="20"/>
              </w:rPr>
              <w:pPrChange w:id="4452" w:author="David Recio" w:date="2022-06-27T11:28:00Z">
                <w:pPr/>
              </w:pPrChange>
            </w:pPr>
            <w:ins w:id="4453" w:author="David Recio" w:date="2022-06-27T11:25:00Z">
              <w:r w:rsidRPr="00816F5E">
                <w:rPr>
                  <w:sz w:val="20"/>
                  <w:szCs w:val="20"/>
                </w:rPr>
                <w:t>Actualiza la contraseña del usuario</w:t>
              </w:r>
            </w:ins>
          </w:p>
        </w:tc>
        <w:tc>
          <w:tcPr>
            <w:tcW w:w="2605" w:type="dxa"/>
            <w:vMerge w:val="restart"/>
            <w:tcPrChange w:id="4454" w:author="David Recio Arnés" w:date="2022-06-27T19:05:00Z">
              <w:tcPr>
                <w:tcW w:w="2621" w:type="dxa"/>
                <w:gridSpan w:val="4"/>
                <w:vMerge w:val="restart"/>
              </w:tcPr>
            </w:tcPrChange>
          </w:tcPr>
          <w:p w14:paraId="66A22439" w14:textId="77777777" w:rsidR="00595BEB" w:rsidRPr="00816F5E" w:rsidRDefault="00595BEB" w:rsidP="00E36010">
            <w:pPr>
              <w:rPr>
                <w:ins w:id="4455" w:author="David Recio" w:date="2022-06-27T11:25:00Z"/>
                <w:sz w:val="20"/>
                <w:szCs w:val="20"/>
              </w:rPr>
            </w:pPr>
            <w:ins w:id="4456" w:author="David Recio" w:date="2022-06-27T11:25:00Z">
              <w:r w:rsidRPr="00816F5E">
                <w:rPr>
                  <w:sz w:val="20"/>
                  <w:szCs w:val="20"/>
                </w:rPr>
                <w:t>JSON</w:t>
              </w:r>
            </w:ins>
          </w:p>
        </w:tc>
        <w:tc>
          <w:tcPr>
            <w:tcW w:w="2024" w:type="dxa"/>
            <w:tcPrChange w:id="4457" w:author="David Recio Arnés" w:date="2022-06-27T19:05:00Z">
              <w:tcPr>
                <w:tcW w:w="2037" w:type="dxa"/>
                <w:gridSpan w:val="2"/>
              </w:tcPr>
            </w:tcPrChange>
          </w:tcPr>
          <w:p w14:paraId="75548DD3" w14:textId="77777777" w:rsidR="00595BEB" w:rsidRPr="00816F5E" w:rsidRDefault="00595BEB" w:rsidP="00E36010">
            <w:pPr>
              <w:rPr>
                <w:ins w:id="4458" w:author="David Recio" w:date="2022-06-27T11:25:00Z"/>
                <w:sz w:val="20"/>
                <w:szCs w:val="20"/>
              </w:rPr>
            </w:pPr>
            <w:ins w:id="4459" w:author="David Recio" w:date="2022-06-27T11:25:00Z">
              <w:r w:rsidRPr="00816F5E">
                <w:rPr>
                  <w:sz w:val="20"/>
                  <w:szCs w:val="20"/>
                </w:rPr>
                <w:t>200-OK</w:t>
              </w:r>
            </w:ins>
          </w:p>
        </w:tc>
      </w:tr>
      <w:tr w:rsidR="00816F5E" w14:paraId="1341A0DE" w14:textId="77777777" w:rsidTr="0033143C">
        <w:tblPrEx>
          <w:tblPrExChange w:id="4460" w:author="David Recio Arnés" w:date="2022-06-27T19:05:00Z">
            <w:tblPrEx>
              <w:tblW w:w="9984" w:type="dxa"/>
            </w:tblPrEx>
          </w:tblPrExChange>
        </w:tblPrEx>
        <w:trPr>
          <w:trHeight w:val="228"/>
          <w:jc w:val="center"/>
          <w:ins w:id="4461" w:author="David Recio" w:date="2022-06-27T11:25:00Z"/>
          <w:trPrChange w:id="4462" w:author="David Recio Arnés" w:date="2022-06-27T19:05:00Z">
            <w:trPr>
              <w:gridBefore w:val="2"/>
              <w:trHeight w:val="228"/>
            </w:trPr>
          </w:trPrChange>
        </w:trPr>
        <w:tc>
          <w:tcPr>
            <w:tcW w:w="1499" w:type="dxa"/>
            <w:vMerge/>
            <w:shd w:val="clear" w:color="auto" w:fill="BDD6EE" w:themeFill="accent5" w:themeFillTint="66"/>
            <w:tcPrChange w:id="4463" w:author="David Recio Arnés" w:date="2022-06-27T19:05:00Z">
              <w:tcPr>
                <w:tcW w:w="1509" w:type="dxa"/>
                <w:gridSpan w:val="3"/>
                <w:vMerge/>
                <w:shd w:val="clear" w:color="auto" w:fill="BDD6EE" w:themeFill="accent5" w:themeFillTint="66"/>
              </w:tcPr>
            </w:tcPrChange>
          </w:tcPr>
          <w:p w14:paraId="54B807E5" w14:textId="77777777" w:rsidR="00595BEB" w:rsidRPr="00816F5E" w:rsidRDefault="00595BEB" w:rsidP="00E36010">
            <w:pPr>
              <w:rPr>
                <w:ins w:id="4464" w:author="David Recio" w:date="2022-06-27T11:25:00Z"/>
                <w:sz w:val="20"/>
                <w:szCs w:val="20"/>
                <w:rPrChange w:id="4465" w:author="David Recio" w:date="2022-06-27T11:28:00Z">
                  <w:rPr>
                    <w:ins w:id="4466" w:author="David Recio" w:date="2022-06-27T11:25:00Z"/>
                  </w:rPr>
                </w:rPrChange>
              </w:rPr>
            </w:pPr>
          </w:p>
        </w:tc>
        <w:tc>
          <w:tcPr>
            <w:tcW w:w="1885" w:type="dxa"/>
            <w:vMerge/>
            <w:tcPrChange w:id="4467" w:author="David Recio Arnés" w:date="2022-06-27T19:05:00Z">
              <w:tcPr>
                <w:tcW w:w="1897" w:type="dxa"/>
                <w:gridSpan w:val="3"/>
                <w:vMerge/>
              </w:tcPr>
            </w:tcPrChange>
          </w:tcPr>
          <w:p w14:paraId="3313AFAA" w14:textId="77777777" w:rsidR="00595BEB" w:rsidRPr="00816F5E" w:rsidRDefault="00595BEB" w:rsidP="00E36010">
            <w:pPr>
              <w:rPr>
                <w:ins w:id="4468" w:author="David Recio" w:date="2022-06-27T11:25:00Z"/>
                <w:sz w:val="20"/>
                <w:szCs w:val="20"/>
              </w:rPr>
            </w:pPr>
          </w:p>
        </w:tc>
        <w:tc>
          <w:tcPr>
            <w:tcW w:w="1908" w:type="dxa"/>
            <w:vMerge/>
            <w:tcPrChange w:id="4469" w:author="David Recio Arnés" w:date="2022-06-27T19:05:00Z">
              <w:tcPr>
                <w:tcW w:w="1920" w:type="dxa"/>
                <w:gridSpan w:val="2"/>
                <w:vMerge/>
              </w:tcPr>
            </w:tcPrChange>
          </w:tcPr>
          <w:p w14:paraId="1546CD93" w14:textId="77777777" w:rsidR="00595BEB" w:rsidRPr="00816F5E" w:rsidRDefault="00595BEB" w:rsidP="00E36010">
            <w:pPr>
              <w:rPr>
                <w:ins w:id="4470" w:author="David Recio" w:date="2022-06-27T11:25:00Z"/>
                <w:sz w:val="20"/>
                <w:szCs w:val="20"/>
              </w:rPr>
            </w:pPr>
          </w:p>
        </w:tc>
        <w:tc>
          <w:tcPr>
            <w:tcW w:w="2605" w:type="dxa"/>
            <w:vMerge/>
            <w:tcPrChange w:id="4471" w:author="David Recio Arnés" w:date="2022-06-27T19:05:00Z">
              <w:tcPr>
                <w:tcW w:w="2621" w:type="dxa"/>
                <w:gridSpan w:val="4"/>
                <w:vMerge/>
              </w:tcPr>
            </w:tcPrChange>
          </w:tcPr>
          <w:p w14:paraId="58493873" w14:textId="77777777" w:rsidR="00595BEB" w:rsidRPr="00816F5E" w:rsidRDefault="00595BEB" w:rsidP="00E36010">
            <w:pPr>
              <w:rPr>
                <w:ins w:id="4472" w:author="David Recio" w:date="2022-06-27T11:25:00Z"/>
                <w:sz w:val="20"/>
                <w:szCs w:val="20"/>
              </w:rPr>
            </w:pPr>
          </w:p>
        </w:tc>
        <w:tc>
          <w:tcPr>
            <w:tcW w:w="2024" w:type="dxa"/>
            <w:tcPrChange w:id="4473" w:author="David Recio Arnés" w:date="2022-06-27T19:05:00Z">
              <w:tcPr>
                <w:tcW w:w="2037" w:type="dxa"/>
                <w:gridSpan w:val="2"/>
              </w:tcPr>
            </w:tcPrChange>
          </w:tcPr>
          <w:p w14:paraId="0C076886" w14:textId="77777777" w:rsidR="00595BEB" w:rsidRPr="00816F5E" w:rsidRDefault="00595BEB" w:rsidP="00E36010">
            <w:pPr>
              <w:rPr>
                <w:ins w:id="4474" w:author="David Recio" w:date="2022-06-27T11:25:00Z"/>
                <w:sz w:val="20"/>
                <w:szCs w:val="20"/>
              </w:rPr>
            </w:pPr>
            <w:ins w:id="4475" w:author="David Recio" w:date="2022-06-27T11:25:00Z">
              <w:r w:rsidRPr="00816F5E">
                <w:rPr>
                  <w:sz w:val="20"/>
                  <w:szCs w:val="20"/>
                </w:rPr>
                <w:t>400-Bad Request</w:t>
              </w:r>
            </w:ins>
          </w:p>
        </w:tc>
      </w:tr>
      <w:tr w:rsidR="00816F5E" w14:paraId="4E3BBE56" w14:textId="77777777" w:rsidTr="0033143C">
        <w:tblPrEx>
          <w:tblPrExChange w:id="4476" w:author="David Recio Arnés" w:date="2022-06-27T19:05:00Z">
            <w:tblPrEx>
              <w:tblW w:w="9984" w:type="dxa"/>
            </w:tblPrEx>
          </w:tblPrExChange>
        </w:tblPrEx>
        <w:trPr>
          <w:trHeight w:val="491"/>
          <w:jc w:val="center"/>
          <w:ins w:id="4477" w:author="David Recio" w:date="2022-06-27T11:25:00Z"/>
          <w:trPrChange w:id="4478" w:author="David Recio Arnés" w:date="2022-06-27T19:05:00Z">
            <w:trPr>
              <w:gridBefore w:val="2"/>
              <w:trHeight w:val="490"/>
            </w:trPr>
          </w:trPrChange>
        </w:trPr>
        <w:tc>
          <w:tcPr>
            <w:tcW w:w="1499" w:type="dxa"/>
            <w:vMerge/>
            <w:shd w:val="clear" w:color="auto" w:fill="BDD6EE" w:themeFill="accent5" w:themeFillTint="66"/>
            <w:tcPrChange w:id="4479" w:author="David Recio Arnés" w:date="2022-06-27T19:05:00Z">
              <w:tcPr>
                <w:tcW w:w="1509" w:type="dxa"/>
                <w:gridSpan w:val="3"/>
                <w:vMerge/>
                <w:shd w:val="clear" w:color="auto" w:fill="BDD6EE" w:themeFill="accent5" w:themeFillTint="66"/>
              </w:tcPr>
            </w:tcPrChange>
          </w:tcPr>
          <w:p w14:paraId="57C5235D" w14:textId="77777777" w:rsidR="00595BEB" w:rsidRPr="00816F5E" w:rsidRDefault="00595BEB" w:rsidP="00E36010">
            <w:pPr>
              <w:rPr>
                <w:ins w:id="4480" w:author="David Recio" w:date="2022-06-27T11:25:00Z"/>
                <w:sz w:val="20"/>
                <w:szCs w:val="20"/>
                <w:rPrChange w:id="4481" w:author="David Recio" w:date="2022-06-27T11:28:00Z">
                  <w:rPr>
                    <w:ins w:id="4482" w:author="David Recio" w:date="2022-06-27T11:25:00Z"/>
                  </w:rPr>
                </w:rPrChange>
              </w:rPr>
            </w:pPr>
          </w:p>
        </w:tc>
        <w:tc>
          <w:tcPr>
            <w:tcW w:w="1885" w:type="dxa"/>
            <w:vMerge/>
            <w:tcPrChange w:id="4483" w:author="David Recio Arnés" w:date="2022-06-27T19:05:00Z">
              <w:tcPr>
                <w:tcW w:w="1897" w:type="dxa"/>
                <w:gridSpan w:val="3"/>
                <w:vMerge/>
              </w:tcPr>
            </w:tcPrChange>
          </w:tcPr>
          <w:p w14:paraId="40EA81E6" w14:textId="77777777" w:rsidR="00595BEB" w:rsidRPr="00816F5E" w:rsidRDefault="00595BEB" w:rsidP="00E36010">
            <w:pPr>
              <w:rPr>
                <w:ins w:id="4484" w:author="David Recio" w:date="2022-06-27T11:25:00Z"/>
                <w:sz w:val="20"/>
                <w:szCs w:val="20"/>
              </w:rPr>
            </w:pPr>
          </w:p>
        </w:tc>
        <w:tc>
          <w:tcPr>
            <w:tcW w:w="1908" w:type="dxa"/>
            <w:vMerge/>
            <w:tcPrChange w:id="4485" w:author="David Recio Arnés" w:date="2022-06-27T19:05:00Z">
              <w:tcPr>
                <w:tcW w:w="1920" w:type="dxa"/>
                <w:gridSpan w:val="2"/>
                <w:vMerge/>
              </w:tcPr>
            </w:tcPrChange>
          </w:tcPr>
          <w:p w14:paraId="7F862998" w14:textId="77777777" w:rsidR="00595BEB" w:rsidRPr="00816F5E" w:rsidRDefault="00595BEB" w:rsidP="00E36010">
            <w:pPr>
              <w:rPr>
                <w:ins w:id="4486" w:author="David Recio" w:date="2022-06-27T11:25:00Z"/>
                <w:sz w:val="20"/>
                <w:szCs w:val="20"/>
              </w:rPr>
            </w:pPr>
          </w:p>
        </w:tc>
        <w:tc>
          <w:tcPr>
            <w:tcW w:w="2605" w:type="dxa"/>
            <w:vMerge/>
            <w:tcPrChange w:id="4487" w:author="David Recio Arnés" w:date="2022-06-27T19:05:00Z">
              <w:tcPr>
                <w:tcW w:w="2621" w:type="dxa"/>
                <w:gridSpan w:val="4"/>
                <w:vMerge/>
              </w:tcPr>
            </w:tcPrChange>
          </w:tcPr>
          <w:p w14:paraId="58F6B2A4" w14:textId="77777777" w:rsidR="00595BEB" w:rsidRPr="00816F5E" w:rsidRDefault="00595BEB" w:rsidP="00E36010">
            <w:pPr>
              <w:rPr>
                <w:ins w:id="4488" w:author="David Recio" w:date="2022-06-27T11:25:00Z"/>
                <w:sz w:val="20"/>
                <w:szCs w:val="20"/>
              </w:rPr>
            </w:pPr>
          </w:p>
        </w:tc>
        <w:tc>
          <w:tcPr>
            <w:tcW w:w="2024" w:type="dxa"/>
            <w:tcPrChange w:id="4489" w:author="David Recio Arnés" w:date="2022-06-27T19:05:00Z">
              <w:tcPr>
                <w:tcW w:w="2037" w:type="dxa"/>
                <w:gridSpan w:val="2"/>
              </w:tcPr>
            </w:tcPrChange>
          </w:tcPr>
          <w:p w14:paraId="0B301253" w14:textId="20652EED" w:rsidR="00595BEB" w:rsidRPr="00816F5E" w:rsidRDefault="00595BEB">
            <w:pPr>
              <w:keepNext/>
              <w:rPr>
                <w:ins w:id="4490" w:author="David Recio" w:date="2022-06-27T11:25:00Z"/>
                <w:sz w:val="20"/>
                <w:szCs w:val="20"/>
              </w:rPr>
              <w:pPrChange w:id="4491" w:author="David Recio" w:date="2022-06-27T11:29:00Z">
                <w:pPr/>
              </w:pPrChange>
            </w:pPr>
            <w:ins w:id="4492" w:author="David Recio" w:date="2022-06-27T11:25:00Z">
              <w:r w:rsidRPr="00816F5E">
                <w:rPr>
                  <w:sz w:val="20"/>
                  <w:szCs w:val="20"/>
                </w:rPr>
                <w:t>500-Internal</w:t>
              </w:r>
            </w:ins>
            <w:ins w:id="4493" w:author="David Recio" w:date="2022-06-27T11:28:00Z">
              <w:r w:rsidR="00816F5E" w:rsidRPr="00816F5E">
                <w:rPr>
                  <w:sz w:val="20"/>
                  <w:szCs w:val="20"/>
                </w:rPr>
                <w:t xml:space="preserve"> </w:t>
              </w:r>
            </w:ins>
            <w:ins w:id="4494" w:author="David Recio" w:date="2022-06-27T11:25:00Z">
              <w:r w:rsidRPr="00816F5E">
                <w:rPr>
                  <w:sz w:val="20"/>
                  <w:szCs w:val="20"/>
                </w:rPr>
                <w:t>Server Error</w:t>
              </w:r>
            </w:ins>
          </w:p>
        </w:tc>
      </w:tr>
    </w:tbl>
    <w:p w14:paraId="2D57E2C7" w14:textId="77777777" w:rsidR="0033143C" w:rsidRDefault="0033143C">
      <w:pPr>
        <w:pStyle w:val="Descripcin"/>
        <w:rPr>
          <w:ins w:id="4495" w:author="David Recio Arnés" w:date="2022-06-27T19:05:00Z"/>
          <w:i w:val="0"/>
          <w:iCs w:val="0"/>
        </w:rPr>
      </w:pPr>
    </w:p>
    <w:p w14:paraId="3C7B95CD" w14:textId="2F538EF8" w:rsidR="00595BEB" w:rsidRDefault="0033143C">
      <w:pPr>
        <w:pStyle w:val="Descripcin"/>
        <w:rPr>
          <w:ins w:id="4496" w:author="David Recio Arnés" w:date="2022-06-27T19:05:00Z"/>
          <w:i w:val="0"/>
          <w:iCs w:val="0"/>
          <w:noProof/>
        </w:rPr>
      </w:pPr>
      <w:ins w:id="4497" w:author="David Recio Arnés" w:date="2022-06-27T19:05:00Z">
        <w:r>
          <w:rPr>
            <w:i w:val="0"/>
            <w:iCs w:val="0"/>
          </w:rPr>
          <w:t xml:space="preserve">                                     </w:t>
        </w:r>
      </w:ins>
      <w:ins w:id="4498" w:author="David Recio" w:date="2022-06-27T11:29:00Z">
        <w:r w:rsidR="00816F5E" w:rsidRPr="00BA4AFA">
          <w:rPr>
            <w:i w:val="0"/>
            <w:iCs w:val="0"/>
            <w:rPrChange w:id="4499" w:author="David Recio" w:date="2022-06-27T12:15:00Z">
              <w:rPr>
                <w:color w:val="auto"/>
                <w:sz w:val="24"/>
                <w:szCs w:val="22"/>
              </w:rPr>
            </w:rPrChange>
          </w:rPr>
          <w:t xml:space="preserve">Tabla </w:t>
        </w:r>
        <w:del w:id="4500" w:author="David Recio Arnés" w:date="2022-06-27T19:05:00Z">
          <w:r w:rsidR="00816F5E" w:rsidRPr="00BA4AFA" w:rsidDel="0033143C">
            <w:rPr>
              <w:i w:val="0"/>
              <w:iCs w:val="0"/>
              <w:rPrChange w:id="4501" w:author="David Recio" w:date="2022-06-27T12:15:00Z">
                <w:rPr>
                  <w:color w:val="auto"/>
                  <w:sz w:val="24"/>
                  <w:szCs w:val="22"/>
                </w:rPr>
              </w:rPrChange>
            </w:rPr>
            <w:fldChar w:fldCharType="begin"/>
          </w:r>
          <w:r w:rsidR="00816F5E" w:rsidRPr="00BA4AFA" w:rsidDel="0033143C">
            <w:rPr>
              <w:i w:val="0"/>
              <w:iCs w:val="0"/>
              <w:rPrChange w:id="4502" w:author="David Recio" w:date="2022-06-27T12:15:00Z">
                <w:rPr>
                  <w:color w:val="auto"/>
                  <w:sz w:val="24"/>
                  <w:szCs w:val="22"/>
                </w:rPr>
              </w:rPrChange>
            </w:rPr>
            <w:delInstrText xml:space="preserve"> SEQ Tabla \* ARABIC </w:delInstrText>
          </w:r>
        </w:del>
      </w:ins>
      <w:del w:id="4503" w:author="David Recio Arnés" w:date="2022-06-27T19:05:00Z">
        <w:r w:rsidR="00816F5E" w:rsidRPr="00BA4AFA" w:rsidDel="0033143C">
          <w:rPr>
            <w:i w:val="0"/>
            <w:iCs w:val="0"/>
            <w:rPrChange w:id="4504" w:author="David Recio" w:date="2022-06-27T12:15:00Z">
              <w:rPr>
                <w:color w:val="auto"/>
                <w:sz w:val="24"/>
                <w:szCs w:val="22"/>
              </w:rPr>
            </w:rPrChange>
          </w:rPr>
          <w:fldChar w:fldCharType="separate"/>
        </w:r>
      </w:del>
      <w:ins w:id="4505" w:author="David Recio" w:date="2022-06-27T11:29:00Z">
        <w:del w:id="4506" w:author="David Recio Arnés" w:date="2022-06-27T19:05:00Z">
          <w:r w:rsidR="00816F5E" w:rsidRPr="00BA4AFA" w:rsidDel="0033143C">
            <w:rPr>
              <w:i w:val="0"/>
              <w:iCs w:val="0"/>
              <w:noProof/>
              <w:rPrChange w:id="4507" w:author="David Recio" w:date="2022-06-27T12:15:00Z">
                <w:rPr>
                  <w:noProof/>
                  <w:color w:val="auto"/>
                  <w:sz w:val="24"/>
                  <w:szCs w:val="22"/>
                </w:rPr>
              </w:rPrChange>
            </w:rPr>
            <w:delText>4</w:delText>
          </w:r>
          <w:r w:rsidR="00816F5E" w:rsidRPr="00BA4AFA" w:rsidDel="0033143C">
            <w:rPr>
              <w:i w:val="0"/>
              <w:iCs w:val="0"/>
              <w:rPrChange w:id="4508" w:author="David Recio" w:date="2022-06-27T12:15:00Z">
                <w:rPr>
                  <w:color w:val="auto"/>
                  <w:sz w:val="24"/>
                  <w:szCs w:val="22"/>
                </w:rPr>
              </w:rPrChange>
            </w:rPr>
            <w:fldChar w:fldCharType="end"/>
          </w:r>
        </w:del>
      </w:ins>
      <w:ins w:id="4509" w:author="David Recio Arnés" w:date="2022-06-27T19:05:00Z">
        <w:r>
          <w:rPr>
            <w:i w:val="0"/>
            <w:iCs w:val="0"/>
          </w:rPr>
          <w:t>6</w:t>
        </w:r>
      </w:ins>
      <w:ins w:id="4510" w:author="David Recio" w:date="2022-06-27T11:29:00Z">
        <w:r w:rsidR="00816F5E" w:rsidRPr="00BA4AFA">
          <w:rPr>
            <w:i w:val="0"/>
            <w:iCs w:val="0"/>
            <w:rPrChange w:id="4511" w:author="David Recio" w:date="2022-06-27T12:15:00Z">
              <w:rPr>
                <w:color w:val="auto"/>
                <w:sz w:val="24"/>
                <w:szCs w:val="22"/>
              </w:rPr>
            </w:rPrChange>
          </w:rPr>
          <w:t xml:space="preserve">. </w:t>
        </w:r>
        <w:bookmarkStart w:id="4512" w:name="_Hlk107249324"/>
        <w:r w:rsidR="00816F5E" w:rsidRPr="00BA4AFA">
          <w:rPr>
            <w:i w:val="0"/>
            <w:iCs w:val="0"/>
            <w:rPrChange w:id="4513" w:author="David Recio" w:date="2022-06-27T12:15:00Z">
              <w:rPr>
                <w:color w:val="auto"/>
                <w:sz w:val="24"/>
                <w:szCs w:val="22"/>
              </w:rPr>
            </w:rPrChange>
          </w:rPr>
          <w:t>Exposición del recurso: /usuarios</w:t>
        </w:r>
        <w:r w:rsidR="00816F5E" w:rsidRPr="00BA4AFA">
          <w:rPr>
            <w:i w:val="0"/>
            <w:iCs w:val="0"/>
            <w:noProof/>
            <w:rPrChange w:id="4514" w:author="David Recio" w:date="2022-06-27T12:15:00Z">
              <w:rPr>
                <w:noProof/>
                <w:color w:val="auto"/>
                <w:sz w:val="24"/>
                <w:szCs w:val="22"/>
              </w:rPr>
            </w:rPrChange>
          </w:rPr>
          <w:t>/:id</w:t>
        </w:r>
      </w:ins>
      <w:bookmarkEnd w:id="4512"/>
    </w:p>
    <w:p w14:paraId="07F5545F" w14:textId="77777777" w:rsidR="0033143C" w:rsidRPr="0033143C" w:rsidRDefault="0033143C">
      <w:pPr>
        <w:rPr>
          <w:ins w:id="4515" w:author="David Recio" w:date="2022-06-27T11:25:00Z"/>
        </w:rPr>
        <w:pPrChange w:id="4516" w:author="David Recio Arnés" w:date="2022-06-27T19:05:00Z">
          <w:pPr>
            <w:ind w:left="709"/>
          </w:pPr>
        </w:pPrChange>
      </w:pPr>
    </w:p>
    <w:p w14:paraId="14C8102E" w14:textId="77777777" w:rsidR="009A001F" w:rsidRDefault="00816F5E" w:rsidP="0033143C">
      <w:pPr>
        <w:ind w:left="-567" w:firstLine="1276"/>
        <w:rPr>
          <w:ins w:id="4517" w:author="David Recio Arnés" w:date="2022-06-27T19:06:00Z"/>
        </w:rPr>
      </w:pPr>
      <w:ins w:id="4518" w:author="David Recio" w:date="2022-06-27T11:29:00Z">
        <w:r>
          <w:t>Como muestra la tabla del recu</w:t>
        </w:r>
      </w:ins>
      <w:ins w:id="4519" w:author="David Recio" w:date="2022-06-27T11:31:00Z">
        <w:r>
          <w:t>rso</w:t>
        </w:r>
      </w:ins>
      <w:ins w:id="4520" w:author="David Recio" w:date="2022-06-27T11:33:00Z">
        <w:r>
          <w:t xml:space="preserve"> “</w:t>
        </w:r>
        <w:r w:rsidRPr="00E36010">
          <w:rPr>
            <w:b/>
            <w:bCs/>
          </w:rPr>
          <w:t>/usuarios/:id</w:t>
        </w:r>
        <w:r>
          <w:t>”,</w:t>
        </w:r>
      </w:ins>
      <w:ins w:id="4521" w:author="David Recio Arnés" w:date="2022-06-27T19:05:00Z">
        <w:r w:rsidR="0033143C" w:rsidRPr="0033143C">
          <w:rPr>
            <w:szCs w:val="24"/>
          </w:rPr>
          <w:t xml:space="preserve"> </w:t>
        </w:r>
        <w:bookmarkStart w:id="4522" w:name="_Hlk107250201"/>
        <w:r w:rsidR="0033143C" w:rsidRPr="0033143C">
          <w:rPr>
            <w:szCs w:val="24"/>
          </w:rPr>
          <w:t xml:space="preserve">[Tabla </w:t>
        </w:r>
        <w:r w:rsidR="0033143C">
          <w:rPr>
            <w:szCs w:val="24"/>
          </w:rPr>
          <w:t>6</w:t>
        </w:r>
        <w:r w:rsidR="0033143C" w:rsidRPr="0033143C">
          <w:rPr>
            <w:szCs w:val="24"/>
          </w:rPr>
          <w:t xml:space="preserve">] </w:t>
        </w:r>
      </w:ins>
      <w:bookmarkEnd w:id="4522"/>
      <w:ins w:id="4523" w:author="David Recio" w:date="2022-06-27T11:33:00Z">
        <w:del w:id="4524" w:author="David Recio Arnés" w:date="2022-06-27T19:06:00Z">
          <w:r w:rsidDel="0033143C">
            <w:delText xml:space="preserve"> </w:delText>
          </w:r>
        </w:del>
        <w:r>
          <w:t>s</w:t>
        </w:r>
      </w:ins>
      <w:ins w:id="4525" w:author="David Recio Arnés" w:date="2022-06-27T19:06:00Z">
        <w:r w:rsidR="0033143C">
          <w:t>ó</w:t>
        </w:r>
      </w:ins>
      <w:ins w:id="4526" w:author="David Recio" w:date="2022-06-27T11:33:00Z">
        <w:del w:id="4527" w:author="David Recio Arnés" w:date="2022-06-27T19:06:00Z">
          <w:r w:rsidDel="0033143C">
            <w:delText>o</w:delText>
          </w:r>
        </w:del>
        <w:r>
          <w:t>lo posee métodos GET, DELETE y PATCH</w:t>
        </w:r>
      </w:ins>
      <w:ins w:id="4528" w:author="David Recio" w:date="2022-06-27T11:34:00Z">
        <w:r>
          <w:t>, para poder acceder a ellos, debes poner en el parámetro id de la URI un id que pertenezca a un usuario ingresado anteriormente</w:t>
        </w:r>
      </w:ins>
      <w:ins w:id="4529" w:author="David Recio" w:date="2022-06-27T11:33:00Z">
        <w:r>
          <w:t>. El método GE</w:t>
        </w:r>
      </w:ins>
      <w:ins w:id="4530" w:author="David Recio" w:date="2022-06-27T11:34:00Z">
        <w:r>
          <w:t>T env</w:t>
        </w:r>
      </w:ins>
      <w:ins w:id="4531" w:author="David Recio" w:date="2022-06-27T11:35:00Z">
        <w:r w:rsidR="003E36DD">
          <w:t xml:space="preserve">ía al usuario que realizo la llamada, el usuario en formato JSON </w:t>
        </w:r>
      </w:ins>
      <w:ins w:id="4532" w:author="David Recio" w:date="2022-06-27T11:41:00Z">
        <w:r w:rsidR="003E36DD">
          <w:t>con toda</w:t>
        </w:r>
      </w:ins>
      <w:ins w:id="4533" w:author="David Recio" w:date="2022-06-27T11:35:00Z">
        <w:r w:rsidR="003E36DD">
          <w:t xml:space="preserve"> la informaci</w:t>
        </w:r>
      </w:ins>
      <w:ins w:id="4534" w:author="David Recio" w:date="2022-06-27T11:41:00Z">
        <w:r w:rsidR="003E36DD">
          <w:t>ó</w:t>
        </w:r>
      </w:ins>
      <w:ins w:id="4535" w:author="David Recio" w:date="2022-06-27T11:35:00Z">
        <w:r w:rsidR="003E36DD">
          <w:t>n asociada, muy útil tras realizar l</w:t>
        </w:r>
      </w:ins>
      <w:ins w:id="4536" w:author="David Recio" w:date="2022-06-27T11:36:00Z">
        <w:r w:rsidR="003E36DD">
          <w:t>os formularios, ya que en este recurso se almacenaran sus aptitudes, intereses y nivel de concentración.</w:t>
        </w:r>
      </w:ins>
      <w:ins w:id="4537" w:author="David Recio" w:date="2022-06-27T11:37:00Z">
        <w:r w:rsidR="003E36DD">
          <w:t xml:space="preserve"> </w:t>
        </w:r>
      </w:ins>
    </w:p>
    <w:p w14:paraId="43479109" w14:textId="7287E835" w:rsidR="003E36DD" w:rsidDel="009A001F" w:rsidRDefault="003E36DD" w:rsidP="009A001F">
      <w:pPr>
        <w:ind w:right="-574" w:firstLine="1276"/>
        <w:rPr>
          <w:ins w:id="4538" w:author="David Recio" w:date="2022-06-27T11:50:00Z"/>
          <w:del w:id="4539" w:author="David Recio Arnés" w:date="2022-06-27T19:07:00Z"/>
        </w:rPr>
      </w:pPr>
      <w:ins w:id="4540" w:author="David Recio" w:date="2022-06-27T11:37:00Z">
        <w:r>
          <w:lastRenderedPageBreak/>
          <w:t>Respecto al método PATCH es utilizado en vez del PUT dado que s</w:t>
        </w:r>
      </w:ins>
      <w:ins w:id="4541" w:author="David Recio Arnés" w:date="2022-06-27T19:07:00Z">
        <w:r w:rsidR="009A001F">
          <w:t>ó</w:t>
        </w:r>
      </w:ins>
      <w:ins w:id="4542" w:author="David Recio" w:date="2022-06-27T11:37:00Z">
        <w:del w:id="4543" w:author="David Recio Arnés" w:date="2022-06-27T19:07:00Z">
          <w:r w:rsidDel="009A001F">
            <w:delText>o</w:delText>
          </w:r>
        </w:del>
        <w:r>
          <w:t>lo le es permitido al usuario cambiar la contraseña, puesto q</w:t>
        </w:r>
      </w:ins>
      <w:ins w:id="4544" w:author="David Recio" w:date="2022-06-27T11:38:00Z">
        <w:r>
          <w:t>ue el nombre es fijo y los otros datos son manipulados por la API</w:t>
        </w:r>
      </w:ins>
      <w:ins w:id="4545" w:author="David Recio Arnés" w:date="2022-06-27T19:07:00Z">
        <w:r w:rsidR="009A001F">
          <w:t>.</w:t>
        </w:r>
      </w:ins>
      <w:ins w:id="4546" w:author="David Recio" w:date="2022-06-27T11:38:00Z">
        <w:del w:id="4547" w:author="David Recio Arnés" w:date="2022-06-27T19:07:00Z">
          <w:r w:rsidDel="009A001F">
            <w:delText>;</w:delText>
          </w:r>
        </w:del>
        <w:r>
          <w:t xml:space="preserve"> </w:t>
        </w:r>
      </w:ins>
      <w:ins w:id="4548" w:author="David Recio" w:date="2022-06-27T11:41:00Z">
        <w:r>
          <w:t>Y,</w:t>
        </w:r>
      </w:ins>
      <w:ins w:id="4549" w:author="David Recio" w:date="2022-06-27T11:38:00Z">
        <w:r>
          <w:t xml:space="preserve"> por último, el método </w:t>
        </w:r>
      </w:ins>
      <w:ins w:id="4550" w:author="David Recio" w:date="2022-06-27T11:39:00Z">
        <w:r>
          <w:t>DELETE ya que es utilizado por el usuario, cuando este quiera eliminar todo registro de el en la BBDD.</w:t>
        </w:r>
      </w:ins>
    </w:p>
    <w:p w14:paraId="5ED1B2F7" w14:textId="52F5A984" w:rsidR="000E4C83" w:rsidRDefault="000E4C83">
      <w:pPr>
        <w:ind w:right="-574" w:firstLine="1276"/>
        <w:rPr>
          <w:ins w:id="4551" w:author="David Recio" w:date="2022-06-27T11:50:00Z"/>
        </w:rPr>
        <w:pPrChange w:id="4552" w:author="David Recio Arnés" w:date="2022-06-27T19:07:00Z">
          <w:pPr>
            <w:ind w:left="709"/>
          </w:pPr>
        </w:pPrChange>
      </w:pPr>
    </w:p>
    <w:tbl>
      <w:tblPr>
        <w:tblStyle w:val="Tablaconcuadrcula"/>
        <w:tblpPr w:leftFromText="141" w:rightFromText="141" w:vertAnchor="text" w:horzAnchor="margin" w:tblpY="214"/>
        <w:tblW w:w="9727" w:type="dxa"/>
        <w:tblLook w:val="04A0" w:firstRow="1" w:lastRow="0" w:firstColumn="1" w:lastColumn="0" w:noHBand="0" w:noVBand="1"/>
      </w:tblPr>
      <w:tblGrid>
        <w:gridCol w:w="1001"/>
        <w:gridCol w:w="3608"/>
        <w:gridCol w:w="1828"/>
        <w:gridCol w:w="1739"/>
        <w:gridCol w:w="1551"/>
      </w:tblGrid>
      <w:tr w:rsidR="009A001F" w14:paraId="2BB756EB" w14:textId="77777777" w:rsidTr="009A001F">
        <w:trPr>
          <w:trHeight w:val="728"/>
        </w:trPr>
        <w:tc>
          <w:tcPr>
            <w:tcW w:w="1001" w:type="dxa"/>
            <w:shd w:val="clear" w:color="auto" w:fill="D0CECE" w:themeFill="background2" w:themeFillShade="E6"/>
          </w:tcPr>
          <w:p w14:paraId="1BD37DAE" w14:textId="77777777" w:rsidR="009A001F" w:rsidRPr="003A563D" w:rsidRDefault="009A001F" w:rsidP="009A001F">
            <w:pPr>
              <w:rPr>
                <w:moveTo w:id="4553" w:author="David Recio Arnés" w:date="2022-06-27T19:07:00Z"/>
                <w:sz w:val="20"/>
                <w:szCs w:val="20"/>
              </w:rPr>
            </w:pPr>
            <w:moveToRangeStart w:id="4554" w:author="David Recio Arnés" w:date="2022-06-27T19:07:00Z" w:name="move107249263"/>
            <w:moveTo w:id="4555" w:author="David Recio Arnés" w:date="2022-06-27T19:07:00Z">
              <w:r w:rsidRPr="003A563D">
                <w:rPr>
                  <w:sz w:val="20"/>
                  <w:szCs w:val="20"/>
                </w:rPr>
                <w:t>Método</w:t>
              </w:r>
            </w:moveTo>
          </w:p>
        </w:tc>
        <w:tc>
          <w:tcPr>
            <w:tcW w:w="3608" w:type="dxa"/>
            <w:shd w:val="clear" w:color="auto" w:fill="D0CECE" w:themeFill="background2" w:themeFillShade="E6"/>
          </w:tcPr>
          <w:p w14:paraId="1B89371B" w14:textId="77777777" w:rsidR="009A001F" w:rsidRPr="003A563D" w:rsidRDefault="009A001F" w:rsidP="009A001F">
            <w:pPr>
              <w:rPr>
                <w:moveTo w:id="4556" w:author="David Recio Arnés" w:date="2022-06-27T19:07:00Z"/>
                <w:sz w:val="20"/>
                <w:szCs w:val="20"/>
              </w:rPr>
            </w:pPr>
            <w:moveTo w:id="4557" w:author="David Recio Arnés" w:date="2022-06-27T19:07:00Z">
              <w:r w:rsidRPr="003A563D">
                <w:rPr>
                  <w:sz w:val="20"/>
                  <w:szCs w:val="20"/>
                </w:rPr>
                <w:t>URI</w:t>
              </w:r>
            </w:moveTo>
          </w:p>
        </w:tc>
        <w:tc>
          <w:tcPr>
            <w:tcW w:w="1828" w:type="dxa"/>
            <w:shd w:val="clear" w:color="auto" w:fill="D0CECE" w:themeFill="background2" w:themeFillShade="E6"/>
          </w:tcPr>
          <w:p w14:paraId="7A13D7CE" w14:textId="77777777" w:rsidR="009A001F" w:rsidRPr="003A563D" w:rsidRDefault="009A001F" w:rsidP="009A001F">
            <w:pPr>
              <w:rPr>
                <w:moveTo w:id="4558" w:author="David Recio Arnés" w:date="2022-06-27T19:07:00Z"/>
                <w:sz w:val="20"/>
                <w:szCs w:val="20"/>
              </w:rPr>
            </w:pPr>
            <w:moveTo w:id="4559" w:author="David Recio Arnés" w:date="2022-06-27T19:07:00Z">
              <w:r w:rsidRPr="003A563D">
                <w:rPr>
                  <w:sz w:val="20"/>
                  <w:szCs w:val="20"/>
                </w:rPr>
                <w:t>Utilidad</w:t>
              </w:r>
            </w:moveTo>
          </w:p>
        </w:tc>
        <w:tc>
          <w:tcPr>
            <w:tcW w:w="1739" w:type="dxa"/>
            <w:shd w:val="clear" w:color="auto" w:fill="D0CECE" w:themeFill="background2" w:themeFillShade="E6"/>
          </w:tcPr>
          <w:p w14:paraId="664AE13C" w14:textId="77777777" w:rsidR="009A001F" w:rsidRPr="003A563D" w:rsidRDefault="009A001F" w:rsidP="009A001F">
            <w:pPr>
              <w:rPr>
                <w:moveTo w:id="4560" w:author="David Recio Arnés" w:date="2022-06-27T19:07:00Z"/>
                <w:sz w:val="20"/>
                <w:szCs w:val="20"/>
              </w:rPr>
            </w:pPr>
            <w:moveTo w:id="4561" w:author="David Recio Arnés" w:date="2022-06-27T19:07:00Z">
              <w:r w:rsidRPr="003A563D">
                <w:rPr>
                  <w:sz w:val="20"/>
                  <w:szCs w:val="20"/>
                </w:rPr>
                <w:t>Representación</w:t>
              </w:r>
            </w:moveTo>
          </w:p>
        </w:tc>
        <w:tc>
          <w:tcPr>
            <w:tcW w:w="1551" w:type="dxa"/>
            <w:shd w:val="clear" w:color="auto" w:fill="D0CECE" w:themeFill="background2" w:themeFillShade="E6"/>
          </w:tcPr>
          <w:p w14:paraId="61AFAE1C" w14:textId="77777777" w:rsidR="009A001F" w:rsidRPr="003A563D" w:rsidRDefault="009A001F" w:rsidP="009A001F">
            <w:pPr>
              <w:rPr>
                <w:moveTo w:id="4562" w:author="David Recio Arnés" w:date="2022-06-27T19:07:00Z"/>
                <w:sz w:val="20"/>
                <w:szCs w:val="20"/>
              </w:rPr>
            </w:pPr>
            <w:moveTo w:id="4563" w:author="David Recio Arnés" w:date="2022-06-27T19:07:00Z">
              <w:r w:rsidRPr="003A563D">
                <w:rPr>
                  <w:sz w:val="20"/>
                  <w:szCs w:val="20"/>
                </w:rPr>
                <w:t>Código Respuesta</w:t>
              </w:r>
            </w:moveTo>
          </w:p>
        </w:tc>
      </w:tr>
      <w:tr w:rsidR="009A001F" w14:paraId="17CDCAFD" w14:textId="77777777" w:rsidTr="009A001F">
        <w:trPr>
          <w:trHeight w:val="408"/>
        </w:trPr>
        <w:tc>
          <w:tcPr>
            <w:tcW w:w="1001" w:type="dxa"/>
            <w:shd w:val="clear" w:color="auto" w:fill="BDD6EE" w:themeFill="accent5" w:themeFillTint="66"/>
          </w:tcPr>
          <w:p w14:paraId="338E3AAE" w14:textId="77777777" w:rsidR="009A001F" w:rsidRPr="003A563D" w:rsidRDefault="009A001F" w:rsidP="009A001F">
            <w:pPr>
              <w:rPr>
                <w:moveTo w:id="4564" w:author="David Recio Arnés" w:date="2022-06-27T19:07:00Z"/>
                <w:sz w:val="20"/>
                <w:szCs w:val="20"/>
              </w:rPr>
            </w:pPr>
            <w:moveTo w:id="4565" w:author="David Recio Arnés" w:date="2022-06-27T19:07:00Z">
              <w:r w:rsidRPr="003A563D">
                <w:rPr>
                  <w:sz w:val="20"/>
                  <w:szCs w:val="20"/>
                </w:rPr>
                <w:t>POST</w:t>
              </w:r>
            </w:moveTo>
          </w:p>
        </w:tc>
        <w:tc>
          <w:tcPr>
            <w:tcW w:w="3608" w:type="dxa"/>
          </w:tcPr>
          <w:p w14:paraId="726DFFB9" w14:textId="77777777" w:rsidR="009A001F" w:rsidRPr="003E36DD" w:rsidRDefault="009A001F" w:rsidP="009A001F">
            <w:pPr>
              <w:rPr>
                <w:moveTo w:id="4566" w:author="David Recio Arnés" w:date="2022-06-27T19:07:00Z"/>
                <w:sz w:val="20"/>
                <w:szCs w:val="20"/>
              </w:rPr>
            </w:pPr>
            <w:moveTo w:id="4567" w:author="David Recio Arnés" w:date="2022-06-27T19:07:00Z">
              <w:r w:rsidRPr="003E36DD">
                <w:rPr>
                  <w:sz w:val="20"/>
                  <w:szCs w:val="20"/>
                </w:rPr>
                <w:t>/usuarios/:idUsuarios/notas/:id</w:t>
              </w:r>
            </w:moveTo>
          </w:p>
        </w:tc>
        <w:tc>
          <w:tcPr>
            <w:tcW w:w="1828" w:type="dxa"/>
          </w:tcPr>
          <w:p w14:paraId="00F8463C" w14:textId="77777777" w:rsidR="009A001F" w:rsidRPr="003E36DD" w:rsidRDefault="009A001F" w:rsidP="009A001F">
            <w:pPr>
              <w:rPr>
                <w:moveTo w:id="4568" w:author="David Recio Arnés" w:date="2022-06-27T19:07:00Z"/>
                <w:sz w:val="20"/>
                <w:szCs w:val="20"/>
              </w:rPr>
            </w:pPr>
            <w:moveTo w:id="4569" w:author="David Recio Arnés" w:date="2022-06-27T19:07:00Z">
              <w:r w:rsidRPr="003E36DD">
                <w:rPr>
                  <w:sz w:val="20"/>
                  <w:szCs w:val="20"/>
                </w:rPr>
                <w:t>-</w:t>
              </w:r>
            </w:moveTo>
          </w:p>
        </w:tc>
        <w:tc>
          <w:tcPr>
            <w:tcW w:w="1739" w:type="dxa"/>
          </w:tcPr>
          <w:p w14:paraId="4FAB202C" w14:textId="77777777" w:rsidR="009A001F" w:rsidRPr="003E36DD" w:rsidRDefault="009A001F" w:rsidP="009A001F">
            <w:pPr>
              <w:rPr>
                <w:moveTo w:id="4570" w:author="David Recio Arnés" w:date="2022-06-27T19:07:00Z"/>
                <w:sz w:val="20"/>
                <w:szCs w:val="20"/>
              </w:rPr>
            </w:pPr>
            <w:moveTo w:id="4571" w:author="David Recio Arnés" w:date="2022-06-27T19:07:00Z">
              <w:r w:rsidRPr="003E36DD">
                <w:rPr>
                  <w:sz w:val="20"/>
                  <w:szCs w:val="20"/>
                </w:rPr>
                <w:t>-</w:t>
              </w:r>
            </w:moveTo>
          </w:p>
        </w:tc>
        <w:tc>
          <w:tcPr>
            <w:tcW w:w="1551" w:type="dxa"/>
          </w:tcPr>
          <w:p w14:paraId="72FE108C" w14:textId="77777777" w:rsidR="009A001F" w:rsidRPr="003E36DD" w:rsidRDefault="009A001F" w:rsidP="009A001F">
            <w:pPr>
              <w:rPr>
                <w:moveTo w:id="4572" w:author="David Recio Arnés" w:date="2022-06-27T19:07:00Z"/>
                <w:sz w:val="20"/>
                <w:szCs w:val="20"/>
              </w:rPr>
            </w:pPr>
            <w:moveTo w:id="4573" w:author="David Recio Arnés" w:date="2022-06-27T19:07:00Z">
              <w:r w:rsidRPr="003E36DD">
                <w:rPr>
                  <w:sz w:val="20"/>
                  <w:szCs w:val="20"/>
                </w:rPr>
                <w:t>404-Not Found</w:t>
              </w:r>
            </w:moveTo>
          </w:p>
        </w:tc>
      </w:tr>
      <w:tr w:rsidR="009A001F" w14:paraId="08F0A278" w14:textId="77777777" w:rsidTr="009A001F">
        <w:trPr>
          <w:trHeight w:val="395"/>
        </w:trPr>
        <w:tc>
          <w:tcPr>
            <w:tcW w:w="1001" w:type="dxa"/>
            <w:vMerge w:val="restart"/>
            <w:shd w:val="clear" w:color="auto" w:fill="BDD6EE" w:themeFill="accent5" w:themeFillTint="66"/>
          </w:tcPr>
          <w:p w14:paraId="4CF116C3" w14:textId="77777777" w:rsidR="009A001F" w:rsidRPr="003A563D" w:rsidRDefault="009A001F" w:rsidP="009A001F">
            <w:pPr>
              <w:rPr>
                <w:moveTo w:id="4574" w:author="David Recio Arnés" w:date="2022-06-27T19:07:00Z"/>
                <w:sz w:val="20"/>
                <w:szCs w:val="20"/>
              </w:rPr>
            </w:pPr>
            <w:moveTo w:id="4575" w:author="David Recio Arnés" w:date="2022-06-27T19:07:00Z">
              <w:r w:rsidRPr="003A563D">
                <w:rPr>
                  <w:sz w:val="20"/>
                  <w:szCs w:val="20"/>
                </w:rPr>
                <w:t>GET</w:t>
              </w:r>
            </w:moveTo>
          </w:p>
        </w:tc>
        <w:tc>
          <w:tcPr>
            <w:tcW w:w="3608" w:type="dxa"/>
            <w:vMerge w:val="restart"/>
          </w:tcPr>
          <w:p w14:paraId="58032249" w14:textId="77777777" w:rsidR="009A001F" w:rsidRPr="003E36DD" w:rsidRDefault="009A001F" w:rsidP="009A001F">
            <w:pPr>
              <w:rPr>
                <w:moveTo w:id="4576" w:author="David Recio Arnés" w:date="2022-06-27T19:07:00Z"/>
                <w:sz w:val="20"/>
                <w:szCs w:val="20"/>
              </w:rPr>
            </w:pPr>
            <w:moveTo w:id="4577" w:author="David Recio Arnés" w:date="2022-06-27T19:07:00Z">
              <w:r w:rsidRPr="003E36DD">
                <w:rPr>
                  <w:sz w:val="20"/>
                  <w:szCs w:val="20"/>
                </w:rPr>
                <w:t>/usuarios/:idUsuarios/notas/:id</w:t>
              </w:r>
            </w:moveTo>
          </w:p>
        </w:tc>
        <w:tc>
          <w:tcPr>
            <w:tcW w:w="1828" w:type="dxa"/>
            <w:vMerge w:val="restart"/>
          </w:tcPr>
          <w:p w14:paraId="0B47367F" w14:textId="77777777" w:rsidR="009A001F" w:rsidRPr="003E36DD" w:rsidRDefault="009A001F" w:rsidP="009A001F">
            <w:pPr>
              <w:rPr>
                <w:moveTo w:id="4578" w:author="David Recio Arnés" w:date="2022-06-27T19:07:00Z"/>
                <w:sz w:val="20"/>
                <w:szCs w:val="20"/>
              </w:rPr>
            </w:pPr>
            <w:moveTo w:id="4579" w:author="David Recio Arnés" w:date="2022-06-27T19:07:00Z">
              <w:r w:rsidRPr="003E36DD">
                <w:rPr>
                  <w:sz w:val="20"/>
                  <w:szCs w:val="20"/>
                </w:rPr>
                <w:t xml:space="preserve">Obtiene </w:t>
              </w:r>
              <w:r>
                <w:rPr>
                  <w:sz w:val="20"/>
                  <w:szCs w:val="20"/>
                </w:rPr>
                <w:t xml:space="preserve">una nota en concreto de un usuario </w:t>
              </w:r>
              <w:r w:rsidRPr="003E36DD">
                <w:rPr>
                  <w:sz w:val="20"/>
                  <w:szCs w:val="20"/>
                </w:rPr>
                <w:t>en concreto</w:t>
              </w:r>
            </w:moveTo>
          </w:p>
        </w:tc>
        <w:tc>
          <w:tcPr>
            <w:tcW w:w="1739" w:type="dxa"/>
            <w:vMerge w:val="restart"/>
          </w:tcPr>
          <w:p w14:paraId="46024FCC" w14:textId="77777777" w:rsidR="009A001F" w:rsidRPr="003E36DD" w:rsidRDefault="009A001F" w:rsidP="009A001F">
            <w:pPr>
              <w:rPr>
                <w:moveTo w:id="4580" w:author="David Recio Arnés" w:date="2022-06-27T19:07:00Z"/>
                <w:sz w:val="20"/>
                <w:szCs w:val="20"/>
              </w:rPr>
            </w:pPr>
            <w:moveTo w:id="4581" w:author="David Recio Arnés" w:date="2022-06-27T19:07:00Z">
              <w:r w:rsidRPr="003E36DD">
                <w:rPr>
                  <w:sz w:val="20"/>
                  <w:szCs w:val="20"/>
                </w:rPr>
                <w:t>JSON</w:t>
              </w:r>
            </w:moveTo>
          </w:p>
        </w:tc>
        <w:tc>
          <w:tcPr>
            <w:tcW w:w="1551" w:type="dxa"/>
          </w:tcPr>
          <w:p w14:paraId="61BC1EA6" w14:textId="77777777" w:rsidR="009A001F" w:rsidRPr="003E36DD" w:rsidRDefault="009A001F" w:rsidP="009A001F">
            <w:pPr>
              <w:rPr>
                <w:moveTo w:id="4582" w:author="David Recio Arnés" w:date="2022-06-27T19:07:00Z"/>
                <w:sz w:val="20"/>
                <w:szCs w:val="20"/>
              </w:rPr>
            </w:pPr>
            <w:moveTo w:id="4583" w:author="David Recio Arnés" w:date="2022-06-27T19:07:00Z">
              <w:r w:rsidRPr="003E36DD">
                <w:rPr>
                  <w:sz w:val="20"/>
                  <w:szCs w:val="20"/>
                </w:rPr>
                <w:t>200-OK</w:t>
              </w:r>
            </w:moveTo>
          </w:p>
        </w:tc>
      </w:tr>
      <w:tr w:rsidR="009A001F" w14:paraId="242D00A6" w14:textId="77777777" w:rsidTr="009A001F">
        <w:trPr>
          <w:trHeight w:val="756"/>
        </w:trPr>
        <w:tc>
          <w:tcPr>
            <w:tcW w:w="1001" w:type="dxa"/>
            <w:vMerge/>
            <w:shd w:val="clear" w:color="auto" w:fill="BDD6EE" w:themeFill="accent5" w:themeFillTint="66"/>
          </w:tcPr>
          <w:p w14:paraId="1295991B" w14:textId="77777777" w:rsidR="009A001F" w:rsidRPr="003A563D" w:rsidRDefault="009A001F" w:rsidP="009A001F">
            <w:pPr>
              <w:rPr>
                <w:moveTo w:id="4584" w:author="David Recio Arnés" w:date="2022-06-27T19:07:00Z"/>
                <w:sz w:val="20"/>
                <w:szCs w:val="20"/>
              </w:rPr>
            </w:pPr>
          </w:p>
        </w:tc>
        <w:tc>
          <w:tcPr>
            <w:tcW w:w="3608" w:type="dxa"/>
            <w:vMerge/>
          </w:tcPr>
          <w:p w14:paraId="101F6D8A" w14:textId="77777777" w:rsidR="009A001F" w:rsidRPr="003E36DD" w:rsidRDefault="009A001F" w:rsidP="009A001F">
            <w:pPr>
              <w:rPr>
                <w:moveTo w:id="4585" w:author="David Recio Arnés" w:date="2022-06-27T19:07:00Z"/>
                <w:sz w:val="20"/>
                <w:szCs w:val="20"/>
              </w:rPr>
            </w:pPr>
          </w:p>
        </w:tc>
        <w:tc>
          <w:tcPr>
            <w:tcW w:w="1828" w:type="dxa"/>
            <w:vMerge/>
          </w:tcPr>
          <w:p w14:paraId="20B9FA9C" w14:textId="77777777" w:rsidR="009A001F" w:rsidRPr="003E36DD" w:rsidRDefault="009A001F" w:rsidP="009A001F">
            <w:pPr>
              <w:rPr>
                <w:moveTo w:id="4586" w:author="David Recio Arnés" w:date="2022-06-27T19:07:00Z"/>
                <w:sz w:val="20"/>
                <w:szCs w:val="20"/>
              </w:rPr>
            </w:pPr>
          </w:p>
        </w:tc>
        <w:tc>
          <w:tcPr>
            <w:tcW w:w="1739" w:type="dxa"/>
            <w:vMerge/>
          </w:tcPr>
          <w:p w14:paraId="19D00459" w14:textId="77777777" w:rsidR="009A001F" w:rsidRPr="003E36DD" w:rsidRDefault="009A001F" w:rsidP="009A001F">
            <w:pPr>
              <w:rPr>
                <w:moveTo w:id="4587" w:author="David Recio Arnés" w:date="2022-06-27T19:07:00Z"/>
                <w:sz w:val="20"/>
                <w:szCs w:val="20"/>
              </w:rPr>
            </w:pPr>
          </w:p>
        </w:tc>
        <w:tc>
          <w:tcPr>
            <w:tcW w:w="1551" w:type="dxa"/>
          </w:tcPr>
          <w:p w14:paraId="5C437D5B" w14:textId="77777777" w:rsidR="009A001F" w:rsidRPr="003E36DD" w:rsidRDefault="009A001F" w:rsidP="009A001F">
            <w:pPr>
              <w:rPr>
                <w:moveTo w:id="4588" w:author="David Recio Arnés" w:date="2022-06-27T19:07:00Z"/>
                <w:sz w:val="20"/>
                <w:szCs w:val="20"/>
              </w:rPr>
            </w:pPr>
            <w:moveTo w:id="4589" w:author="David Recio Arnés" w:date="2022-06-27T19:07:00Z">
              <w:r w:rsidRPr="003E36DD">
                <w:rPr>
                  <w:sz w:val="20"/>
                  <w:szCs w:val="20"/>
                </w:rPr>
                <w:t>500-Internal Server Error</w:t>
              </w:r>
            </w:moveTo>
          </w:p>
        </w:tc>
      </w:tr>
      <w:tr w:rsidR="009A001F" w14:paraId="120CB2FF" w14:textId="77777777" w:rsidTr="009A001F">
        <w:trPr>
          <w:trHeight w:val="485"/>
        </w:trPr>
        <w:tc>
          <w:tcPr>
            <w:tcW w:w="1001" w:type="dxa"/>
            <w:vMerge w:val="restart"/>
            <w:shd w:val="clear" w:color="auto" w:fill="BDD6EE" w:themeFill="accent5" w:themeFillTint="66"/>
          </w:tcPr>
          <w:p w14:paraId="6D7EAC0E" w14:textId="77777777" w:rsidR="009A001F" w:rsidRPr="003A563D" w:rsidRDefault="009A001F" w:rsidP="009A001F">
            <w:pPr>
              <w:rPr>
                <w:moveTo w:id="4590" w:author="David Recio Arnés" w:date="2022-06-27T19:07:00Z"/>
                <w:sz w:val="20"/>
                <w:szCs w:val="20"/>
              </w:rPr>
            </w:pPr>
            <w:moveTo w:id="4591" w:author="David Recio Arnés" w:date="2022-06-27T19:07:00Z">
              <w:r w:rsidRPr="003A563D">
                <w:rPr>
                  <w:sz w:val="20"/>
                  <w:szCs w:val="20"/>
                </w:rPr>
                <w:t>PUT</w:t>
              </w:r>
            </w:moveTo>
          </w:p>
        </w:tc>
        <w:tc>
          <w:tcPr>
            <w:tcW w:w="3608" w:type="dxa"/>
            <w:vMerge w:val="restart"/>
          </w:tcPr>
          <w:p w14:paraId="2F9B876E" w14:textId="77777777" w:rsidR="009A001F" w:rsidRPr="003E36DD" w:rsidRDefault="009A001F" w:rsidP="009A001F">
            <w:pPr>
              <w:rPr>
                <w:moveTo w:id="4592" w:author="David Recio Arnés" w:date="2022-06-27T19:07:00Z"/>
                <w:sz w:val="20"/>
                <w:szCs w:val="20"/>
              </w:rPr>
            </w:pPr>
            <w:moveTo w:id="4593" w:author="David Recio Arnés" w:date="2022-06-27T19:07:00Z">
              <w:r w:rsidRPr="003E36DD">
                <w:rPr>
                  <w:sz w:val="20"/>
                  <w:szCs w:val="20"/>
                </w:rPr>
                <w:t>/usuarios/:idUsuarios/notas/:id</w:t>
              </w:r>
            </w:moveTo>
          </w:p>
        </w:tc>
        <w:tc>
          <w:tcPr>
            <w:tcW w:w="1828" w:type="dxa"/>
            <w:vMerge w:val="restart"/>
          </w:tcPr>
          <w:p w14:paraId="7CA741A0" w14:textId="77777777" w:rsidR="009A001F" w:rsidRPr="003E36DD" w:rsidRDefault="009A001F" w:rsidP="009A001F">
            <w:pPr>
              <w:rPr>
                <w:moveTo w:id="4594" w:author="David Recio Arnés" w:date="2022-06-27T19:07:00Z"/>
                <w:sz w:val="20"/>
                <w:szCs w:val="20"/>
              </w:rPr>
            </w:pPr>
            <w:moveTo w:id="4595" w:author="David Recio Arnés" w:date="2022-06-27T19:07:00Z">
              <w:r>
                <w:rPr>
                  <w:sz w:val="20"/>
                  <w:szCs w:val="20"/>
                </w:rPr>
                <w:t xml:space="preserve">Actualiza una nota en concreto de un usuario </w:t>
              </w:r>
              <w:r w:rsidRPr="003E36DD">
                <w:rPr>
                  <w:sz w:val="20"/>
                  <w:szCs w:val="20"/>
                </w:rPr>
                <w:t>en concreto</w:t>
              </w:r>
            </w:moveTo>
          </w:p>
        </w:tc>
        <w:tc>
          <w:tcPr>
            <w:tcW w:w="1739" w:type="dxa"/>
            <w:vMerge w:val="restart"/>
          </w:tcPr>
          <w:p w14:paraId="378D9FF2" w14:textId="77777777" w:rsidR="009A001F" w:rsidRPr="003E36DD" w:rsidRDefault="009A001F" w:rsidP="009A001F">
            <w:pPr>
              <w:rPr>
                <w:moveTo w:id="4596" w:author="David Recio Arnés" w:date="2022-06-27T19:07:00Z"/>
                <w:sz w:val="20"/>
                <w:szCs w:val="20"/>
              </w:rPr>
            </w:pPr>
            <w:moveTo w:id="4597" w:author="David Recio Arnés" w:date="2022-06-27T19:07:00Z">
              <w:r w:rsidRPr="003E36DD">
                <w:rPr>
                  <w:sz w:val="20"/>
                  <w:szCs w:val="20"/>
                </w:rPr>
                <w:t>JSON</w:t>
              </w:r>
            </w:moveTo>
          </w:p>
        </w:tc>
        <w:tc>
          <w:tcPr>
            <w:tcW w:w="1551" w:type="dxa"/>
          </w:tcPr>
          <w:p w14:paraId="4F3DD477" w14:textId="77777777" w:rsidR="009A001F" w:rsidRPr="003E36DD" w:rsidRDefault="009A001F" w:rsidP="009A001F">
            <w:pPr>
              <w:rPr>
                <w:moveTo w:id="4598" w:author="David Recio Arnés" w:date="2022-06-27T19:07:00Z"/>
                <w:sz w:val="20"/>
                <w:szCs w:val="20"/>
              </w:rPr>
            </w:pPr>
            <w:moveTo w:id="4599" w:author="David Recio Arnés" w:date="2022-06-27T19:07:00Z">
              <w:r w:rsidRPr="003E36DD">
                <w:rPr>
                  <w:sz w:val="20"/>
                  <w:szCs w:val="20"/>
                </w:rPr>
                <w:t>200-OK</w:t>
              </w:r>
            </w:moveTo>
          </w:p>
        </w:tc>
      </w:tr>
      <w:tr w:rsidR="009A001F" w14:paraId="25D464DA" w14:textId="77777777" w:rsidTr="009A001F">
        <w:trPr>
          <w:trHeight w:val="485"/>
        </w:trPr>
        <w:tc>
          <w:tcPr>
            <w:tcW w:w="1001" w:type="dxa"/>
            <w:vMerge/>
            <w:shd w:val="clear" w:color="auto" w:fill="BDD6EE" w:themeFill="accent5" w:themeFillTint="66"/>
          </w:tcPr>
          <w:p w14:paraId="0C3BAB58" w14:textId="77777777" w:rsidR="009A001F" w:rsidRPr="003E36DD" w:rsidRDefault="009A001F" w:rsidP="009A001F">
            <w:pPr>
              <w:rPr>
                <w:moveTo w:id="4600" w:author="David Recio Arnés" w:date="2022-06-27T19:07:00Z"/>
                <w:sz w:val="20"/>
                <w:szCs w:val="20"/>
              </w:rPr>
            </w:pPr>
          </w:p>
        </w:tc>
        <w:tc>
          <w:tcPr>
            <w:tcW w:w="3608" w:type="dxa"/>
            <w:vMerge/>
          </w:tcPr>
          <w:p w14:paraId="6829061D" w14:textId="77777777" w:rsidR="009A001F" w:rsidRPr="003E36DD" w:rsidRDefault="009A001F" w:rsidP="009A001F">
            <w:pPr>
              <w:rPr>
                <w:moveTo w:id="4601" w:author="David Recio Arnés" w:date="2022-06-27T19:07:00Z"/>
                <w:sz w:val="20"/>
                <w:szCs w:val="20"/>
              </w:rPr>
            </w:pPr>
          </w:p>
        </w:tc>
        <w:tc>
          <w:tcPr>
            <w:tcW w:w="1828" w:type="dxa"/>
            <w:vMerge/>
          </w:tcPr>
          <w:p w14:paraId="08DC7AC1" w14:textId="77777777" w:rsidR="009A001F" w:rsidRDefault="009A001F" w:rsidP="009A001F">
            <w:pPr>
              <w:rPr>
                <w:moveTo w:id="4602" w:author="David Recio Arnés" w:date="2022-06-27T19:07:00Z"/>
                <w:sz w:val="20"/>
                <w:szCs w:val="20"/>
              </w:rPr>
            </w:pPr>
          </w:p>
        </w:tc>
        <w:tc>
          <w:tcPr>
            <w:tcW w:w="1739" w:type="dxa"/>
            <w:vMerge/>
          </w:tcPr>
          <w:p w14:paraId="0D5DE707" w14:textId="77777777" w:rsidR="009A001F" w:rsidRPr="003E36DD" w:rsidRDefault="009A001F" w:rsidP="009A001F">
            <w:pPr>
              <w:rPr>
                <w:moveTo w:id="4603" w:author="David Recio Arnés" w:date="2022-06-27T19:07:00Z"/>
                <w:sz w:val="20"/>
                <w:szCs w:val="20"/>
              </w:rPr>
            </w:pPr>
          </w:p>
        </w:tc>
        <w:tc>
          <w:tcPr>
            <w:tcW w:w="1551" w:type="dxa"/>
          </w:tcPr>
          <w:p w14:paraId="6674B1C3" w14:textId="77777777" w:rsidR="009A001F" w:rsidRPr="003E36DD" w:rsidRDefault="009A001F" w:rsidP="009A001F">
            <w:pPr>
              <w:rPr>
                <w:moveTo w:id="4604" w:author="David Recio Arnés" w:date="2022-06-27T19:07:00Z"/>
                <w:sz w:val="20"/>
                <w:szCs w:val="20"/>
              </w:rPr>
            </w:pPr>
            <w:moveTo w:id="4605" w:author="David Recio Arnés" w:date="2022-06-27T19:07:00Z">
              <w:r w:rsidRPr="00FA78EB">
                <w:rPr>
                  <w:sz w:val="20"/>
                  <w:szCs w:val="20"/>
                </w:rPr>
                <w:t>400-Bad Request</w:t>
              </w:r>
            </w:moveTo>
          </w:p>
        </w:tc>
      </w:tr>
      <w:tr w:rsidR="009A001F" w14:paraId="754B8AE4" w14:textId="77777777" w:rsidTr="009A001F">
        <w:trPr>
          <w:trHeight w:val="533"/>
        </w:trPr>
        <w:tc>
          <w:tcPr>
            <w:tcW w:w="1001" w:type="dxa"/>
            <w:vMerge/>
            <w:shd w:val="clear" w:color="auto" w:fill="BDD6EE" w:themeFill="accent5" w:themeFillTint="66"/>
          </w:tcPr>
          <w:p w14:paraId="602DBEF5" w14:textId="77777777" w:rsidR="009A001F" w:rsidRPr="003E36DD" w:rsidRDefault="009A001F" w:rsidP="009A001F">
            <w:pPr>
              <w:rPr>
                <w:moveTo w:id="4606" w:author="David Recio Arnés" w:date="2022-06-27T19:07:00Z"/>
                <w:sz w:val="20"/>
                <w:szCs w:val="20"/>
              </w:rPr>
            </w:pPr>
          </w:p>
        </w:tc>
        <w:tc>
          <w:tcPr>
            <w:tcW w:w="3608" w:type="dxa"/>
            <w:vMerge/>
          </w:tcPr>
          <w:p w14:paraId="5603ACF2" w14:textId="77777777" w:rsidR="009A001F" w:rsidRPr="003E36DD" w:rsidRDefault="009A001F" w:rsidP="009A001F">
            <w:pPr>
              <w:rPr>
                <w:moveTo w:id="4607" w:author="David Recio Arnés" w:date="2022-06-27T19:07:00Z"/>
                <w:sz w:val="20"/>
                <w:szCs w:val="20"/>
              </w:rPr>
            </w:pPr>
          </w:p>
        </w:tc>
        <w:tc>
          <w:tcPr>
            <w:tcW w:w="1828" w:type="dxa"/>
            <w:vMerge/>
          </w:tcPr>
          <w:p w14:paraId="660EA7FD" w14:textId="77777777" w:rsidR="009A001F" w:rsidRDefault="009A001F" w:rsidP="009A001F">
            <w:pPr>
              <w:rPr>
                <w:moveTo w:id="4608" w:author="David Recio Arnés" w:date="2022-06-27T19:07:00Z"/>
                <w:sz w:val="20"/>
                <w:szCs w:val="20"/>
              </w:rPr>
            </w:pPr>
          </w:p>
        </w:tc>
        <w:tc>
          <w:tcPr>
            <w:tcW w:w="1739" w:type="dxa"/>
            <w:vMerge/>
          </w:tcPr>
          <w:p w14:paraId="5B4F7A36" w14:textId="77777777" w:rsidR="009A001F" w:rsidRPr="003E36DD" w:rsidRDefault="009A001F" w:rsidP="009A001F">
            <w:pPr>
              <w:rPr>
                <w:moveTo w:id="4609" w:author="David Recio Arnés" w:date="2022-06-27T19:07:00Z"/>
                <w:sz w:val="20"/>
                <w:szCs w:val="20"/>
              </w:rPr>
            </w:pPr>
          </w:p>
        </w:tc>
        <w:tc>
          <w:tcPr>
            <w:tcW w:w="1551" w:type="dxa"/>
          </w:tcPr>
          <w:p w14:paraId="131059A3" w14:textId="77777777" w:rsidR="009A001F" w:rsidRPr="003E36DD" w:rsidRDefault="009A001F" w:rsidP="009A001F">
            <w:pPr>
              <w:rPr>
                <w:moveTo w:id="4610" w:author="David Recio Arnés" w:date="2022-06-27T19:07:00Z"/>
                <w:sz w:val="20"/>
                <w:szCs w:val="20"/>
              </w:rPr>
            </w:pPr>
            <w:moveTo w:id="4611" w:author="David Recio Arnés" w:date="2022-06-27T19:07:00Z">
              <w:r w:rsidRPr="003E36DD">
                <w:rPr>
                  <w:sz w:val="20"/>
                  <w:szCs w:val="20"/>
                </w:rPr>
                <w:t>500-Internal Server Error</w:t>
              </w:r>
            </w:moveTo>
          </w:p>
        </w:tc>
      </w:tr>
      <w:tr w:rsidR="009A001F" w14:paraId="3AA3E9D1" w14:textId="77777777" w:rsidTr="009A001F">
        <w:trPr>
          <w:trHeight w:val="347"/>
        </w:trPr>
        <w:tc>
          <w:tcPr>
            <w:tcW w:w="1001" w:type="dxa"/>
            <w:vMerge w:val="restart"/>
            <w:shd w:val="clear" w:color="auto" w:fill="BDD6EE" w:themeFill="accent5" w:themeFillTint="66"/>
          </w:tcPr>
          <w:p w14:paraId="6E1C545F" w14:textId="77777777" w:rsidR="009A001F" w:rsidRPr="003A563D" w:rsidRDefault="009A001F" w:rsidP="009A001F">
            <w:pPr>
              <w:rPr>
                <w:moveTo w:id="4612" w:author="David Recio Arnés" w:date="2022-06-27T19:07:00Z"/>
                <w:sz w:val="20"/>
                <w:szCs w:val="20"/>
              </w:rPr>
            </w:pPr>
            <w:moveTo w:id="4613" w:author="David Recio Arnés" w:date="2022-06-27T19:07:00Z">
              <w:r w:rsidRPr="003A563D">
                <w:rPr>
                  <w:sz w:val="20"/>
                  <w:szCs w:val="20"/>
                </w:rPr>
                <w:t>DELETE</w:t>
              </w:r>
            </w:moveTo>
          </w:p>
        </w:tc>
        <w:tc>
          <w:tcPr>
            <w:tcW w:w="3608" w:type="dxa"/>
            <w:vMerge w:val="restart"/>
          </w:tcPr>
          <w:p w14:paraId="4FDDB0FA" w14:textId="77777777" w:rsidR="009A001F" w:rsidRPr="003E36DD" w:rsidRDefault="009A001F" w:rsidP="009A001F">
            <w:pPr>
              <w:rPr>
                <w:moveTo w:id="4614" w:author="David Recio Arnés" w:date="2022-06-27T19:07:00Z"/>
                <w:sz w:val="20"/>
                <w:szCs w:val="20"/>
              </w:rPr>
            </w:pPr>
            <w:moveTo w:id="4615" w:author="David Recio Arnés" w:date="2022-06-27T19:07:00Z">
              <w:r w:rsidRPr="003E36DD">
                <w:rPr>
                  <w:sz w:val="20"/>
                  <w:szCs w:val="20"/>
                </w:rPr>
                <w:t>/usuarios/:idUsuarios/notas/:id</w:t>
              </w:r>
            </w:moveTo>
          </w:p>
        </w:tc>
        <w:tc>
          <w:tcPr>
            <w:tcW w:w="1828" w:type="dxa"/>
            <w:vMerge w:val="restart"/>
          </w:tcPr>
          <w:p w14:paraId="06DB5964" w14:textId="77777777" w:rsidR="009A001F" w:rsidRPr="003E36DD" w:rsidRDefault="009A001F" w:rsidP="009A001F">
            <w:pPr>
              <w:rPr>
                <w:moveTo w:id="4616" w:author="David Recio Arnés" w:date="2022-06-27T19:07:00Z"/>
                <w:sz w:val="20"/>
                <w:szCs w:val="20"/>
              </w:rPr>
            </w:pPr>
            <w:moveTo w:id="4617" w:author="David Recio Arnés" w:date="2022-06-27T19:07:00Z">
              <w:r w:rsidRPr="003E36DD">
                <w:rPr>
                  <w:sz w:val="20"/>
                  <w:szCs w:val="20"/>
                </w:rPr>
                <w:t xml:space="preserve">Borra </w:t>
              </w:r>
              <w:r>
                <w:rPr>
                  <w:sz w:val="20"/>
                  <w:szCs w:val="20"/>
                </w:rPr>
                <w:t xml:space="preserve">una nota en concreto de un usuario </w:t>
              </w:r>
              <w:r w:rsidRPr="003E36DD">
                <w:rPr>
                  <w:sz w:val="20"/>
                  <w:szCs w:val="20"/>
                </w:rPr>
                <w:t>en concreto</w:t>
              </w:r>
            </w:moveTo>
          </w:p>
        </w:tc>
        <w:tc>
          <w:tcPr>
            <w:tcW w:w="1739" w:type="dxa"/>
            <w:vMerge w:val="restart"/>
          </w:tcPr>
          <w:p w14:paraId="2800FA64" w14:textId="77777777" w:rsidR="009A001F" w:rsidRPr="003E36DD" w:rsidRDefault="009A001F" w:rsidP="009A001F">
            <w:pPr>
              <w:rPr>
                <w:moveTo w:id="4618" w:author="David Recio Arnés" w:date="2022-06-27T19:07:00Z"/>
                <w:sz w:val="20"/>
                <w:szCs w:val="20"/>
              </w:rPr>
            </w:pPr>
            <w:moveTo w:id="4619" w:author="David Recio Arnés" w:date="2022-06-27T19:07:00Z">
              <w:r w:rsidRPr="003E36DD">
                <w:rPr>
                  <w:sz w:val="20"/>
                  <w:szCs w:val="20"/>
                </w:rPr>
                <w:t>-</w:t>
              </w:r>
            </w:moveTo>
          </w:p>
        </w:tc>
        <w:tc>
          <w:tcPr>
            <w:tcW w:w="1551" w:type="dxa"/>
          </w:tcPr>
          <w:p w14:paraId="4892967C" w14:textId="77777777" w:rsidR="009A001F" w:rsidRPr="003E36DD" w:rsidRDefault="009A001F" w:rsidP="009A001F">
            <w:pPr>
              <w:rPr>
                <w:moveTo w:id="4620" w:author="David Recio Arnés" w:date="2022-06-27T19:07:00Z"/>
                <w:sz w:val="20"/>
                <w:szCs w:val="20"/>
              </w:rPr>
            </w:pPr>
            <w:moveTo w:id="4621" w:author="David Recio Arnés" w:date="2022-06-27T19:07:00Z">
              <w:r w:rsidRPr="003E36DD">
                <w:rPr>
                  <w:sz w:val="20"/>
                  <w:szCs w:val="20"/>
                </w:rPr>
                <w:t>200-OK</w:t>
              </w:r>
            </w:moveTo>
          </w:p>
        </w:tc>
      </w:tr>
      <w:tr w:rsidR="009A001F" w14:paraId="55E9D414" w14:textId="77777777" w:rsidTr="009A001F">
        <w:trPr>
          <w:trHeight w:val="185"/>
        </w:trPr>
        <w:tc>
          <w:tcPr>
            <w:tcW w:w="1001" w:type="dxa"/>
            <w:vMerge/>
            <w:shd w:val="clear" w:color="auto" w:fill="BDD6EE" w:themeFill="accent5" w:themeFillTint="66"/>
          </w:tcPr>
          <w:p w14:paraId="3D4DB771" w14:textId="77777777" w:rsidR="009A001F" w:rsidRPr="003A563D" w:rsidRDefault="009A001F" w:rsidP="009A001F">
            <w:pPr>
              <w:rPr>
                <w:moveTo w:id="4622" w:author="David Recio Arnés" w:date="2022-06-27T19:07:00Z"/>
                <w:sz w:val="20"/>
                <w:szCs w:val="20"/>
              </w:rPr>
            </w:pPr>
          </w:p>
        </w:tc>
        <w:tc>
          <w:tcPr>
            <w:tcW w:w="3608" w:type="dxa"/>
            <w:vMerge/>
          </w:tcPr>
          <w:p w14:paraId="69832C96" w14:textId="77777777" w:rsidR="009A001F" w:rsidRPr="003E36DD" w:rsidRDefault="009A001F" w:rsidP="009A001F">
            <w:pPr>
              <w:rPr>
                <w:moveTo w:id="4623" w:author="David Recio Arnés" w:date="2022-06-27T19:07:00Z"/>
                <w:sz w:val="20"/>
                <w:szCs w:val="20"/>
              </w:rPr>
            </w:pPr>
          </w:p>
        </w:tc>
        <w:tc>
          <w:tcPr>
            <w:tcW w:w="1828" w:type="dxa"/>
            <w:vMerge/>
          </w:tcPr>
          <w:p w14:paraId="68525BB8" w14:textId="77777777" w:rsidR="009A001F" w:rsidRPr="003E36DD" w:rsidRDefault="009A001F" w:rsidP="009A001F">
            <w:pPr>
              <w:rPr>
                <w:moveTo w:id="4624" w:author="David Recio Arnés" w:date="2022-06-27T19:07:00Z"/>
                <w:sz w:val="20"/>
                <w:szCs w:val="20"/>
              </w:rPr>
            </w:pPr>
          </w:p>
        </w:tc>
        <w:tc>
          <w:tcPr>
            <w:tcW w:w="1739" w:type="dxa"/>
            <w:vMerge/>
          </w:tcPr>
          <w:p w14:paraId="3A958AE5" w14:textId="77777777" w:rsidR="009A001F" w:rsidRPr="003E36DD" w:rsidRDefault="009A001F" w:rsidP="009A001F">
            <w:pPr>
              <w:rPr>
                <w:moveTo w:id="4625" w:author="David Recio Arnés" w:date="2022-06-27T19:07:00Z"/>
                <w:sz w:val="20"/>
                <w:szCs w:val="20"/>
              </w:rPr>
            </w:pPr>
          </w:p>
        </w:tc>
        <w:tc>
          <w:tcPr>
            <w:tcW w:w="1551" w:type="dxa"/>
          </w:tcPr>
          <w:p w14:paraId="15FE3FFF" w14:textId="77777777" w:rsidR="009A001F" w:rsidRPr="003E36DD" w:rsidRDefault="009A001F" w:rsidP="009A001F">
            <w:pPr>
              <w:rPr>
                <w:moveTo w:id="4626" w:author="David Recio Arnés" w:date="2022-06-27T19:07:00Z"/>
                <w:sz w:val="20"/>
                <w:szCs w:val="20"/>
              </w:rPr>
            </w:pPr>
            <w:moveTo w:id="4627" w:author="David Recio Arnés" w:date="2022-06-27T19:07:00Z">
              <w:r w:rsidRPr="003E36DD">
                <w:rPr>
                  <w:sz w:val="20"/>
                  <w:szCs w:val="20"/>
                </w:rPr>
                <w:t>500-Internal Server Error</w:t>
              </w:r>
            </w:moveTo>
          </w:p>
        </w:tc>
      </w:tr>
      <w:tr w:rsidR="009A001F" w14:paraId="68EA6E71" w14:textId="77777777" w:rsidTr="009A001F">
        <w:trPr>
          <w:trHeight w:val="70"/>
        </w:trPr>
        <w:tc>
          <w:tcPr>
            <w:tcW w:w="1001" w:type="dxa"/>
            <w:shd w:val="clear" w:color="auto" w:fill="BDD6EE" w:themeFill="accent5" w:themeFillTint="66"/>
          </w:tcPr>
          <w:p w14:paraId="0679F72F" w14:textId="77777777" w:rsidR="009A001F" w:rsidRPr="003A563D" w:rsidRDefault="009A001F" w:rsidP="009A001F">
            <w:pPr>
              <w:ind w:right="50"/>
              <w:rPr>
                <w:moveTo w:id="4628" w:author="David Recio Arnés" w:date="2022-06-27T19:07:00Z"/>
                <w:sz w:val="20"/>
                <w:szCs w:val="20"/>
              </w:rPr>
            </w:pPr>
            <w:moveTo w:id="4629" w:author="David Recio Arnés" w:date="2022-06-27T19:07:00Z">
              <w:r w:rsidRPr="003A563D">
                <w:rPr>
                  <w:sz w:val="20"/>
                  <w:szCs w:val="20"/>
                </w:rPr>
                <w:t>PATCH</w:t>
              </w:r>
            </w:moveTo>
          </w:p>
        </w:tc>
        <w:tc>
          <w:tcPr>
            <w:tcW w:w="3608" w:type="dxa"/>
          </w:tcPr>
          <w:p w14:paraId="100C797A" w14:textId="77777777" w:rsidR="009A001F" w:rsidRPr="003E36DD" w:rsidRDefault="009A001F" w:rsidP="009A001F">
            <w:pPr>
              <w:ind w:left="380"/>
              <w:rPr>
                <w:moveTo w:id="4630" w:author="David Recio Arnés" w:date="2022-06-27T19:07:00Z"/>
                <w:sz w:val="20"/>
                <w:szCs w:val="20"/>
              </w:rPr>
            </w:pPr>
            <w:moveTo w:id="4631" w:author="David Recio Arnés" w:date="2022-06-27T19:07:00Z">
              <w:r w:rsidRPr="003E36DD">
                <w:rPr>
                  <w:sz w:val="20"/>
                  <w:szCs w:val="20"/>
                </w:rPr>
                <w:t>/usuarios/:idUsuarios/notas/:id</w:t>
              </w:r>
            </w:moveTo>
          </w:p>
        </w:tc>
        <w:tc>
          <w:tcPr>
            <w:tcW w:w="1828" w:type="dxa"/>
          </w:tcPr>
          <w:p w14:paraId="499D0806" w14:textId="77777777" w:rsidR="009A001F" w:rsidRPr="003E36DD" w:rsidRDefault="009A001F" w:rsidP="009A001F">
            <w:pPr>
              <w:rPr>
                <w:moveTo w:id="4632" w:author="David Recio Arnés" w:date="2022-06-27T19:07:00Z"/>
                <w:sz w:val="20"/>
                <w:szCs w:val="20"/>
              </w:rPr>
            </w:pPr>
            <w:moveTo w:id="4633" w:author="David Recio Arnés" w:date="2022-06-27T19:07:00Z">
              <w:r w:rsidRPr="003E36DD">
                <w:rPr>
                  <w:sz w:val="20"/>
                  <w:szCs w:val="20"/>
                </w:rPr>
                <w:t>-</w:t>
              </w:r>
            </w:moveTo>
          </w:p>
        </w:tc>
        <w:tc>
          <w:tcPr>
            <w:tcW w:w="1739" w:type="dxa"/>
          </w:tcPr>
          <w:p w14:paraId="2849ABB1" w14:textId="77777777" w:rsidR="009A001F" w:rsidRPr="003E36DD" w:rsidRDefault="009A001F" w:rsidP="009A001F">
            <w:pPr>
              <w:rPr>
                <w:moveTo w:id="4634" w:author="David Recio Arnés" w:date="2022-06-27T19:07:00Z"/>
                <w:sz w:val="20"/>
                <w:szCs w:val="20"/>
              </w:rPr>
            </w:pPr>
          </w:p>
        </w:tc>
        <w:tc>
          <w:tcPr>
            <w:tcW w:w="1551" w:type="dxa"/>
          </w:tcPr>
          <w:p w14:paraId="2D4C7327" w14:textId="77777777" w:rsidR="009A001F" w:rsidRPr="003E36DD" w:rsidRDefault="009A001F" w:rsidP="009A001F">
            <w:pPr>
              <w:keepNext/>
              <w:rPr>
                <w:moveTo w:id="4635" w:author="David Recio Arnés" w:date="2022-06-27T19:07:00Z"/>
                <w:sz w:val="20"/>
                <w:szCs w:val="20"/>
              </w:rPr>
            </w:pPr>
            <w:moveTo w:id="4636" w:author="David Recio Arnés" w:date="2022-06-27T19:07:00Z">
              <w:r w:rsidRPr="003E36DD">
                <w:rPr>
                  <w:sz w:val="20"/>
                  <w:szCs w:val="20"/>
                </w:rPr>
                <w:t>404-Not Found</w:t>
              </w:r>
            </w:moveTo>
          </w:p>
        </w:tc>
      </w:tr>
      <w:moveToRangeEnd w:id="4554"/>
    </w:tbl>
    <w:p w14:paraId="3F888A6A" w14:textId="77777777" w:rsidR="005A45D4" w:rsidRDefault="005A45D4">
      <w:pPr>
        <w:rPr>
          <w:ins w:id="4637" w:author="David Recio" w:date="2022-06-27T11:41:00Z"/>
        </w:rPr>
        <w:pPrChange w:id="4638" w:author="David Recio Arnés" w:date="2022-06-27T22:03:00Z">
          <w:pPr>
            <w:ind w:left="709"/>
          </w:pPr>
        </w:pPrChange>
      </w:pPr>
    </w:p>
    <w:tbl>
      <w:tblPr>
        <w:tblStyle w:val="Tablaconcuadrcula"/>
        <w:tblW w:w="9727" w:type="dxa"/>
        <w:jc w:val="center"/>
        <w:tblLook w:val="04A0" w:firstRow="1" w:lastRow="0" w:firstColumn="1" w:lastColumn="0" w:noHBand="0" w:noVBand="1"/>
        <w:tblPrChange w:id="4639" w:author="David Recio Arnés" w:date="2022-06-27T19:07:00Z">
          <w:tblPr>
            <w:tblStyle w:val="Tablaconcuadrcula"/>
            <w:tblW w:w="10684" w:type="dxa"/>
            <w:tblInd w:w="-862" w:type="dxa"/>
            <w:tblLook w:val="04A0" w:firstRow="1" w:lastRow="0" w:firstColumn="1" w:lastColumn="0" w:noHBand="0" w:noVBand="1"/>
          </w:tblPr>
        </w:tblPrChange>
      </w:tblPr>
      <w:tblGrid>
        <w:gridCol w:w="1001"/>
        <w:gridCol w:w="3608"/>
        <w:gridCol w:w="1828"/>
        <w:gridCol w:w="1739"/>
        <w:gridCol w:w="1551"/>
        <w:tblGridChange w:id="4640">
          <w:tblGrid>
            <w:gridCol w:w="1001"/>
            <w:gridCol w:w="723"/>
            <w:gridCol w:w="1001"/>
            <w:gridCol w:w="82"/>
            <w:gridCol w:w="1802"/>
            <w:gridCol w:w="1724"/>
            <w:gridCol w:w="104"/>
            <w:gridCol w:w="336"/>
            <w:gridCol w:w="1388"/>
            <w:gridCol w:w="15"/>
            <w:gridCol w:w="663"/>
            <w:gridCol w:w="888"/>
            <w:gridCol w:w="173"/>
            <w:gridCol w:w="781"/>
            <w:gridCol w:w="770"/>
            <w:gridCol w:w="957"/>
          </w:tblGrid>
        </w:tblGridChange>
      </w:tblGrid>
      <w:tr w:rsidR="003E36DD" w:rsidDel="005A45D4" w14:paraId="4BBF9F4E" w14:textId="7198AB9A" w:rsidTr="009A001F">
        <w:trPr>
          <w:trHeight w:val="728"/>
          <w:jc w:val="center"/>
          <w:ins w:id="4641" w:author="David Recio" w:date="2022-06-27T11:41:00Z"/>
          <w:del w:id="4642" w:author="David Recio Arnés" w:date="2022-06-27T22:03:00Z"/>
          <w:trPrChange w:id="4643" w:author="David Recio Arnés" w:date="2022-06-27T19:07:00Z">
            <w:trPr>
              <w:gridBefore w:val="2"/>
              <w:trHeight w:val="510"/>
            </w:trPr>
          </w:trPrChange>
        </w:trPr>
        <w:tc>
          <w:tcPr>
            <w:tcW w:w="1001" w:type="dxa"/>
            <w:shd w:val="clear" w:color="auto" w:fill="D0CECE" w:themeFill="background2" w:themeFillShade="E6"/>
            <w:tcPrChange w:id="4644" w:author="David Recio Arnés" w:date="2022-06-27T19:07:00Z">
              <w:tcPr>
                <w:tcW w:w="1083" w:type="dxa"/>
                <w:gridSpan w:val="2"/>
                <w:shd w:val="clear" w:color="auto" w:fill="D0CECE" w:themeFill="background2" w:themeFillShade="E6"/>
              </w:tcPr>
            </w:tcPrChange>
          </w:tcPr>
          <w:p w14:paraId="2B93D565" w14:textId="299EFFF0" w:rsidR="003E36DD" w:rsidRPr="003E36DD" w:rsidDel="005A45D4" w:rsidRDefault="003E36DD" w:rsidP="00E36010">
            <w:pPr>
              <w:rPr>
                <w:ins w:id="4645" w:author="David Recio" w:date="2022-06-27T11:41:00Z"/>
                <w:del w:id="4646" w:author="David Recio Arnés" w:date="2022-06-27T22:03:00Z"/>
                <w:moveFrom w:id="4647" w:author="David Recio Arnés" w:date="2022-06-27T19:07:00Z"/>
                <w:sz w:val="20"/>
                <w:szCs w:val="20"/>
                <w:rPrChange w:id="4648" w:author="David Recio" w:date="2022-06-27T11:43:00Z">
                  <w:rPr>
                    <w:ins w:id="4649" w:author="David Recio" w:date="2022-06-27T11:41:00Z"/>
                    <w:del w:id="4650" w:author="David Recio Arnés" w:date="2022-06-27T22:03:00Z"/>
                    <w:moveFrom w:id="4651" w:author="David Recio Arnés" w:date="2022-06-27T19:07:00Z"/>
                  </w:rPr>
                </w:rPrChange>
              </w:rPr>
            </w:pPr>
            <w:moveFromRangeStart w:id="4652" w:author="David Recio Arnés" w:date="2022-06-27T19:07:00Z" w:name="move107249263"/>
            <w:moveFrom w:id="4653" w:author="David Recio Arnés" w:date="2022-06-27T19:07:00Z">
              <w:ins w:id="4654" w:author="David Recio" w:date="2022-06-27T11:41:00Z">
                <w:del w:id="4655" w:author="David Recio Arnés" w:date="2022-06-27T22:03:00Z">
                  <w:r w:rsidRPr="003E36DD" w:rsidDel="005A45D4">
                    <w:rPr>
                      <w:sz w:val="20"/>
                      <w:szCs w:val="20"/>
                      <w:rPrChange w:id="4656" w:author="David Recio" w:date="2022-06-27T11:43:00Z">
                        <w:rPr/>
                      </w:rPrChange>
                    </w:rPr>
                    <w:delText>Método</w:delText>
                  </w:r>
                </w:del>
              </w:ins>
            </w:moveFrom>
          </w:p>
        </w:tc>
        <w:tc>
          <w:tcPr>
            <w:tcW w:w="3608" w:type="dxa"/>
            <w:shd w:val="clear" w:color="auto" w:fill="D0CECE" w:themeFill="background2" w:themeFillShade="E6"/>
            <w:tcPrChange w:id="4657" w:author="David Recio Arnés" w:date="2022-06-27T19:07:00Z">
              <w:tcPr>
                <w:tcW w:w="3966" w:type="dxa"/>
                <w:gridSpan w:val="4"/>
                <w:shd w:val="clear" w:color="auto" w:fill="D0CECE" w:themeFill="background2" w:themeFillShade="E6"/>
              </w:tcPr>
            </w:tcPrChange>
          </w:tcPr>
          <w:p w14:paraId="616E5656" w14:textId="0A6AB36B" w:rsidR="003E36DD" w:rsidRPr="003E36DD" w:rsidDel="005A45D4" w:rsidRDefault="003E36DD" w:rsidP="00E36010">
            <w:pPr>
              <w:rPr>
                <w:ins w:id="4658" w:author="David Recio" w:date="2022-06-27T11:41:00Z"/>
                <w:del w:id="4659" w:author="David Recio Arnés" w:date="2022-06-27T22:03:00Z"/>
                <w:moveFrom w:id="4660" w:author="David Recio Arnés" w:date="2022-06-27T19:07:00Z"/>
                <w:sz w:val="20"/>
                <w:szCs w:val="20"/>
                <w:rPrChange w:id="4661" w:author="David Recio" w:date="2022-06-27T11:43:00Z">
                  <w:rPr>
                    <w:ins w:id="4662" w:author="David Recio" w:date="2022-06-27T11:41:00Z"/>
                    <w:del w:id="4663" w:author="David Recio Arnés" w:date="2022-06-27T22:03:00Z"/>
                    <w:moveFrom w:id="4664" w:author="David Recio Arnés" w:date="2022-06-27T19:07:00Z"/>
                  </w:rPr>
                </w:rPrChange>
              </w:rPr>
            </w:pPr>
            <w:moveFrom w:id="4665" w:author="David Recio Arnés" w:date="2022-06-27T19:07:00Z">
              <w:ins w:id="4666" w:author="David Recio" w:date="2022-06-27T11:41:00Z">
                <w:del w:id="4667" w:author="David Recio Arnés" w:date="2022-06-27T22:03:00Z">
                  <w:r w:rsidRPr="003E36DD" w:rsidDel="005A45D4">
                    <w:rPr>
                      <w:sz w:val="20"/>
                      <w:szCs w:val="20"/>
                      <w:rPrChange w:id="4668" w:author="David Recio" w:date="2022-06-27T11:43:00Z">
                        <w:rPr/>
                      </w:rPrChange>
                    </w:rPr>
                    <w:delText>URI</w:delText>
                  </w:r>
                </w:del>
              </w:ins>
            </w:moveFrom>
          </w:p>
        </w:tc>
        <w:tc>
          <w:tcPr>
            <w:tcW w:w="1828" w:type="dxa"/>
            <w:shd w:val="clear" w:color="auto" w:fill="D0CECE" w:themeFill="background2" w:themeFillShade="E6"/>
            <w:tcPrChange w:id="4669" w:author="David Recio Arnés" w:date="2022-06-27T19:07:00Z">
              <w:tcPr>
                <w:tcW w:w="2066" w:type="dxa"/>
                <w:gridSpan w:val="3"/>
                <w:shd w:val="clear" w:color="auto" w:fill="D0CECE" w:themeFill="background2" w:themeFillShade="E6"/>
              </w:tcPr>
            </w:tcPrChange>
          </w:tcPr>
          <w:p w14:paraId="60F3087E" w14:textId="3AF54CC5" w:rsidR="003E36DD" w:rsidRPr="003E36DD" w:rsidDel="005A45D4" w:rsidRDefault="003E36DD" w:rsidP="00E36010">
            <w:pPr>
              <w:rPr>
                <w:ins w:id="4670" w:author="David Recio" w:date="2022-06-27T11:41:00Z"/>
                <w:del w:id="4671" w:author="David Recio Arnés" w:date="2022-06-27T22:03:00Z"/>
                <w:moveFrom w:id="4672" w:author="David Recio Arnés" w:date="2022-06-27T19:07:00Z"/>
                <w:sz w:val="20"/>
                <w:szCs w:val="20"/>
                <w:rPrChange w:id="4673" w:author="David Recio" w:date="2022-06-27T11:43:00Z">
                  <w:rPr>
                    <w:ins w:id="4674" w:author="David Recio" w:date="2022-06-27T11:41:00Z"/>
                    <w:del w:id="4675" w:author="David Recio Arnés" w:date="2022-06-27T22:03:00Z"/>
                    <w:moveFrom w:id="4676" w:author="David Recio Arnés" w:date="2022-06-27T19:07:00Z"/>
                  </w:rPr>
                </w:rPrChange>
              </w:rPr>
            </w:pPr>
            <w:moveFrom w:id="4677" w:author="David Recio Arnés" w:date="2022-06-27T19:07:00Z">
              <w:ins w:id="4678" w:author="David Recio" w:date="2022-06-27T11:41:00Z">
                <w:del w:id="4679" w:author="David Recio Arnés" w:date="2022-06-27T22:03:00Z">
                  <w:r w:rsidRPr="003E36DD" w:rsidDel="005A45D4">
                    <w:rPr>
                      <w:sz w:val="20"/>
                      <w:szCs w:val="20"/>
                      <w:rPrChange w:id="4680" w:author="David Recio" w:date="2022-06-27T11:43:00Z">
                        <w:rPr/>
                      </w:rPrChange>
                    </w:rPr>
                    <w:delText>Utilidad</w:delText>
                  </w:r>
                </w:del>
              </w:ins>
            </w:moveFrom>
          </w:p>
        </w:tc>
        <w:tc>
          <w:tcPr>
            <w:tcW w:w="1739" w:type="dxa"/>
            <w:shd w:val="clear" w:color="auto" w:fill="D0CECE" w:themeFill="background2" w:themeFillShade="E6"/>
            <w:tcPrChange w:id="4681" w:author="David Recio Arnés" w:date="2022-06-27T19:07:00Z">
              <w:tcPr>
                <w:tcW w:w="1842" w:type="dxa"/>
                <w:gridSpan w:val="3"/>
                <w:shd w:val="clear" w:color="auto" w:fill="D0CECE" w:themeFill="background2" w:themeFillShade="E6"/>
              </w:tcPr>
            </w:tcPrChange>
          </w:tcPr>
          <w:p w14:paraId="6699AF26" w14:textId="5A66C0ED" w:rsidR="003E36DD" w:rsidRPr="003E36DD" w:rsidDel="005A45D4" w:rsidRDefault="003E36DD" w:rsidP="00E36010">
            <w:pPr>
              <w:rPr>
                <w:ins w:id="4682" w:author="David Recio" w:date="2022-06-27T11:41:00Z"/>
                <w:del w:id="4683" w:author="David Recio Arnés" w:date="2022-06-27T22:03:00Z"/>
                <w:moveFrom w:id="4684" w:author="David Recio Arnés" w:date="2022-06-27T19:07:00Z"/>
                <w:sz w:val="20"/>
                <w:szCs w:val="20"/>
                <w:rPrChange w:id="4685" w:author="David Recio" w:date="2022-06-27T11:43:00Z">
                  <w:rPr>
                    <w:ins w:id="4686" w:author="David Recio" w:date="2022-06-27T11:41:00Z"/>
                    <w:del w:id="4687" w:author="David Recio Arnés" w:date="2022-06-27T22:03:00Z"/>
                    <w:moveFrom w:id="4688" w:author="David Recio Arnés" w:date="2022-06-27T19:07:00Z"/>
                  </w:rPr>
                </w:rPrChange>
              </w:rPr>
            </w:pPr>
            <w:moveFrom w:id="4689" w:author="David Recio Arnés" w:date="2022-06-27T19:07:00Z">
              <w:ins w:id="4690" w:author="David Recio" w:date="2022-06-27T11:41:00Z">
                <w:del w:id="4691" w:author="David Recio Arnés" w:date="2022-06-27T22:03:00Z">
                  <w:r w:rsidRPr="003E36DD" w:rsidDel="005A45D4">
                    <w:rPr>
                      <w:sz w:val="20"/>
                      <w:szCs w:val="20"/>
                      <w:rPrChange w:id="4692" w:author="David Recio" w:date="2022-06-27T11:43:00Z">
                        <w:rPr/>
                      </w:rPrChange>
                    </w:rPr>
                    <w:delText>Representación</w:delText>
                  </w:r>
                </w:del>
              </w:ins>
            </w:moveFrom>
          </w:p>
        </w:tc>
        <w:tc>
          <w:tcPr>
            <w:tcW w:w="1551" w:type="dxa"/>
            <w:shd w:val="clear" w:color="auto" w:fill="D0CECE" w:themeFill="background2" w:themeFillShade="E6"/>
            <w:tcPrChange w:id="4693" w:author="David Recio Arnés" w:date="2022-06-27T19:07:00Z">
              <w:tcPr>
                <w:tcW w:w="1727" w:type="dxa"/>
                <w:gridSpan w:val="2"/>
                <w:shd w:val="clear" w:color="auto" w:fill="D0CECE" w:themeFill="background2" w:themeFillShade="E6"/>
              </w:tcPr>
            </w:tcPrChange>
          </w:tcPr>
          <w:p w14:paraId="30E13BCB" w14:textId="43F6E414" w:rsidR="003E36DD" w:rsidRPr="003E36DD" w:rsidDel="005A45D4" w:rsidRDefault="003E36DD" w:rsidP="00E36010">
            <w:pPr>
              <w:rPr>
                <w:ins w:id="4694" w:author="David Recio" w:date="2022-06-27T11:41:00Z"/>
                <w:del w:id="4695" w:author="David Recio Arnés" w:date="2022-06-27T22:03:00Z"/>
                <w:moveFrom w:id="4696" w:author="David Recio Arnés" w:date="2022-06-27T19:07:00Z"/>
                <w:sz w:val="20"/>
                <w:szCs w:val="20"/>
                <w:rPrChange w:id="4697" w:author="David Recio" w:date="2022-06-27T11:43:00Z">
                  <w:rPr>
                    <w:ins w:id="4698" w:author="David Recio" w:date="2022-06-27T11:41:00Z"/>
                    <w:del w:id="4699" w:author="David Recio Arnés" w:date="2022-06-27T22:03:00Z"/>
                    <w:moveFrom w:id="4700" w:author="David Recio Arnés" w:date="2022-06-27T19:07:00Z"/>
                  </w:rPr>
                </w:rPrChange>
              </w:rPr>
            </w:pPr>
            <w:moveFrom w:id="4701" w:author="David Recio Arnés" w:date="2022-06-27T19:07:00Z">
              <w:ins w:id="4702" w:author="David Recio" w:date="2022-06-27T11:41:00Z">
                <w:del w:id="4703" w:author="David Recio Arnés" w:date="2022-06-27T22:03:00Z">
                  <w:r w:rsidRPr="003E36DD" w:rsidDel="005A45D4">
                    <w:rPr>
                      <w:sz w:val="20"/>
                      <w:szCs w:val="20"/>
                      <w:rPrChange w:id="4704" w:author="David Recio" w:date="2022-06-27T11:43:00Z">
                        <w:rPr/>
                      </w:rPrChange>
                    </w:rPr>
                    <w:delText>Código Respuesta</w:delText>
                  </w:r>
                </w:del>
              </w:ins>
            </w:moveFrom>
          </w:p>
        </w:tc>
      </w:tr>
      <w:tr w:rsidR="003E36DD" w:rsidDel="005A45D4" w14:paraId="232E5F08" w14:textId="6166A5C5" w:rsidTr="009A001F">
        <w:trPr>
          <w:trHeight w:val="408"/>
          <w:jc w:val="center"/>
          <w:ins w:id="4705" w:author="David Recio" w:date="2022-06-27T11:41:00Z"/>
          <w:del w:id="4706" w:author="David Recio Arnés" w:date="2022-06-27T22:03:00Z"/>
          <w:trPrChange w:id="4707" w:author="David Recio Arnés" w:date="2022-06-27T19:07:00Z">
            <w:trPr>
              <w:gridBefore w:val="2"/>
              <w:trHeight w:val="283"/>
            </w:trPr>
          </w:trPrChange>
        </w:trPr>
        <w:tc>
          <w:tcPr>
            <w:tcW w:w="1001" w:type="dxa"/>
            <w:shd w:val="clear" w:color="auto" w:fill="BDD6EE" w:themeFill="accent5" w:themeFillTint="66"/>
            <w:tcPrChange w:id="4708" w:author="David Recio Arnés" w:date="2022-06-27T19:07:00Z">
              <w:tcPr>
                <w:tcW w:w="1083" w:type="dxa"/>
                <w:gridSpan w:val="2"/>
                <w:shd w:val="clear" w:color="auto" w:fill="BDD6EE" w:themeFill="accent5" w:themeFillTint="66"/>
              </w:tcPr>
            </w:tcPrChange>
          </w:tcPr>
          <w:p w14:paraId="114F54E5" w14:textId="4F262069" w:rsidR="003E36DD" w:rsidRPr="003E36DD" w:rsidDel="005A45D4" w:rsidRDefault="003E36DD" w:rsidP="00E36010">
            <w:pPr>
              <w:rPr>
                <w:ins w:id="4709" w:author="David Recio" w:date="2022-06-27T11:41:00Z"/>
                <w:del w:id="4710" w:author="David Recio Arnés" w:date="2022-06-27T22:03:00Z"/>
                <w:moveFrom w:id="4711" w:author="David Recio Arnés" w:date="2022-06-27T19:07:00Z"/>
                <w:sz w:val="20"/>
                <w:szCs w:val="20"/>
                <w:rPrChange w:id="4712" w:author="David Recio" w:date="2022-06-27T11:43:00Z">
                  <w:rPr>
                    <w:ins w:id="4713" w:author="David Recio" w:date="2022-06-27T11:41:00Z"/>
                    <w:del w:id="4714" w:author="David Recio Arnés" w:date="2022-06-27T22:03:00Z"/>
                    <w:moveFrom w:id="4715" w:author="David Recio Arnés" w:date="2022-06-27T19:07:00Z"/>
                  </w:rPr>
                </w:rPrChange>
              </w:rPr>
            </w:pPr>
            <w:moveFrom w:id="4716" w:author="David Recio Arnés" w:date="2022-06-27T19:07:00Z">
              <w:ins w:id="4717" w:author="David Recio" w:date="2022-06-27T11:41:00Z">
                <w:del w:id="4718" w:author="David Recio Arnés" w:date="2022-06-27T22:03:00Z">
                  <w:r w:rsidRPr="003E36DD" w:rsidDel="005A45D4">
                    <w:rPr>
                      <w:sz w:val="20"/>
                      <w:szCs w:val="20"/>
                      <w:rPrChange w:id="4719" w:author="David Recio" w:date="2022-06-27T11:43:00Z">
                        <w:rPr/>
                      </w:rPrChange>
                    </w:rPr>
                    <w:delText>POST</w:delText>
                  </w:r>
                </w:del>
              </w:ins>
            </w:moveFrom>
          </w:p>
        </w:tc>
        <w:tc>
          <w:tcPr>
            <w:tcW w:w="3608" w:type="dxa"/>
            <w:tcPrChange w:id="4720" w:author="David Recio Arnés" w:date="2022-06-27T19:07:00Z">
              <w:tcPr>
                <w:tcW w:w="3966" w:type="dxa"/>
                <w:gridSpan w:val="4"/>
              </w:tcPr>
            </w:tcPrChange>
          </w:tcPr>
          <w:p w14:paraId="2B789BB3" w14:textId="330B8B88" w:rsidR="003E36DD" w:rsidRPr="003E36DD" w:rsidDel="005A45D4" w:rsidRDefault="003E36DD" w:rsidP="00E36010">
            <w:pPr>
              <w:rPr>
                <w:ins w:id="4721" w:author="David Recio" w:date="2022-06-27T11:41:00Z"/>
                <w:del w:id="4722" w:author="David Recio Arnés" w:date="2022-06-27T22:03:00Z"/>
                <w:moveFrom w:id="4723" w:author="David Recio Arnés" w:date="2022-06-27T19:07:00Z"/>
                <w:sz w:val="20"/>
                <w:szCs w:val="20"/>
              </w:rPr>
            </w:pPr>
            <w:moveFrom w:id="4724" w:author="David Recio Arnés" w:date="2022-06-27T19:07:00Z">
              <w:ins w:id="4725" w:author="David Recio" w:date="2022-06-27T11:41:00Z">
                <w:del w:id="4726" w:author="David Recio Arnés" w:date="2022-06-27T22:03:00Z">
                  <w:r w:rsidRPr="003E36DD" w:rsidDel="005A45D4">
                    <w:rPr>
                      <w:sz w:val="20"/>
                      <w:szCs w:val="20"/>
                    </w:rPr>
                    <w:delText>/usuarios/:idUsuarios/</w:delText>
                  </w:r>
                </w:del>
              </w:ins>
              <w:ins w:id="4727" w:author="David Recio" w:date="2022-06-27T11:42:00Z">
                <w:del w:id="4728" w:author="David Recio Arnés" w:date="2022-06-27T22:03:00Z">
                  <w:r w:rsidRPr="003E36DD" w:rsidDel="005A45D4">
                    <w:rPr>
                      <w:sz w:val="20"/>
                      <w:szCs w:val="20"/>
                    </w:rPr>
                    <w:delText>notas</w:delText>
                  </w:r>
                </w:del>
              </w:ins>
              <w:ins w:id="4729" w:author="David Recio" w:date="2022-06-27T11:41:00Z">
                <w:del w:id="4730" w:author="David Recio Arnés" w:date="2022-06-27T22:03:00Z">
                  <w:r w:rsidRPr="003E36DD" w:rsidDel="005A45D4">
                    <w:rPr>
                      <w:sz w:val="20"/>
                      <w:szCs w:val="20"/>
                    </w:rPr>
                    <w:delText>/:id</w:delText>
                  </w:r>
                </w:del>
              </w:ins>
            </w:moveFrom>
          </w:p>
        </w:tc>
        <w:tc>
          <w:tcPr>
            <w:tcW w:w="1828" w:type="dxa"/>
            <w:tcPrChange w:id="4731" w:author="David Recio Arnés" w:date="2022-06-27T19:07:00Z">
              <w:tcPr>
                <w:tcW w:w="2066" w:type="dxa"/>
                <w:gridSpan w:val="3"/>
              </w:tcPr>
            </w:tcPrChange>
          </w:tcPr>
          <w:p w14:paraId="4CF9F8F2" w14:textId="3368F6C2" w:rsidR="003E36DD" w:rsidRPr="003E36DD" w:rsidDel="005A45D4" w:rsidRDefault="003E36DD" w:rsidP="00E36010">
            <w:pPr>
              <w:rPr>
                <w:ins w:id="4732" w:author="David Recio" w:date="2022-06-27T11:41:00Z"/>
                <w:del w:id="4733" w:author="David Recio Arnés" w:date="2022-06-27T22:03:00Z"/>
                <w:moveFrom w:id="4734" w:author="David Recio Arnés" w:date="2022-06-27T19:07:00Z"/>
                <w:sz w:val="20"/>
                <w:szCs w:val="20"/>
              </w:rPr>
            </w:pPr>
            <w:moveFrom w:id="4735" w:author="David Recio Arnés" w:date="2022-06-27T19:07:00Z">
              <w:ins w:id="4736" w:author="David Recio" w:date="2022-06-27T11:41:00Z">
                <w:del w:id="4737" w:author="David Recio Arnés" w:date="2022-06-27T22:03:00Z">
                  <w:r w:rsidRPr="003E36DD" w:rsidDel="005A45D4">
                    <w:rPr>
                      <w:sz w:val="20"/>
                      <w:szCs w:val="20"/>
                    </w:rPr>
                    <w:delText>-</w:delText>
                  </w:r>
                </w:del>
              </w:ins>
            </w:moveFrom>
          </w:p>
        </w:tc>
        <w:tc>
          <w:tcPr>
            <w:tcW w:w="1739" w:type="dxa"/>
            <w:tcPrChange w:id="4738" w:author="David Recio Arnés" w:date="2022-06-27T19:07:00Z">
              <w:tcPr>
                <w:tcW w:w="1842" w:type="dxa"/>
                <w:gridSpan w:val="3"/>
              </w:tcPr>
            </w:tcPrChange>
          </w:tcPr>
          <w:p w14:paraId="2CD02A5E" w14:textId="1651C363" w:rsidR="003E36DD" w:rsidRPr="003E36DD" w:rsidDel="005A45D4" w:rsidRDefault="003E36DD" w:rsidP="00E36010">
            <w:pPr>
              <w:rPr>
                <w:ins w:id="4739" w:author="David Recio" w:date="2022-06-27T11:41:00Z"/>
                <w:del w:id="4740" w:author="David Recio Arnés" w:date="2022-06-27T22:03:00Z"/>
                <w:moveFrom w:id="4741" w:author="David Recio Arnés" w:date="2022-06-27T19:07:00Z"/>
                <w:sz w:val="20"/>
                <w:szCs w:val="20"/>
              </w:rPr>
            </w:pPr>
            <w:moveFrom w:id="4742" w:author="David Recio Arnés" w:date="2022-06-27T19:07:00Z">
              <w:ins w:id="4743" w:author="David Recio" w:date="2022-06-27T11:41:00Z">
                <w:del w:id="4744" w:author="David Recio Arnés" w:date="2022-06-27T22:03:00Z">
                  <w:r w:rsidRPr="003E36DD" w:rsidDel="005A45D4">
                    <w:rPr>
                      <w:sz w:val="20"/>
                      <w:szCs w:val="20"/>
                    </w:rPr>
                    <w:delText>-</w:delText>
                  </w:r>
                </w:del>
              </w:ins>
            </w:moveFrom>
          </w:p>
        </w:tc>
        <w:tc>
          <w:tcPr>
            <w:tcW w:w="1551" w:type="dxa"/>
            <w:tcPrChange w:id="4745" w:author="David Recio Arnés" w:date="2022-06-27T19:07:00Z">
              <w:tcPr>
                <w:tcW w:w="1727" w:type="dxa"/>
                <w:gridSpan w:val="2"/>
              </w:tcPr>
            </w:tcPrChange>
          </w:tcPr>
          <w:p w14:paraId="48F61271" w14:textId="6BBA33EB" w:rsidR="003E36DD" w:rsidRPr="003E36DD" w:rsidDel="005A45D4" w:rsidRDefault="003E36DD" w:rsidP="00E36010">
            <w:pPr>
              <w:rPr>
                <w:ins w:id="4746" w:author="David Recio" w:date="2022-06-27T11:41:00Z"/>
                <w:del w:id="4747" w:author="David Recio Arnés" w:date="2022-06-27T22:03:00Z"/>
                <w:moveFrom w:id="4748" w:author="David Recio Arnés" w:date="2022-06-27T19:07:00Z"/>
                <w:sz w:val="20"/>
                <w:szCs w:val="20"/>
              </w:rPr>
            </w:pPr>
            <w:moveFrom w:id="4749" w:author="David Recio Arnés" w:date="2022-06-27T19:07:00Z">
              <w:ins w:id="4750" w:author="David Recio" w:date="2022-06-27T11:41:00Z">
                <w:del w:id="4751" w:author="David Recio Arnés" w:date="2022-06-27T22:03:00Z">
                  <w:r w:rsidRPr="003E36DD" w:rsidDel="005A45D4">
                    <w:rPr>
                      <w:sz w:val="20"/>
                      <w:szCs w:val="20"/>
                    </w:rPr>
                    <w:delText>404-Not Found</w:delText>
                  </w:r>
                </w:del>
              </w:ins>
            </w:moveFrom>
          </w:p>
        </w:tc>
      </w:tr>
      <w:tr w:rsidR="003E36DD" w:rsidDel="005A45D4" w14:paraId="6247F988" w14:textId="4F0AA276" w:rsidTr="009A001F">
        <w:trPr>
          <w:trHeight w:val="395"/>
          <w:jc w:val="center"/>
          <w:ins w:id="4752" w:author="David Recio" w:date="2022-06-27T11:41:00Z"/>
          <w:del w:id="4753" w:author="David Recio Arnés" w:date="2022-06-27T22:03:00Z"/>
          <w:trPrChange w:id="4754" w:author="David Recio Arnés" w:date="2022-06-27T19:07:00Z">
            <w:trPr>
              <w:gridBefore w:val="2"/>
              <w:trHeight w:val="418"/>
            </w:trPr>
          </w:trPrChange>
        </w:trPr>
        <w:tc>
          <w:tcPr>
            <w:tcW w:w="1001" w:type="dxa"/>
            <w:vMerge w:val="restart"/>
            <w:shd w:val="clear" w:color="auto" w:fill="BDD6EE" w:themeFill="accent5" w:themeFillTint="66"/>
            <w:tcPrChange w:id="4755" w:author="David Recio Arnés" w:date="2022-06-27T19:07:00Z">
              <w:tcPr>
                <w:tcW w:w="1083" w:type="dxa"/>
                <w:gridSpan w:val="2"/>
                <w:vMerge w:val="restart"/>
                <w:shd w:val="clear" w:color="auto" w:fill="BDD6EE" w:themeFill="accent5" w:themeFillTint="66"/>
              </w:tcPr>
            </w:tcPrChange>
          </w:tcPr>
          <w:p w14:paraId="4500718D" w14:textId="23D4CB7C" w:rsidR="003E36DD" w:rsidRPr="003E36DD" w:rsidDel="005A45D4" w:rsidRDefault="003E36DD" w:rsidP="003E36DD">
            <w:pPr>
              <w:rPr>
                <w:ins w:id="4756" w:author="David Recio" w:date="2022-06-27T11:41:00Z"/>
                <w:del w:id="4757" w:author="David Recio Arnés" w:date="2022-06-27T22:03:00Z"/>
                <w:moveFrom w:id="4758" w:author="David Recio Arnés" w:date="2022-06-27T19:07:00Z"/>
                <w:sz w:val="20"/>
                <w:szCs w:val="20"/>
                <w:rPrChange w:id="4759" w:author="David Recio" w:date="2022-06-27T11:43:00Z">
                  <w:rPr>
                    <w:ins w:id="4760" w:author="David Recio" w:date="2022-06-27T11:41:00Z"/>
                    <w:del w:id="4761" w:author="David Recio Arnés" w:date="2022-06-27T22:03:00Z"/>
                    <w:moveFrom w:id="4762" w:author="David Recio Arnés" w:date="2022-06-27T19:07:00Z"/>
                  </w:rPr>
                </w:rPrChange>
              </w:rPr>
            </w:pPr>
            <w:moveFrom w:id="4763" w:author="David Recio Arnés" w:date="2022-06-27T19:07:00Z">
              <w:ins w:id="4764" w:author="David Recio" w:date="2022-06-27T11:41:00Z">
                <w:del w:id="4765" w:author="David Recio Arnés" w:date="2022-06-27T22:03:00Z">
                  <w:r w:rsidRPr="003E36DD" w:rsidDel="005A45D4">
                    <w:rPr>
                      <w:sz w:val="20"/>
                      <w:szCs w:val="20"/>
                      <w:rPrChange w:id="4766" w:author="David Recio" w:date="2022-06-27T11:43:00Z">
                        <w:rPr/>
                      </w:rPrChange>
                    </w:rPr>
                    <w:delText>GET</w:delText>
                  </w:r>
                </w:del>
              </w:ins>
            </w:moveFrom>
          </w:p>
        </w:tc>
        <w:tc>
          <w:tcPr>
            <w:tcW w:w="3608" w:type="dxa"/>
            <w:vMerge w:val="restart"/>
            <w:tcPrChange w:id="4767" w:author="David Recio Arnés" w:date="2022-06-27T19:07:00Z">
              <w:tcPr>
                <w:tcW w:w="3966" w:type="dxa"/>
                <w:gridSpan w:val="4"/>
                <w:vMerge w:val="restart"/>
              </w:tcPr>
            </w:tcPrChange>
          </w:tcPr>
          <w:p w14:paraId="3D10F82D" w14:textId="4DCC9292" w:rsidR="003E36DD" w:rsidRPr="003E36DD" w:rsidDel="005A45D4" w:rsidRDefault="003E36DD" w:rsidP="003E36DD">
            <w:pPr>
              <w:rPr>
                <w:ins w:id="4768" w:author="David Recio" w:date="2022-06-27T11:41:00Z"/>
                <w:del w:id="4769" w:author="David Recio Arnés" w:date="2022-06-27T22:03:00Z"/>
                <w:moveFrom w:id="4770" w:author="David Recio Arnés" w:date="2022-06-27T19:07:00Z"/>
                <w:sz w:val="20"/>
                <w:szCs w:val="20"/>
              </w:rPr>
            </w:pPr>
            <w:moveFrom w:id="4771" w:author="David Recio Arnés" w:date="2022-06-27T19:07:00Z">
              <w:ins w:id="4772" w:author="David Recio" w:date="2022-06-27T11:42:00Z">
                <w:del w:id="4773" w:author="David Recio Arnés" w:date="2022-06-27T22:03:00Z">
                  <w:r w:rsidRPr="003E36DD" w:rsidDel="005A45D4">
                    <w:rPr>
                      <w:sz w:val="20"/>
                      <w:szCs w:val="20"/>
                    </w:rPr>
                    <w:delText>/usuarios/:idUsuarios/notas/:id</w:delText>
                  </w:r>
                </w:del>
              </w:ins>
            </w:moveFrom>
          </w:p>
        </w:tc>
        <w:tc>
          <w:tcPr>
            <w:tcW w:w="1828" w:type="dxa"/>
            <w:vMerge w:val="restart"/>
            <w:tcPrChange w:id="4774" w:author="David Recio Arnés" w:date="2022-06-27T19:07:00Z">
              <w:tcPr>
                <w:tcW w:w="2066" w:type="dxa"/>
                <w:gridSpan w:val="3"/>
                <w:vMerge w:val="restart"/>
              </w:tcPr>
            </w:tcPrChange>
          </w:tcPr>
          <w:p w14:paraId="4F0DBAE7" w14:textId="6E7287CA" w:rsidR="003E36DD" w:rsidRPr="003E36DD" w:rsidDel="005A45D4" w:rsidRDefault="003E36DD" w:rsidP="003E36DD">
            <w:pPr>
              <w:rPr>
                <w:ins w:id="4775" w:author="David Recio" w:date="2022-06-27T11:41:00Z"/>
                <w:del w:id="4776" w:author="David Recio Arnés" w:date="2022-06-27T22:03:00Z"/>
                <w:moveFrom w:id="4777" w:author="David Recio Arnés" w:date="2022-06-27T19:07:00Z"/>
                <w:sz w:val="20"/>
                <w:szCs w:val="20"/>
              </w:rPr>
            </w:pPr>
            <w:moveFrom w:id="4778" w:author="David Recio Arnés" w:date="2022-06-27T19:07:00Z">
              <w:ins w:id="4779" w:author="David Recio" w:date="2022-06-27T11:41:00Z">
                <w:del w:id="4780" w:author="David Recio Arnés" w:date="2022-06-27T22:03:00Z">
                  <w:r w:rsidRPr="003E36DD" w:rsidDel="005A45D4">
                    <w:rPr>
                      <w:sz w:val="20"/>
                      <w:szCs w:val="20"/>
                    </w:rPr>
                    <w:delText xml:space="preserve">Obtiene </w:delText>
                  </w:r>
                </w:del>
              </w:ins>
              <w:ins w:id="4781" w:author="David Recio" w:date="2022-06-27T11:45:00Z">
                <w:del w:id="4782" w:author="David Recio Arnés" w:date="2022-06-27T22:03:00Z">
                  <w:r w:rsidDel="005A45D4">
                    <w:rPr>
                      <w:sz w:val="20"/>
                      <w:szCs w:val="20"/>
                    </w:rPr>
                    <w:delText xml:space="preserve">una nota en concreto de un usuario </w:delText>
                  </w:r>
                </w:del>
              </w:ins>
              <w:ins w:id="4783" w:author="David Recio" w:date="2022-06-27T11:41:00Z">
                <w:del w:id="4784" w:author="David Recio Arnés" w:date="2022-06-27T22:03:00Z">
                  <w:r w:rsidRPr="003E36DD" w:rsidDel="005A45D4">
                    <w:rPr>
                      <w:sz w:val="20"/>
                      <w:szCs w:val="20"/>
                    </w:rPr>
                    <w:delText>en concreto</w:delText>
                  </w:r>
                </w:del>
              </w:ins>
            </w:moveFrom>
          </w:p>
        </w:tc>
        <w:tc>
          <w:tcPr>
            <w:tcW w:w="1739" w:type="dxa"/>
            <w:vMerge w:val="restart"/>
            <w:tcPrChange w:id="4785" w:author="David Recio Arnés" w:date="2022-06-27T19:07:00Z">
              <w:tcPr>
                <w:tcW w:w="1842" w:type="dxa"/>
                <w:gridSpan w:val="3"/>
                <w:vMerge w:val="restart"/>
              </w:tcPr>
            </w:tcPrChange>
          </w:tcPr>
          <w:p w14:paraId="5CC8009D" w14:textId="6390E92B" w:rsidR="003E36DD" w:rsidRPr="003E36DD" w:rsidDel="005A45D4" w:rsidRDefault="003E36DD" w:rsidP="003E36DD">
            <w:pPr>
              <w:rPr>
                <w:ins w:id="4786" w:author="David Recio" w:date="2022-06-27T11:41:00Z"/>
                <w:del w:id="4787" w:author="David Recio Arnés" w:date="2022-06-27T22:03:00Z"/>
                <w:moveFrom w:id="4788" w:author="David Recio Arnés" w:date="2022-06-27T19:07:00Z"/>
                <w:sz w:val="20"/>
                <w:szCs w:val="20"/>
              </w:rPr>
            </w:pPr>
            <w:moveFrom w:id="4789" w:author="David Recio Arnés" w:date="2022-06-27T19:07:00Z">
              <w:ins w:id="4790" w:author="David Recio" w:date="2022-06-27T11:41:00Z">
                <w:del w:id="4791" w:author="David Recio Arnés" w:date="2022-06-27T22:03:00Z">
                  <w:r w:rsidRPr="003E36DD" w:rsidDel="005A45D4">
                    <w:rPr>
                      <w:sz w:val="20"/>
                      <w:szCs w:val="20"/>
                    </w:rPr>
                    <w:delText>JSON</w:delText>
                  </w:r>
                </w:del>
              </w:ins>
            </w:moveFrom>
          </w:p>
        </w:tc>
        <w:tc>
          <w:tcPr>
            <w:tcW w:w="1551" w:type="dxa"/>
            <w:tcPrChange w:id="4792" w:author="David Recio Arnés" w:date="2022-06-27T19:07:00Z">
              <w:tcPr>
                <w:tcW w:w="1727" w:type="dxa"/>
                <w:gridSpan w:val="2"/>
              </w:tcPr>
            </w:tcPrChange>
          </w:tcPr>
          <w:p w14:paraId="7FCC78EC" w14:textId="534D1425" w:rsidR="003E36DD" w:rsidRPr="003E36DD" w:rsidDel="005A45D4" w:rsidRDefault="003E36DD" w:rsidP="003E36DD">
            <w:pPr>
              <w:rPr>
                <w:ins w:id="4793" w:author="David Recio" w:date="2022-06-27T11:41:00Z"/>
                <w:del w:id="4794" w:author="David Recio Arnés" w:date="2022-06-27T22:03:00Z"/>
                <w:moveFrom w:id="4795" w:author="David Recio Arnés" w:date="2022-06-27T19:07:00Z"/>
                <w:sz w:val="20"/>
                <w:szCs w:val="20"/>
              </w:rPr>
            </w:pPr>
            <w:moveFrom w:id="4796" w:author="David Recio Arnés" w:date="2022-06-27T19:07:00Z">
              <w:ins w:id="4797" w:author="David Recio" w:date="2022-06-27T11:41:00Z">
                <w:del w:id="4798" w:author="David Recio Arnés" w:date="2022-06-27T22:03:00Z">
                  <w:r w:rsidRPr="003E36DD" w:rsidDel="005A45D4">
                    <w:rPr>
                      <w:sz w:val="20"/>
                      <w:szCs w:val="20"/>
                    </w:rPr>
                    <w:delText>200-OK</w:delText>
                  </w:r>
                </w:del>
              </w:ins>
            </w:moveFrom>
          </w:p>
        </w:tc>
      </w:tr>
      <w:tr w:rsidR="003E36DD" w:rsidDel="005A45D4" w14:paraId="1389412C" w14:textId="1D7AD076" w:rsidTr="009A001F">
        <w:trPr>
          <w:trHeight w:val="756"/>
          <w:jc w:val="center"/>
          <w:ins w:id="4799" w:author="David Recio" w:date="2022-06-27T11:41:00Z"/>
          <w:del w:id="4800" w:author="David Recio Arnés" w:date="2022-06-27T22:03:00Z"/>
          <w:trPrChange w:id="4801" w:author="David Recio Arnés" w:date="2022-06-27T19:07:00Z">
            <w:trPr>
              <w:gridBefore w:val="2"/>
              <w:trHeight w:val="327"/>
            </w:trPr>
          </w:trPrChange>
        </w:trPr>
        <w:tc>
          <w:tcPr>
            <w:tcW w:w="1001" w:type="dxa"/>
            <w:vMerge/>
            <w:shd w:val="clear" w:color="auto" w:fill="BDD6EE" w:themeFill="accent5" w:themeFillTint="66"/>
            <w:tcPrChange w:id="4802" w:author="David Recio Arnés" w:date="2022-06-27T19:07:00Z">
              <w:tcPr>
                <w:tcW w:w="1083" w:type="dxa"/>
                <w:gridSpan w:val="2"/>
                <w:vMerge/>
                <w:shd w:val="clear" w:color="auto" w:fill="BDD6EE" w:themeFill="accent5" w:themeFillTint="66"/>
              </w:tcPr>
            </w:tcPrChange>
          </w:tcPr>
          <w:p w14:paraId="7E3CC3B9" w14:textId="66076C98" w:rsidR="003E36DD" w:rsidRPr="003E36DD" w:rsidDel="005A45D4" w:rsidRDefault="003E36DD" w:rsidP="003E36DD">
            <w:pPr>
              <w:rPr>
                <w:ins w:id="4803" w:author="David Recio" w:date="2022-06-27T11:41:00Z"/>
                <w:del w:id="4804" w:author="David Recio Arnés" w:date="2022-06-27T22:03:00Z"/>
                <w:moveFrom w:id="4805" w:author="David Recio Arnés" w:date="2022-06-27T19:07:00Z"/>
                <w:sz w:val="20"/>
                <w:szCs w:val="20"/>
                <w:rPrChange w:id="4806" w:author="David Recio" w:date="2022-06-27T11:43:00Z">
                  <w:rPr>
                    <w:ins w:id="4807" w:author="David Recio" w:date="2022-06-27T11:41:00Z"/>
                    <w:del w:id="4808" w:author="David Recio Arnés" w:date="2022-06-27T22:03:00Z"/>
                    <w:moveFrom w:id="4809" w:author="David Recio Arnés" w:date="2022-06-27T19:07:00Z"/>
                  </w:rPr>
                </w:rPrChange>
              </w:rPr>
            </w:pPr>
          </w:p>
        </w:tc>
        <w:tc>
          <w:tcPr>
            <w:tcW w:w="3608" w:type="dxa"/>
            <w:vMerge/>
            <w:tcPrChange w:id="4810" w:author="David Recio Arnés" w:date="2022-06-27T19:07:00Z">
              <w:tcPr>
                <w:tcW w:w="3966" w:type="dxa"/>
                <w:gridSpan w:val="4"/>
                <w:vMerge/>
              </w:tcPr>
            </w:tcPrChange>
          </w:tcPr>
          <w:p w14:paraId="7C2D90EE" w14:textId="45DDFA5B" w:rsidR="003E36DD" w:rsidRPr="003E36DD" w:rsidDel="005A45D4" w:rsidRDefault="003E36DD" w:rsidP="003E36DD">
            <w:pPr>
              <w:rPr>
                <w:ins w:id="4811" w:author="David Recio" w:date="2022-06-27T11:41:00Z"/>
                <w:del w:id="4812" w:author="David Recio Arnés" w:date="2022-06-27T22:03:00Z"/>
                <w:moveFrom w:id="4813" w:author="David Recio Arnés" w:date="2022-06-27T19:07:00Z"/>
                <w:sz w:val="20"/>
                <w:szCs w:val="20"/>
              </w:rPr>
            </w:pPr>
          </w:p>
        </w:tc>
        <w:tc>
          <w:tcPr>
            <w:tcW w:w="1828" w:type="dxa"/>
            <w:vMerge/>
            <w:tcPrChange w:id="4814" w:author="David Recio Arnés" w:date="2022-06-27T19:07:00Z">
              <w:tcPr>
                <w:tcW w:w="2066" w:type="dxa"/>
                <w:gridSpan w:val="3"/>
                <w:vMerge/>
              </w:tcPr>
            </w:tcPrChange>
          </w:tcPr>
          <w:p w14:paraId="7B1DFD0F" w14:textId="6FDA478D" w:rsidR="003E36DD" w:rsidRPr="003E36DD" w:rsidDel="005A45D4" w:rsidRDefault="003E36DD" w:rsidP="003E36DD">
            <w:pPr>
              <w:rPr>
                <w:ins w:id="4815" w:author="David Recio" w:date="2022-06-27T11:41:00Z"/>
                <w:del w:id="4816" w:author="David Recio Arnés" w:date="2022-06-27T22:03:00Z"/>
                <w:moveFrom w:id="4817" w:author="David Recio Arnés" w:date="2022-06-27T19:07:00Z"/>
                <w:sz w:val="20"/>
                <w:szCs w:val="20"/>
              </w:rPr>
            </w:pPr>
          </w:p>
        </w:tc>
        <w:tc>
          <w:tcPr>
            <w:tcW w:w="1739" w:type="dxa"/>
            <w:vMerge/>
            <w:tcPrChange w:id="4818" w:author="David Recio Arnés" w:date="2022-06-27T19:07:00Z">
              <w:tcPr>
                <w:tcW w:w="1842" w:type="dxa"/>
                <w:gridSpan w:val="3"/>
                <w:vMerge/>
              </w:tcPr>
            </w:tcPrChange>
          </w:tcPr>
          <w:p w14:paraId="4882195E" w14:textId="23F7EBE7" w:rsidR="003E36DD" w:rsidRPr="003E36DD" w:rsidDel="005A45D4" w:rsidRDefault="003E36DD" w:rsidP="003E36DD">
            <w:pPr>
              <w:rPr>
                <w:ins w:id="4819" w:author="David Recio" w:date="2022-06-27T11:41:00Z"/>
                <w:del w:id="4820" w:author="David Recio Arnés" w:date="2022-06-27T22:03:00Z"/>
                <w:moveFrom w:id="4821" w:author="David Recio Arnés" w:date="2022-06-27T19:07:00Z"/>
                <w:sz w:val="20"/>
                <w:szCs w:val="20"/>
              </w:rPr>
            </w:pPr>
          </w:p>
        </w:tc>
        <w:tc>
          <w:tcPr>
            <w:tcW w:w="1551" w:type="dxa"/>
            <w:tcPrChange w:id="4822" w:author="David Recio Arnés" w:date="2022-06-27T19:07:00Z">
              <w:tcPr>
                <w:tcW w:w="1727" w:type="dxa"/>
                <w:gridSpan w:val="2"/>
              </w:tcPr>
            </w:tcPrChange>
          </w:tcPr>
          <w:p w14:paraId="4213FACC" w14:textId="1F6FC239" w:rsidR="003E36DD" w:rsidRPr="003E36DD" w:rsidDel="005A45D4" w:rsidRDefault="003E36DD" w:rsidP="003E36DD">
            <w:pPr>
              <w:rPr>
                <w:ins w:id="4823" w:author="David Recio" w:date="2022-06-27T11:41:00Z"/>
                <w:del w:id="4824" w:author="David Recio Arnés" w:date="2022-06-27T22:03:00Z"/>
                <w:moveFrom w:id="4825" w:author="David Recio Arnés" w:date="2022-06-27T19:07:00Z"/>
                <w:sz w:val="20"/>
                <w:szCs w:val="20"/>
              </w:rPr>
            </w:pPr>
            <w:moveFrom w:id="4826" w:author="David Recio Arnés" w:date="2022-06-27T19:07:00Z">
              <w:ins w:id="4827" w:author="David Recio" w:date="2022-06-27T11:41:00Z">
                <w:del w:id="4828" w:author="David Recio Arnés" w:date="2022-06-27T22:03:00Z">
                  <w:r w:rsidRPr="003E36DD" w:rsidDel="005A45D4">
                    <w:rPr>
                      <w:sz w:val="20"/>
                      <w:szCs w:val="20"/>
                    </w:rPr>
                    <w:delText>500-Internal Server Error</w:delText>
                  </w:r>
                </w:del>
              </w:ins>
            </w:moveFrom>
          </w:p>
        </w:tc>
      </w:tr>
      <w:tr w:rsidR="003E36DD" w:rsidDel="005A45D4" w14:paraId="04941562" w14:textId="7734EDE4" w:rsidTr="009A001F">
        <w:tblPrEx>
          <w:tblPrExChange w:id="4829" w:author="David Recio Arnés" w:date="2022-06-27T19:07:00Z">
            <w:tblPrEx>
              <w:tblW w:w="9727" w:type="dxa"/>
            </w:tblPrEx>
          </w:tblPrExChange>
        </w:tblPrEx>
        <w:trPr>
          <w:trHeight w:val="485"/>
          <w:jc w:val="center"/>
          <w:ins w:id="4830" w:author="David Recio" w:date="2022-06-27T11:41:00Z"/>
          <w:del w:id="4831" w:author="David Recio Arnés" w:date="2022-06-27T22:03:00Z"/>
          <w:trPrChange w:id="4832" w:author="David Recio Arnés" w:date="2022-06-27T19:07:00Z">
            <w:trPr>
              <w:gridAfter w:val="0"/>
              <w:trHeight w:val="485"/>
            </w:trPr>
          </w:trPrChange>
        </w:trPr>
        <w:tc>
          <w:tcPr>
            <w:tcW w:w="1001" w:type="dxa"/>
            <w:vMerge w:val="restart"/>
            <w:shd w:val="clear" w:color="auto" w:fill="BDD6EE" w:themeFill="accent5" w:themeFillTint="66"/>
            <w:tcPrChange w:id="4833" w:author="David Recio Arnés" w:date="2022-06-27T19:07:00Z">
              <w:tcPr>
                <w:tcW w:w="1001" w:type="dxa"/>
                <w:vMerge w:val="restart"/>
                <w:shd w:val="clear" w:color="auto" w:fill="BDD6EE" w:themeFill="accent5" w:themeFillTint="66"/>
              </w:tcPr>
            </w:tcPrChange>
          </w:tcPr>
          <w:p w14:paraId="1395FF64" w14:textId="7C58E159" w:rsidR="003E36DD" w:rsidRPr="003E36DD" w:rsidDel="005A45D4" w:rsidRDefault="003E36DD" w:rsidP="003E36DD">
            <w:pPr>
              <w:rPr>
                <w:ins w:id="4834" w:author="David Recio" w:date="2022-06-27T11:41:00Z"/>
                <w:del w:id="4835" w:author="David Recio Arnés" w:date="2022-06-27T22:03:00Z"/>
                <w:moveFrom w:id="4836" w:author="David Recio Arnés" w:date="2022-06-27T19:07:00Z"/>
                <w:sz w:val="20"/>
                <w:szCs w:val="20"/>
                <w:rPrChange w:id="4837" w:author="David Recio" w:date="2022-06-27T11:43:00Z">
                  <w:rPr>
                    <w:ins w:id="4838" w:author="David Recio" w:date="2022-06-27T11:41:00Z"/>
                    <w:del w:id="4839" w:author="David Recio Arnés" w:date="2022-06-27T22:03:00Z"/>
                    <w:moveFrom w:id="4840" w:author="David Recio Arnés" w:date="2022-06-27T19:07:00Z"/>
                  </w:rPr>
                </w:rPrChange>
              </w:rPr>
            </w:pPr>
            <w:moveFrom w:id="4841" w:author="David Recio Arnés" w:date="2022-06-27T19:07:00Z">
              <w:ins w:id="4842" w:author="David Recio" w:date="2022-06-27T11:41:00Z">
                <w:del w:id="4843" w:author="David Recio Arnés" w:date="2022-06-27T22:03:00Z">
                  <w:r w:rsidRPr="003E36DD" w:rsidDel="005A45D4">
                    <w:rPr>
                      <w:sz w:val="20"/>
                      <w:szCs w:val="20"/>
                      <w:rPrChange w:id="4844" w:author="David Recio" w:date="2022-06-27T11:43:00Z">
                        <w:rPr/>
                      </w:rPrChange>
                    </w:rPr>
                    <w:delText>PUT</w:delText>
                  </w:r>
                </w:del>
              </w:ins>
            </w:moveFrom>
          </w:p>
        </w:tc>
        <w:tc>
          <w:tcPr>
            <w:tcW w:w="3608" w:type="dxa"/>
            <w:vMerge w:val="restart"/>
            <w:tcPrChange w:id="4845" w:author="David Recio Arnés" w:date="2022-06-27T19:07:00Z">
              <w:tcPr>
                <w:tcW w:w="3608" w:type="dxa"/>
                <w:gridSpan w:val="4"/>
                <w:vMerge w:val="restart"/>
              </w:tcPr>
            </w:tcPrChange>
          </w:tcPr>
          <w:p w14:paraId="7C7360F6" w14:textId="7A90299F" w:rsidR="003E36DD" w:rsidRPr="003E36DD" w:rsidDel="005A45D4" w:rsidRDefault="003E36DD" w:rsidP="003E36DD">
            <w:pPr>
              <w:rPr>
                <w:ins w:id="4846" w:author="David Recio" w:date="2022-06-27T11:41:00Z"/>
                <w:del w:id="4847" w:author="David Recio Arnés" w:date="2022-06-27T22:03:00Z"/>
                <w:moveFrom w:id="4848" w:author="David Recio Arnés" w:date="2022-06-27T19:07:00Z"/>
                <w:sz w:val="20"/>
                <w:szCs w:val="20"/>
              </w:rPr>
            </w:pPr>
            <w:moveFrom w:id="4849" w:author="David Recio Arnés" w:date="2022-06-27T19:07:00Z">
              <w:ins w:id="4850" w:author="David Recio" w:date="2022-06-27T11:42:00Z">
                <w:del w:id="4851" w:author="David Recio Arnés" w:date="2022-06-27T22:03:00Z">
                  <w:r w:rsidRPr="003E36DD" w:rsidDel="005A45D4">
                    <w:rPr>
                      <w:sz w:val="20"/>
                      <w:szCs w:val="20"/>
                    </w:rPr>
                    <w:delText>/usuarios/:idUsuarios/notas/:id</w:delText>
                  </w:r>
                </w:del>
              </w:ins>
            </w:moveFrom>
          </w:p>
        </w:tc>
        <w:tc>
          <w:tcPr>
            <w:tcW w:w="1828" w:type="dxa"/>
            <w:vMerge w:val="restart"/>
            <w:tcPrChange w:id="4852" w:author="David Recio Arnés" w:date="2022-06-27T19:07:00Z">
              <w:tcPr>
                <w:tcW w:w="1828" w:type="dxa"/>
                <w:gridSpan w:val="2"/>
                <w:vMerge w:val="restart"/>
              </w:tcPr>
            </w:tcPrChange>
          </w:tcPr>
          <w:p w14:paraId="715BC210" w14:textId="3077EF1C" w:rsidR="003E36DD" w:rsidRPr="003E36DD" w:rsidDel="005A45D4" w:rsidRDefault="003E36DD" w:rsidP="003E36DD">
            <w:pPr>
              <w:rPr>
                <w:ins w:id="4853" w:author="David Recio" w:date="2022-06-27T11:41:00Z"/>
                <w:del w:id="4854" w:author="David Recio Arnés" w:date="2022-06-27T22:03:00Z"/>
                <w:moveFrom w:id="4855" w:author="David Recio Arnés" w:date="2022-06-27T19:07:00Z"/>
                <w:sz w:val="20"/>
                <w:szCs w:val="20"/>
              </w:rPr>
            </w:pPr>
            <w:moveFrom w:id="4856" w:author="David Recio Arnés" w:date="2022-06-27T19:07:00Z">
              <w:ins w:id="4857" w:author="David Recio" w:date="2022-06-27T11:45:00Z">
                <w:del w:id="4858" w:author="David Recio Arnés" w:date="2022-06-27T22:03:00Z">
                  <w:r w:rsidDel="005A45D4">
                    <w:rPr>
                      <w:sz w:val="20"/>
                      <w:szCs w:val="20"/>
                    </w:rPr>
                    <w:delText xml:space="preserve">Actualiza una nota en concreto de un usuario </w:delText>
                  </w:r>
                  <w:r w:rsidRPr="003E36DD" w:rsidDel="005A45D4">
                    <w:rPr>
                      <w:sz w:val="20"/>
                      <w:szCs w:val="20"/>
                    </w:rPr>
                    <w:delText>en concreto</w:delText>
                  </w:r>
                </w:del>
              </w:ins>
            </w:moveFrom>
          </w:p>
        </w:tc>
        <w:tc>
          <w:tcPr>
            <w:tcW w:w="1739" w:type="dxa"/>
            <w:vMerge w:val="restart"/>
            <w:tcPrChange w:id="4859" w:author="David Recio Arnés" w:date="2022-06-27T19:07:00Z">
              <w:tcPr>
                <w:tcW w:w="1739" w:type="dxa"/>
                <w:gridSpan w:val="3"/>
                <w:vMerge w:val="restart"/>
              </w:tcPr>
            </w:tcPrChange>
          </w:tcPr>
          <w:p w14:paraId="6830D406" w14:textId="60C71D3A" w:rsidR="003E36DD" w:rsidRPr="003E36DD" w:rsidDel="005A45D4" w:rsidRDefault="004E7F33" w:rsidP="003E36DD">
            <w:pPr>
              <w:rPr>
                <w:ins w:id="4860" w:author="David Recio" w:date="2022-06-27T11:41:00Z"/>
                <w:del w:id="4861" w:author="David Recio Arnés" w:date="2022-06-27T22:03:00Z"/>
                <w:moveFrom w:id="4862" w:author="David Recio Arnés" w:date="2022-06-27T19:07:00Z"/>
                <w:sz w:val="20"/>
                <w:szCs w:val="20"/>
              </w:rPr>
            </w:pPr>
            <w:moveFrom w:id="4863" w:author="David Recio Arnés" w:date="2022-06-27T19:07:00Z">
              <w:ins w:id="4864" w:author="David Recio" w:date="2022-06-27T12:01:00Z">
                <w:del w:id="4865" w:author="David Recio Arnés" w:date="2022-06-27T22:03:00Z">
                  <w:r w:rsidRPr="003E36DD" w:rsidDel="005A45D4">
                    <w:rPr>
                      <w:sz w:val="20"/>
                      <w:szCs w:val="20"/>
                    </w:rPr>
                    <w:delText>JSON</w:delText>
                  </w:r>
                </w:del>
              </w:ins>
            </w:moveFrom>
          </w:p>
        </w:tc>
        <w:tc>
          <w:tcPr>
            <w:tcW w:w="1551" w:type="dxa"/>
            <w:tcPrChange w:id="4866" w:author="David Recio Arnés" w:date="2022-06-27T19:07:00Z">
              <w:tcPr>
                <w:tcW w:w="1551" w:type="dxa"/>
                <w:gridSpan w:val="2"/>
              </w:tcPr>
            </w:tcPrChange>
          </w:tcPr>
          <w:p w14:paraId="3442DFE5" w14:textId="48F4ED00" w:rsidR="003E36DD" w:rsidRPr="003E36DD" w:rsidDel="005A45D4" w:rsidRDefault="003E36DD" w:rsidP="003E36DD">
            <w:pPr>
              <w:rPr>
                <w:ins w:id="4867" w:author="David Recio" w:date="2022-06-27T11:41:00Z"/>
                <w:del w:id="4868" w:author="David Recio Arnés" w:date="2022-06-27T22:03:00Z"/>
                <w:moveFrom w:id="4869" w:author="David Recio Arnés" w:date="2022-06-27T19:07:00Z"/>
                <w:sz w:val="20"/>
                <w:szCs w:val="20"/>
              </w:rPr>
            </w:pPr>
            <w:moveFrom w:id="4870" w:author="David Recio Arnés" w:date="2022-06-27T19:07:00Z">
              <w:ins w:id="4871" w:author="David Recio" w:date="2022-06-27T11:46:00Z">
                <w:del w:id="4872" w:author="David Recio Arnés" w:date="2022-06-27T22:03:00Z">
                  <w:r w:rsidRPr="003E36DD" w:rsidDel="005A45D4">
                    <w:rPr>
                      <w:sz w:val="20"/>
                      <w:szCs w:val="20"/>
                    </w:rPr>
                    <w:delText>200-OK</w:delText>
                  </w:r>
                </w:del>
              </w:ins>
            </w:moveFrom>
          </w:p>
        </w:tc>
      </w:tr>
      <w:tr w:rsidR="003E36DD" w:rsidDel="005A45D4" w14:paraId="0E8F5D51" w14:textId="7F4C3D43" w:rsidTr="009A001F">
        <w:tblPrEx>
          <w:tblPrExChange w:id="4873" w:author="David Recio Arnés" w:date="2022-06-27T19:07:00Z">
            <w:tblPrEx>
              <w:tblW w:w="9727" w:type="dxa"/>
            </w:tblPrEx>
          </w:tblPrExChange>
        </w:tblPrEx>
        <w:trPr>
          <w:trHeight w:val="485"/>
          <w:jc w:val="center"/>
          <w:ins w:id="4874" w:author="David Recio" w:date="2022-06-27T11:41:00Z"/>
          <w:del w:id="4875" w:author="David Recio Arnés" w:date="2022-06-27T22:03:00Z"/>
          <w:trPrChange w:id="4876" w:author="David Recio Arnés" w:date="2022-06-27T19:07:00Z">
            <w:trPr>
              <w:gridAfter w:val="0"/>
              <w:trHeight w:val="485"/>
            </w:trPr>
          </w:trPrChange>
        </w:trPr>
        <w:tc>
          <w:tcPr>
            <w:tcW w:w="1001" w:type="dxa"/>
            <w:vMerge/>
            <w:shd w:val="clear" w:color="auto" w:fill="BDD6EE" w:themeFill="accent5" w:themeFillTint="66"/>
            <w:tcPrChange w:id="4877" w:author="David Recio Arnés" w:date="2022-06-27T19:07:00Z">
              <w:tcPr>
                <w:tcW w:w="1001" w:type="dxa"/>
                <w:vMerge/>
                <w:shd w:val="clear" w:color="auto" w:fill="BDD6EE" w:themeFill="accent5" w:themeFillTint="66"/>
              </w:tcPr>
            </w:tcPrChange>
          </w:tcPr>
          <w:p w14:paraId="05CB2B0C" w14:textId="44973C50" w:rsidR="003E36DD" w:rsidRPr="003E36DD" w:rsidDel="005A45D4" w:rsidRDefault="003E36DD" w:rsidP="003E36DD">
            <w:pPr>
              <w:rPr>
                <w:ins w:id="4878" w:author="David Recio" w:date="2022-06-27T11:41:00Z"/>
                <w:del w:id="4879" w:author="David Recio Arnés" w:date="2022-06-27T22:03:00Z"/>
                <w:moveFrom w:id="4880" w:author="David Recio Arnés" w:date="2022-06-27T19:07:00Z"/>
                <w:sz w:val="20"/>
                <w:szCs w:val="20"/>
              </w:rPr>
            </w:pPr>
          </w:p>
        </w:tc>
        <w:tc>
          <w:tcPr>
            <w:tcW w:w="3608" w:type="dxa"/>
            <w:vMerge/>
            <w:tcPrChange w:id="4881" w:author="David Recio Arnés" w:date="2022-06-27T19:07:00Z">
              <w:tcPr>
                <w:tcW w:w="3608" w:type="dxa"/>
                <w:gridSpan w:val="4"/>
                <w:vMerge/>
              </w:tcPr>
            </w:tcPrChange>
          </w:tcPr>
          <w:p w14:paraId="5E3F2E0B" w14:textId="78F1A5E5" w:rsidR="003E36DD" w:rsidRPr="003E36DD" w:rsidDel="005A45D4" w:rsidRDefault="003E36DD" w:rsidP="003E36DD">
            <w:pPr>
              <w:rPr>
                <w:ins w:id="4882" w:author="David Recio" w:date="2022-06-27T11:42:00Z"/>
                <w:del w:id="4883" w:author="David Recio Arnés" w:date="2022-06-27T22:03:00Z"/>
                <w:moveFrom w:id="4884" w:author="David Recio Arnés" w:date="2022-06-27T19:07:00Z"/>
                <w:sz w:val="20"/>
                <w:szCs w:val="20"/>
              </w:rPr>
            </w:pPr>
          </w:p>
        </w:tc>
        <w:tc>
          <w:tcPr>
            <w:tcW w:w="1828" w:type="dxa"/>
            <w:vMerge/>
            <w:tcPrChange w:id="4885" w:author="David Recio Arnés" w:date="2022-06-27T19:07:00Z">
              <w:tcPr>
                <w:tcW w:w="1828" w:type="dxa"/>
                <w:gridSpan w:val="2"/>
                <w:vMerge/>
              </w:tcPr>
            </w:tcPrChange>
          </w:tcPr>
          <w:p w14:paraId="38D64F29" w14:textId="6976446A" w:rsidR="003E36DD" w:rsidDel="005A45D4" w:rsidRDefault="003E36DD" w:rsidP="003E36DD">
            <w:pPr>
              <w:rPr>
                <w:ins w:id="4886" w:author="David Recio" w:date="2022-06-27T11:45:00Z"/>
                <w:del w:id="4887" w:author="David Recio Arnés" w:date="2022-06-27T22:03:00Z"/>
                <w:moveFrom w:id="4888" w:author="David Recio Arnés" w:date="2022-06-27T19:07:00Z"/>
                <w:sz w:val="20"/>
                <w:szCs w:val="20"/>
              </w:rPr>
            </w:pPr>
          </w:p>
        </w:tc>
        <w:tc>
          <w:tcPr>
            <w:tcW w:w="1739" w:type="dxa"/>
            <w:vMerge/>
            <w:tcPrChange w:id="4889" w:author="David Recio Arnés" w:date="2022-06-27T19:07:00Z">
              <w:tcPr>
                <w:tcW w:w="1739" w:type="dxa"/>
                <w:gridSpan w:val="3"/>
                <w:vMerge/>
              </w:tcPr>
            </w:tcPrChange>
          </w:tcPr>
          <w:p w14:paraId="10A7B8B5" w14:textId="792B8B05" w:rsidR="003E36DD" w:rsidRPr="003E36DD" w:rsidDel="005A45D4" w:rsidRDefault="003E36DD" w:rsidP="003E36DD">
            <w:pPr>
              <w:rPr>
                <w:ins w:id="4890" w:author="David Recio" w:date="2022-06-27T11:41:00Z"/>
                <w:del w:id="4891" w:author="David Recio Arnés" w:date="2022-06-27T22:03:00Z"/>
                <w:moveFrom w:id="4892" w:author="David Recio Arnés" w:date="2022-06-27T19:07:00Z"/>
                <w:sz w:val="20"/>
                <w:szCs w:val="20"/>
              </w:rPr>
            </w:pPr>
          </w:p>
        </w:tc>
        <w:tc>
          <w:tcPr>
            <w:tcW w:w="1551" w:type="dxa"/>
            <w:tcPrChange w:id="4893" w:author="David Recio Arnés" w:date="2022-06-27T19:07:00Z">
              <w:tcPr>
                <w:tcW w:w="1551" w:type="dxa"/>
                <w:gridSpan w:val="2"/>
              </w:tcPr>
            </w:tcPrChange>
          </w:tcPr>
          <w:p w14:paraId="0D659EF2" w14:textId="7433B8FA" w:rsidR="003E36DD" w:rsidRPr="003E36DD" w:rsidDel="005A45D4" w:rsidRDefault="003E36DD" w:rsidP="003E36DD">
            <w:pPr>
              <w:rPr>
                <w:ins w:id="4894" w:author="David Recio" w:date="2022-06-27T11:41:00Z"/>
                <w:del w:id="4895" w:author="David Recio Arnés" w:date="2022-06-27T22:03:00Z"/>
                <w:moveFrom w:id="4896" w:author="David Recio Arnés" w:date="2022-06-27T19:07:00Z"/>
                <w:sz w:val="20"/>
                <w:szCs w:val="20"/>
              </w:rPr>
            </w:pPr>
            <w:moveFrom w:id="4897" w:author="David Recio Arnés" w:date="2022-06-27T19:07:00Z">
              <w:ins w:id="4898" w:author="David Recio" w:date="2022-06-27T11:47:00Z">
                <w:del w:id="4899" w:author="David Recio Arnés" w:date="2022-06-27T22:03:00Z">
                  <w:r w:rsidRPr="00FA78EB" w:rsidDel="005A45D4">
                    <w:rPr>
                      <w:sz w:val="20"/>
                      <w:szCs w:val="20"/>
                    </w:rPr>
                    <w:delText>400-Bad Request</w:delText>
                  </w:r>
                </w:del>
              </w:ins>
            </w:moveFrom>
          </w:p>
        </w:tc>
      </w:tr>
      <w:tr w:rsidR="003E36DD" w:rsidDel="005A45D4" w14:paraId="4D93A6DB" w14:textId="11A22F57" w:rsidTr="009A001F">
        <w:tblPrEx>
          <w:tblPrExChange w:id="4900" w:author="David Recio Arnés" w:date="2022-06-27T19:07:00Z">
            <w:tblPrEx>
              <w:tblW w:w="9727" w:type="dxa"/>
            </w:tblPrEx>
          </w:tblPrExChange>
        </w:tblPrEx>
        <w:trPr>
          <w:trHeight w:val="533"/>
          <w:jc w:val="center"/>
          <w:ins w:id="4901" w:author="David Recio" w:date="2022-06-27T11:41:00Z"/>
          <w:del w:id="4902" w:author="David Recio Arnés" w:date="2022-06-27T22:03:00Z"/>
          <w:trPrChange w:id="4903" w:author="David Recio Arnés" w:date="2022-06-27T19:07:00Z">
            <w:trPr>
              <w:gridBefore w:val="2"/>
              <w:gridAfter w:val="0"/>
              <w:trHeight w:val="485"/>
            </w:trPr>
          </w:trPrChange>
        </w:trPr>
        <w:tc>
          <w:tcPr>
            <w:tcW w:w="1001" w:type="dxa"/>
            <w:vMerge/>
            <w:shd w:val="clear" w:color="auto" w:fill="BDD6EE" w:themeFill="accent5" w:themeFillTint="66"/>
            <w:tcPrChange w:id="4904" w:author="David Recio Arnés" w:date="2022-06-27T19:07:00Z">
              <w:tcPr>
                <w:tcW w:w="1001" w:type="dxa"/>
                <w:vMerge/>
                <w:shd w:val="clear" w:color="auto" w:fill="BDD6EE" w:themeFill="accent5" w:themeFillTint="66"/>
              </w:tcPr>
            </w:tcPrChange>
          </w:tcPr>
          <w:p w14:paraId="2CFBB721" w14:textId="2AD729A7" w:rsidR="003E36DD" w:rsidRPr="003E36DD" w:rsidDel="005A45D4" w:rsidRDefault="003E36DD" w:rsidP="003E36DD">
            <w:pPr>
              <w:rPr>
                <w:ins w:id="4905" w:author="David Recio" w:date="2022-06-27T11:41:00Z"/>
                <w:del w:id="4906" w:author="David Recio Arnés" w:date="2022-06-27T22:03:00Z"/>
                <w:moveFrom w:id="4907" w:author="David Recio Arnés" w:date="2022-06-27T19:07:00Z"/>
                <w:sz w:val="20"/>
                <w:szCs w:val="20"/>
              </w:rPr>
            </w:pPr>
          </w:p>
        </w:tc>
        <w:tc>
          <w:tcPr>
            <w:tcW w:w="3608" w:type="dxa"/>
            <w:vMerge/>
            <w:tcPrChange w:id="4908" w:author="David Recio Arnés" w:date="2022-06-27T19:07:00Z">
              <w:tcPr>
                <w:tcW w:w="3608" w:type="dxa"/>
                <w:gridSpan w:val="3"/>
                <w:vMerge/>
              </w:tcPr>
            </w:tcPrChange>
          </w:tcPr>
          <w:p w14:paraId="4FAD4A80" w14:textId="1B65BE51" w:rsidR="003E36DD" w:rsidRPr="003E36DD" w:rsidDel="005A45D4" w:rsidRDefault="003E36DD" w:rsidP="003E36DD">
            <w:pPr>
              <w:rPr>
                <w:ins w:id="4909" w:author="David Recio" w:date="2022-06-27T11:42:00Z"/>
                <w:del w:id="4910" w:author="David Recio Arnés" w:date="2022-06-27T22:03:00Z"/>
                <w:moveFrom w:id="4911" w:author="David Recio Arnés" w:date="2022-06-27T19:07:00Z"/>
                <w:sz w:val="20"/>
                <w:szCs w:val="20"/>
              </w:rPr>
            </w:pPr>
          </w:p>
        </w:tc>
        <w:tc>
          <w:tcPr>
            <w:tcW w:w="1828" w:type="dxa"/>
            <w:vMerge/>
            <w:tcPrChange w:id="4912" w:author="David Recio Arnés" w:date="2022-06-27T19:07:00Z">
              <w:tcPr>
                <w:tcW w:w="1828" w:type="dxa"/>
                <w:gridSpan w:val="3"/>
                <w:vMerge/>
              </w:tcPr>
            </w:tcPrChange>
          </w:tcPr>
          <w:p w14:paraId="460FDE5A" w14:textId="2942EA51" w:rsidR="003E36DD" w:rsidDel="005A45D4" w:rsidRDefault="003E36DD" w:rsidP="003E36DD">
            <w:pPr>
              <w:rPr>
                <w:ins w:id="4913" w:author="David Recio" w:date="2022-06-27T11:45:00Z"/>
                <w:del w:id="4914" w:author="David Recio Arnés" w:date="2022-06-27T22:03:00Z"/>
                <w:moveFrom w:id="4915" w:author="David Recio Arnés" w:date="2022-06-27T19:07:00Z"/>
                <w:sz w:val="20"/>
                <w:szCs w:val="20"/>
              </w:rPr>
            </w:pPr>
          </w:p>
        </w:tc>
        <w:tc>
          <w:tcPr>
            <w:tcW w:w="1739" w:type="dxa"/>
            <w:vMerge/>
            <w:tcPrChange w:id="4916" w:author="David Recio Arnés" w:date="2022-06-27T19:07:00Z">
              <w:tcPr>
                <w:tcW w:w="1739" w:type="dxa"/>
                <w:gridSpan w:val="4"/>
                <w:vMerge/>
              </w:tcPr>
            </w:tcPrChange>
          </w:tcPr>
          <w:p w14:paraId="69D1F1F8" w14:textId="0723E472" w:rsidR="003E36DD" w:rsidRPr="003E36DD" w:rsidDel="005A45D4" w:rsidRDefault="003E36DD" w:rsidP="003E36DD">
            <w:pPr>
              <w:rPr>
                <w:ins w:id="4917" w:author="David Recio" w:date="2022-06-27T11:41:00Z"/>
                <w:del w:id="4918" w:author="David Recio Arnés" w:date="2022-06-27T22:03:00Z"/>
                <w:moveFrom w:id="4919" w:author="David Recio Arnés" w:date="2022-06-27T19:07:00Z"/>
                <w:sz w:val="20"/>
                <w:szCs w:val="20"/>
              </w:rPr>
            </w:pPr>
          </w:p>
        </w:tc>
        <w:tc>
          <w:tcPr>
            <w:tcW w:w="1551" w:type="dxa"/>
            <w:tcPrChange w:id="4920" w:author="David Recio Arnés" w:date="2022-06-27T19:07:00Z">
              <w:tcPr>
                <w:tcW w:w="1551" w:type="dxa"/>
                <w:gridSpan w:val="2"/>
              </w:tcPr>
            </w:tcPrChange>
          </w:tcPr>
          <w:p w14:paraId="363C97AD" w14:textId="15D11869" w:rsidR="003E36DD" w:rsidRPr="003E36DD" w:rsidDel="005A45D4" w:rsidRDefault="003E36DD" w:rsidP="003E36DD">
            <w:pPr>
              <w:rPr>
                <w:ins w:id="4921" w:author="David Recio" w:date="2022-06-27T11:41:00Z"/>
                <w:del w:id="4922" w:author="David Recio Arnés" w:date="2022-06-27T22:03:00Z"/>
                <w:moveFrom w:id="4923" w:author="David Recio Arnés" w:date="2022-06-27T19:07:00Z"/>
                <w:sz w:val="20"/>
                <w:szCs w:val="20"/>
              </w:rPr>
            </w:pPr>
            <w:moveFrom w:id="4924" w:author="David Recio Arnés" w:date="2022-06-27T19:07:00Z">
              <w:ins w:id="4925" w:author="David Recio" w:date="2022-06-27T11:47:00Z">
                <w:del w:id="4926" w:author="David Recio Arnés" w:date="2022-06-27T22:03:00Z">
                  <w:r w:rsidRPr="003E36DD" w:rsidDel="005A45D4">
                    <w:rPr>
                      <w:sz w:val="20"/>
                      <w:szCs w:val="20"/>
                    </w:rPr>
                    <w:delText>500-Internal Server Error</w:delText>
                  </w:r>
                </w:del>
              </w:ins>
            </w:moveFrom>
          </w:p>
        </w:tc>
      </w:tr>
      <w:tr w:rsidR="003E36DD" w:rsidDel="005A45D4" w14:paraId="202F144A" w14:textId="08911755" w:rsidTr="009A001F">
        <w:trPr>
          <w:trHeight w:val="347"/>
          <w:jc w:val="center"/>
          <w:ins w:id="4927" w:author="David Recio" w:date="2022-06-27T11:41:00Z"/>
          <w:del w:id="4928" w:author="David Recio Arnés" w:date="2022-06-27T22:03:00Z"/>
          <w:trPrChange w:id="4929" w:author="David Recio Arnés" w:date="2022-06-27T19:07:00Z">
            <w:trPr>
              <w:gridBefore w:val="2"/>
              <w:trHeight w:val="368"/>
            </w:trPr>
          </w:trPrChange>
        </w:trPr>
        <w:tc>
          <w:tcPr>
            <w:tcW w:w="1001" w:type="dxa"/>
            <w:vMerge w:val="restart"/>
            <w:shd w:val="clear" w:color="auto" w:fill="BDD6EE" w:themeFill="accent5" w:themeFillTint="66"/>
            <w:tcPrChange w:id="4930" w:author="David Recio Arnés" w:date="2022-06-27T19:07:00Z">
              <w:tcPr>
                <w:tcW w:w="1083" w:type="dxa"/>
                <w:gridSpan w:val="2"/>
                <w:vMerge w:val="restart"/>
                <w:shd w:val="clear" w:color="auto" w:fill="BDD6EE" w:themeFill="accent5" w:themeFillTint="66"/>
              </w:tcPr>
            </w:tcPrChange>
          </w:tcPr>
          <w:p w14:paraId="40050520" w14:textId="6E5BA673" w:rsidR="003E36DD" w:rsidRPr="003E36DD" w:rsidDel="005A45D4" w:rsidRDefault="003E36DD" w:rsidP="003E36DD">
            <w:pPr>
              <w:rPr>
                <w:ins w:id="4931" w:author="David Recio" w:date="2022-06-27T11:41:00Z"/>
                <w:del w:id="4932" w:author="David Recio Arnés" w:date="2022-06-27T22:03:00Z"/>
                <w:moveFrom w:id="4933" w:author="David Recio Arnés" w:date="2022-06-27T19:07:00Z"/>
                <w:sz w:val="20"/>
                <w:szCs w:val="20"/>
                <w:rPrChange w:id="4934" w:author="David Recio" w:date="2022-06-27T11:43:00Z">
                  <w:rPr>
                    <w:ins w:id="4935" w:author="David Recio" w:date="2022-06-27T11:41:00Z"/>
                    <w:del w:id="4936" w:author="David Recio Arnés" w:date="2022-06-27T22:03:00Z"/>
                    <w:moveFrom w:id="4937" w:author="David Recio Arnés" w:date="2022-06-27T19:07:00Z"/>
                  </w:rPr>
                </w:rPrChange>
              </w:rPr>
            </w:pPr>
            <w:moveFrom w:id="4938" w:author="David Recio Arnés" w:date="2022-06-27T19:07:00Z">
              <w:ins w:id="4939" w:author="David Recio" w:date="2022-06-27T11:41:00Z">
                <w:del w:id="4940" w:author="David Recio Arnés" w:date="2022-06-27T22:03:00Z">
                  <w:r w:rsidRPr="003E36DD" w:rsidDel="005A45D4">
                    <w:rPr>
                      <w:sz w:val="20"/>
                      <w:szCs w:val="20"/>
                      <w:rPrChange w:id="4941" w:author="David Recio" w:date="2022-06-27T11:43:00Z">
                        <w:rPr/>
                      </w:rPrChange>
                    </w:rPr>
                    <w:delText>DELETE</w:delText>
                  </w:r>
                </w:del>
              </w:ins>
            </w:moveFrom>
          </w:p>
        </w:tc>
        <w:tc>
          <w:tcPr>
            <w:tcW w:w="3608" w:type="dxa"/>
            <w:vMerge w:val="restart"/>
            <w:tcPrChange w:id="4942" w:author="David Recio Arnés" w:date="2022-06-27T19:07:00Z">
              <w:tcPr>
                <w:tcW w:w="3966" w:type="dxa"/>
                <w:gridSpan w:val="4"/>
                <w:vMerge w:val="restart"/>
              </w:tcPr>
            </w:tcPrChange>
          </w:tcPr>
          <w:p w14:paraId="1BA28321" w14:textId="19BE4797" w:rsidR="003E36DD" w:rsidRPr="003E36DD" w:rsidDel="005A45D4" w:rsidRDefault="003E36DD" w:rsidP="003E36DD">
            <w:pPr>
              <w:rPr>
                <w:ins w:id="4943" w:author="David Recio" w:date="2022-06-27T11:41:00Z"/>
                <w:del w:id="4944" w:author="David Recio Arnés" w:date="2022-06-27T22:03:00Z"/>
                <w:moveFrom w:id="4945" w:author="David Recio Arnés" w:date="2022-06-27T19:07:00Z"/>
                <w:sz w:val="20"/>
                <w:szCs w:val="20"/>
              </w:rPr>
            </w:pPr>
            <w:moveFrom w:id="4946" w:author="David Recio Arnés" w:date="2022-06-27T19:07:00Z">
              <w:ins w:id="4947" w:author="David Recio" w:date="2022-06-27T11:42:00Z">
                <w:del w:id="4948" w:author="David Recio Arnés" w:date="2022-06-27T22:03:00Z">
                  <w:r w:rsidRPr="003E36DD" w:rsidDel="005A45D4">
                    <w:rPr>
                      <w:sz w:val="20"/>
                      <w:szCs w:val="20"/>
                    </w:rPr>
                    <w:delText>/usuarios/:idUsuarios/notas/:id</w:delText>
                  </w:r>
                </w:del>
              </w:ins>
            </w:moveFrom>
          </w:p>
        </w:tc>
        <w:tc>
          <w:tcPr>
            <w:tcW w:w="1828" w:type="dxa"/>
            <w:vMerge w:val="restart"/>
            <w:tcPrChange w:id="4949" w:author="David Recio Arnés" w:date="2022-06-27T19:07:00Z">
              <w:tcPr>
                <w:tcW w:w="2066" w:type="dxa"/>
                <w:gridSpan w:val="3"/>
                <w:vMerge w:val="restart"/>
              </w:tcPr>
            </w:tcPrChange>
          </w:tcPr>
          <w:p w14:paraId="448D4F0C" w14:textId="31BC23F8" w:rsidR="003E36DD" w:rsidRPr="003E36DD" w:rsidDel="005A45D4" w:rsidRDefault="003E36DD" w:rsidP="003E36DD">
            <w:pPr>
              <w:rPr>
                <w:ins w:id="4950" w:author="David Recio" w:date="2022-06-27T11:41:00Z"/>
                <w:del w:id="4951" w:author="David Recio Arnés" w:date="2022-06-27T22:03:00Z"/>
                <w:moveFrom w:id="4952" w:author="David Recio Arnés" w:date="2022-06-27T19:07:00Z"/>
                <w:sz w:val="20"/>
                <w:szCs w:val="20"/>
              </w:rPr>
            </w:pPr>
            <w:moveFrom w:id="4953" w:author="David Recio Arnés" w:date="2022-06-27T19:07:00Z">
              <w:ins w:id="4954" w:author="David Recio" w:date="2022-06-27T11:41:00Z">
                <w:del w:id="4955" w:author="David Recio Arnés" w:date="2022-06-27T22:03:00Z">
                  <w:r w:rsidRPr="003E36DD" w:rsidDel="005A45D4">
                    <w:rPr>
                      <w:sz w:val="20"/>
                      <w:szCs w:val="20"/>
                    </w:rPr>
                    <w:delText xml:space="preserve">Borra </w:delText>
                  </w:r>
                </w:del>
              </w:ins>
              <w:ins w:id="4956" w:author="David Recio" w:date="2022-06-27T11:45:00Z">
                <w:del w:id="4957" w:author="David Recio Arnés" w:date="2022-06-27T22:03:00Z">
                  <w:r w:rsidDel="005A45D4">
                    <w:rPr>
                      <w:sz w:val="20"/>
                      <w:szCs w:val="20"/>
                    </w:rPr>
                    <w:delText xml:space="preserve">una nota en concreto de un usuario </w:delText>
                  </w:r>
                  <w:r w:rsidRPr="003E36DD" w:rsidDel="005A45D4">
                    <w:rPr>
                      <w:sz w:val="20"/>
                      <w:szCs w:val="20"/>
                    </w:rPr>
                    <w:delText>en concreto</w:delText>
                  </w:r>
                </w:del>
              </w:ins>
            </w:moveFrom>
          </w:p>
        </w:tc>
        <w:tc>
          <w:tcPr>
            <w:tcW w:w="1739" w:type="dxa"/>
            <w:vMerge w:val="restart"/>
            <w:tcPrChange w:id="4958" w:author="David Recio Arnés" w:date="2022-06-27T19:07:00Z">
              <w:tcPr>
                <w:tcW w:w="1842" w:type="dxa"/>
                <w:gridSpan w:val="3"/>
                <w:vMerge w:val="restart"/>
              </w:tcPr>
            </w:tcPrChange>
          </w:tcPr>
          <w:p w14:paraId="7C1E52D3" w14:textId="73E707D6" w:rsidR="003E36DD" w:rsidRPr="003E36DD" w:rsidDel="005A45D4" w:rsidRDefault="003E36DD" w:rsidP="003E36DD">
            <w:pPr>
              <w:rPr>
                <w:ins w:id="4959" w:author="David Recio" w:date="2022-06-27T11:41:00Z"/>
                <w:del w:id="4960" w:author="David Recio Arnés" w:date="2022-06-27T22:03:00Z"/>
                <w:moveFrom w:id="4961" w:author="David Recio Arnés" w:date="2022-06-27T19:07:00Z"/>
                <w:sz w:val="20"/>
                <w:szCs w:val="20"/>
              </w:rPr>
            </w:pPr>
            <w:moveFrom w:id="4962" w:author="David Recio Arnés" w:date="2022-06-27T19:07:00Z">
              <w:ins w:id="4963" w:author="David Recio" w:date="2022-06-27T11:41:00Z">
                <w:del w:id="4964" w:author="David Recio Arnés" w:date="2022-06-27T22:03:00Z">
                  <w:r w:rsidRPr="003E36DD" w:rsidDel="005A45D4">
                    <w:rPr>
                      <w:sz w:val="20"/>
                      <w:szCs w:val="20"/>
                    </w:rPr>
                    <w:delText>-</w:delText>
                  </w:r>
                </w:del>
              </w:ins>
            </w:moveFrom>
          </w:p>
        </w:tc>
        <w:tc>
          <w:tcPr>
            <w:tcW w:w="1551" w:type="dxa"/>
            <w:tcPrChange w:id="4965" w:author="David Recio Arnés" w:date="2022-06-27T19:07:00Z">
              <w:tcPr>
                <w:tcW w:w="1727" w:type="dxa"/>
                <w:gridSpan w:val="2"/>
              </w:tcPr>
            </w:tcPrChange>
          </w:tcPr>
          <w:p w14:paraId="325C7631" w14:textId="728C39C4" w:rsidR="003E36DD" w:rsidRPr="003E36DD" w:rsidDel="005A45D4" w:rsidRDefault="003E36DD" w:rsidP="003E36DD">
            <w:pPr>
              <w:rPr>
                <w:ins w:id="4966" w:author="David Recio" w:date="2022-06-27T11:41:00Z"/>
                <w:del w:id="4967" w:author="David Recio Arnés" w:date="2022-06-27T22:03:00Z"/>
                <w:moveFrom w:id="4968" w:author="David Recio Arnés" w:date="2022-06-27T19:07:00Z"/>
                <w:sz w:val="20"/>
                <w:szCs w:val="20"/>
              </w:rPr>
            </w:pPr>
            <w:moveFrom w:id="4969" w:author="David Recio Arnés" w:date="2022-06-27T19:07:00Z">
              <w:ins w:id="4970" w:author="David Recio" w:date="2022-06-27T11:41:00Z">
                <w:del w:id="4971" w:author="David Recio Arnés" w:date="2022-06-27T22:03:00Z">
                  <w:r w:rsidRPr="003E36DD" w:rsidDel="005A45D4">
                    <w:rPr>
                      <w:sz w:val="20"/>
                      <w:szCs w:val="20"/>
                    </w:rPr>
                    <w:delText>200-OK</w:delText>
                  </w:r>
                </w:del>
              </w:ins>
            </w:moveFrom>
          </w:p>
        </w:tc>
      </w:tr>
      <w:tr w:rsidR="003E36DD" w:rsidDel="005A45D4" w14:paraId="08E82C9F" w14:textId="3683CBFF" w:rsidTr="009A001F">
        <w:trPr>
          <w:trHeight w:val="185"/>
          <w:jc w:val="center"/>
          <w:ins w:id="4972" w:author="David Recio" w:date="2022-06-27T11:41:00Z"/>
          <w:del w:id="4973" w:author="David Recio Arnés" w:date="2022-06-27T22:03:00Z"/>
          <w:trPrChange w:id="4974" w:author="David Recio Arnés" w:date="2022-06-27T19:07:00Z">
            <w:trPr>
              <w:gridBefore w:val="2"/>
              <w:trHeight w:val="196"/>
            </w:trPr>
          </w:trPrChange>
        </w:trPr>
        <w:tc>
          <w:tcPr>
            <w:tcW w:w="1001" w:type="dxa"/>
            <w:vMerge/>
            <w:shd w:val="clear" w:color="auto" w:fill="BDD6EE" w:themeFill="accent5" w:themeFillTint="66"/>
            <w:tcPrChange w:id="4975" w:author="David Recio Arnés" w:date="2022-06-27T19:07:00Z">
              <w:tcPr>
                <w:tcW w:w="1083" w:type="dxa"/>
                <w:gridSpan w:val="2"/>
                <w:vMerge/>
                <w:shd w:val="clear" w:color="auto" w:fill="BDD6EE" w:themeFill="accent5" w:themeFillTint="66"/>
              </w:tcPr>
            </w:tcPrChange>
          </w:tcPr>
          <w:p w14:paraId="492A103B" w14:textId="4138D1F3" w:rsidR="003E36DD" w:rsidRPr="003E36DD" w:rsidDel="005A45D4" w:rsidRDefault="003E36DD" w:rsidP="003E36DD">
            <w:pPr>
              <w:rPr>
                <w:ins w:id="4976" w:author="David Recio" w:date="2022-06-27T11:41:00Z"/>
                <w:del w:id="4977" w:author="David Recio Arnés" w:date="2022-06-27T22:03:00Z"/>
                <w:moveFrom w:id="4978" w:author="David Recio Arnés" w:date="2022-06-27T19:07:00Z"/>
                <w:sz w:val="20"/>
                <w:szCs w:val="20"/>
                <w:rPrChange w:id="4979" w:author="David Recio" w:date="2022-06-27T11:43:00Z">
                  <w:rPr>
                    <w:ins w:id="4980" w:author="David Recio" w:date="2022-06-27T11:41:00Z"/>
                    <w:del w:id="4981" w:author="David Recio Arnés" w:date="2022-06-27T22:03:00Z"/>
                    <w:moveFrom w:id="4982" w:author="David Recio Arnés" w:date="2022-06-27T19:07:00Z"/>
                  </w:rPr>
                </w:rPrChange>
              </w:rPr>
            </w:pPr>
          </w:p>
        </w:tc>
        <w:tc>
          <w:tcPr>
            <w:tcW w:w="3608" w:type="dxa"/>
            <w:vMerge/>
            <w:tcPrChange w:id="4983" w:author="David Recio Arnés" w:date="2022-06-27T19:07:00Z">
              <w:tcPr>
                <w:tcW w:w="3966" w:type="dxa"/>
                <w:gridSpan w:val="4"/>
                <w:vMerge/>
              </w:tcPr>
            </w:tcPrChange>
          </w:tcPr>
          <w:p w14:paraId="6DBD8DDC" w14:textId="3BDB285A" w:rsidR="003E36DD" w:rsidRPr="003E36DD" w:rsidDel="005A45D4" w:rsidRDefault="003E36DD" w:rsidP="003E36DD">
            <w:pPr>
              <w:rPr>
                <w:ins w:id="4984" w:author="David Recio" w:date="2022-06-27T11:41:00Z"/>
                <w:del w:id="4985" w:author="David Recio Arnés" w:date="2022-06-27T22:03:00Z"/>
                <w:moveFrom w:id="4986" w:author="David Recio Arnés" w:date="2022-06-27T19:07:00Z"/>
                <w:sz w:val="20"/>
                <w:szCs w:val="20"/>
              </w:rPr>
            </w:pPr>
          </w:p>
        </w:tc>
        <w:tc>
          <w:tcPr>
            <w:tcW w:w="1828" w:type="dxa"/>
            <w:vMerge/>
            <w:tcPrChange w:id="4987" w:author="David Recio Arnés" w:date="2022-06-27T19:07:00Z">
              <w:tcPr>
                <w:tcW w:w="2066" w:type="dxa"/>
                <w:gridSpan w:val="3"/>
                <w:vMerge/>
              </w:tcPr>
            </w:tcPrChange>
          </w:tcPr>
          <w:p w14:paraId="1BF81661" w14:textId="61A7CCB3" w:rsidR="003E36DD" w:rsidRPr="003E36DD" w:rsidDel="005A45D4" w:rsidRDefault="003E36DD" w:rsidP="003E36DD">
            <w:pPr>
              <w:rPr>
                <w:ins w:id="4988" w:author="David Recio" w:date="2022-06-27T11:41:00Z"/>
                <w:del w:id="4989" w:author="David Recio Arnés" w:date="2022-06-27T22:03:00Z"/>
                <w:moveFrom w:id="4990" w:author="David Recio Arnés" w:date="2022-06-27T19:07:00Z"/>
                <w:sz w:val="20"/>
                <w:szCs w:val="20"/>
              </w:rPr>
            </w:pPr>
          </w:p>
        </w:tc>
        <w:tc>
          <w:tcPr>
            <w:tcW w:w="1739" w:type="dxa"/>
            <w:vMerge/>
            <w:tcPrChange w:id="4991" w:author="David Recio Arnés" w:date="2022-06-27T19:07:00Z">
              <w:tcPr>
                <w:tcW w:w="1842" w:type="dxa"/>
                <w:gridSpan w:val="3"/>
                <w:vMerge/>
              </w:tcPr>
            </w:tcPrChange>
          </w:tcPr>
          <w:p w14:paraId="177F389E" w14:textId="7D64DE38" w:rsidR="003E36DD" w:rsidRPr="003E36DD" w:rsidDel="005A45D4" w:rsidRDefault="003E36DD" w:rsidP="003E36DD">
            <w:pPr>
              <w:rPr>
                <w:ins w:id="4992" w:author="David Recio" w:date="2022-06-27T11:41:00Z"/>
                <w:del w:id="4993" w:author="David Recio Arnés" w:date="2022-06-27T22:03:00Z"/>
                <w:moveFrom w:id="4994" w:author="David Recio Arnés" w:date="2022-06-27T19:07:00Z"/>
                <w:sz w:val="20"/>
                <w:szCs w:val="20"/>
              </w:rPr>
            </w:pPr>
          </w:p>
        </w:tc>
        <w:tc>
          <w:tcPr>
            <w:tcW w:w="1551" w:type="dxa"/>
            <w:tcPrChange w:id="4995" w:author="David Recio Arnés" w:date="2022-06-27T19:07:00Z">
              <w:tcPr>
                <w:tcW w:w="1727" w:type="dxa"/>
                <w:gridSpan w:val="2"/>
              </w:tcPr>
            </w:tcPrChange>
          </w:tcPr>
          <w:p w14:paraId="06ABD3C7" w14:textId="2904C199" w:rsidR="003E36DD" w:rsidRPr="003E36DD" w:rsidDel="005A45D4" w:rsidRDefault="003E36DD" w:rsidP="003E36DD">
            <w:pPr>
              <w:rPr>
                <w:ins w:id="4996" w:author="David Recio" w:date="2022-06-27T11:41:00Z"/>
                <w:del w:id="4997" w:author="David Recio Arnés" w:date="2022-06-27T22:03:00Z"/>
                <w:moveFrom w:id="4998" w:author="David Recio Arnés" w:date="2022-06-27T19:07:00Z"/>
                <w:sz w:val="20"/>
                <w:szCs w:val="20"/>
              </w:rPr>
            </w:pPr>
            <w:moveFrom w:id="4999" w:author="David Recio Arnés" w:date="2022-06-27T19:07:00Z">
              <w:ins w:id="5000" w:author="David Recio" w:date="2022-06-27T11:41:00Z">
                <w:del w:id="5001" w:author="David Recio Arnés" w:date="2022-06-27T22:03:00Z">
                  <w:r w:rsidRPr="003E36DD" w:rsidDel="005A45D4">
                    <w:rPr>
                      <w:sz w:val="20"/>
                      <w:szCs w:val="20"/>
                    </w:rPr>
                    <w:delText>500-Internal Server Error</w:delText>
                  </w:r>
                </w:del>
              </w:ins>
            </w:moveFrom>
          </w:p>
        </w:tc>
      </w:tr>
      <w:tr w:rsidR="003E36DD" w:rsidDel="005A45D4" w14:paraId="770F02A3" w14:textId="1E6093CC" w:rsidTr="009A001F">
        <w:tblPrEx>
          <w:tblPrExChange w:id="5002" w:author="David Recio Arnés" w:date="2022-06-27T19:07:00Z">
            <w:tblPrEx>
              <w:tblW w:w="9727" w:type="dxa"/>
            </w:tblPrEx>
          </w:tblPrExChange>
        </w:tblPrEx>
        <w:trPr>
          <w:trHeight w:val="70"/>
          <w:jc w:val="center"/>
          <w:ins w:id="5003" w:author="David Recio" w:date="2022-06-27T11:41:00Z"/>
          <w:del w:id="5004" w:author="David Recio Arnés" w:date="2022-06-27T22:03:00Z"/>
          <w:trPrChange w:id="5005" w:author="David Recio Arnés" w:date="2022-06-27T19:07:00Z">
            <w:trPr>
              <w:gridBefore w:val="2"/>
              <w:gridAfter w:val="0"/>
              <w:trHeight w:val="2931"/>
            </w:trPr>
          </w:trPrChange>
        </w:trPr>
        <w:tc>
          <w:tcPr>
            <w:tcW w:w="1001" w:type="dxa"/>
            <w:shd w:val="clear" w:color="auto" w:fill="BDD6EE" w:themeFill="accent5" w:themeFillTint="66"/>
            <w:tcPrChange w:id="5006" w:author="David Recio Arnés" w:date="2022-06-27T19:07:00Z">
              <w:tcPr>
                <w:tcW w:w="1001" w:type="dxa"/>
                <w:shd w:val="clear" w:color="auto" w:fill="BDD6EE" w:themeFill="accent5" w:themeFillTint="66"/>
              </w:tcPr>
            </w:tcPrChange>
          </w:tcPr>
          <w:p w14:paraId="4E04937F" w14:textId="1DEFC951" w:rsidR="003E36DD" w:rsidRPr="003E36DD" w:rsidDel="005A45D4" w:rsidRDefault="003E36DD">
            <w:pPr>
              <w:ind w:right="50"/>
              <w:rPr>
                <w:ins w:id="5007" w:author="David Recio" w:date="2022-06-27T11:41:00Z"/>
                <w:del w:id="5008" w:author="David Recio Arnés" w:date="2022-06-27T22:03:00Z"/>
                <w:moveFrom w:id="5009" w:author="David Recio Arnés" w:date="2022-06-27T19:07:00Z"/>
                <w:sz w:val="20"/>
                <w:szCs w:val="20"/>
                <w:rPrChange w:id="5010" w:author="David Recio" w:date="2022-06-27T11:43:00Z">
                  <w:rPr>
                    <w:ins w:id="5011" w:author="David Recio" w:date="2022-06-27T11:41:00Z"/>
                    <w:del w:id="5012" w:author="David Recio Arnés" w:date="2022-06-27T22:03:00Z"/>
                    <w:moveFrom w:id="5013" w:author="David Recio Arnés" w:date="2022-06-27T19:07:00Z"/>
                  </w:rPr>
                </w:rPrChange>
              </w:rPr>
              <w:pPrChange w:id="5014" w:author="David Recio" w:date="2022-06-27T11:42:00Z">
                <w:pPr/>
              </w:pPrChange>
            </w:pPr>
            <w:moveFrom w:id="5015" w:author="David Recio Arnés" w:date="2022-06-27T19:07:00Z">
              <w:ins w:id="5016" w:author="David Recio" w:date="2022-06-27T11:41:00Z">
                <w:del w:id="5017" w:author="David Recio Arnés" w:date="2022-06-27T22:03:00Z">
                  <w:r w:rsidRPr="003E36DD" w:rsidDel="005A45D4">
                    <w:rPr>
                      <w:sz w:val="20"/>
                      <w:szCs w:val="20"/>
                      <w:rPrChange w:id="5018" w:author="David Recio" w:date="2022-06-27T11:43:00Z">
                        <w:rPr/>
                      </w:rPrChange>
                    </w:rPr>
                    <w:delText>PATCH</w:delText>
                  </w:r>
                </w:del>
              </w:ins>
            </w:moveFrom>
          </w:p>
        </w:tc>
        <w:tc>
          <w:tcPr>
            <w:tcW w:w="3608" w:type="dxa"/>
            <w:tcPrChange w:id="5019" w:author="David Recio Arnés" w:date="2022-06-27T19:07:00Z">
              <w:tcPr>
                <w:tcW w:w="3608" w:type="dxa"/>
                <w:gridSpan w:val="3"/>
              </w:tcPr>
            </w:tcPrChange>
          </w:tcPr>
          <w:p w14:paraId="209B50C5" w14:textId="2599DC73" w:rsidR="003E36DD" w:rsidRPr="003E36DD" w:rsidDel="005A45D4" w:rsidRDefault="003E36DD" w:rsidP="003E36DD">
            <w:pPr>
              <w:ind w:left="380"/>
              <w:rPr>
                <w:ins w:id="5020" w:author="David Recio" w:date="2022-06-27T11:41:00Z"/>
                <w:del w:id="5021" w:author="David Recio Arnés" w:date="2022-06-27T22:03:00Z"/>
                <w:moveFrom w:id="5022" w:author="David Recio Arnés" w:date="2022-06-27T19:07:00Z"/>
                <w:sz w:val="20"/>
                <w:szCs w:val="20"/>
              </w:rPr>
            </w:pPr>
            <w:moveFrom w:id="5023" w:author="David Recio Arnés" w:date="2022-06-27T19:07:00Z">
              <w:ins w:id="5024" w:author="David Recio" w:date="2022-06-27T11:42:00Z">
                <w:del w:id="5025" w:author="David Recio Arnés" w:date="2022-06-27T22:03:00Z">
                  <w:r w:rsidRPr="003E36DD" w:rsidDel="005A45D4">
                    <w:rPr>
                      <w:sz w:val="20"/>
                      <w:szCs w:val="20"/>
                    </w:rPr>
                    <w:delText>/usuarios/:idUsuarios/notas/:id</w:delText>
                  </w:r>
                </w:del>
              </w:ins>
            </w:moveFrom>
          </w:p>
        </w:tc>
        <w:tc>
          <w:tcPr>
            <w:tcW w:w="1828" w:type="dxa"/>
            <w:tcPrChange w:id="5026" w:author="David Recio Arnés" w:date="2022-06-27T19:07:00Z">
              <w:tcPr>
                <w:tcW w:w="1828" w:type="dxa"/>
                <w:gridSpan w:val="3"/>
              </w:tcPr>
            </w:tcPrChange>
          </w:tcPr>
          <w:p w14:paraId="0176630C" w14:textId="2B47B4A5" w:rsidR="003E36DD" w:rsidRPr="003E36DD" w:rsidDel="005A45D4" w:rsidRDefault="003E36DD" w:rsidP="003E36DD">
            <w:pPr>
              <w:rPr>
                <w:ins w:id="5027" w:author="David Recio" w:date="2022-06-27T11:41:00Z"/>
                <w:del w:id="5028" w:author="David Recio Arnés" w:date="2022-06-27T22:03:00Z"/>
                <w:moveFrom w:id="5029" w:author="David Recio Arnés" w:date="2022-06-27T19:07:00Z"/>
                <w:sz w:val="20"/>
                <w:szCs w:val="20"/>
              </w:rPr>
            </w:pPr>
            <w:moveFrom w:id="5030" w:author="David Recio Arnés" w:date="2022-06-27T19:07:00Z">
              <w:ins w:id="5031" w:author="David Recio" w:date="2022-06-27T11:41:00Z">
                <w:del w:id="5032" w:author="David Recio Arnés" w:date="2022-06-27T22:03:00Z">
                  <w:r w:rsidRPr="003E36DD" w:rsidDel="005A45D4">
                    <w:rPr>
                      <w:sz w:val="20"/>
                      <w:szCs w:val="20"/>
                    </w:rPr>
                    <w:delText>-</w:delText>
                  </w:r>
                </w:del>
              </w:ins>
            </w:moveFrom>
          </w:p>
        </w:tc>
        <w:tc>
          <w:tcPr>
            <w:tcW w:w="1739" w:type="dxa"/>
            <w:tcPrChange w:id="5033" w:author="David Recio Arnés" w:date="2022-06-27T19:07:00Z">
              <w:tcPr>
                <w:tcW w:w="1739" w:type="dxa"/>
                <w:gridSpan w:val="4"/>
              </w:tcPr>
            </w:tcPrChange>
          </w:tcPr>
          <w:p w14:paraId="35C26FCB" w14:textId="78E9E0B3" w:rsidR="003E36DD" w:rsidRPr="003E36DD" w:rsidDel="005A45D4" w:rsidRDefault="003E36DD" w:rsidP="003E36DD">
            <w:pPr>
              <w:rPr>
                <w:ins w:id="5034" w:author="David Recio" w:date="2022-06-27T11:41:00Z"/>
                <w:del w:id="5035" w:author="David Recio Arnés" w:date="2022-06-27T22:03:00Z"/>
                <w:moveFrom w:id="5036" w:author="David Recio Arnés" w:date="2022-06-27T19:07:00Z"/>
                <w:sz w:val="20"/>
                <w:szCs w:val="20"/>
              </w:rPr>
            </w:pPr>
          </w:p>
        </w:tc>
        <w:tc>
          <w:tcPr>
            <w:tcW w:w="1551" w:type="dxa"/>
            <w:tcPrChange w:id="5037" w:author="David Recio Arnés" w:date="2022-06-27T19:07:00Z">
              <w:tcPr>
                <w:tcW w:w="1551" w:type="dxa"/>
                <w:gridSpan w:val="2"/>
              </w:tcPr>
            </w:tcPrChange>
          </w:tcPr>
          <w:p w14:paraId="7F478D91" w14:textId="1AF75ABC" w:rsidR="003E36DD" w:rsidRPr="003E36DD" w:rsidDel="005A45D4" w:rsidRDefault="003E36DD">
            <w:pPr>
              <w:keepNext/>
              <w:rPr>
                <w:ins w:id="5038" w:author="David Recio" w:date="2022-06-27T11:41:00Z"/>
                <w:del w:id="5039" w:author="David Recio Arnés" w:date="2022-06-27T22:03:00Z"/>
                <w:moveFrom w:id="5040" w:author="David Recio Arnés" w:date="2022-06-27T19:07:00Z"/>
                <w:sz w:val="20"/>
                <w:szCs w:val="20"/>
              </w:rPr>
              <w:pPrChange w:id="5041" w:author="David Recio" w:date="2022-06-27T11:51:00Z">
                <w:pPr/>
              </w:pPrChange>
            </w:pPr>
            <w:moveFrom w:id="5042" w:author="David Recio Arnés" w:date="2022-06-27T19:07:00Z">
              <w:ins w:id="5043" w:author="David Recio" w:date="2022-06-27T11:43:00Z">
                <w:del w:id="5044" w:author="David Recio Arnés" w:date="2022-06-27T22:03:00Z">
                  <w:r w:rsidRPr="003E36DD" w:rsidDel="005A45D4">
                    <w:rPr>
                      <w:sz w:val="20"/>
                      <w:szCs w:val="20"/>
                    </w:rPr>
                    <w:delText>404-Not Found</w:delText>
                  </w:r>
                </w:del>
              </w:ins>
            </w:moveFrom>
          </w:p>
        </w:tc>
      </w:tr>
    </w:tbl>
    <w:moveFromRangeEnd w:id="4652"/>
    <w:p w14:paraId="21FD04B3" w14:textId="7CD66A84" w:rsidR="003E36DD" w:rsidRPr="00BA4AFA" w:rsidRDefault="009A001F">
      <w:pPr>
        <w:pStyle w:val="Descripcin"/>
        <w:rPr>
          <w:ins w:id="5045" w:author="David Recio" w:date="2022-06-27T11:25:00Z"/>
          <w:i w:val="0"/>
          <w:iCs w:val="0"/>
          <w:rPrChange w:id="5046" w:author="David Recio" w:date="2022-06-27T12:15:00Z">
            <w:rPr>
              <w:ins w:id="5047" w:author="David Recio" w:date="2022-06-27T11:25:00Z"/>
              <w:i/>
              <w:iCs/>
            </w:rPr>
          </w:rPrChange>
        </w:rPr>
        <w:pPrChange w:id="5048" w:author="David Recio" w:date="2022-06-27T11:51:00Z">
          <w:pPr>
            <w:ind w:left="709"/>
          </w:pPr>
        </w:pPrChange>
      </w:pPr>
      <w:ins w:id="5049" w:author="David Recio Arnés" w:date="2022-06-27T19:07:00Z">
        <w:r>
          <w:rPr>
            <w:i w:val="0"/>
            <w:iCs w:val="0"/>
          </w:rPr>
          <w:t xml:space="preserve">                                 </w:t>
        </w:r>
      </w:ins>
      <w:ins w:id="5050" w:author="David Recio" w:date="2022-06-27T11:51:00Z">
        <w:r w:rsidR="000E4C83" w:rsidRPr="00BA4AFA">
          <w:rPr>
            <w:i w:val="0"/>
            <w:iCs w:val="0"/>
            <w:rPrChange w:id="5051" w:author="David Recio" w:date="2022-06-27T12:15:00Z">
              <w:rPr/>
            </w:rPrChange>
          </w:rPr>
          <w:t xml:space="preserve">Tabla </w:t>
        </w:r>
        <w:del w:id="5052" w:author="David Recio Arnés" w:date="2022-06-27T19:07:00Z">
          <w:r w:rsidR="000E4C83" w:rsidRPr="00BA4AFA" w:rsidDel="009A001F">
            <w:rPr>
              <w:i w:val="0"/>
              <w:iCs w:val="0"/>
              <w:rPrChange w:id="5053" w:author="David Recio" w:date="2022-06-27T12:15:00Z">
                <w:rPr/>
              </w:rPrChange>
            </w:rPr>
            <w:fldChar w:fldCharType="begin"/>
          </w:r>
          <w:r w:rsidR="000E4C83" w:rsidRPr="00BA4AFA" w:rsidDel="009A001F">
            <w:rPr>
              <w:i w:val="0"/>
              <w:iCs w:val="0"/>
              <w:rPrChange w:id="5054" w:author="David Recio" w:date="2022-06-27T12:15:00Z">
                <w:rPr/>
              </w:rPrChange>
            </w:rPr>
            <w:delInstrText xml:space="preserve"> SEQ Tabla \* ARABIC </w:delInstrText>
          </w:r>
        </w:del>
      </w:ins>
      <w:del w:id="5055" w:author="David Recio Arnés" w:date="2022-06-27T19:07:00Z">
        <w:r w:rsidR="000E4C83" w:rsidRPr="00BA4AFA" w:rsidDel="009A001F">
          <w:rPr>
            <w:i w:val="0"/>
            <w:iCs w:val="0"/>
            <w:rPrChange w:id="5056" w:author="David Recio" w:date="2022-06-27T12:15:00Z">
              <w:rPr/>
            </w:rPrChange>
          </w:rPr>
          <w:fldChar w:fldCharType="separate"/>
        </w:r>
      </w:del>
      <w:ins w:id="5057" w:author="David Recio" w:date="2022-06-27T11:51:00Z">
        <w:del w:id="5058" w:author="David Recio Arnés" w:date="2022-06-27T19:07:00Z">
          <w:r w:rsidR="000E4C83" w:rsidRPr="00BA4AFA" w:rsidDel="009A001F">
            <w:rPr>
              <w:i w:val="0"/>
              <w:iCs w:val="0"/>
              <w:noProof/>
              <w:rPrChange w:id="5059" w:author="David Recio" w:date="2022-06-27T12:15:00Z">
                <w:rPr>
                  <w:noProof/>
                </w:rPr>
              </w:rPrChange>
            </w:rPr>
            <w:delText>5</w:delText>
          </w:r>
          <w:r w:rsidR="000E4C83" w:rsidRPr="00BA4AFA" w:rsidDel="009A001F">
            <w:rPr>
              <w:i w:val="0"/>
              <w:iCs w:val="0"/>
              <w:rPrChange w:id="5060" w:author="David Recio" w:date="2022-06-27T12:15:00Z">
                <w:rPr/>
              </w:rPrChange>
            </w:rPr>
            <w:fldChar w:fldCharType="end"/>
          </w:r>
        </w:del>
      </w:ins>
      <w:ins w:id="5061" w:author="David Recio Arnés" w:date="2022-06-27T19:07:00Z">
        <w:r>
          <w:rPr>
            <w:i w:val="0"/>
            <w:iCs w:val="0"/>
          </w:rPr>
          <w:t>7</w:t>
        </w:r>
      </w:ins>
      <w:ins w:id="5062" w:author="David Recio" w:date="2022-06-27T11:51:00Z">
        <w:r w:rsidR="000E4C83" w:rsidRPr="00BA4AFA">
          <w:rPr>
            <w:i w:val="0"/>
            <w:iCs w:val="0"/>
            <w:rPrChange w:id="5063" w:author="David Recio" w:date="2022-06-27T12:15:00Z">
              <w:rPr/>
            </w:rPrChange>
          </w:rPr>
          <w:t xml:space="preserve">. </w:t>
        </w:r>
        <w:bookmarkStart w:id="5064" w:name="_Hlk107249380"/>
        <w:r w:rsidR="000E4C83" w:rsidRPr="00BA4AFA">
          <w:rPr>
            <w:i w:val="0"/>
            <w:iCs w:val="0"/>
            <w:rPrChange w:id="5065" w:author="David Recio" w:date="2022-06-27T12:15:00Z">
              <w:rPr/>
            </w:rPrChange>
          </w:rPr>
          <w:t>Exposición del recurso: /usuarios/:idUsuarios/notas/:id</w:t>
        </w:r>
      </w:ins>
    </w:p>
    <w:bookmarkEnd w:id="5064"/>
    <w:p w14:paraId="0A36B6AC" w14:textId="2A27F62F" w:rsidR="00595BEB" w:rsidRDefault="00595BEB" w:rsidP="004E7F33">
      <w:pPr>
        <w:rPr>
          <w:ins w:id="5066" w:author="David Recio" w:date="2022-06-27T12:01:00Z"/>
        </w:rPr>
      </w:pPr>
    </w:p>
    <w:p w14:paraId="437A4D47" w14:textId="5BD8F3A6" w:rsidR="004E7F33" w:rsidDel="006D619E" w:rsidRDefault="004E7F33" w:rsidP="006D619E">
      <w:pPr>
        <w:ind w:left="-567" w:firstLine="1276"/>
        <w:rPr>
          <w:del w:id="5067" w:author="David Recio Arnés" w:date="2022-06-27T19:11:00Z"/>
        </w:rPr>
      </w:pPr>
      <w:ins w:id="5068" w:author="David Recio" w:date="2022-06-27T12:02:00Z">
        <w:r>
          <w:lastRenderedPageBreak/>
          <w:t xml:space="preserve">Como se describe en </w:t>
        </w:r>
        <w:del w:id="5069" w:author="David Recio Arnés" w:date="2022-06-27T19:10:00Z">
          <w:r w:rsidDel="006D619E">
            <w:delText xml:space="preserve"> </w:delText>
          </w:r>
        </w:del>
        <w:r>
          <w:t>la tabla del recurso “</w:t>
        </w:r>
        <w:r w:rsidRPr="00E36010">
          <w:rPr>
            <w:b/>
            <w:bCs/>
          </w:rPr>
          <w:t>/usuarios/:idUsuarios/notas</w:t>
        </w:r>
        <w:r>
          <w:t>”</w:t>
        </w:r>
      </w:ins>
      <w:ins w:id="5070" w:author="David Recio Arnés" w:date="2022-06-27T19:22:00Z">
        <w:r w:rsidR="00821D41" w:rsidRPr="00821D41">
          <w:rPr>
            <w:szCs w:val="24"/>
          </w:rPr>
          <w:t xml:space="preserve"> </w:t>
        </w:r>
        <w:r w:rsidR="00821D41" w:rsidRPr="0033143C">
          <w:rPr>
            <w:szCs w:val="24"/>
          </w:rPr>
          <w:t xml:space="preserve">[Tabla </w:t>
        </w:r>
        <w:r w:rsidR="00821D41">
          <w:rPr>
            <w:szCs w:val="24"/>
          </w:rPr>
          <w:t>7</w:t>
        </w:r>
        <w:r w:rsidR="00821D41" w:rsidRPr="0033143C">
          <w:rPr>
            <w:szCs w:val="24"/>
          </w:rPr>
          <w:t>]</w:t>
        </w:r>
      </w:ins>
      <w:ins w:id="5071" w:author="David Recio" w:date="2022-06-27T12:02:00Z">
        <w:r>
          <w:t>, s</w:t>
        </w:r>
      </w:ins>
      <w:ins w:id="5072" w:author="David Recio Arnés" w:date="2022-06-27T19:10:00Z">
        <w:r w:rsidR="006D619E">
          <w:t>ó</w:t>
        </w:r>
      </w:ins>
      <w:ins w:id="5073" w:author="David Recio" w:date="2022-06-27T12:02:00Z">
        <w:del w:id="5074" w:author="David Recio Arnés" w:date="2022-06-27T19:10:00Z">
          <w:r w:rsidDel="006D619E">
            <w:delText>o</w:delText>
          </w:r>
        </w:del>
        <w:r>
          <w:t>lo posee métodos GET, DELETE y PUT, para poder acceder a ellos, debes poner en el parámetro id</w:t>
        </w:r>
      </w:ins>
      <w:ins w:id="5075" w:author="David Recio" w:date="2022-06-27T12:03:00Z">
        <w:r>
          <w:t>Usuar</w:t>
        </w:r>
      </w:ins>
      <w:ins w:id="5076" w:author="David Recio" w:date="2022-06-27T12:04:00Z">
        <w:r>
          <w:t>io</w:t>
        </w:r>
      </w:ins>
      <w:ins w:id="5077" w:author="David Recio" w:date="2022-06-27T12:02:00Z">
        <w:r>
          <w:t xml:space="preserve"> de la URI un id que pertenezca a un usuario ingresado anteriormente</w:t>
        </w:r>
      </w:ins>
      <w:ins w:id="5078" w:author="David Recio" w:date="2022-06-27T12:03:00Z">
        <w:r>
          <w:t>, de igual forma que se ingresa el id de la nota previamente introducida</w:t>
        </w:r>
      </w:ins>
      <w:ins w:id="5079" w:author="David Recio" w:date="2022-06-27T12:02:00Z">
        <w:r>
          <w:t xml:space="preserve">. El método GET envía al usuario que realizo la llamada, </w:t>
        </w:r>
      </w:ins>
      <w:ins w:id="5080" w:author="David Recio" w:date="2022-06-27T12:04:00Z">
        <w:r>
          <w:t xml:space="preserve">la nota </w:t>
        </w:r>
      </w:ins>
      <w:ins w:id="5081" w:author="David Recio" w:date="2022-06-27T12:02:00Z">
        <w:r>
          <w:t xml:space="preserve">en formato JSON con toda la información asociada, muy útil tras realizar los formularios, ya que en este recurso se almacenaran sus </w:t>
        </w:r>
      </w:ins>
      <w:ins w:id="5082" w:author="David Recio" w:date="2022-06-27T12:04:00Z">
        <w:r>
          <w:t>recomendaciones</w:t>
        </w:r>
      </w:ins>
      <w:ins w:id="5083" w:author="David Recio" w:date="2022-06-27T12:02:00Z">
        <w:r>
          <w:t>,</w:t>
        </w:r>
      </w:ins>
      <w:ins w:id="5084" w:author="David Recio" w:date="2022-06-27T12:05:00Z">
        <w:r>
          <w:t xml:space="preserve"> </w:t>
        </w:r>
      </w:ins>
      <w:ins w:id="5085" w:author="David Recio" w:date="2022-06-27T12:04:00Z">
        <w:r>
          <w:t xml:space="preserve">es decir, </w:t>
        </w:r>
      </w:ins>
      <w:ins w:id="5086" w:author="David Recio" w:date="2022-06-27T12:05:00Z">
        <w:r>
          <w:t>las horas de estudio recomendadas y el riesgo al suspenso de la asignatura</w:t>
        </w:r>
      </w:ins>
      <w:ins w:id="5087" w:author="David Recio" w:date="2022-06-27T12:02:00Z">
        <w:r>
          <w:t xml:space="preserve">. Respecto al método </w:t>
        </w:r>
      </w:ins>
      <w:ins w:id="5088" w:author="David Recio" w:date="2022-06-27T12:05:00Z">
        <w:r>
          <w:t>PUT</w:t>
        </w:r>
      </w:ins>
      <w:ins w:id="5089" w:author="David Recio" w:date="2022-06-27T12:02:00Z">
        <w:r>
          <w:t xml:space="preserve"> es utilizado </w:t>
        </w:r>
      </w:ins>
      <w:ins w:id="5090" w:author="David Recio" w:date="2022-06-27T12:05:00Z">
        <w:r>
          <w:t xml:space="preserve">para </w:t>
        </w:r>
      </w:ins>
      <w:ins w:id="5091" w:author="David Recio" w:date="2022-06-27T12:06:00Z">
        <w:r>
          <w:t>cambiar el nombre a la asignatura, la nota y a las horas de estudio dedicadas, las cuales serán tr</w:t>
        </w:r>
      </w:ins>
      <w:ins w:id="5092" w:author="David Recio" w:date="2022-06-27T12:07:00Z">
        <w:r>
          <w:t>atadas para obtener una recomendación.</w:t>
        </w:r>
      </w:ins>
      <w:ins w:id="5093" w:author="David Recio Arnés" w:date="2022-06-27T19:11:00Z">
        <w:r w:rsidR="006D619E">
          <w:t xml:space="preserve"> </w:t>
        </w:r>
      </w:ins>
      <w:ins w:id="5094" w:author="David Recio" w:date="2022-06-27T12:07:00Z">
        <w:del w:id="5095" w:author="David Recio Arnés" w:date="2022-06-27T19:10:00Z">
          <w:r w:rsidRPr="004E7F33" w:rsidDel="006D619E">
            <w:delText xml:space="preserve"> </w:delText>
          </w:r>
          <w:r w:rsidDel="006D619E">
            <w:delText xml:space="preserve">; </w:delText>
          </w:r>
        </w:del>
        <w:r>
          <w:t>Y, por último, el método DELETE ya que es utilizado por el usuario, cuando este quiera eliminar todo registro de las notas en la BBDD.</w:t>
        </w:r>
      </w:ins>
    </w:p>
    <w:p w14:paraId="1FE00CEE" w14:textId="2D4EA136" w:rsidR="006D619E" w:rsidRDefault="006D619E" w:rsidP="006D619E">
      <w:pPr>
        <w:ind w:left="-567" w:firstLine="1276"/>
        <w:rPr>
          <w:ins w:id="5096" w:author="David Recio Arnés" w:date="2022-06-27T19:11:00Z"/>
        </w:rPr>
      </w:pPr>
    </w:p>
    <w:p w14:paraId="3C8B5355" w14:textId="7943C8DF" w:rsidR="006D619E" w:rsidRDefault="006D619E" w:rsidP="006D619E">
      <w:pPr>
        <w:ind w:left="-567" w:firstLine="1276"/>
        <w:rPr>
          <w:ins w:id="5097" w:author="David Recio Arnés" w:date="2022-06-27T19:11:00Z"/>
        </w:rPr>
      </w:pPr>
    </w:p>
    <w:p w14:paraId="387E0820" w14:textId="024C6FEA" w:rsidR="006D619E" w:rsidRDefault="006D619E" w:rsidP="006D619E">
      <w:pPr>
        <w:ind w:left="-567" w:firstLine="1276"/>
        <w:rPr>
          <w:ins w:id="5098" w:author="David Recio Arnés" w:date="2022-06-27T19:11:00Z"/>
        </w:rPr>
      </w:pPr>
    </w:p>
    <w:p w14:paraId="496E1576" w14:textId="2ED7F249" w:rsidR="006D619E" w:rsidRDefault="006D619E" w:rsidP="006D619E">
      <w:pPr>
        <w:ind w:left="-567" w:firstLine="1276"/>
        <w:rPr>
          <w:ins w:id="5099" w:author="David Recio Arnés" w:date="2022-06-27T19:11:00Z"/>
        </w:rPr>
      </w:pPr>
    </w:p>
    <w:p w14:paraId="2D76A3BA" w14:textId="0CC51FED" w:rsidR="006D619E" w:rsidRDefault="006D619E" w:rsidP="006D619E">
      <w:pPr>
        <w:ind w:left="-567" w:firstLine="1276"/>
        <w:rPr>
          <w:ins w:id="5100" w:author="David Recio Arnés" w:date="2022-06-27T19:11:00Z"/>
        </w:rPr>
      </w:pPr>
    </w:p>
    <w:p w14:paraId="0166849E" w14:textId="6E022806" w:rsidR="006D619E" w:rsidRDefault="006D619E" w:rsidP="006D619E">
      <w:pPr>
        <w:ind w:left="-567" w:firstLine="1276"/>
        <w:rPr>
          <w:ins w:id="5101" w:author="David Recio Arnés" w:date="2022-06-27T19:11:00Z"/>
        </w:rPr>
      </w:pPr>
    </w:p>
    <w:p w14:paraId="63C6707A" w14:textId="09C8029C" w:rsidR="006D619E" w:rsidRDefault="006D619E" w:rsidP="006D619E">
      <w:pPr>
        <w:ind w:left="-567" w:firstLine="1276"/>
        <w:rPr>
          <w:ins w:id="5102" w:author="David Recio Arnés" w:date="2022-06-27T19:11:00Z"/>
        </w:rPr>
      </w:pPr>
    </w:p>
    <w:p w14:paraId="5918CD8C" w14:textId="5D9A0CAA" w:rsidR="006D619E" w:rsidRDefault="006D619E" w:rsidP="006D619E">
      <w:pPr>
        <w:ind w:left="-567" w:firstLine="1276"/>
        <w:rPr>
          <w:ins w:id="5103" w:author="David Recio Arnés" w:date="2022-06-27T19:11:00Z"/>
        </w:rPr>
      </w:pPr>
    </w:p>
    <w:p w14:paraId="79E4C40D" w14:textId="0B6B18D9" w:rsidR="006D619E" w:rsidRDefault="006D619E" w:rsidP="006D619E">
      <w:pPr>
        <w:ind w:left="-567" w:firstLine="1276"/>
        <w:rPr>
          <w:ins w:id="5104" w:author="David Recio Arnés" w:date="2022-06-27T19:11:00Z"/>
        </w:rPr>
      </w:pPr>
    </w:p>
    <w:p w14:paraId="26A4FCAC" w14:textId="77777777" w:rsidR="006D619E" w:rsidRDefault="006D619E" w:rsidP="006D619E">
      <w:pPr>
        <w:ind w:left="-567" w:firstLine="1276"/>
        <w:rPr>
          <w:ins w:id="5105" w:author="David Recio Arnés" w:date="2022-06-27T19:11:00Z"/>
        </w:rPr>
      </w:pPr>
    </w:p>
    <w:p w14:paraId="5F3D7811" w14:textId="70668C6A" w:rsidR="004E7F33" w:rsidDel="006D619E" w:rsidRDefault="004E7F33" w:rsidP="004E7F33">
      <w:pPr>
        <w:ind w:left="709"/>
        <w:rPr>
          <w:ins w:id="5106" w:author="David Recio" w:date="2022-06-27T12:08:00Z"/>
          <w:del w:id="5107" w:author="David Recio Arnés" w:date="2022-06-27T19:11:00Z"/>
        </w:rPr>
      </w:pPr>
    </w:p>
    <w:p w14:paraId="2925BA12" w14:textId="75436202" w:rsidR="00E21D00" w:rsidDel="006D619E" w:rsidRDefault="00E21D00" w:rsidP="004E7F33">
      <w:pPr>
        <w:ind w:left="709"/>
        <w:rPr>
          <w:ins w:id="5108" w:author="David Recio" w:date="2022-06-27T12:08:00Z"/>
          <w:del w:id="5109" w:author="David Recio Arnés" w:date="2022-06-27T19:11:00Z"/>
        </w:rPr>
      </w:pPr>
    </w:p>
    <w:p w14:paraId="3513D000" w14:textId="628DB38D" w:rsidR="00E21D00" w:rsidDel="006D619E" w:rsidRDefault="00E21D00" w:rsidP="004E7F33">
      <w:pPr>
        <w:ind w:left="709"/>
        <w:rPr>
          <w:ins w:id="5110" w:author="David Recio" w:date="2022-06-27T12:08:00Z"/>
          <w:del w:id="5111" w:author="David Recio Arnés" w:date="2022-06-27T19:11:00Z"/>
        </w:rPr>
      </w:pPr>
    </w:p>
    <w:p w14:paraId="712E24C0" w14:textId="566711EB" w:rsidR="00E21D00" w:rsidDel="006D619E" w:rsidRDefault="00E21D00" w:rsidP="004E7F33">
      <w:pPr>
        <w:ind w:left="709"/>
        <w:rPr>
          <w:ins w:id="5112" w:author="David Recio" w:date="2022-06-27T12:08:00Z"/>
          <w:del w:id="5113" w:author="David Recio Arnés" w:date="2022-06-27T19:11:00Z"/>
        </w:rPr>
      </w:pPr>
    </w:p>
    <w:p w14:paraId="4B274EC5" w14:textId="753A215F" w:rsidR="00E21D00" w:rsidRDefault="00E21D00">
      <w:pPr>
        <w:ind w:left="-567" w:firstLine="1276"/>
        <w:rPr>
          <w:ins w:id="5114" w:author="David Recio" w:date="2022-06-27T12:08:00Z"/>
        </w:rPr>
        <w:pPrChange w:id="5115" w:author="David Recio Arnés" w:date="2022-06-27T19:11:00Z">
          <w:pPr>
            <w:ind w:left="709"/>
          </w:pPr>
        </w:pPrChange>
      </w:pPr>
    </w:p>
    <w:tbl>
      <w:tblPr>
        <w:tblStyle w:val="Tablaconcuadrcula"/>
        <w:tblW w:w="9660" w:type="dxa"/>
        <w:tblInd w:w="-586" w:type="dxa"/>
        <w:tblLook w:val="04A0" w:firstRow="1" w:lastRow="0" w:firstColumn="1" w:lastColumn="0" w:noHBand="0" w:noVBand="1"/>
        <w:tblPrChange w:id="5116" w:author="David Recio Arnés" w:date="2022-06-27T19:11:00Z">
          <w:tblPr>
            <w:tblStyle w:val="Tablaconcuadrcula"/>
            <w:tblW w:w="10774" w:type="dxa"/>
            <w:tblInd w:w="-862" w:type="dxa"/>
            <w:tblLook w:val="04A0" w:firstRow="1" w:lastRow="0" w:firstColumn="1" w:lastColumn="0" w:noHBand="0" w:noVBand="1"/>
          </w:tblPr>
        </w:tblPrChange>
      </w:tblPr>
      <w:tblGrid>
        <w:gridCol w:w="966"/>
        <w:gridCol w:w="3062"/>
        <w:gridCol w:w="1760"/>
        <w:gridCol w:w="1596"/>
        <w:gridCol w:w="2276"/>
        <w:tblGridChange w:id="5117">
          <w:tblGrid>
            <w:gridCol w:w="1085"/>
            <w:gridCol w:w="639"/>
            <w:gridCol w:w="1085"/>
            <w:gridCol w:w="1522"/>
            <w:gridCol w:w="1724"/>
            <w:gridCol w:w="293"/>
            <w:gridCol w:w="1724"/>
            <w:gridCol w:w="65"/>
            <w:gridCol w:w="1724"/>
            <w:gridCol w:w="913"/>
            <w:gridCol w:w="1724"/>
          </w:tblGrid>
        </w:tblGridChange>
      </w:tblGrid>
      <w:tr w:rsidR="00E21D00" w14:paraId="53AB015A" w14:textId="77777777" w:rsidTr="006D619E">
        <w:trPr>
          <w:trHeight w:val="233"/>
          <w:ins w:id="5118" w:author="David Recio" w:date="2022-06-27T12:10:00Z"/>
          <w:trPrChange w:id="5119" w:author="David Recio Arnés" w:date="2022-06-27T19:11:00Z">
            <w:trPr>
              <w:gridAfter w:val="0"/>
              <w:trHeight w:val="248"/>
            </w:trPr>
          </w:trPrChange>
        </w:trPr>
        <w:tc>
          <w:tcPr>
            <w:tcW w:w="966" w:type="dxa"/>
            <w:shd w:val="clear" w:color="auto" w:fill="D0CECE" w:themeFill="background2" w:themeFillShade="E6"/>
            <w:tcPrChange w:id="5120" w:author="David Recio Arnés" w:date="2022-06-27T19:11:00Z">
              <w:tcPr>
                <w:tcW w:w="1085" w:type="dxa"/>
                <w:shd w:val="clear" w:color="auto" w:fill="D0CECE" w:themeFill="background2" w:themeFillShade="E6"/>
              </w:tcPr>
            </w:tcPrChange>
          </w:tcPr>
          <w:p w14:paraId="577EA9CB" w14:textId="77777777" w:rsidR="00E21D00" w:rsidRPr="00E21D00" w:rsidRDefault="00E21D00" w:rsidP="00E36010">
            <w:pPr>
              <w:rPr>
                <w:ins w:id="5121" w:author="David Recio" w:date="2022-06-27T12:10:00Z"/>
                <w:sz w:val="20"/>
                <w:szCs w:val="20"/>
                <w:rPrChange w:id="5122" w:author="David Recio" w:date="2022-06-27T12:11:00Z">
                  <w:rPr>
                    <w:ins w:id="5123" w:author="David Recio" w:date="2022-06-27T12:10:00Z"/>
                  </w:rPr>
                </w:rPrChange>
              </w:rPr>
            </w:pPr>
            <w:ins w:id="5124" w:author="David Recio" w:date="2022-06-27T12:10:00Z">
              <w:r w:rsidRPr="00E21D00">
                <w:rPr>
                  <w:sz w:val="20"/>
                  <w:szCs w:val="20"/>
                  <w:rPrChange w:id="5125" w:author="David Recio" w:date="2022-06-27T12:11:00Z">
                    <w:rPr/>
                  </w:rPrChange>
                </w:rPr>
                <w:lastRenderedPageBreak/>
                <w:t>Método</w:t>
              </w:r>
            </w:ins>
          </w:p>
        </w:tc>
        <w:tc>
          <w:tcPr>
            <w:tcW w:w="3062" w:type="dxa"/>
            <w:shd w:val="clear" w:color="auto" w:fill="D0CECE" w:themeFill="background2" w:themeFillShade="E6"/>
            <w:tcPrChange w:id="5126" w:author="David Recio Arnés" w:date="2022-06-27T19:11:00Z">
              <w:tcPr>
                <w:tcW w:w="3246" w:type="dxa"/>
                <w:gridSpan w:val="3"/>
                <w:shd w:val="clear" w:color="auto" w:fill="D0CECE" w:themeFill="background2" w:themeFillShade="E6"/>
              </w:tcPr>
            </w:tcPrChange>
          </w:tcPr>
          <w:p w14:paraId="3144A830" w14:textId="77777777" w:rsidR="00E21D00" w:rsidRPr="00E21D00" w:rsidRDefault="00E21D00" w:rsidP="00E36010">
            <w:pPr>
              <w:rPr>
                <w:ins w:id="5127" w:author="David Recio" w:date="2022-06-27T12:10:00Z"/>
                <w:sz w:val="20"/>
                <w:szCs w:val="20"/>
                <w:rPrChange w:id="5128" w:author="David Recio" w:date="2022-06-27T12:11:00Z">
                  <w:rPr>
                    <w:ins w:id="5129" w:author="David Recio" w:date="2022-06-27T12:10:00Z"/>
                  </w:rPr>
                </w:rPrChange>
              </w:rPr>
            </w:pPr>
            <w:ins w:id="5130" w:author="David Recio" w:date="2022-06-27T12:10:00Z">
              <w:r w:rsidRPr="00E21D00">
                <w:rPr>
                  <w:sz w:val="20"/>
                  <w:szCs w:val="20"/>
                  <w:rPrChange w:id="5131" w:author="David Recio" w:date="2022-06-27T12:11:00Z">
                    <w:rPr/>
                  </w:rPrChange>
                </w:rPr>
                <w:t>URI</w:t>
              </w:r>
            </w:ins>
          </w:p>
        </w:tc>
        <w:tc>
          <w:tcPr>
            <w:tcW w:w="1760" w:type="dxa"/>
            <w:shd w:val="clear" w:color="auto" w:fill="D0CECE" w:themeFill="background2" w:themeFillShade="E6"/>
            <w:tcPrChange w:id="5132" w:author="David Recio Arnés" w:date="2022-06-27T19:11:00Z">
              <w:tcPr>
                <w:tcW w:w="2017" w:type="dxa"/>
                <w:gridSpan w:val="2"/>
                <w:shd w:val="clear" w:color="auto" w:fill="D0CECE" w:themeFill="background2" w:themeFillShade="E6"/>
              </w:tcPr>
            </w:tcPrChange>
          </w:tcPr>
          <w:p w14:paraId="31F5124E" w14:textId="77777777" w:rsidR="00E21D00" w:rsidRPr="00E21D00" w:rsidRDefault="00E21D00" w:rsidP="00E36010">
            <w:pPr>
              <w:rPr>
                <w:ins w:id="5133" w:author="David Recio" w:date="2022-06-27T12:10:00Z"/>
                <w:sz w:val="20"/>
                <w:szCs w:val="20"/>
                <w:rPrChange w:id="5134" w:author="David Recio" w:date="2022-06-27T12:11:00Z">
                  <w:rPr>
                    <w:ins w:id="5135" w:author="David Recio" w:date="2022-06-27T12:10:00Z"/>
                  </w:rPr>
                </w:rPrChange>
              </w:rPr>
            </w:pPr>
            <w:ins w:id="5136" w:author="David Recio" w:date="2022-06-27T12:10:00Z">
              <w:r w:rsidRPr="00E21D00">
                <w:rPr>
                  <w:sz w:val="20"/>
                  <w:szCs w:val="20"/>
                  <w:rPrChange w:id="5137" w:author="David Recio" w:date="2022-06-27T12:11:00Z">
                    <w:rPr/>
                  </w:rPrChange>
                </w:rPr>
                <w:t>Utilidad</w:t>
              </w:r>
            </w:ins>
          </w:p>
        </w:tc>
        <w:tc>
          <w:tcPr>
            <w:tcW w:w="1596" w:type="dxa"/>
            <w:shd w:val="clear" w:color="auto" w:fill="D0CECE" w:themeFill="background2" w:themeFillShade="E6"/>
            <w:tcPrChange w:id="5138" w:author="David Recio Arnés" w:date="2022-06-27T19:11:00Z">
              <w:tcPr>
                <w:tcW w:w="1789" w:type="dxa"/>
                <w:gridSpan w:val="2"/>
                <w:shd w:val="clear" w:color="auto" w:fill="D0CECE" w:themeFill="background2" w:themeFillShade="E6"/>
              </w:tcPr>
            </w:tcPrChange>
          </w:tcPr>
          <w:p w14:paraId="21CBFE26" w14:textId="77777777" w:rsidR="00E21D00" w:rsidRPr="00E21D00" w:rsidRDefault="00E21D00" w:rsidP="00E36010">
            <w:pPr>
              <w:rPr>
                <w:ins w:id="5139" w:author="David Recio" w:date="2022-06-27T12:10:00Z"/>
                <w:sz w:val="20"/>
                <w:szCs w:val="20"/>
                <w:rPrChange w:id="5140" w:author="David Recio" w:date="2022-06-27T12:11:00Z">
                  <w:rPr>
                    <w:ins w:id="5141" w:author="David Recio" w:date="2022-06-27T12:10:00Z"/>
                  </w:rPr>
                </w:rPrChange>
              </w:rPr>
            </w:pPr>
            <w:ins w:id="5142" w:author="David Recio" w:date="2022-06-27T12:10:00Z">
              <w:r w:rsidRPr="00E21D00">
                <w:rPr>
                  <w:sz w:val="20"/>
                  <w:szCs w:val="20"/>
                  <w:rPrChange w:id="5143" w:author="David Recio" w:date="2022-06-27T12:11:00Z">
                    <w:rPr/>
                  </w:rPrChange>
                </w:rPr>
                <w:t>Representación</w:t>
              </w:r>
            </w:ins>
          </w:p>
        </w:tc>
        <w:tc>
          <w:tcPr>
            <w:tcW w:w="2276" w:type="dxa"/>
            <w:shd w:val="clear" w:color="auto" w:fill="D0CECE" w:themeFill="background2" w:themeFillShade="E6"/>
            <w:tcPrChange w:id="5144" w:author="David Recio Arnés" w:date="2022-06-27T19:11:00Z">
              <w:tcPr>
                <w:tcW w:w="2637" w:type="dxa"/>
                <w:gridSpan w:val="2"/>
                <w:shd w:val="clear" w:color="auto" w:fill="D0CECE" w:themeFill="background2" w:themeFillShade="E6"/>
              </w:tcPr>
            </w:tcPrChange>
          </w:tcPr>
          <w:p w14:paraId="29E1BA0B" w14:textId="77777777" w:rsidR="00E21D00" w:rsidRPr="00E21D00" w:rsidRDefault="00E21D00" w:rsidP="00E36010">
            <w:pPr>
              <w:rPr>
                <w:ins w:id="5145" w:author="David Recio" w:date="2022-06-27T12:10:00Z"/>
                <w:sz w:val="20"/>
                <w:szCs w:val="20"/>
                <w:rPrChange w:id="5146" w:author="David Recio" w:date="2022-06-27T12:11:00Z">
                  <w:rPr>
                    <w:ins w:id="5147" w:author="David Recio" w:date="2022-06-27T12:10:00Z"/>
                  </w:rPr>
                </w:rPrChange>
              </w:rPr>
            </w:pPr>
            <w:ins w:id="5148" w:author="David Recio" w:date="2022-06-27T12:10:00Z">
              <w:r w:rsidRPr="00E21D00">
                <w:rPr>
                  <w:sz w:val="20"/>
                  <w:szCs w:val="20"/>
                  <w:rPrChange w:id="5149" w:author="David Recio" w:date="2022-06-27T12:11:00Z">
                    <w:rPr/>
                  </w:rPrChange>
                </w:rPr>
                <w:t>Código Respuesta</w:t>
              </w:r>
            </w:ins>
          </w:p>
        </w:tc>
      </w:tr>
      <w:tr w:rsidR="00E21D00" w14:paraId="310112E1" w14:textId="77777777" w:rsidTr="006D619E">
        <w:trPr>
          <w:trHeight w:val="374"/>
          <w:ins w:id="5150" w:author="David Recio" w:date="2022-06-27T12:10:00Z"/>
          <w:trPrChange w:id="5151" w:author="David Recio Arnés" w:date="2022-06-27T19:11:00Z">
            <w:trPr>
              <w:gridBefore w:val="2"/>
              <w:trHeight w:val="2199"/>
            </w:trPr>
          </w:trPrChange>
        </w:trPr>
        <w:tc>
          <w:tcPr>
            <w:tcW w:w="966" w:type="dxa"/>
            <w:shd w:val="clear" w:color="auto" w:fill="BDD6EE" w:themeFill="accent5" w:themeFillTint="66"/>
            <w:tcPrChange w:id="5152" w:author="David Recio Arnés" w:date="2022-06-27T19:11:00Z">
              <w:tcPr>
                <w:tcW w:w="1085" w:type="dxa"/>
                <w:shd w:val="clear" w:color="auto" w:fill="BDD6EE" w:themeFill="accent5" w:themeFillTint="66"/>
              </w:tcPr>
            </w:tcPrChange>
          </w:tcPr>
          <w:p w14:paraId="625FACDD" w14:textId="77777777" w:rsidR="00E21D00" w:rsidRPr="00E21D00" w:rsidRDefault="00E21D00" w:rsidP="00E36010">
            <w:pPr>
              <w:rPr>
                <w:ins w:id="5153" w:author="David Recio" w:date="2022-06-27T12:10:00Z"/>
                <w:sz w:val="20"/>
                <w:szCs w:val="20"/>
                <w:rPrChange w:id="5154" w:author="David Recio" w:date="2022-06-27T12:11:00Z">
                  <w:rPr>
                    <w:ins w:id="5155" w:author="David Recio" w:date="2022-06-27T12:10:00Z"/>
                  </w:rPr>
                </w:rPrChange>
              </w:rPr>
            </w:pPr>
            <w:ins w:id="5156" w:author="David Recio" w:date="2022-06-27T12:10:00Z">
              <w:r w:rsidRPr="00E21D00">
                <w:rPr>
                  <w:sz w:val="20"/>
                  <w:szCs w:val="20"/>
                  <w:rPrChange w:id="5157" w:author="David Recio" w:date="2022-06-27T12:11:00Z">
                    <w:rPr/>
                  </w:rPrChange>
                </w:rPr>
                <w:t>POST</w:t>
              </w:r>
            </w:ins>
          </w:p>
        </w:tc>
        <w:tc>
          <w:tcPr>
            <w:tcW w:w="3062" w:type="dxa"/>
            <w:tcPrChange w:id="5158" w:author="David Recio Arnés" w:date="2022-06-27T19:11:00Z">
              <w:tcPr>
                <w:tcW w:w="3246" w:type="dxa"/>
                <w:gridSpan w:val="2"/>
              </w:tcPr>
            </w:tcPrChange>
          </w:tcPr>
          <w:p w14:paraId="0B778BF4" w14:textId="17B435BD" w:rsidR="00E21D00" w:rsidRPr="00E21D00" w:rsidRDefault="00E21D00" w:rsidP="00E36010">
            <w:pPr>
              <w:rPr>
                <w:ins w:id="5159" w:author="David Recio" w:date="2022-06-27T12:10:00Z"/>
                <w:sz w:val="20"/>
                <w:szCs w:val="20"/>
              </w:rPr>
            </w:pPr>
            <w:ins w:id="5160" w:author="David Recio" w:date="2022-06-27T12:10:00Z">
              <w:r w:rsidRPr="00E21D00">
                <w:rPr>
                  <w:sz w:val="20"/>
                  <w:szCs w:val="20"/>
                </w:rPr>
                <w:t>/usuarios/:idUsuarios/formularios/</w:t>
              </w:r>
            </w:ins>
          </w:p>
          <w:p w14:paraId="0440D82D" w14:textId="6DF94EC9" w:rsidR="00E21D00" w:rsidRPr="00E21D00" w:rsidRDefault="00E21D00" w:rsidP="00E36010">
            <w:pPr>
              <w:rPr>
                <w:ins w:id="5161" w:author="David Recio" w:date="2022-06-27T12:10:00Z"/>
                <w:sz w:val="20"/>
                <w:szCs w:val="20"/>
              </w:rPr>
            </w:pPr>
            <w:ins w:id="5162" w:author="David Recio" w:date="2022-06-27T12:10:00Z">
              <w:r w:rsidRPr="00E21D00">
                <w:rPr>
                  <w:sz w:val="20"/>
                  <w:szCs w:val="20"/>
                </w:rPr>
                <w:t>:</w:t>
              </w:r>
            </w:ins>
            <w:ins w:id="5163" w:author="David Recio" w:date="2022-06-27T12:11:00Z">
              <w:r w:rsidRPr="00E21D00">
                <w:rPr>
                  <w:sz w:val="20"/>
                  <w:szCs w:val="20"/>
                </w:rPr>
                <w:t>tipo</w:t>
              </w:r>
            </w:ins>
            <w:ins w:id="5164" w:author="David Recio" w:date="2022-06-27T12:10:00Z">
              <w:r w:rsidRPr="00E21D00">
                <w:rPr>
                  <w:sz w:val="20"/>
                  <w:szCs w:val="20"/>
                </w:rPr>
                <w:t xml:space="preserve"> </w:t>
              </w:r>
            </w:ins>
          </w:p>
        </w:tc>
        <w:tc>
          <w:tcPr>
            <w:tcW w:w="1760" w:type="dxa"/>
            <w:tcPrChange w:id="5165" w:author="David Recio Arnés" w:date="2022-06-27T19:11:00Z">
              <w:tcPr>
                <w:tcW w:w="2017" w:type="dxa"/>
                <w:gridSpan w:val="2"/>
              </w:tcPr>
            </w:tcPrChange>
          </w:tcPr>
          <w:p w14:paraId="46B1E33B" w14:textId="2B5F1B3F" w:rsidR="00E21D00" w:rsidRPr="00E21D00" w:rsidRDefault="00E21D00" w:rsidP="00E36010">
            <w:pPr>
              <w:rPr>
                <w:ins w:id="5166" w:author="David Recio" w:date="2022-06-27T12:10:00Z"/>
                <w:sz w:val="20"/>
                <w:szCs w:val="20"/>
              </w:rPr>
            </w:pPr>
          </w:p>
        </w:tc>
        <w:tc>
          <w:tcPr>
            <w:tcW w:w="1596" w:type="dxa"/>
            <w:tcPrChange w:id="5167" w:author="David Recio Arnés" w:date="2022-06-27T19:11:00Z">
              <w:tcPr>
                <w:tcW w:w="1789" w:type="dxa"/>
                <w:gridSpan w:val="2"/>
              </w:tcPr>
            </w:tcPrChange>
          </w:tcPr>
          <w:p w14:paraId="316720B5" w14:textId="28CA0502" w:rsidR="00E21D00" w:rsidRPr="00E21D00" w:rsidRDefault="00E21D00" w:rsidP="00E36010">
            <w:pPr>
              <w:rPr>
                <w:ins w:id="5168" w:author="David Recio" w:date="2022-06-27T12:10:00Z"/>
                <w:sz w:val="20"/>
                <w:szCs w:val="20"/>
              </w:rPr>
            </w:pPr>
          </w:p>
        </w:tc>
        <w:tc>
          <w:tcPr>
            <w:tcW w:w="2276" w:type="dxa"/>
            <w:tcPrChange w:id="5169" w:author="David Recio Arnés" w:date="2022-06-27T19:11:00Z">
              <w:tcPr>
                <w:tcW w:w="2637" w:type="dxa"/>
                <w:gridSpan w:val="2"/>
              </w:tcPr>
            </w:tcPrChange>
          </w:tcPr>
          <w:p w14:paraId="5C5E8429" w14:textId="07C66EFD" w:rsidR="00E21D00" w:rsidRPr="00E21D00" w:rsidRDefault="00E21D00" w:rsidP="00E36010">
            <w:pPr>
              <w:rPr>
                <w:ins w:id="5170" w:author="David Recio" w:date="2022-06-27T12:10:00Z"/>
                <w:sz w:val="20"/>
                <w:szCs w:val="20"/>
              </w:rPr>
            </w:pPr>
            <w:ins w:id="5171" w:author="David Recio" w:date="2022-06-27T12:11:00Z">
              <w:r w:rsidRPr="00E21D00">
                <w:rPr>
                  <w:sz w:val="20"/>
                  <w:szCs w:val="20"/>
                </w:rPr>
                <w:t>404-Not Found</w:t>
              </w:r>
            </w:ins>
          </w:p>
        </w:tc>
      </w:tr>
      <w:tr w:rsidR="00E21D00" w14:paraId="41BA54BE" w14:textId="77777777" w:rsidTr="006D619E">
        <w:trPr>
          <w:trHeight w:val="897"/>
          <w:ins w:id="5172" w:author="David Recio" w:date="2022-06-27T12:10:00Z"/>
          <w:trPrChange w:id="5173" w:author="David Recio Arnés" w:date="2022-06-27T19:11:00Z">
            <w:trPr>
              <w:gridAfter w:val="0"/>
              <w:trHeight w:val="952"/>
            </w:trPr>
          </w:trPrChange>
        </w:trPr>
        <w:tc>
          <w:tcPr>
            <w:tcW w:w="966" w:type="dxa"/>
            <w:vMerge w:val="restart"/>
            <w:shd w:val="clear" w:color="auto" w:fill="BDD6EE" w:themeFill="accent5" w:themeFillTint="66"/>
            <w:tcPrChange w:id="5174" w:author="David Recio Arnés" w:date="2022-06-27T19:11:00Z">
              <w:tcPr>
                <w:tcW w:w="1085" w:type="dxa"/>
                <w:vMerge w:val="restart"/>
                <w:shd w:val="clear" w:color="auto" w:fill="BDD6EE" w:themeFill="accent5" w:themeFillTint="66"/>
              </w:tcPr>
            </w:tcPrChange>
          </w:tcPr>
          <w:p w14:paraId="2319D113" w14:textId="77777777" w:rsidR="00E21D00" w:rsidRPr="00E21D00" w:rsidRDefault="00E21D00" w:rsidP="00E21D00">
            <w:pPr>
              <w:rPr>
                <w:ins w:id="5175" w:author="David Recio" w:date="2022-06-27T12:10:00Z"/>
                <w:sz w:val="20"/>
                <w:szCs w:val="20"/>
                <w:rPrChange w:id="5176" w:author="David Recio" w:date="2022-06-27T12:11:00Z">
                  <w:rPr>
                    <w:ins w:id="5177" w:author="David Recio" w:date="2022-06-27T12:10:00Z"/>
                  </w:rPr>
                </w:rPrChange>
              </w:rPr>
            </w:pPr>
            <w:ins w:id="5178" w:author="David Recio" w:date="2022-06-27T12:10:00Z">
              <w:r w:rsidRPr="00E21D00">
                <w:rPr>
                  <w:sz w:val="20"/>
                  <w:szCs w:val="20"/>
                  <w:rPrChange w:id="5179" w:author="David Recio" w:date="2022-06-27T12:11:00Z">
                    <w:rPr/>
                  </w:rPrChange>
                </w:rPr>
                <w:t>GET</w:t>
              </w:r>
            </w:ins>
          </w:p>
        </w:tc>
        <w:tc>
          <w:tcPr>
            <w:tcW w:w="3062" w:type="dxa"/>
            <w:vMerge w:val="restart"/>
            <w:tcPrChange w:id="5180" w:author="David Recio Arnés" w:date="2022-06-27T19:11:00Z">
              <w:tcPr>
                <w:tcW w:w="3246" w:type="dxa"/>
                <w:gridSpan w:val="3"/>
                <w:vMerge w:val="restart"/>
              </w:tcPr>
            </w:tcPrChange>
          </w:tcPr>
          <w:p w14:paraId="305BDC69" w14:textId="77777777" w:rsidR="00E21D00" w:rsidRPr="00E21D00" w:rsidRDefault="00E21D00" w:rsidP="00E21D00">
            <w:pPr>
              <w:rPr>
                <w:ins w:id="5181" w:author="David Recio" w:date="2022-06-27T12:10:00Z"/>
                <w:sz w:val="20"/>
                <w:szCs w:val="20"/>
              </w:rPr>
            </w:pPr>
            <w:ins w:id="5182" w:author="David Recio" w:date="2022-06-27T12:10:00Z">
              <w:r w:rsidRPr="00E21D00">
                <w:rPr>
                  <w:sz w:val="20"/>
                  <w:szCs w:val="20"/>
                </w:rPr>
                <w:t>/usuarios/:idUsuarios/formularios/</w:t>
              </w:r>
            </w:ins>
          </w:p>
          <w:p w14:paraId="4FD5A4F9" w14:textId="57F21DDD" w:rsidR="00E21D00" w:rsidRPr="00E21D00" w:rsidRDefault="00E21D00" w:rsidP="00E21D00">
            <w:pPr>
              <w:rPr>
                <w:ins w:id="5183" w:author="David Recio" w:date="2022-06-27T12:10:00Z"/>
                <w:sz w:val="20"/>
                <w:szCs w:val="20"/>
              </w:rPr>
            </w:pPr>
            <w:ins w:id="5184" w:author="David Recio" w:date="2022-06-27T12:10:00Z">
              <w:r w:rsidRPr="00E21D00">
                <w:rPr>
                  <w:sz w:val="20"/>
                  <w:szCs w:val="20"/>
                </w:rPr>
                <w:t>:</w:t>
              </w:r>
            </w:ins>
            <w:ins w:id="5185" w:author="David Recio" w:date="2022-06-27T12:11:00Z">
              <w:r w:rsidRPr="00E21D00">
                <w:rPr>
                  <w:sz w:val="20"/>
                  <w:szCs w:val="20"/>
                </w:rPr>
                <w:t>tipo</w:t>
              </w:r>
            </w:ins>
            <w:ins w:id="5186" w:author="David Recio" w:date="2022-06-27T12:10:00Z">
              <w:r w:rsidRPr="00E21D00">
                <w:rPr>
                  <w:sz w:val="20"/>
                  <w:szCs w:val="20"/>
                </w:rPr>
                <w:t xml:space="preserve"> </w:t>
              </w:r>
            </w:ins>
          </w:p>
        </w:tc>
        <w:tc>
          <w:tcPr>
            <w:tcW w:w="1760" w:type="dxa"/>
            <w:vMerge w:val="restart"/>
            <w:tcPrChange w:id="5187" w:author="David Recio Arnés" w:date="2022-06-27T19:11:00Z">
              <w:tcPr>
                <w:tcW w:w="2017" w:type="dxa"/>
                <w:gridSpan w:val="2"/>
                <w:vMerge w:val="restart"/>
              </w:tcPr>
            </w:tcPrChange>
          </w:tcPr>
          <w:p w14:paraId="5226CABC" w14:textId="77777777" w:rsidR="00E21D00" w:rsidRPr="00E21D00" w:rsidRDefault="00E21D00" w:rsidP="00E21D00">
            <w:pPr>
              <w:rPr>
                <w:ins w:id="5188" w:author="David Recio" w:date="2022-06-27T12:10:00Z"/>
                <w:sz w:val="20"/>
                <w:szCs w:val="20"/>
              </w:rPr>
            </w:pPr>
            <w:ins w:id="5189" w:author="David Recio" w:date="2022-06-27T12:10:00Z">
              <w:r w:rsidRPr="00E21D00">
                <w:rPr>
                  <w:sz w:val="20"/>
                  <w:szCs w:val="20"/>
                </w:rPr>
                <w:t xml:space="preserve">Obtiene todas las notas de un resultado en concreto de un usuario en concreto </w:t>
              </w:r>
            </w:ins>
          </w:p>
        </w:tc>
        <w:tc>
          <w:tcPr>
            <w:tcW w:w="1596" w:type="dxa"/>
            <w:vMerge w:val="restart"/>
            <w:tcPrChange w:id="5190" w:author="David Recio Arnés" w:date="2022-06-27T19:11:00Z">
              <w:tcPr>
                <w:tcW w:w="1789" w:type="dxa"/>
                <w:gridSpan w:val="2"/>
                <w:vMerge w:val="restart"/>
              </w:tcPr>
            </w:tcPrChange>
          </w:tcPr>
          <w:p w14:paraId="353C65D0" w14:textId="77777777" w:rsidR="00E21D00" w:rsidRPr="00E21D00" w:rsidRDefault="00E21D00" w:rsidP="00E21D00">
            <w:pPr>
              <w:rPr>
                <w:ins w:id="5191" w:author="David Recio" w:date="2022-06-27T12:10:00Z"/>
                <w:sz w:val="20"/>
                <w:szCs w:val="20"/>
              </w:rPr>
            </w:pPr>
            <w:ins w:id="5192" w:author="David Recio" w:date="2022-06-27T12:10:00Z">
              <w:r w:rsidRPr="00E21D00">
                <w:rPr>
                  <w:sz w:val="20"/>
                  <w:szCs w:val="20"/>
                </w:rPr>
                <w:t>JSON</w:t>
              </w:r>
            </w:ins>
          </w:p>
        </w:tc>
        <w:tc>
          <w:tcPr>
            <w:tcW w:w="2276" w:type="dxa"/>
            <w:tcPrChange w:id="5193" w:author="David Recio Arnés" w:date="2022-06-27T19:11:00Z">
              <w:tcPr>
                <w:tcW w:w="2637" w:type="dxa"/>
                <w:gridSpan w:val="2"/>
              </w:tcPr>
            </w:tcPrChange>
          </w:tcPr>
          <w:p w14:paraId="691ABC65" w14:textId="77777777" w:rsidR="00E21D00" w:rsidRPr="00E21D00" w:rsidRDefault="00E21D00" w:rsidP="00E21D00">
            <w:pPr>
              <w:rPr>
                <w:ins w:id="5194" w:author="David Recio" w:date="2022-06-27T12:10:00Z"/>
                <w:sz w:val="20"/>
                <w:szCs w:val="20"/>
              </w:rPr>
            </w:pPr>
            <w:ins w:id="5195" w:author="David Recio" w:date="2022-06-27T12:10:00Z">
              <w:r w:rsidRPr="00E21D00">
                <w:rPr>
                  <w:sz w:val="20"/>
                  <w:szCs w:val="20"/>
                </w:rPr>
                <w:t>200-OK</w:t>
              </w:r>
            </w:ins>
          </w:p>
        </w:tc>
      </w:tr>
      <w:tr w:rsidR="00E21D00" w14:paraId="4D176098" w14:textId="77777777" w:rsidTr="006D619E">
        <w:trPr>
          <w:trHeight w:val="292"/>
          <w:ins w:id="5196" w:author="David Recio" w:date="2022-06-27T12:10:00Z"/>
          <w:trPrChange w:id="5197" w:author="David Recio Arnés" w:date="2022-06-27T19:11:00Z">
            <w:trPr>
              <w:gridAfter w:val="0"/>
              <w:trHeight w:val="310"/>
            </w:trPr>
          </w:trPrChange>
        </w:trPr>
        <w:tc>
          <w:tcPr>
            <w:tcW w:w="966" w:type="dxa"/>
            <w:vMerge/>
            <w:shd w:val="clear" w:color="auto" w:fill="BDD6EE" w:themeFill="accent5" w:themeFillTint="66"/>
            <w:tcPrChange w:id="5198" w:author="David Recio Arnés" w:date="2022-06-27T19:11:00Z">
              <w:tcPr>
                <w:tcW w:w="1085" w:type="dxa"/>
                <w:vMerge/>
                <w:shd w:val="clear" w:color="auto" w:fill="BDD6EE" w:themeFill="accent5" w:themeFillTint="66"/>
              </w:tcPr>
            </w:tcPrChange>
          </w:tcPr>
          <w:p w14:paraId="2451E600" w14:textId="77777777" w:rsidR="00E21D00" w:rsidRPr="00E21D00" w:rsidRDefault="00E21D00" w:rsidP="00E36010">
            <w:pPr>
              <w:rPr>
                <w:ins w:id="5199" w:author="David Recio" w:date="2022-06-27T12:10:00Z"/>
                <w:sz w:val="20"/>
                <w:szCs w:val="20"/>
                <w:rPrChange w:id="5200" w:author="David Recio" w:date="2022-06-27T12:11:00Z">
                  <w:rPr>
                    <w:ins w:id="5201" w:author="David Recio" w:date="2022-06-27T12:10:00Z"/>
                  </w:rPr>
                </w:rPrChange>
              </w:rPr>
            </w:pPr>
          </w:p>
        </w:tc>
        <w:tc>
          <w:tcPr>
            <w:tcW w:w="3062" w:type="dxa"/>
            <w:vMerge/>
            <w:tcPrChange w:id="5202" w:author="David Recio Arnés" w:date="2022-06-27T19:11:00Z">
              <w:tcPr>
                <w:tcW w:w="3246" w:type="dxa"/>
                <w:gridSpan w:val="3"/>
                <w:vMerge/>
              </w:tcPr>
            </w:tcPrChange>
          </w:tcPr>
          <w:p w14:paraId="74F153D5" w14:textId="77777777" w:rsidR="00E21D00" w:rsidRPr="00E21D00" w:rsidRDefault="00E21D00" w:rsidP="00E36010">
            <w:pPr>
              <w:rPr>
                <w:ins w:id="5203" w:author="David Recio" w:date="2022-06-27T12:10:00Z"/>
                <w:sz w:val="20"/>
                <w:szCs w:val="20"/>
              </w:rPr>
            </w:pPr>
          </w:p>
        </w:tc>
        <w:tc>
          <w:tcPr>
            <w:tcW w:w="1760" w:type="dxa"/>
            <w:vMerge/>
            <w:tcPrChange w:id="5204" w:author="David Recio Arnés" w:date="2022-06-27T19:11:00Z">
              <w:tcPr>
                <w:tcW w:w="2017" w:type="dxa"/>
                <w:gridSpan w:val="2"/>
                <w:vMerge/>
              </w:tcPr>
            </w:tcPrChange>
          </w:tcPr>
          <w:p w14:paraId="6929F74E" w14:textId="77777777" w:rsidR="00E21D00" w:rsidRPr="00E21D00" w:rsidRDefault="00E21D00" w:rsidP="00E36010">
            <w:pPr>
              <w:rPr>
                <w:ins w:id="5205" w:author="David Recio" w:date="2022-06-27T12:10:00Z"/>
                <w:sz w:val="20"/>
                <w:szCs w:val="20"/>
              </w:rPr>
            </w:pPr>
          </w:p>
        </w:tc>
        <w:tc>
          <w:tcPr>
            <w:tcW w:w="1596" w:type="dxa"/>
            <w:vMerge/>
            <w:tcPrChange w:id="5206" w:author="David Recio Arnés" w:date="2022-06-27T19:11:00Z">
              <w:tcPr>
                <w:tcW w:w="1789" w:type="dxa"/>
                <w:gridSpan w:val="2"/>
                <w:vMerge/>
              </w:tcPr>
            </w:tcPrChange>
          </w:tcPr>
          <w:p w14:paraId="0A015EF4" w14:textId="77777777" w:rsidR="00E21D00" w:rsidRPr="00E21D00" w:rsidRDefault="00E21D00" w:rsidP="00E36010">
            <w:pPr>
              <w:rPr>
                <w:ins w:id="5207" w:author="David Recio" w:date="2022-06-27T12:10:00Z"/>
                <w:sz w:val="20"/>
                <w:szCs w:val="20"/>
              </w:rPr>
            </w:pPr>
          </w:p>
        </w:tc>
        <w:tc>
          <w:tcPr>
            <w:tcW w:w="2276" w:type="dxa"/>
            <w:tcPrChange w:id="5208" w:author="David Recio Arnés" w:date="2022-06-27T19:11:00Z">
              <w:tcPr>
                <w:tcW w:w="2637" w:type="dxa"/>
                <w:gridSpan w:val="2"/>
              </w:tcPr>
            </w:tcPrChange>
          </w:tcPr>
          <w:p w14:paraId="71A47487" w14:textId="77777777" w:rsidR="00E21D00" w:rsidRPr="00E21D00" w:rsidRDefault="00E21D00" w:rsidP="00E36010">
            <w:pPr>
              <w:rPr>
                <w:ins w:id="5209" w:author="David Recio" w:date="2022-06-27T12:10:00Z"/>
                <w:sz w:val="20"/>
                <w:szCs w:val="20"/>
              </w:rPr>
            </w:pPr>
            <w:ins w:id="5210" w:author="David Recio" w:date="2022-06-27T12:10:00Z">
              <w:r w:rsidRPr="00E21D00">
                <w:rPr>
                  <w:sz w:val="20"/>
                  <w:szCs w:val="20"/>
                </w:rPr>
                <w:t>500-Internal Server Error</w:t>
              </w:r>
            </w:ins>
          </w:p>
        </w:tc>
      </w:tr>
      <w:tr w:rsidR="00BA4AFA" w14:paraId="6199A854" w14:textId="77777777" w:rsidTr="006D619E">
        <w:trPr>
          <w:trHeight w:val="323"/>
          <w:ins w:id="5211" w:author="David Recio" w:date="2022-06-27T12:10:00Z"/>
          <w:trPrChange w:id="5212" w:author="David Recio Arnés" w:date="2022-06-27T19:11:00Z">
            <w:trPr>
              <w:gridAfter w:val="0"/>
              <w:trHeight w:val="343"/>
            </w:trPr>
          </w:trPrChange>
        </w:trPr>
        <w:tc>
          <w:tcPr>
            <w:tcW w:w="966" w:type="dxa"/>
            <w:vMerge w:val="restart"/>
            <w:shd w:val="clear" w:color="auto" w:fill="BDD6EE" w:themeFill="accent5" w:themeFillTint="66"/>
            <w:tcPrChange w:id="5213" w:author="David Recio Arnés" w:date="2022-06-27T19:11:00Z">
              <w:tcPr>
                <w:tcW w:w="1085" w:type="dxa"/>
                <w:vMerge w:val="restart"/>
                <w:shd w:val="clear" w:color="auto" w:fill="BDD6EE" w:themeFill="accent5" w:themeFillTint="66"/>
              </w:tcPr>
            </w:tcPrChange>
          </w:tcPr>
          <w:p w14:paraId="14E1834F" w14:textId="77777777" w:rsidR="00BA4AFA" w:rsidRPr="00E21D00" w:rsidRDefault="00BA4AFA" w:rsidP="00E21D00">
            <w:pPr>
              <w:rPr>
                <w:ins w:id="5214" w:author="David Recio" w:date="2022-06-27T12:10:00Z"/>
                <w:sz w:val="20"/>
                <w:szCs w:val="20"/>
                <w:rPrChange w:id="5215" w:author="David Recio" w:date="2022-06-27T12:11:00Z">
                  <w:rPr>
                    <w:ins w:id="5216" w:author="David Recio" w:date="2022-06-27T12:10:00Z"/>
                  </w:rPr>
                </w:rPrChange>
              </w:rPr>
            </w:pPr>
            <w:ins w:id="5217" w:author="David Recio" w:date="2022-06-27T12:10:00Z">
              <w:r w:rsidRPr="00E21D00">
                <w:rPr>
                  <w:sz w:val="20"/>
                  <w:szCs w:val="20"/>
                  <w:rPrChange w:id="5218" w:author="David Recio" w:date="2022-06-27T12:11:00Z">
                    <w:rPr/>
                  </w:rPrChange>
                </w:rPr>
                <w:t>PUT</w:t>
              </w:r>
            </w:ins>
          </w:p>
        </w:tc>
        <w:tc>
          <w:tcPr>
            <w:tcW w:w="3062" w:type="dxa"/>
            <w:vMerge w:val="restart"/>
            <w:tcPrChange w:id="5219" w:author="David Recio Arnés" w:date="2022-06-27T19:11:00Z">
              <w:tcPr>
                <w:tcW w:w="3246" w:type="dxa"/>
                <w:gridSpan w:val="3"/>
                <w:vMerge w:val="restart"/>
              </w:tcPr>
            </w:tcPrChange>
          </w:tcPr>
          <w:p w14:paraId="0E75248F" w14:textId="77777777" w:rsidR="00BA4AFA" w:rsidRPr="00E21D00" w:rsidRDefault="00BA4AFA" w:rsidP="00E21D00">
            <w:pPr>
              <w:rPr>
                <w:ins w:id="5220" w:author="David Recio" w:date="2022-06-27T12:10:00Z"/>
                <w:sz w:val="20"/>
                <w:szCs w:val="20"/>
              </w:rPr>
            </w:pPr>
            <w:ins w:id="5221" w:author="David Recio" w:date="2022-06-27T12:10:00Z">
              <w:r w:rsidRPr="00E21D00">
                <w:rPr>
                  <w:sz w:val="20"/>
                  <w:szCs w:val="20"/>
                </w:rPr>
                <w:t>/usuarios/:idUsuarios/formularios/</w:t>
              </w:r>
            </w:ins>
          </w:p>
          <w:p w14:paraId="389C5D5F" w14:textId="70F8C3E1" w:rsidR="00BA4AFA" w:rsidRPr="00E21D00" w:rsidRDefault="00BA4AFA" w:rsidP="00E21D00">
            <w:pPr>
              <w:rPr>
                <w:ins w:id="5222" w:author="David Recio" w:date="2022-06-27T12:10:00Z"/>
                <w:sz w:val="20"/>
                <w:szCs w:val="20"/>
              </w:rPr>
            </w:pPr>
            <w:ins w:id="5223" w:author="David Recio" w:date="2022-06-27T12:10:00Z">
              <w:r w:rsidRPr="00E21D00">
                <w:rPr>
                  <w:sz w:val="20"/>
                  <w:szCs w:val="20"/>
                </w:rPr>
                <w:t>:</w:t>
              </w:r>
            </w:ins>
            <w:ins w:id="5224" w:author="David Recio" w:date="2022-06-27T12:11:00Z">
              <w:r w:rsidRPr="00E21D00">
                <w:rPr>
                  <w:sz w:val="20"/>
                  <w:szCs w:val="20"/>
                </w:rPr>
                <w:t xml:space="preserve"> tipo</w:t>
              </w:r>
            </w:ins>
          </w:p>
        </w:tc>
        <w:tc>
          <w:tcPr>
            <w:tcW w:w="1760" w:type="dxa"/>
            <w:vMerge w:val="restart"/>
            <w:tcPrChange w:id="5225" w:author="David Recio Arnés" w:date="2022-06-27T19:11:00Z">
              <w:tcPr>
                <w:tcW w:w="2017" w:type="dxa"/>
                <w:gridSpan w:val="2"/>
                <w:vMerge w:val="restart"/>
              </w:tcPr>
            </w:tcPrChange>
          </w:tcPr>
          <w:p w14:paraId="61B6DEF9" w14:textId="60CB6D47" w:rsidR="00BA4AFA" w:rsidRPr="00E21D00" w:rsidRDefault="00BA4AFA" w:rsidP="00E21D00">
            <w:pPr>
              <w:rPr>
                <w:ins w:id="5226" w:author="David Recio" w:date="2022-06-27T12:10:00Z"/>
                <w:sz w:val="20"/>
                <w:szCs w:val="20"/>
              </w:rPr>
            </w:pPr>
            <w:ins w:id="5227" w:author="David Recio" w:date="2022-06-27T12:14:00Z">
              <w:r>
                <w:rPr>
                  <w:sz w:val="20"/>
                  <w:szCs w:val="20"/>
                </w:rPr>
                <w:t>Actualiza las respuestas el form</w:t>
              </w:r>
            </w:ins>
            <w:ins w:id="5228" w:author="David Recio" w:date="2022-06-27T12:15:00Z">
              <w:r>
                <w:rPr>
                  <w:sz w:val="20"/>
                  <w:szCs w:val="20"/>
                </w:rPr>
                <w:t>ulario escogido del usuario</w:t>
              </w:r>
            </w:ins>
          </w:p>
        </w:tc>
        <w:tc>
          <w:tcPr>
            <w:tcW w:w="1596" w:type="dxa"/>
            <w:vMerge w:val="restart"/>
            <w:tcPrChange w:id="5229" w:author="David Recio Arnés" w:date="2022-06-27T19:11:00Z">
              <w:tcPr>
                <w:tcW w:w="1789" w:type="dxa"/>
                <w:gridSpan w:val="2"/>
                <w:vMerge w:val="restart"/>
              </w:tcPr>
            </w:tcPrChange>
          </w:tcPr>
          <w:p w14:paraId="3F94F204" w14:textId="5A5457D0" w:rsidR="00BA4AFA" w:rsidRPr="00E21D00" w:rsidRDefault="00BA4AFA" w:rsidP="00E21D00">
            <w:pPr>
              <w:rPr>
                <w:ins w:id="5230" w:author="David Recio" w:date="2022-06-27T12:10:00Z"/>
                <w:sz w:val="20"/>
                <w:szCs w:val="20"/>
              </w:rPr>
            </w:pPr>
            <w:ins w:id="5231" w:author="David Recio" w:date="2022-06-27T12:14:00Z">
              <w:r w:rsidRPr="00E21D00">
                <w:rPr>
                  <w:sz w:val="20"/>
                  <w:szCs w:val="20"/>
                </w:rPr>
                <w:t>JSON</w:t>
              </w:r>
            </w:ins>
          </w:p>
        </w:tc>
        <w:tc>
          <w:tcPr>
            <w:tcW w:w="2276" w:type="dxa"/>
            <w:tcPrChange w:id="5232" w:author="David Recio Arnés" w:date="2022-06-27T19:11:00Z">
              <w:tcPr>
                <w:tcW w:w="2637" w:type="dxa"/>
                <w:gridSpan w:val="2"/>
              </w:tcPr>
            </w:tcPrChange>
          </w:tcPr>
          <w:p w14:paraId="50154B15" w14:textId="243127EA" w:rsidR="00BA4AFA" w:rsidRPr="00E21D00" w:rsidRDefault="00BA4AFA" w:rsidP="00E21D00">
            <w:pPr>
              <w:rPr>
                <w:ins w:id="5233" w:author="David Recio" w:date="2022-06-27T12:10:00Z"/>
                <w:sz w:val="20"/>
                <w:szCs w:val="20"/>
              </w:rPr>
            </w:pPr>
            <w:ins w:id="5234" w:author="David Recio" w:date="2022-06-27T12:14:00Z">
              <w:r w:rsidRPr="00E21D00">
                <w:rPr>
                  <w:sz w:val="20"/>
                  <w:szCs w:val="20"/>
                </w:rPr>
                <w:t>200-OK</w:t>
              </w:r>
            </w:ins>
          </w:p>
          <w:p w14:paraId="5BEE5758" w14:textId="7CE0C2AA" w:rsidR="00BA4AFA" w:rsidRPr="00E21D00" w:rsidRDefault="00BA4AFA" w:rsidP="00E21D00">
            <w:pPr>
              <w:rPr>
                <w:ins w:id="5235" w:author="David Recio" w:date="2022-06-27T12:10:00Z"/>
                <w:sz w:val="20"/>
                <w:szCs w:val="20"/>
              </w:rPr>
            </w:pPr>
          </w:p>
        </w:tc>
      </w:tr>
      <w:tr w:rsidR="00BA4AFA" w14:paraId="0607C59A" w14:textId="77777777" w:rsidTr="006D619E">
        <w:trPr>
          <w:trHeight w:val="321"/>
          <w:ins w:id="5236" w:author="David Recio" w:date="2022-06-27T12:10:00Z"/>
          <w:trPrChange w:id="5237" w:author="David Recio Arnés" w:date="2022-06-27T19:11:00Z">
            <w:trPr>
              <w:gridAfter w:val="0"/>
              <w:trHeight w:val="341"/>
            </w:trPr>
          </w:trPrChange>
        </w:trPr>
        <w:tc>
          <w:tcPr>
            <w:tcW w:w="966" w:type="dxa"/>
            <w:vMerge/>
            <w:shd w:val="clear" w:color="auto" w:fill="BDD6EE" w:themeFill="accent5" w:themeFillTint="66"/>
            <w:tcPrChange w:id="5238" w:author="David Recio Arnés" w:date="2022-06-27T19:11:00Z">
              <w:tcPr>
                <w:tcW w:w="1085" w:type="dxa"/>
                <w:vMerge/>
                <w:shd w:val="clear" w:color="auto" w:fill="BDD6EE" w:themeFill="accent5" w:themeFillTint="66"/>
              </w:tcPr>
            </w:tcPrChange>
          </w:tcPr>
          <w:p w14:paraId="49AEAEBA" w14:textId="77777777" w:rsidR="00BA4AFA" w:rsidRPr="00BA4AFA" w:rsidRDefault="00BA4AFA" w:rsidP="00BA4AFA">
            <w:pPr>
              <w:rPr>
                <w:ins w:id="5239" w:author="David Recio" w:date="2022-06-27T12:10:00Z"/>
                <w:sz w:val="20"/>
                <w:szCs w:val="20"/>
              </w:rPr>
            </w:pPr>
          </w:p>
        </w:tc>
        <w:tc>
          <w:tcPr>
            <w:tcW w:w="3062" w:type="dxa"/>
            <w:vMerge/>
            <w:tcPrChange w:id="5240" w:author="David Recio Arnés" w:date="2022-06-27T19:11:00Z">
              <w:tcPr>
                <w:tcW w:w="3246" w:type="dxa"/>
                <w:gridSpan w:val="3"/>
                <w:vMerge/>
              </w:tcPr>
            </w:tcPrChange>
          </w:tcPr>
          <w:p w14:paraId="4D71F1E2" w14:textId="77777777" w:rsidR="00BA4AFA" w:rsidRPr="00E21D00" w:rsidRDefault="00BA4AFA" w:rsidP="00BA4AFA">
            <w:pPr>
              <w:rPr>
                <w:ins w:id="5241" w:author="David Recio" w:date="2022-06-27T12:10:00Z"/>
                <w:sz w:val="20"/>
                <w:szCs w:val="20"/>
              </w:rPr>
            </w:pPr>
          </w:p>
        </w:tc>
        <w:tc>
          <w:tcPr>
            <w:tcW w:w="1760" w:type="dxa"/>
            <w:vMerge/>
            <w:tcPrChange w:id="5242" w:author="David Recio Arnés" w:date="2022-06-27T19:11:00Z">
              <w:tcPr>
                <w:tcW w:w="2017" w:type="dxa"/>
                <w:gridSpan w:val="2"/>
                <w:vMerge/>
              </w:tcPr>
            </w:tcPrChange>
          </w:tcPr>
          <w:p w14:paraId="27593C8D" w14:textId="77777777" w:rsidR="00BA4AFA" w:rsidRPr="00E21D00" w:rsidRDefault="00BA4AFA" w:rsidP="00BA4AFA">
            <w:pPr>
              <w:rPr>
                <w:ins w:id="5243" w:author="David Recio" w:date="2022-06-27T12:10:00Z"/>
                <w:sz w:val="20"/>
                <w:szCs w:val="20"/>
              </w:rPr>
            </w:pPr>
          </w:p>
        </w:tc>
        <w:tc>
          <w:tcPr>
            <w:tcW w:w="1596" w:type="dxa"/>
            <w:vMerge/>
            <w:tcPrChange w:id="5244" w:author="David Recio Arnés" w:date="2022-06-27T19:11:00Z">
              <w:tcPr>
                <w:tcW w:w="1789" w:type="dxa"/>
                <w:gridSpan w:val="2"/>
                <w:vMerge/>
              </w:tcPr>
            </w:tcPrChange>
          </w:tcPr>
          <w:p w14:paraId="2574B1B6" w14:textId="77777777" w:rsidR="00BA4AFA" w:rsidRPr="00E21D00" w:rsidRDefault="00BA4AFA" w:rsidP="00BA4AFA">
            <w:pPr>
              <w:rPr>
                <w:ins w:id="5245" w:author="David Recio" w:date="2022-06-27T12:10:00Z"/>
                <w:sz w:val="20"/>
                <w:szCs w:val="20"/>
              </w:rPr>
            </w:pPr>
          </w:p>
        </w:tc>
        <w:tc>
          <w:tcPr>
            <w:tcW w:w="2276" w:type="dxa"/>
            <w:tcPrChange w:id="5246" w:author="David Recio Arnés" w:date="2022-06-27T19:11:00Z">
              <w:tcPr>
                <w:tcW w:w="2637" w:type="dxa"/>
                <w:gridSpan w:val="2"/>
              </w:tcPr>
            </w:tcPrChange>
          </w:tcPr>
          <w:p w14:paraId="08D24759" w14:textId="14E3DEFF" w:rsidR="00BA4AFA" w:rsidRPr="00E21D00" w:rsidRDefault="00BA4AFA" w:rsidP="00BA4AFA">
            <w:pPr>
              <w:rPr>
                <w:ins w:id="5247" w:author="David Recio" w:date="2022-06-27T12:10:00Z"/>
                <w:sz w:val="20"/>
                <w:szCs w:val="20"/>
              </w:rPr>
            </w:pPr>
            <w:ins w:id="5248" w:author="David Recio" w:date="2022-06-27T12:14:00Z">
              <w:r w:rsidRPr="00FA78EB">
                <w:rPr>
                  <w:sz w:val="20"/>
                  <w:szCs w:val="20"/>
                </w:rPr>
                <w:t>400-Bad Request</w:t>
              </w:r>
            </w:ins>
          </w:p>
        </w:tc>
      </w:tr>
      <w:tr w:rsidR="00BA4AFA" w14:paraId="102E4184" w14:textId="77777777" w:rsidTr="006D619E">
        <w:trPr>
          <w:trHeight w:val="321"/>
          <w:ins w:id="5249" w:author="David Recio" w:date="2022-06-27T12:10:00Z"/>
          <w:trPrChange w:id="5250" w:author="David Recio Arnés" w:date="2022-06-27T19:11:00Z">
            <w:trPr>
              <w:gridAfter w:val="0"/>
              <w:trHeight w:val="341"/>
            </w:trPr>
          </w:trPrChange>
        </w:trPr>
        <w:tc>
          <w:tcPr>
            <w:tcW w:w="966" w:type="dxa"/>
            <w:vMerge/>
            <w:shd w:val="clear" w:color="auto" w:fill="BDD6EE" w:themeFill="accent5" w:themeFillTint="66"/>
            <w:tcPrChange w:id="5251" w:author="David Recio Arnés" w:date="2022-06-27T19:11:00Z">
              <w:tcPr>
                <w:tcW w:w="1085" w:type="dxa"/>
                <w:vMerge/>
                <w:shd w:val="clear" w:color="auto" w:fill="BDD6EE" w:themeFill="accent5" w:themeFillTint="66"/>
              </w:tcPr>
            </w:tcPrChange>
          </w:tcPr>
          <w:p w14:paraId="7334551F" w14:textId="77777777" w:rsidR="00BA4AFA" w:rsidRPr="00BA4AFA" w:rsidRDefault="00BA4AFA" w:rsidP="00BA4AFA">
            <w:pPr>
              <w:rPr>
                <w:ins w:id="5252" w:author="David Recio" w:date="2022-06-27T12:10:00Z"/>
                <w:sz w:val="20"/>
                <w:szCs w:val="20"/>
              </w:rPr>
            </w:pPr>
          </w:p>
        </w:tc>
        <w:tc>
          <w:tcPr>
            <w:tcW w:w="3062" w:type="dxa"/>
            <w:vMerge/>
            <w:tcPrChange w:id="5253" w:author="David Recio Arnés" w:date="2022-06-27T19:11:00Z">
              <w:tcPr>
                <w:tcW w:w="3246" w:type="dxa"/>
                <w:gridSpan w:val="3"/>
                <w:vMerge/>
              </w:tcPr>
            </w:tcPrChange>
          </w:tcPr>
          <w:p w14:paraId="39B27E99" w14:textId="77777777" w:rsidR="00BA4AFA" w:rsidRPr="00E21D00" w:rsidRDefault="00BA4AFA" w:rsidP="00BA4AFA">
            <w:pPr>
              <w:rPr>
                <w:ins w:id="5254" w:author="David Recio" w:date="2022-06-27T12:10:00Z"/>
                <w:sz w:val="20"/>
                <w:szCs w:val="20"/>
              </w:rPr>
            </w:pPr>
          </w:p>
        </w:tc>
        <w:tc>
          <w:tcPr>
            <w:tcW w:w="1760" w:type="dxa"/>
            <w:vMerge/>
            <w:tcPrChange w:id="5255" w:author="David Recio Arnés" w:date="2022-06-27T19:11:00Z">
              <w:tcPr>
                <w:tcW w:w="2017" w:type="dxa"/>
                <w:gridSpan w:val="2"/>
                <w:vMerge/>
              </w:tcPr>
            </w:tcPrChange>
          </w:tcPr>
          <w:p w14:paraId="0FAF82A2" w14:textId="77777777" w:rsidR="00BA4AFA" w:rsidRPr="00E21D00" w:rsidRDefault="00BA4AFA" w:rsidP="00BA4AFA">
            <w:pPr>
              <w:rPr>
                <w:ins w:id="5256" w:author="David Recio" w:date="2022-06-27T12:10:00Z"/>
                <w:sz w:val="20"/>
                <w:szCs w:val="20"/>
              </w:rPr>
            </w:pPr>
          </w:p>
        </w:tc>
        <w:tc>
          <w:tcPr>
            <w:tcW w:w="1596" w:type="dxa"/>
            <w:vMerge/>
            <w:tcPrChange w:id="5257" w:author="David Recio Arnés" w:date="2022-06-27T19:11:00Z">
              <w:tcPr>
                <w:tcW w:w="1789" w:type="dxa"/>
                <w:gridSpan w:val="2"/>
                <w:vMerge/>
              </w:tcPr>
            </w:tcPrChange>
          </w:tcPr>
          <w:p w14:paraId="5B334C87" w14:textId="77777777" w:rsidR="00BA4AFA" w:rsidRPr="00E21D00" w:rsidRDefault="00BA4AFA" w:rsidP="00BA4AFA">
            <w:pPr>
              <w:rPr>
                <w:ins w:id="5258" w:author="David Recio" w:date="2022-06-27T12:10:00Z"/>
                <w:sz w:val="20"/>
                <w:szCs w:val="20"/>
              </w:rPr>
            </w:pPr>
          </w:p>
        </w:tc>
        <w:tc>
          <w:tcPr>
            <w:tcW w:w="2276" w:type="dxa"/>
            <w:tcPrChange w:id="5259" w:author="David Recio Arnés" w:date="2022-06-27T19:11:00Z">
              <w:tcPr>
                <w:tcW w:w="2637" w:type="dxa"/>
                <w:gridSpan w:val="2"/>
              </w:tcPr>
            </w:tcPrChange>
          </w:tcPr>
          <w:p w14:paraId="5A0BC26A" w14:textId="3B1F92C0" w:rsidR="00BA4AFA" w:rsidRPr="00E21D00" w:rsidRDefault="00BA4AFA" w:rsidP="00BA4AFA">
            <w:pPr>
              <w:rPr>
                <w:ins w:id="5260" w:author="David Recio" w:date="2022-06-27T12:10:00Z"/>
                <w:sz w:val="20"/>
                <w:szCs w:val="20"/>
              </w:rPr>
            </w:pPr>
            <w:ins w:id="5261" w:author="David Recio" w:date="2022-06-27T12:14:00Z">
              <w:r w:rsidRPr="00E21D00">
                <w:rPr>
                  <w:sz w:val="20"/>
                  <w:szCs w:val="20"/>
                </w:rPr>
                <w:t>500-Internal Server Error</w:t>
              </w:r>
            </w:ins>
          </w:p>
        </w:tc>
      </w:tr>
      <w:tr w:rsidR="00BA4AFA" w14:paraId="4F5DA341" w14:textId="77777777" w:rsidTr="006D619E">
        <w:trPr>
          <w:trHeight w:val="1378"/>
          <w:ins w:id="5262" w:author="David Recio" w:date="2022-06-27T12:10:00Z"/>
          <w:trPrChange w:id="5263" w:author="David Recio Arnés" w:date="2022-06-27T19:11:00Z">
            <w:trPr>
              <w:gridAfter w:val="0"/>
              <w:trHeight w:val="1462"/>
            </w:trPr>
          </w:trPrChange>
        </w:trPr>
        <w:tc>
          <w:tcPr>
            <w:tcW w:w="966" w:type="dxa"/>
            <w:shd w:val="clear" w:color="auto" w:fill="BDD6EE" w:themeFill="accent5" w:themeFillTint="66"/>
            <w:tcPrChange w:id="5264" w:author="David Recio Arnés" w:date="2022-06-27T19:11:00Z">
              <w:tcPr>
                <w:tcW w:w="1085" w:type="dxa"/>
                <w:shd w:val="clear" w:color="auto" w:fill="BDD6EE" w:themeFill="accent5" w:themeFillTint="66"/>
              </w:tcPr>
            </w:tcPrChange>
          </w:tcPr>
          <w:p w14:paraId="5EDB84CB" w14:textId="77777777" w:rsidR="00BA4AFA" w:rsidRPr="00E21D00" w:rsidRDefault="00BA4AFA" w:rsidP="00BA4AFA">
            <w:pPr>
              <w:rPr>
                <w:ins w:id="5265" w:author="David Recio" w:date="2022-06-27T12:10:00Z"/>
                <w:sz w:val="20"/>
                <w:szCs w:val="20"/>
                <w:rPrChange w:id="5266" w:author="David Recio" w:date="2022-06-27T12:11:00Z">
                  <w:rPr>
                    <w:ins w:id="5267" w:author="David Recio" w:date="2022-06-27T12:10:00Z"/>
                  </w:rPr>
                </w:rPrChange>
              </w:rPr>
            </w:pPr>
            <w:ins w:id="5268" w:author="David Recio" w:date="2022-06-27T12:10:00Z">
              <w:r w:rsidRPr="00E21D00">
                <w:rPr>
                  <w:sz w:val="20"/>
                  <w:szCs w:val="20"/>
                  <w:rPrChange w:id="5269" w:author="David Recio" w:date="2022-06-27T12:11:00Z">
                    <w:rPr/>
                  </w:rPrChange>
                </w:rPr>
                <w:t>DELETE</w:t>
              </w:r>
            </w:ins>
          </w:p>
        </w:tc>
        <w:tc>
          <w:tcPr>
            <w:tcW w:w="3062" w:type="dxa"/>
            <w:tcPrChange w:id="5270" w:author="David Recio Arnés" w:date="2022-06-27T19:11:00Z">
              <w:tcPr>
                <w:tcW w:w="3246" w:type="dxa"/>
                <w:gridSpan w:val="3"/>
              </w:tcPr>
            </w:tcPrChange>
          </w:tcPr>
          <w:p w14:paraId="5C048C94" w14:textId="77777777" w:rsidR="00BA4AFA" w:rsidRPr="00E21D00" w:rsidRDefault="00BA4AFA" w:rsidP="00BA4AFA">
            <w:pPr>
              <w:rPr>
                <w:ins w:id="5271" w:author="David Recio" w:date="2022-06-27T12:10:00Z"/>
                <w:sz w:val="20"/>
                <w:szCs w:val="20"/>
              </w:rPr>
            </w:pPr>
            <w:ins w:id="5272" w:author="David Recio" w:date="2022-06-27T12:10:00Z">
              <w:r w:rsidRPr="00E21D00">
                <w:rPr>
                  <w:sz w:val="20"/>
                  <w:szCs w:val="20"/>
                </w:rPr>
                <w:t>/usuarios/:idUsuarios/formularios/</w:t>
              </w:r>
            </w:ins>
          </w:p>
          <w:p w14:paraId="6C8EE52C" w14:textId="782BF17B" w:rsidR="00BA4AFA" w:rsidRPr="00E21D00" w:rsidRDefault="00BA4AFA" w:rsidP="00BA4AFA">
            <w:pPr>
              <w:rPr>
                <w:ins w:id="5273" w:author="David Recio" w:date="2022-06-27T12:10:00Z"/>
                <w:sz w:val="20"/>
                <w:szCs w:val="20"/>
              </w:rPr>
            </w:pPr>
            <w:ins w:id="5274" w:author="David Recio" w:date="2022-06-27T12:10:00Z">
              <w:r w:rsidRPr="00E21D00">
                <w:rPr>
                  <w:sz w:val="20"/>
                  <w:szCs w:val="20"/>
                </w:rPr>
                <w:t>:</w:t>
              </w:r>
            </w:ins>
            <w:ins w:id="5275" w:author="David Recio" w:date="2022-06-27T12:11:00Z">
              <w:r w:rsidRPr="00E21D00">
                <w:rPr>
                  <w:sz w:val="20"/>
                  <w:szCs w:val="20"/>
                </w:rPr>
                <w:t xml:space="preserve"> tipo</w:t>
              </w:r>
            </w:ins>
          </w:p>
        </w:tc>
        <w:tc>
          <w:tcPr>
            <w:tcW w:w="1760" w:type="dxa"/>
            <w:tcPrChange w:id="5276" w:author="David Recio Arnés" w:date="2022-06-27T19:11:00Z">
              <w:tcPr>
                <w:tcW w:w="2017" w:type="dxa"/>
                <w:gridSpan w:val="2"/>
              </w:tcPr>
            </w:tcPrChange>
          </w:tcPr>
          <w:p w14:paraId="40FAAF09" w14:textId="7D49D7F4" w:rsidR="00BA4AFA" w:rsidRPr="00E21D00" w:rsidRDefault="00BA4AFA" w:rsidP="00BA4AFA">
            <w:pPr>
              <w:rPr>
                <w:ins w:id="5277" w:author="David Recio" w:date="2022-06-27T12:10:00Z"/>
                <w:sz w:val="20"/>
                <w:szCs w:val="20"/>
              </w:rPr>
            </w:pPr>
            <w:ins w:id="5278" w:author="David Recio" w:date="2022-06-27T12:13:00Z">
              <w:r>
                <w:rPr>
                  <w:sz w:val="20"/>
                  <w:szCs w:val="20"/>
                </w:rPr>
                <w:t>-</w:t>
              </w:r>
            </w:ins>
          </w:p>
          <w:p w14:paraId="6C19D564" w14:textId="77777777" w:rsidR="00BA4AFA" w:rsidRPr="00E21D00" w:rsidRDefault="00BA4AFA" w:rsidP="00BA4AFA">
            <w:pPr>
              <w:rPr>
                <w:ins w:id="5279" w:author="David Recio" w:date="2022-06-27T12:10:00Z"/>
                <w:sz w:val="20"/>
                <w:szCs w:val="20"/>
              </w:rPr>
            </w:pPr>
          </w:p>
        </w:tc>
        <w:tc>
          <w:tcPr>
            <w:tcW w:w="1596" w:type="dxa"/>
            <w:tcPrChange w:id="5280" w:author="David Recio Arnés" w:date="2022-06-27T19:11:00Z">
              <w:tcPr>
                <w:tcW w:w="1789" w:type="dxa"/>
                <w:gridSpan w:val="2"/>
              </w:tcPr>
            </w:tcPrChange>
          </w:tcPr>
          <w:p w14:paraId="361C5776" w14:textId="77777777" w:rsidR="00BA4AFA" w:rsidRPr="00E21D00" w:rsidRDefault="00BA4AFA" w:rsidP="00BA4AFA">
            <w:pPr>
              <w:rPr>
                <w:ins w:id="5281" w:author="David Recio" w:date="2022-06-27T12:10:00Z"/>
                <w:sz w:val="20"/>
                <w:szCs w:val="20"/>
              </w:rPr>
            </w:pPr>
            <w:ins w:id="5282" w:author="David Recio" w:date="2022-06-27T12:10:00Z">
              <w:r w:rsidRPr="00E21D00">
                <w:rPr>
                  <w:sz w:val="20"/>
                  <w:szCs w:val="20"/>
                </w:rPr>
                <w:t>-</w:t>
              </w:r>
            </w:ins>
          </w:p>
        </w:tc>
        <w:tc>
          <w:tcPr>
            <w:tcW w:w="2276" w:type="dxa"/>
            <w:tcPrChange w:id="5283" w:author="David Recio Arnés" w:date="2022-06-27T19:11:00Z">
              <w:tcPr>
                <w:tcW w:w="2637" w:type="dxa"/>
                <w:gridSpan w:val="2"/>
              </w:tcPr>
            </w:tcPrChange>
          </w:tcPr>
          <w:p w14:paraId="785426B3" w14:textId="332EB14E" w:rsidR="00BA4AFA" w:rsidRPr="00E21D00" w:rsidRDefault="00BA4AFA" w:rsidP="00BA4AFA">
            <w:pPr>
              <w:rPr>
                <w:ins w:id="5284" w:author="David Recio" w:date="2022-06-27T12:10:00Z"/>
                <w:sz w:val="20"/>
                <w:szCs w:val="20"/>
              </w:rPr>
            </w:pPr>
            <w:ins w:id="5285" w:author="David Recio" w:date="2022-06-27T12:13:00Z">
              <w:r w:rsidRPr="00E21D00">
                <w:rPr>
                  <w:sz w:val="20"/>
                  <w:szCs w:val="20"/>
                </w:rPr>
                <w:t>404-Not Found</w:t>
              </w:r>
            </w:ins>
          </w:p>
        </w:tc>
      </w:tr>
      <w:tr w:rsidR="00BA4AFA" w14:paraId="15A88044" w14:textId="77777777" w:rsidTr="006D619E">
        <w:trPr>
          <w:trHeight w:val="313"/>
          <w:ins w:id="5286" w:author="David Recio" w:date="2022-06-27T12:10:00Z"/>
          <w:trPrChange w:id="5287" w:author="David Recio Arnés" w:date="2022-06-27T19:11:00Z">
            <w:trPr>
              <w:gridAfter w:val="0"/>
              <w:trHeight w:val="332"/>
            </w:trPr>
          </w:trPrChange>
        </w:trPr>
        <w:tc>
          <w:tcPr>
            <w:tcW w:w="966" w:type="dxa"/>
            <w:shd w:val="clear" w:color="auto" w:fill="BDD6EE" w:themeFill="accent5" w:themeFillTint="66"/>
            <w:tcPrChange w:id="5288" w:author="David Recio Arnés" w:date="2022-06-27T19:11:00Z">
              <w:tcPr>
                <w:tcW w:w="1085" w:type="dxa"/>
                <w:shd w:val="clear" w:color="auto" w:fill="BDD6EE" w:themeFill="accent5" w:themeFillTint="66"/>
              </w:tcPr>
            </w:tcPrChange>
          </w:tcPr>
          <w:p w14:paraId="32B0597B" w14:textId="77777777" w:rsidR="00BA4AFA" w:rsidRPr="00E21D00" w:rsidRDefault="00BA4AFA" w:rsidP="00BA4AFA">
            <w:pPr>
              <w:rPr>
                <w:ins w:id="5289" w:author="David Recio" w:date="2022-06-27T12:10:00Z"/>
                <w:sz w:val="20"/>
                <w:szCs w:val="20"/>
                <w:rPrChange w:id="5290" w:author="David Recio" w:date="2022-06-27T12:11:00Z">
                  <w:rPr>
                    <w:ins w:id="5291" w:author="David Recio" w:date="2022-06-27T12:10:00Z"/>
                  </w:rPr>
                </w:rPrChange>
              </w:rPr>
            </w:pPr>
            <w:ins w:id="5292" w:author="David Recio" w:date="2022-06-27T12:10:00Z">
              <w:r w:rsidRPr="00E21D00">
                <w:rPr>
                  <w:sz w:val="20"/>
                  <w:szCs w:val="20"/>
                  <w:rPrChange w:id="5293" w:author="David Recio" w:date="2022-06-27T12:11:00Z">
                    <w:rPr/>
                  </w:rPrChange>
                </w:rPr>
                <w:t>PATCH</w:t>
              </w:r>
            </w:ins>
          </w:p>
        </w:tc>
        <w:tc>
          <w:tcPr>
            <w:tcW w:w="3062" w:type="dxa"/>
            <w:tcPrChange w:id="5294" w:author="David Recio Arnés" w:date="2022-06-27T19:11:00Z">
              <w:tcPr>
                <w:tcW w:w="3246" w:type="dxa"/>
                <w:gridSpan w:val="3"/>
              </w:tcPr>
            </w:tcPrChange>
          </w:tcPr>
          <w:p w14:paraId="3A24FC91" w14:textId="77777777" w:rsidR="00BA4AFA" w:rsidRPr="00E21D00" w:rsidRDefault="00BA4AFA" w:rsidP="00BA4AFA">
            <w:pPr>
              <w:rPr>
                <w:ins w:id="5295" w:author="David Recio" w:date="2022-06-27T12:10:00Z"/>
                <w:sz w:val="20"/>
                <w:szCs w:val="20"/>
              </w:rPr>
            </w:pPr>
            <w:ins w:id="5296" w:author="David Recio" w:date="2022-06-27T12:10:00Z">
              <w:r w:rsidRPr="00E21D00">
                <w:rPr>
                  <w:sz w:val="20"/>
                  <w:szCs w:val="20"/>
                </w:rPr>
                <w:t>/usuarios/:idUsuarios/formularios/</w:t>
              </w:r>
            </w:ins>
          </w:p>
          <w:p w14:paraId="7C4272EA" w14:textId="62A1053C" w:rsidR="00BA4AFA" w:rsidRPr="00E21D00" w:rsidRDefault="00BA4AFA" w:rsidP="00BA4AFA">
            <w:pPr>
              <w:rPr>
                <w:ins w:id="5297" w:author="David Recio" w:date="2022-06-27T12:10:00Z"/>
                <w:sz w:val="20"/>
                <w:szCs w:val="20"/>
              </w:rPr>
            </w:pPr>
            <w:ins w:id="5298" w:author="David Recio" w:date="2022-06-27T12:10:00Z">
              <w:r w:rsidRPr="00E21D00">
                <w:rPr>
                  <w:sz w:val="20"/>
                  <w:szCs w:val="20"/>
                </w:rPr>
                <w:t>:</w:t>
              </w:r>
            </w:ins>
            <w:ins w:id="5299" w:author="David Recio" w:date="2022-06-27T12:11:00Z">
              <w:r w:rsidRPr="00E21D00">
                <w:rPr>
                  <w:sz w:val="20"/>
                  <w:szCs w:val="20"/>
                </w:rPr>
                <w:t xml:space="preserve"> tipo</w:t>
              </w:r>
            </w:ins>
          </w:p>
        </w:tc>
        <w:tc>
          <w:tcPr>
            <w:tcW w:w="1760" w:type="dxa"/>
            <w:tcPrChange w:id="5300" w:author="David Recio Arnés" w:date="2022-06-27T19:11:00Z">
              <w:tcPr>
                <w:tcW w:w="2017" w:type="dxa"/>
                <w:gridSpan w:val="2"/>
              </w:tcPr>
            </w:tcPrChange>
          </w:tcPr>
          <w:p w14:paraId="1C3F6928" w14:textId="77777777" w:rsidR="00BA4AFA" w:rsidRPr="00E21D00" w:rsidRDefault="00BA4AFA" w:rsidP="00BA4AFA">
            <w:pPr>
              <w:rPr>
                <w:ins w:id="5301" w:author="David Recio" w:date="2022-06-27T12:10:00Z"/>
                <w:sz w:val="20"/>
                <w:szCs w:val="20"/>
              </w:rPr>
            </w:pPr>
            <w:ins w:id="5302" w:author="David Recio" w:date="2022-06-27T12:10:00Z">
              <w:r w:rsidRPr="00E21D00">
                <w:rPr>
                  <w:sz w:val="20"/>
                  <w:szCs w:val="20"/>
                </w:rPr>
                <w:t>-</w:t>
              </w:r>
            </w:ins>
          </w:p>
        </w:tc>
        <w:tc>
          <w:tcPr>
            <w:tcW w:w="1596" w:type="dxa"/>
            <w:tcPrChange w:id="5303" w:author="David Recio Arnés" w:date="2022-06-27T19:11:00Z">
              <w:tcPr>
                <w:tcW w:w="1789" w:type="dxa"/>
                <w:gridSpan w:val="2"/>
              </w:tcPr>
            </w:tcPrChange>
          </w:tcPr>
          <w:p w14:paraId="47B1D79B" w14:textId="77777777" w:rsidR="00BA4AFA" w:rsidRPr="00E21D00" w:rsidRDefault="00BA4AFA" w:rsidP="00BA4AFA">
            <w:pPr>
              <w:rPr>
                <w:ins w:id="5304" w:author="David Recio" w:date="2022-06-27T12:10:00Z"/>
                <w:sz w:val="20"/>
                <w:szCs w:val="20"/>
              </w:rPr>
            </w:pPr>
            <w:ins w:id="5305" w:author="David Recio" w:date="2022-06-27T12:10:00Z">
              <w:r w:rsidRPr="00E21D00">
                <w:rPr>
                  <w:sz w:val="20"/>
                  <w:szCs w:val="20"/>
                </w:rPr>
                <w:t>-</w:t>
              </w:r>
            </w:ins>
          </w:p>
        </w:tc>
        <w:tc>
          <w:tcPr>
            <w:tcW w:w="2276" w:type="dxa"/>
            <w:tcPrChange w:id="5306" w:author="David Recio Arnés" w:date="2022-06-27T19:11:00Z">
              <w:tcPr>
                <w:tcW w:w="2637" w:type="dxa"/>
                <w:gridSpan w:val="2"/>
              </w:tcPr>
            </w:tcPrChange>
          </w:tcPr>
          <w:p w14:paraId="0CA9385E" w14:textId="77777777" w:rsidR="00BA4AFA" w:rsidRPr="00E21D00" w:rsidRDefault="00BA4AFA" w:rsidP="00BA4AFA">
            <w:pPr>
              <w:rPr>
                <w:ins w:id="5307" w:author="David Recio" w:date="2022-06-27T12:10:00Z"/>
                <w:sz w:val="20"/>
                <w:szCs w:val="20"/>
              </w:rPr>
            </w:pPr>
            <w:ins w:id="5308" w:author="David Recio" w:date="2022-06-27T12:10:00Z">
              <w:r w:rsidRPr="00E21D00">
                <w:rPr>
                  <w:sz w:val="20"/>
                  <w:szCs w:val="20"/>
                </w:rPr>
                <w:t>404-Not Found</w:t>
              </w:r>
            </w:ins>
          </w:p>
          <w:p w14:paraId="52E42692" w14:textId="77777777" w:rsidR="00BA4AFA" w:rsidRPr="00E21D00" w:rsidRDefault="00BA4AFA">
            <w:pPr>
              <w:keepNext/>
              <w:rPr>
                <w:ins w:id="5309" w:author="David Recio" w:date="2022-06-27T12:10:00Z"/>
                <w:sz w:val="20"/>
                <w:szCs w:val="20"/>
              </w:rPr>
              <w:pPrChange w:id="5310" w:author="David Recio" w:date="2022-06-27T12:16:00Z">
                <w:pPr/>
              </w:pPrChange>
            </w:pPr>
          </w:p>
        </w:tc>
      </w:tr>
    </w:tbl>
    <w:p w14:paraId="71AE5481" w14:textId="77777777" w:rsidR="006D619E" w:rsidRDefault="006D619E">
      <w:pPr>
        <w:pStyle w:val="Descripcin"/>
        <w:rPr>
          <w:ins w:id="5311" w:author="David Recio Arnés" w:date="2022-06-27T19:12:00Z"/>
          <w:i w:val="0"/>
          <w:iCs w:val="0"/>
        </w:rPr>
      </w:pPr>
    </w:p>
    <w:p w14:paraId="521F1F57" w14:textId="165D267F" w:rsidR="00E21D00" w:rsidRPr="000D3FB2" w:rsidRDefault="006D619E">
      <w:pPr>
        <w:pStyle w:val="Descripcin"/>
        <w:rPr>
          <w:ins w:id="5312" w:author="David Recio" w:date="2022-06-27T12:02:00Z"/>
        </w:rPr>
        <w:pPrChange w:id="5313" w:author="David Recio" w:date="2022-06-27T12:16:00Z">
          <w:pPr>
            <w:ind w:left="709"/>
          </w:pPr>
        </w:pPrChange>
      </w:pPr>
      <w:ins w:id="5314" w:author="David Recio Arnés" w:date="2022-06-27T19:12:00Z">
        <w:r>
          <w:rPr>
            <w:i w:val="0"/>
            <w:iCs w:val="0"/>
          </w:rPr>
          <w:t xml:space="preserve">             </w:t>
        </w:r>
      </w:ins>
      <w:ins w:id="5315" w:author="David Recio Arnés" w:date="2022-06-27T19:11:00Z">
        <w:r>
          <w:rPr>
            <w:i w:val="0"/>
            <w:iCs w:val="0"/>
          </w:rPr>
          <w:t xml:space="preserve">  </w:t>
        </w:r>
      </w:ins>
      <w:ins w:id="5316" w:author="David Recio" w:date="2022-06-27T12:16:00Z">
        <w:r w:rsidR="00BA4AFA" w:rsidRPr="00BA4AFA">
          <w:rPr>
            <w:i w:val="0"/>
            <w:iCs w:val="0"/>
            <w:rPrChange w:id="5317" w:author="David Recio" w:date="2022-06-27T12:16:00Z">
              <w:rPr>
                <w:i/>
                <w:iCs/>
              </w:rPr>
            </w:rPrChange>
          </w:rPr>
          <w:t xml:space="preserve">Tabla </w:t>
        </w:r>
      </w:ins>
      <w:ins w:id="5318" w:author="David Recio Arnés" w:date="2022-06-27T19:12:00Z">
        <w:r>
          <w:rPr>
            <w:i w:val="0"/>
            <w:iCs w:val="0"/>
          </w:rPr>
          <w:t>8</w:t>
        </w:r>
      </w:ins>
      <w:ins w:id="5319" w:author="David Recio" w:date="2022-06-27T12:16:00Z">
        <w:del w:id="5320" w:author="David Recio Arnés" w:date="2022-06-27T19:12:00Z">
          <w:r w:rsidR="00BA4AFA" w:rsidRPr="00BA4AFA" w:rsidDel="006D619E">
            <w:rPr>
              <w:i w:val="0"/>
              <w:iCs w:val="0"/>
              <w:rPrChange w:id="5321" w:author="David Recio" w:date="2022-06-27T12:16:00Z">
                <w:rPr>
                  <w:i/>
                  <w:iCs/>
                </w:rPr>
              </w:rPrChange>
            </w:rPr>
            <w:fldChar w:fldCharType="begin"/>
          </w:r>
          <w:r w:rsidR="00BA4AFA" w:rsidRPr="00BA4AFA" w:rsidDel="006D619E">
            <w:rPr>
              <w:i w:val="0"/>
              <w:iCs w:val="0"/>
              <w:rPrChange w:id="5322" w:author="David Recio" w:date="2022-06-27T12:16:00Z">
                <w:rPr>
                  <w:i/>
                  <w:iCs/>
                </w:rPr>
              </w:rPrChange>
            </w:rPr>
            <w:delInstrText xml:space="preserve"> SEQ Tabla \* ARABIC </w:delInstrText>
          </w:r>
        </w:del>
      </w:ins>
      <w:del w:id="5323" w:author="David Recio Arnés" w:date="2022-06-27T19:12:00Z">
        <w:r w:rsidR="00BA4AFA" w:rsidRPr="00BA4AFA" w:rsidDel="006D619E">
          <w:rPr>
            <w:i w:val="0"/>
            <w:iCs w:val="0"/>
            <w:rPrChange w:id="5324" w:author="David Recio" w:date="2022-06-27T12:16:00Z">
              <w:rPr>
                <w:i/>
                <w:iCs/>
              </w:rPr>
            </w:rPrChange>
          </w:rPr>
          <w:fldChar w:fldCharType="separate"/>
        </w:r>
      </w:del>
      <w:ins w:id="5325" w:author="David Recio" w:date="2022-06-27T12:16:00Z">
        <w:del w:id="5326" w:author="David Recio Arnés" w:date="2022-06-27T19:12:00Z">
          <w:r w:rsidR="00BA4AFA" w:rsidRPr="00BA4AFA" w:rsidDel="006D619E">
            <w:rPr>
              <w:i w:val="0"/>
              <w:iCs w:val="0"/>
              <w:noProof/>
              <w:rPrChange w:id="5327" w:author="David Recio" w:date="2022-06-27T12:16:00Z">
                <w:rPr>
                  <w:i/>
                  <w:iCs/>
                  <w:noProof/>
                </w:rPr>
              </w:rPrChange>
            </w:rPr>
            <w:delText>6</w:delText>
          </w:r>
          <w:r w:rsidR="00BA4AFA" w:rsidRPr="00BA4AFA" w:rsidDel="006D619E">
            <w:rPr>
              <w:i w:val="0"/>
              <w:iCs w:val="0"/>
              <w:rPrChange w:id="5328" w:author="David Recio" w:date="2022-06-27T12:16:00Z">
                <w:rPr>
                  <w:i/>
                  <w:iCs/>
                </w:rPr>
              </w:rPrChange>
            </w:rPr>
            <w:fldChar w:fldCharType="end"/>
          </w:r>
        </w:del>
        <w:r w:rsidR="00BA4AFA" w:rsidRPr="00BA4AFA">
          <w:rPr>
            <w:i w:val="0"/>
            <w:iCs w:val="0"/>
            <w:rPrChange w:id="5329" w:author="David Recio" w:date="2022-06-27T12:16:00Z">
              <w:rPr>
                <w:i/>
                <w:iCs/>
              </w:rPr>
            </w:rPrChange>
          </w:rPr>
          <w:t>.</w:t>
        </w:r>
      </w:ins>
      <w:ins w:id="5330" w:author="David Recio Arnés" w:date="2022-06-27T19:12:00Z">
        <w:r>
          <w:rPr>
            <w:i w:val="0"/>
            <w:iCs w:val="0"/>
          </w:rPr>
          <w:t xml:space="preserve"> </w:t>
        </w:r>
      </w:ins>
      <w:bookmarkStart w:id="5331" w:name="_Hlk107249587"/>
      <w:ins w:id="5332" w:author="David Recio" w:date="2022-06-27T12:16:00Z">
        <w:r w:rsidR="00BA4AFA" w:rsidRPr="00BA4AFA">
          <w:rPr>
            <w:i w:val="0"/>
            <w:iCs w:val="0"/>
            <w:rPrChange w:id="5333" w:author="David Recio" w:date="2022-06-27T12:16:00Z">
              <w:rPr>
                <w:i/>
                <w:iCs/>
              </w:rPr>
            </w:rPrChange>
          </w:rPr>
          <w:t>Exposición del recurso: /usuarios/:idUsuarios/formularios/:tipo</w:t>
        </w:r>
      </w:ins>
    </w:p>
    <w:bookmarkEnd w:id="5331"/>
    <w:p w14:paraId="0152D13E" w14:textId="15423D86" w:rsidR="00BA4AFA" w:rsidRDefault="00BA4AFA" w:rsidP="00736689">
      <w:pPr>
        <w:ind w:left="709"/>
        <w:rPr>
          <w:ins w:id="5334" w:author="David Recio Arnés" w:date="2022-06-27T19:14:00Z"/>
        </w:rPr>
      </w:pPr>
    </w:p>
    <w:p w14:paraId="293EEADD" w14:textId="6FFD8DB0" w:rsidR="009265C2" w:rsidRDefault="009265C2" w:rsidP="00736689">
      <w:pPr>
        <w:ind w:left="709"/>
        <w:rPr>
          <w:ins w:id="5335" w:author="David Recio Arnés" w:date="2022-06-27T19:14:00Z"/>
        </w:rPr>
      </w:pPr>
    </w:p>
    <w:p w14:paraId="6D319311" w14:textId="77777777" w:rsidR="009265C2" w:rsidRDefault="009265C2" w:rsidP="00736689">
      <w:pPr>
        <w:ind w:left="709"/>
        <w:rPr>
          <w:ins w:id="5336" w:author="David Recio" w:date="2022-06-27T12:16:00Z"/>
        </w:rPr>
      </w:pPr>
    </w:p>
    <w:p w14:paraId="0DF45AB8" w14:textId="5B1C4D3D" w:rsidR="00BA4AFA" w:rsidDel="009265C2" w:rsidRDefault="00BA4AFA">
      <w:pPr>
        <w:ind w:left="-567" w:firstLine="1418"/>
        <w:rPr>
          <w:ins w:id="5337" w:author="David Recio" w:date="2022-06-27T11:25:00Z"/>
          <w:del w:id="5338" w:author="David Recio Arnés" w:date="2022-06-27T19:16:00Z"/>
        </w:rPr>
        <w:pPrChange w:id="5339" w:author="David Recio" w:date="2022-06-27T12:17:00Z">
          <w:pPr>
            <w:ind w:left="709"/>
          </w:pPr>
        </w:pPrChange>
      </w:pPr>
      <w:ins w:id="5340" w:author="David Recio" w:date="2022-06-27T12:16:00Z">
        <w:r>
          <w:lastRenderedPageBreak/>
          <w:t xml:space="preserve">Por </w:t>
        </w:r>
      </w:ins>
      <w:ins w:id="5341" w:author="David Recio" w:date="2022-06-27T12:20:00Z">
        <w:r w:rsidR="001958C2">
          <w:t>último</w:t>
        </w:r>
      </w:ins>
      <w:ins w:id="5342" w:author="David Recio" w:date="2022-06-27T12:21:00Z">
        <w:r w:rsidR="001958C2">
          <w:t>,</w:t>
        </w:r>
      </w:ins>
      <w:ins w:id="5343" w:author="David Recio" w:date="2022-06-27T12:16:00Z">
        <w:r>
          <w:t xml:space="preserve"> queda por detallar el</w:t>
        </w:r>
      </w:ins>
      <w:ins w:id="5344" w:author="David Recio Arnés" w:date="2022-06-27T19:14:00Z">
        <w:r w:rsidR="009265C2">
          <w:t xml:space="preserve"> </w:t>
        </w:r>
      </w:ins>
      <w:ins w:id="5345" w:author="David Recio" w:date="2022-06-27T12:16:00Z">
        <w:del w:id="5346" w:author="David Recio Arnés" w:date="2022-06-27T19:14:00Z">
          <w:r w:rsidDel="009265C2">
            <w:delText xml:space="preserve"> </w:delText>
          </w:r>
        </w:del>
        <w:r>
          <w:t>recurso</w:t>
        </w:r>
      </w:ins>
      <w:ins w:id="5347" w:author="David Recio Arnés" w:date="2022-06-27T19:15:00Z">
        <w:r w:rsidR="009265C2">
          <w:t xml:space="preserve"> </w:t>
        </w:r>
      </w:ins>
      <w:ins w:id="5348" w:author="David Recio" w:date="2022-06-27T12:17:00Z">
        <w:del w:id="5349" w:author="David Recio Arnés" w:date="2022-06-27T19:15:00Z">
          <w:r w:rsidDel="009265C2">
            <w:delText xml:space="preserve">  </w:delText>
          </w:r>
        </w:del>
        <w:r>
          <w:t>“</w:t>
        </w:r>
        <w:r w:rsidRPr="00E36010">
          <w:rPr>
            <w:b/>
            <w:bCs/>
          </w:rPr>
          <w:t>/usuarios/:idUsuarios/formularios</w:t>
        </w:r>
        <w:r>
          <w:rPr>
            <w:b/>
            <w:bCs/>
          </w:rPr>
          <w:t>/:id</w:t>
        </w:r>
        <w:r>
          <w:t xml:space="preserve">” </w:t>
        </w:r>
      </w:ins>
      <w:ins w:id="5350" w:author="David Recio Arnés" w:date="2022-06-27T19:22:00Z">
        <w:r w:rsidR="00821D41" w:rsidRPr="0033143C">
          <w:rPr>
            <w:szCs w:val="24"/>
          </w:rPr>
          <w:t xml:space="preserve">[Tabla </w:t>
        </w:r>
        <w:r w:rsidR="00821D41">
          <w:rPr>
            <w:szCs w:val="24"/>
          </w:rPr>
          <w:t>8</w:t>
        </w:r>
        <w:r w:rsidR="00821D41" w:rsidRPr="0033143C">
          <w:rPr>
            <w:szCs w:val="24"/>
          </w:rPr>
          <w:t xml:space="preserve">] </w:t>
        </w:r>
      </w:ins>
      <w:ins w:id="5351" w:author="David Recio" w:date="2022-06-27T12:17:00Z">
        <w:r>
          <w:t xml:space="preserve"> que es el encargado de obtener uno de los dos te</w:t>
        </w:r>
      </w:ins>
      <w:ins w:id="5352" w:author="David Recio" w:date="2022-06-27T12:18:00Z">
        <w:r>
          <w:t>st que posee la API</w:t>
        </w:r>
        <w:r w:rsidR="001958C2">
          <w:t xml:space="preserve">, mediante el método GET, el cual posee las preguntas </w:t>
        </w:r>
      </w:ins>
      <w:ins w:id="5353" w:author="David Recio" w:date="2022-06-27T12:19:00Z">
        <w:r w:rsidR="001958C2">
          <w:t>siempre, y en el caso de ser respondido, las respuestas también estarán incluidas. Respecto al método PUT es u</w:t>
        </w:r>
      </w:ins>
      <w:ins w:id="5354" w:author="David Recio" w:date="2022-06-27T12:20:00Z">
        <w:r w:rsidR="001958C2">
          <w:t>tilizado para dar un valor a las respuestas de los formularios. En ambos casos el formato de los datos es JSON.</w:t>
        </w:r>
      </w:ins>
    </w:p>
    <w:p w14:paraId="329FFEF0" w14:textId="77777777" w:rsidR="00595BEB" w:rsidRDefault="00595BEB">
      <w:pPr>
        <w:ind w:left="-567" w:firstLine="1418"/>
        <w:rPr>
          <w:ins w:id="5355" w:author="David Recio" w:date="2022-06-24T20:20:00Z"/>
        </w:rPr>
        <w:pPrChange w:id="5356" w:author="David Recio Arnés" w:date="2022-06-27T19:16:00Z">
          <w:pPr>
            <w:ind w:left="709"/>
          </w:pPr>
        </w:pPrChange>
      </w:pPr>
    </w:p>
    <w:p w14:paraId="4C2C83EC" w14:textId="0E955A1B" w:rsidR="00321FA6" w:rsidRPr="009265C2" w:rsidRDefault="00321FA6" w:rsidP="009265C2">
      <w:pPr>
        <w:pStyle w:val="Ttulo4"/>
        <w:ind w:left="426" w:hanging="1006"/>
        <w:rPr>
          <w:ins w:id="5357" w:author="David Recio" w:date="2022-06-24T20:20:00Z"/>
          <w:rFonts w:asciiTheme="minorHAnsi" w:hAnsiTheme="minorHAnsi" w:cstheme="minorHAnsi"/>
          <w:i w:val="0"/>
          <w:iCs w:val="0"/>
          <w:u w:val="single"/>
          <w:rPrChange w:id="5358" w:author="David Recio Arnés" w:date="2022-06-27T19:14:00Z">
            <w:rPr>
              <w:ins w:id="5359" w:author="David Recio" w:date="2022-06-24T20:20:00Z"/>
              <w:rFonts w:asciiTheme="minorHAnsi" w:hAnsiTheme="minorHAnsi" w:cstheme="minorHAnsi"/>
              <w:i w:val="0"/>
              <w:iCs w:val="0"/>
            </w:rPr>
          </w:rPrChange>
        </w:rPr>
      </w:pPr>
      <w:ins w:id="5360" w:author="David Recio" w:date="2022-06-24T20:20:00Z">
        <w:r w:rsidRPr="009265C2">
          <w:rPr>
            <w:rFonts w:asciiTheme="minorHAnsi" w:hAnsiTheme="minorHAnsi" w:cstheme="minorHAnsi"/>
            <w:i w:val="0"/>
            <w:iCs w:val="0"/>
            <w:u w:val="single"/>
            <w:rPrChange w:id="5361" w:author="David Recio Arnés" w:date="2022-06-27T19:14:00Z">
              <w:rPr>
                <w:rFonts w:asciiTheme="minorHAnsi" w:hAnsiTheme="minorHAnsi" w:cstheme="minorHAnsi"/>
                <w:i w:val="0"/>
                <w:iCs w:val="0"/>
              </w:rPr>
            </w:rPrChange>
          </w:rPr>
          <w:t>Representaciones utilizadas</w:t>
        </w:r>
      </w:ins>
    </w:p>
    <w:p w14:paraId="475E45B4" w14:textId="7C96EF77" w:rsidR="003F1736" w:rsidRPr="00321FA6" w:rsidRDefault="00321FA6">
      <w:pPr>
        <w:ind w:left="-567" w:firstLine="1418"/>
        <w:rPr>
          <w:ins w:id="5362" w:author="David Recio" w:date="2022-06-24T17:28:00Z"/>
        </w:rPr>
        <w:pPrChange w:id="5363" w:author="David Recio" w:date="2022-06-24T20:20:00Z">
          <w:pPr>
            <w:pStyle w:val="Ttulo4"/>
            <w:ind w:left="993" w:hanging="1006"/>
          </w:pPr>
        </w:pPrChange>
      </w:pPr>
      <w:ins w:id="5364" w:author="David Recio" w:date="2022-06-24T20:21:00Z">
        <w:r>
          <w:t>En este proyecto se ha optado por usar JSON</w:t>
        </w:r>
      </w:ins>
      <w:ins w:id="5365" w:author="David Recio" w:date="2022-06-24T20:26:00Z">
        <w:r w:rsidR="0000642B">
          <w:fldChar w:fldCharType="begin"/>
        </w:r>
        <w:r w:rsidR="0000642B">
          <w:instrText xml:space="preserve"> REF _Ref106903708 \r \h </w:instrText>
        </w:r>
      </w:ins>
      <w:r w:rsidR="0000642B">
        <w:fldChar w:fldCharType="separate"/>
      </w:r>
      <w:ins w:id="5366" w:author="David Recio" w:date="2022-06-24T20:26:00Z">
        <w:r w:rsidR="0000642B">
          <w:t>[14]</w:t>
        </w:r>
        <w:r w:rsidR="0000642B">
          <w:fldChar w:fldCharType="end"/>
        </w:r>
      </w:ins>
      <w:ins w:id="5367" w:author="David Recio" w:date="2022-06-24T20:27:00Z">
        <w:r w:rsidR="0000642B">
          <w:t xml:space="preserve"> para las representaciones de los recursos,</w:t>
        </w:r>
      </w:ins>
      <w:ins w:id="5368" w:author="David Recio" w:date="2022-06-24T20:28:00Z">
        <w:r w:rsidR="0000642B">
          <w:t xml:space="preserve"> dado que permite ver los atributos asociado a este con claridad y sencillez</w:t>
        </w:r>
      </w:ins>
      <w:ins w:id="5369" w:author="David Recio" w:date="2022-06-24T20:30:00Z">
        <w:r w:rsidR="000E07E3">
          <w:t>.</w:t>
        </w:r>
      </w:ins>
    </w:p>
    <w:p w14:paraId="57DC9C62" w14:textId="493794A2" w:rsidR="00B42994" w:rsidRDefault="00B42994" w:rsidP="009265C2">
      <w:pPr>
        <w:pStyle w:val="Ttulo3"/>
        <w:ind w:left="284" w:hanging="862"/>
        <w:rPr>
          <w:ins w:id="5370" w:author="David Recio" w:date="2022-06-24T17:29:00Z"/>
        </w:rPr>
      </w:pPr>
      <w:bookmarkStart w:id="5371" w:name="_Toc107259007"/>
      <w:ins w:id="5372" w:author="David Recio" w:date="2022-06-24T17:28:00Z">
        <w:r w:rsidRPr="00EC3B4C">
          <w:t xml:space="preserve">Diseño </w:t>
        </w:r>
        <w:r>
          <w:t>de la base de da</w:t>
        </w:r>
      </w:ins>
      <w:ins w:id="5373" w:author="David Recio" w:date="2022-06-24T17:29:00Z">
        <w:r>
          <w:t>tos</w:t>
        </w:r>
        <w:bookmarkEnd w:id="5371"/>
      </w:ins>
    </w:p>
    <w:p w14:paraId="66C89A01" w14:textId="4FF6BC8C" w:rsidR="00B42994" w:rsidRPr="00B0412C" w:rsidRDefault="00920EF0">
      <w:pPr>
        <w:ind w:left="-567" w:firstLine="1418"/>
        <w:rPr>
          <w:ins w:id="5374" w:author="David Recio" w:date="2022-06-24T17:28:00Z"/>
        </w:rPr>
        <w:pPrChange w:id="5375" w:author="David Recio" w:date="2022-06-24T17:29:00Z">
          <w:pPr>
            <w:pStyle w:val="Ttulo3"/>
          </w:pPr>
        </w:pPrChange>
      </w:pPr>
      <w:ins w:id="5376" w:author="David Recio" w:date="2022-06-27T12:22:00Z">
        <w:r w:rsidRPr="00B0412C">
          <w:rPr>
            <w:szCs w:val="24"/>
          </w:rPr>
          <w:t>Para dar soporte a los datos recibidos de la API,</w:t>
        </w:r>
      </w:ins>
      <w:ins w:id="5377" w:author="David Recio" w:date="2022-06-27T12:23:00Z">
        <w:r w:rsidRPr="00B0412C">
          <w:rPr>
            <w:szCs w:val="24"/>
          </w:rPr>
          <w:t xml:space="preserve"> se</w:t>
        </w:r>
        <w:r w:rsidR="00626B83" w:rsidRPr="00B0412C">
          <w:rPr>
            <w:szCs w:val="24"/>
          </w:rPr>
          <w:t xml:space="preserve"> ha realizado un diseño que cubriera dichos datos, </w:t>
        </w:r>
      </w:ins>
      <w:ins w:id="5378" w:author="David Recio" w:date="2022-06-27T12:24:00Z">
        <w:r w:rsidR="00626B83" w:rsidRPr="00B0412C">
          <w:rPr>
            <w:szCs w:val="24"/>
          </w:rPr>
          <w:t>simplificándolo en la medida de lo posible, el cual se mostrar</w:t>
        </w:r>
      </w:ins>
      <w:ins w:id="5379" w:author="David Recio" w:date="2022-06-27T12:25:00Z">
        <w:r w:rsidR="00626B83" w:rsidRPr="00B0412C">
          <w:rPr>
            <w:szCs w:val="24"/>
          </w:rPr>
          <w:t>á a continuación</w:t>
        </w:r>
      </w:ins>
      <w:ins w:id="5380" w:author="David Recio Arnés" w:date="2022-06-27T19:22:00Z">
        <w:r w:rsidR="00821D41">
          <w:rPr>
            <w:szCs w:val="24"/>
          </w:rPr>
          <w:t xml:space="preserve"> </w:t>
        </w:r>
        <w:r w:rsidR="00821D41" w:rsidRPr="0033143C">
          <w:rPr>
            <w:szCs w:val="24"/>
          </w:rPr>
          <w:t>[</w:t>
        </w:r>
        <w:r w:rsidR="00821D41">
          <w:rPr>
            <w:szCs w:val="24"/>
          </w:rPr>
          <w:t>Ilustración 15</w:t>
        </w:r>
        <w:r w:rsidR="00821D41" w:rsidRPr="0033143C">
          <w:rPr>
            <w:szCs w:val="24"/>
          </w:rPr>
          <w:t>]</w:t>
        </w:r>
      </w:ins>
      <w:ins w:id="5381" w:author="David Recio" w:date="2022-06-27T12:25:00Z">
        <w:r w:rsidR="00626B83" w:rsidRPr="00B0412C">
          <w:rPr>
            <w:szCs w:val="24"/>
          </w:rPr>
          <w:t>:</w:t>
        </w:r>
      </w:ins>
    </w:p>
    <w:p w14:paraId="6141C52C" w14:textId="20CBDABA" w:rsidR="00796D74" w:rsidRDefault="00A251AF">
      <w:pPr>
        <w:keepNext/>
        <w:jc w:val="center"/>
        <w:rPr>
          <w:ins w:id="5382" w:author="David Recio" w:date="2022-06-25T00:22:00Z"/>
        </w:rPr>
        <w:pPrChange w:id="5383" w:author="David Recio Arnés" w:date="2022-06-27T19:16:00Z">
          <w:pPr/>
        </w:pPrChange>
      </w:pPr>
      <w:ins w:id="5384" w:author="David Recio" w:date="2022-06-25T02:21:00Z">
        <w:r>
          <w:rPr>
            <w:noProof/>
          </w:rPr>
          <w:drawing>
            <wp:inline distT="0" distB="0" distL="0" distR="0" wp14:anchorId="4792E6C3" wp14:editId="6D80F9F7">
              <wp:extent cx="3100548" cy="3011805"/>
              <wp:effectExtent l="0" t="0" r="5080" b="0"/>
              <wp:docPr id="223" name="Imagen 2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Diagrama&#10;&#10;Descripción generada automáticamente"/>
                      <pic:cNvPicPr/>
                    </pic:nvPicPr>
                    <pic:blipFill>
                      <a:blip r:embed="rId66"/>
                      <a:stretch>
                        <a:fillRect/>
                      </a:stretch>
                    </pic:blipFill>
                    <pic:spPr>
                      <a:xfrm>
                        <a:off x="0" y="0"/>
                        <a:ext cx="3114335" cy="3025198"/>
                      </a:xfrm>
                      <a:prstGeom prst="rect">
                        <a:avLst/>
                      </a:prstGeom>
                    </pic:spPr>
                  </pic:pic>
                </a:graphicData>
              </a:graphic>
            </wp:inline>
          </w:drawing>
        </w:r>
      </w:ins>
    </w:p>
    <w:p w14:paraId="333613AF" w14:textId="500CCB07" w:rsidR="00796D74" w:rsidRPr="00796D74" w:rsidRDefault="009265C2" w:rsidP="00796D74">
      <w:pPr>
        <w:pStyle w:val="Descripcin"/>
        <w:rPr>
          <w:ins w:id="5385" w:author="David Recio" w:date="2022-06-25T00:22:00Z"/>
          <w:i w:val="0"/>
          <w:iCs w:val="0"/>
          <w:rPrChange w:id="5386" w:author="David Recio" w:date="2022-06-25T00:22:00Z">
            <w:rPr>
              <w:ins w:id="5387" w:author="David Recio" w:date="2022-06-25T00:22:00Z"/>
            </w:rPr>
          </w:rPrChange>
        </w:rPr>
      </w:pPr>
      <w:bookmarkStart w:id="5388" w:name="_Ref107225507"/>
      <w:bookmarkStart w:id="5389" w:name="_Ref107225502"/>
      <w:ins w:id="5390" w:author="David Recio Arnés" w:date="2022-06-27T19:16:00Z">
        <w:r>
          <w:rPr>
            <w:i w:val="0"/>
            <w:iCs w:val="0"/>
          </w:rPr>
          <w:t xml:space="preserve">                                 </w:t>
        </w:r>
      </w:ins>
      <w:ins w:id="5391" w:author="David Recio" w:date="2022-06-25T00:22:00Z">
        <w:r w:rsidR="00796D74" w:rsidRPr="00796D74">
          <w:rPr>
            <w:i w:val="0"/>
            <w:iCs w:val="0"/>
            <w:rPrChange w:id="5392" w:author="David Recio" w:date="2022-06-25T00:22:00Z">
              <w:rPr/>
            </w:rPrChange>
          </w:rPr>
          <w:t xml:space="preserve">Ilustración </w:t>
        </w:r>
        <w:del w:id="5393" w:author="David Recio Arnés" w:date="2022-06-27T19:18:00Z">
          <w:r w:rsidR="00796D74" w:rsidRPr="00796D74" w:rsidDel="00B0412C">
            <w:rPr>
              <w:i w:val="0"/>
              <w:iCs w:val="0"/>
              <w:rPrChange w:id="5394" w:author="David Recio" w:date="2022-06-25T00:22:00Z">
                <w:rPr/>
              </w:rPrChange>
            </w:rPr>
            <w:fldChar w:fldCharType="begin"/>
          </w:r>
          <w:r w:rsidR="00796D74" w:rsidRPr="00796D74" w:rsidDel="00B0412C">
            <w:rPr>
              <w:i w:val="0"/>
              <w:iCs w:val="0"/>
              <w:rPrChange w:id="5395" w:author="David Recio" w:date="2022-06-25T00:22:00Z">
                <w:rPr/>
              </w:rPrChange>
            </w:rPr>
            <w:delInstrText xml:space="preserve"> SEQ Ilustración \* ARABIC </w:delInstrText>
          </w:r>
        </w:del>
      </w:ins>
      <w:del w:id="5396" w:author="David Recio Arnés" w:date="2022-06-27T19:18:00Z">
        <w:r w:rsidR="00796D74" w:rsidRPr="00796D74" w:rsidDel="00B0412C">
          <w:rPr>
            <w:i w:val="0"/>
            <w:iCs w:val="0"/>
            <w:rPrChange w:id="5397" w:author="David Recio" w:date="2022-06-25T00:22:00Z">
              <w:rPr/>
            </w:rPrChange>
          </w:rPr>
          <w:fldChar w:fldCharType="separate"/>
        </w:r>
      </w:del>
      <w:ins w:id="5398" w:author="David Recio" w:date="2022-06-27T12:25:00Z">
        <w:del w:id="5399" w:author="David Recio Arnés" w:date="2022-06-27T19:18:00Z">
          <w:r w:rsidR="00626B83" w:rsidDel="00B0412C">
            <w:rPr>
              <w:i w:val="0"/>
              <w:iCs w:val="0"/>
              <w:noProof/>
            </w:rPr>
            <w:delText>14</w:delText>
          </w:r>
        </w:del>
      </w:ins>
      <w:ins w:id="5400" w:author="David Recio" w:date="2022-06-25T00:22:00Z">
        <w:del w:id="5401" w:author="David Recio Arnés" w:date="2022-06-27T19:18:00Z">
          <w:r w:rsidR="00796D74" w:rsidRPr="00796D74" w:rsidDel="00B0412C">
            <w:rPr>
              <w:i w:val="0"/>
              <w:iCs w:val="0"/>
              <w:rPrChange w:id="5402" w:author="David Recio" w:date="2022-06-25T00:22:00Z">
                <w:rPr/>
              </w:rPrChange>
            </w:rPr>
            <w:fldChar w:fldCharType="end"/>
          </w:r>
        </w:del>
      </w:ins>
      <w:bookmarkEnd w:id="5388"/>
      <w:ins w:id="5403" w:author="David Recio Arnés" w:date="2022-06-27T19:18:00Z">
        <w:r w:rsidR="00B0412C">
          <w:rPr>
            <w:i w:val="0"/>
            <w:iCs w:val="0"/>
          </w:rPr>
          <w:t>15</w:t>
        </w:r>
      </w:ins>
      <w:ins w:id="5404" w:author="David Recio" w:date="2022-06-25T00:22:00Z">
        <w:r w:rsidR="00796D74" w:rsidRPr="00796D74">
          <w:rPr>
            <w:i w:val="0"/>
            <w:iCs w:val="0"/>
            <w:rPrChange w:id="5405" w:author="David Recio" w:date="2022-06-25T00:22:00Z">
              <w:rPr/>
            </w:rPrChange>
          </w:rPr>
          <w:t xml:space="preserve">. </w:t>
        </w:r>
        <w:bookmarkStart w:id="5406" w:name="_Hlk107249854"/>
        <w:r w:rsidR="00796D74" w:rsidRPr="00796D74">
          <w:rPr>
            <w:i w:val="0"/>
            <w:iCs w:val="0"/>
            <w:rPrChange w:id="5407" w:author="David Recio" w:date="2022-06-25T00:22:00Z">
              <w:rPr/>
            </w:rPrChange>
          </w:rPr>
          <w:t xml:space="preserve">Diagrama E/R de la base de datos </w:t>
        </w:r>
      </w:ins>
      <w:ins w:id="5408" w:author="David Recio Arnés" w:date="2022-06-27T19:16:00Z">
        <w:r>
          <w:rPr>
            <w:i w:val="0"/>
            <w:iCs w:val="0"/>
          </w:rPr>
          <w:t>TFG</w:t>
        </w:r>
      </w:ins>
      <w:bookmarkEnd w:id="5406"/>
      <w:ins w:id="5409" w:author="David Recio" w:date="2022-06-25T00:22:00Z">
        <w:del w:id="5410" w:author="David Recio Arnés" w:date="2022-06-27T19:16:00Z">
          <w:r w:rsidR="00796D74" w:rsidRPr="00796D74" w:rsidDel="009265C2">
            <w:rPr>
              <w:i w:val="0"/>
              <w:iCs w:val="0"/>
              <w:rPrChange w:id="5411" w:author="David Recio" w:date="2022-06-25T00:22:00Z">
                <w:rPr/>
              </w:rPrChange>
            </w:rPr>
            <w:delText>tfg</w:delText>
          </w:r>
        </w:del>
        <w:bookmarkEnd w:id="5389"/>
      </w:ins>
    </w:p>
    <w:p w14:paraId="127CE563" w14:textId="764914B6" w:rsidR="00E5440C" w:rsidRPr="00E5440C" w:rsidRDefault="00854F04">
      <w:pPr>
        <w:rPr>
          <w:ins w:id="5412" w:author="David Recio" w:date="2022-06-24T17:16:00Z"/>
        </w:rPr>
        <w:pPrChange w:id="5413" w:author="David Recio" w:date="2022-06-24T17:16:00Z">
          <w:pPr>
            <w:pStyle w:val="Ttulo3"/>
          </w:pPr>
        </w:pPrChange>
      </w:pPr>
      <w:ins w:id="5414" w:author="David Recio" w:date="2022-06-25T00:20:00Z">
        <w:r>
          <w:rPr>
            <w:noProof/>
          </w:rPr>
          <w:lastRenderedPageBreak/>
          <w:t xml:space="preserve"> </w:t>
        </w:r>
      </w:ins>
    </w:p>
    <w:p w14:paraId="76889A44" w14:textId="2CD00BFB" w:rsidR="00796D74" w:rsidRPr="00B0412C" w:rsidRDefault="00796D74" w:rsidP="00B0412C">
      <w:pPr>
        <w:ind w:right="-574" w:firstLine="1418"/>
        <w:rPr>
          <w:ins w:id="5415" w:author="David Recio" w:date="2022-06-25T00:21:00Z"/>
          <w:szCs w:val="24"/>
        </w:rPr>
      </w:pPr>
      <w:commentRangeStart w:id="5416"/>
      <w:ins w:id="5417" w:author="David Recio" w:date="2022-06-25T00:21:00Z">
        <w:r w:rsidRPr="00B0412C">
          <w:rPr>
            <w:szCs w:val="24"/>
          </w:rPr>
          <w:t xml:space="preserve">Para </w:t>
        </w:r>
      </w:ins>
      <w:ins w:id="5418" w:author="David Recio" w:date="2022-06-25T00:23:00Z">
        <w:r w:rsidRPr="00B0412C">
          <w:rPr>
            <w:szCs w:val="24"/>
          </w:rPr>
          <w:t xml:space="preserve">poder </w:t>
        </w:r>
      </w:ins>
      <w:ins w:id="5419" w:author="David Recio" w:date="2022-06-25T00:21:00Z">
        <w:r w:rsidRPr="00B0412C">
          <w:rPr>
            <w:szCs w:val="24"/>
          </w:rPr>
          <w:t xml:space="preserve">entender el diagrama de la </w:t>
        </w:r>
      </w:ins>
      <w:ins w:id="5420" w:author="David Recio" w:date="2022-06-25T00:23:00Z">
        <w:r w:rsidRPr="00B0412C">
          <w:rPr>
            <w:szCs w:val="24"/>
          </w:rPr>
          <w:t>Ilustración</w:t>
        </w:r>
      </w:ins>
      <w:ins w:id="5421" w:author="David Recio" w:date="2022-06-25T00:21:00Z">
        <w:r w:rsidRPr="00B0412C">
          <w:rPr>
            <w:szCs w:val="24"/>
          </w:rPr>
          <w:t xml:space="preserve"> 1</w:t>
        </w:r>
      </w:ins>
      <w:ins w:id="5422" w:author="David Recio" w:date="2022-06-25T00:23:00Z">
        <w:r w:rsidRPr="00B0412C">
          <w:rPr>
            <w:szCs w:val="24"/>
          </w:rPr>
          <w:t>4</w:t>
        </w:r>
      </w:ins>
      <w:ins w:id="5423" w:author="David Recio" w:date="2022-06-25T00:25:00Z">
        <w:r w:rsidRPr="00B0412C">
          <w:rPr>
            <w:szCs w:val="24"/>
          </w:rPr>
          <w:t xml:space="preserve"> a continuación</w:t>
        </w:r>
      </w:ins>
      <w:ins w:id="5424" w:author="David Recio Arnés" w:date="2022-06-27T19:19:00Z">
        <w:r w:rsidR="00B0412C">
          <w:rPr>
            <w:szCs w:val="24"/>
          </w:rPr>
          <w:t xml:space="preserve"> </w:t>
        </w:r>
      </w:ins>
      <w:ins w:id="5425" w:author="David Recio" w:date="2022-06-25T00:25:00Z">
        <w:del w:id="5426" w:author="David Recio Arnés" w:date="2022-06-27T19:19:00Z">
          <w:r w:rsidRPr="00B0412C" w:rsidDel="00B0412C">
            <w:rPr>
              <w:szCs w:val="24"/>
            </w:rPr>
            <w:delText xml:space="preserve"> </w:delText>
          </w:r>
        </w:del>
      </w:ins>
      <w:ins w:id="5427" w:author="David Recio" w:date="2022-06-25T00:24:00Z">
        <w:del w:id="5428" w:author="David Recio Arnés" w:date="2022-06-27T19:19:00Z">
          <w:r w:rsidRPr="00B0412C" w:rsidDel="00B0412C">
            <w:rPr>
              <w:szCs w:val="24"/>
            </w:rPr>
            <w:delText xml:space="preserve"> </w:delText>
          </w:r>
        </w:del>
        <w:r w:rsidRPr="00B0412C">
          <w:rPr>
            <w:szCs w:val="24"/>
          </w:rPr>
          <w:t xml:space="preserve">se definirán el significado cada </w:t>
        </w:r>
      </w:ins>
      <w:ins w:id="5429" w:author="David Recio" w:date="2022-06-25T00:25:00Z">
        <w:r w:rsidRPr="00B0412C">
          <w:rPr>
            <w:szCs w:val="24"/>
          </w:rPr>
          <w:t>elemento</w:t>
        </w:r>
      </w:ins>
      <w:commentRangeEnd w:id="5416"/>
      <w:r w:rsidR="009039EF" w:rsidRPr="00B0412C">
        <w:rPr>
          <w:rStyle w:val="Refdecomentario"/>
          <w:sz w:val="24"/>
          <w:szCs w:val="24"/>
          <w:rPrChange w:id="5430" w:author="David Recio Arnés" w:date="2022-06-27T19:19:00Z">
            <w:rPr>
              <w:rStyle w:val="Refdecomentario"/>
            </w:rPr>
          </w:rPrChange>
        </w:rPr>
        <w:commentReference w:id="5416"/>
      </w:r>
    </w:p>
    <w:p w14:paraId="336CFE83" w14:textId="00CEF59A" w:rsidR="00796D74" w:rsidRPr="00B0412C" w:rsidRDefault="00796D74" w:rsidP="00B0412C">
      <w:pPr>
        <w:ind w:left="567"/>
        <w:rPr>
          <w:ins w:id="5431" w:author="David Recio" w:date="2022-06-25T00:21:00Z"/>
          <w:szCs w:val="24"/>
        </w:rPr>
      </w:pPr>
      <w:ins w:id="5432" w:author="David Recio" w:date="2022-06-25T00:21:00Z">
        <w:r w:rsidRPr="00B0412C">
          <w:rPr>
            <w:szCs w:val="24"/>
          </w:rPr>
          <w:t xml:space="preserve">• Llave amarilla: indica PRIMARY KEY. </w:t>
        </w:r>
      </w:ins>
    </w:p>
    <w:p w14:paraId="23705D2F" w14:textId="6F78DF7D" w:rsidR="00796D74" w:rsidRPr="00B0412C" w:rsidRDefault="00796D74" w:rsidP="00B0412C">
      <w:pPr>
        <w:ind w:left="567"/>
        <w:rPr>
          <w:ins w:id="5433" w:author="David Recio" w:date="2022-06-25T00:21:00Z"/>
          <w:szCs w:val="24"/>
          <w:lang w:val="en-US"/>
          <w:rPrChange w:id="5434" w:author="David Recio Arnés" w:date="2022-06-27T19:19:00Z">
            <w:rPr>
              <w:ins w:id="5435" w:author="David Recio" w:date="2022-06-25T00:21:00Z"/>
            </w:rPr>
          </w:rPrChange>
        </w:rPr>
      </w:pPr>
      <w:ins w:id="5436" w:author="David Recio" w:date="2022-06-25T00:21:00Z">
        <w:r w:rsidRPr="00B0412C">
          <w:rPr>
            <w:szCs w:val="24"/>
            <w:lang w:val="en-US"/>
            <w:rPrChange w:id="5437" w:author="David Recio Arnés" w:date="2022-06-27T19:19:00Z">
              <w:rPr/>
            </w:rPrChange>
          </w:rPr>
          <w:t>• Rombo rojo: indica F</w:t>
        </w:r>
      </w:ins>
      <w:ins w:id="5438" w:author="David Recio" w:date="2022-06-25T00:26:00Z">
        <w:r w:rsidRPr="00B0412C">
          <w:rPr>
            <w:szCs w:val="24"/>
            <w:lang w:val="en-US"/>
            <w:rPrChange w:id="5439" w:author="David Recio Arnés" w:date="2022-06-27T19:19:00Z">
              <w:rPr/>
            </w:rPrChange>
          </w:rPr>
          <w:t>O</w:t>
        </w:r>
      </w:ins>
      <w:ins w:id="5440" w:author="David Recio" w:date="2022-06-25T00:21:00Z">
        <w:r w:rsidRPr="00B0412C">
          <w:rPr>
            <w:szCs w:val="24"/>
            <w:lang w:val="en-US"/>
            <w:rPrChange w:id="5441" w:author="David Recio Arnés" w:date="2022-06-27T19:19:00Z">
              <w:rPr/>
            </w:rPrChange>
          </w:rPr>
          <w:t>REIGN KEY.</w:t>
        </w:r>
      </w:ins>
    </w:p>
    <w:p w14:paraId="28B3A706" w14:textId="77777777" w:rsidR="00796D74" w:rsidRPr="00B0412C" w:rsidRDefault="00796D74" w:rsidP="00B0412C">
      <w:pPr>
        <w:ind w:left="567"/>
        <w:rPr>
          <w:ins w:id="5442" w:author="David Recio" w:date="2022-06-25T00:21:00Z"/>
          <w:szCs w:val="24"/>
        </w:rPr>
      </w:pPr>
      <w:ins w:id="5443" w:author="David Recio" w:date="2022-06-25T00:21:00Z">
        <w:r w:rsidRPr="00B0412C">
          <w:rPr>
            <w:szCs w:val="24"/>
          </w:rPr>
          <w:t>• Rombo azul: indica que la columna no acepta valores NULL.</w:t>
        </w:r>
      </w:ins>
    </w:p>
    <w:p w14:paraId="0F1B4795" w14:textId="77777777" w:rsidR="00796D74" w:rsidRPr="00B0412C" w:rsidRDefault="00796D74" w:rsidP="00B0412C">
      <w:pPr>
        <w:ind w:left="567"/>
        <w:rPr>
          <w:ins w:id="5444" w:author="David Recio" w:date="2022-06-25T00:21:00Z"/>
          <w:szCs w:val="24"/>
        </w:rPr>
      </w:pPr>
      <w:ins w:id="5445" w:author="David Recio" w:date="2022-06-25T00:21:00Z">
        <w:r w:rsidRPr="00B0412C">
          <w:rPr>
            <w:szCs w:val="24"/>
          </w:rPr>
          <w:t>• Rombo blanco: indica que la columna si acepta valores NULL.</w:t>
        </w:r>
      </w:ins>
    </w:p>
    <w:p w14:paraId="48E815E6" w14:textId="56F1B4DD" w:rsidR="00E5440C" w:rsidRPr="00B0412C" w:rsidRDefault="00796D74">
      <w:pPr>
        <w:rPr>
          <w:ins w:id="5446" w:author="David Recio" w:date="2022-06-24T17:12:00Z"/>
          <w:szCs w:val="24"/>
        </w:rPr>
        <w:pPrChange w:id="5447" w:author="David Recio" w:date="2022-06-24T17:13:00Z">
          <w:pPr>
            <w:pStyle w:val="Ttulo2"/>
          </w:pPr>
        </w:pPrChange>
      </w:pPr>
      <w:ins w:id="5448" w:author="David Recio" w:date="2022-06-25T00:21:00Z">
        <w:r w:rsidRPr="00B0412C">
          <w:rPr>
            <w:szCs w:val="24"/>
          </w:rPr>
          <w:t xml:space="preserve">La relación entre columnas </w:t>
        </w:r>
        <w:bookmarkStart w:id="5449" w:name="_Hlk107250742"/>
        <w:r w:rsidRPr="00B0412C">
          <w:rPr>
            <w:szCs w:val="24"/>
          </w:rPr>
          <w:t>significa</w:t>
        </w:r>
      </w:ins>
      <w:ins w:id="5450" w:author="David Recio Arnés" w:date="2022-06-27T19:23:00Z">
        <w:r w:rsidR="00821D41">
          <w:rPr>
            <w:szCs w:val="24"/>
          </w:rPr>
          <w:t xml:space="preserve"> </w:t>
        </w:r>
        <w:r w:rsidR="00821D41" w:rsidRPr="0033143C">
          <w:rPr>
            <w:szCs w:val="24"/>
          </w:rPr>
          <w:t>[</w:t>
        </w:r>
        <w:r w:rsidR="00821D41">
          <w:rPr>
            <w:szCs w:val="24"/>
          </w:rPr>
          <w:t>Ilustración 16</w:t>
        </w:r>
        <w:r w:rsidR="00821D41" w:rsidRPr="0033143C">
          <w:rPr>
            <w:szCs w:val="24"/>
          </w:rPr>
          <w:t>]</w:t>
        </w:r>
      </w:ins>
      <w:ins w:id="5451" w:author="David Recio" w:date="2022-06-25T00:21:00Z">
        <w:r w:rsidRPr="00B0412C">
          <w:rPr>
            <w:szCs w:val="24"/>
          </w:rPr>
          <w:t>:</w:t>
        </w:r>
      </w:ins>
      <w:bookmarkEnd w:id="5449"/>
    </w:p>
    <w:p w14:paraId="451053AD" w14:textId="77777777" w:rsidR="00796D74" w:rsidRDefault="00796D74">
      <w:pPr>
        <w:keepNext/>
        <w:jc w:val="center"/>
        <w:rPr>
          <w:ins w:id="5452" w:author="David Recio" w:date="2022-06-25T00:27:00Z"/>
        </w:rPr>
        <w:pPrChange w:id="5453" w:author="David Recio Arnés" w:date="2022-06-27T19:19:00Z">
          <w:pPr/>
        </w:pPrChange>
      </w:pPr>
      <w:ins w:id="5454" w:author="David Recio" w:date="2022-06-25T00:26:00Z">
        <w:r>
          <w:rPr>
            <w:noProof/>
          </w:rPr>
          <w:drawing>
            <wp:inline distT="0" distB="0" distL="0" distR="0" wp14:anchorId="1A913F28" wp14:editId="5A4A8C6F">
              <wp:extent cx="2640787" cy="1836223"/>
              <wp:effectExtent l="0" t="0" r="7620" b="0"/>
              <wp:docPr id="222" name="Imagen 2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magen que contiene Gráfico&#10;&#10;Descripción generada automáticamente"/>
                      <pic:cNvPicPr/>
                    </pic:nvPicPr>
                    <pic:blipFill>
                      <a:blip r:embed="rId67"/>
                      <a:stretch>
                        <a:fillRect/>
                      </a:stretch>
                    </pic:blipFill>
                    <pic:spPr>
                      <a:xfrm>
                        <a:off x="0" y="0"/>
                        <a:ext cx="2649011" cy="1841941"/>
                      </a:xfrm>
                      <a:prstGeom prst="rect">
                        <a:avLst/>
                      </a:prstGeom>
                    </pic:spPr>
                  </pic:pic>
                </a:graphicData>
              </a:graphic>
            </wp:inline>
          </w:drawing>
        </w:r>
      </w:ins>
    </w:p>
    <w:p w14:paraId="61D9EE47" w14:textId="6144229F" w:rsidR="001920B7" w:rsidRPr="00C5743E" w:rsidRDefault="00B0412C">
      <w:pPr>
        <w:pStyle w:val="Descripcin"/>
        <w:rPr>
          <w:ins w:id="5455" w:author="David Recio" w:date="2022-06-25T00:26:00Z"/>
        </w:rPr>
        <w:pPrChange w:id="5456" w:author="David Recio" w:date="2022-06-25T00:27:00Z">
          <w:pPr/>
        </w:pPrChange>
      </w:pPr>
      <w:ins w:id="5457" w:author="David Recio Arnés" w:date="2022-06-27T19:19:00Z">
        <w:r>
          <w:rPr>
            <w:i w:val="0"/>
            <w:iCs w:val="0"/>
          </w:rPr>
          <w:t xml:space="preserve">                                           </w:t>
        </w:r>
      </w:ins>
      <w:ins w:id="5458" w:author="David Recio" w:date="2022-06-25T00:27:00Z">
        <w:r w:rsidR="00796D74" w:rsidRPr="00796D74">
          <w:rPr>
            <w:i w:val="0"/>
            <w:iCs w:val="0"/>
            <w:rPrChange w:id="5459" w:author="David Recio" w:date="2022-06-25T00:27:00Z">
              <w:rPr>
                <w:i/>
                <w:iCs/>
              </w:rPr>
            </w:rPrChange>
          </w:rPr>
          <w:t xml:space="preserve">Ilustración </w:t>
        </w:r>
        <w:del w:id="5460" w:author="David Recio Arnés" w:date="2022-06-27T19:19:00Z">
          <w:r w:rsidR="00796D74" w:rsidRPr="00796D74" w:rsidDel="00B0412C">
            <w:rPr>
              <w:i w:val="0"/>
              <w:iCs w:val="0"/>
              <w:rPrChange w:id="5461" w:author="David Recio" w:date="2022-06-25T00:27:00Z">
                <w:rPr>
                  <w:i/>
                  <w:iCs/>
                </w:rPr>
              </w:rPrChange>
            </w:rPr>
            <w:fldChar w:fldCharType="begin"/>
          </w:r>
          <w:r w:rsidR="00796D74" w:rsidRPr="00796D74" w:rsidDel="00B0412C">
            <w:rPr>
              <w:i w:val="0"/>
              <w:iCs w:val="0"/>
              <w:rPrChange w:id="5462" w:author="David Recio" w:date="2022-06-25T00:27:00Z">
                <w:rPr>
                  <w:i/>
                  <w:iCs/>
                </w:rPr>
              </w:rPrChange>
            </w:rPr>
            <w:delInstrText xml:space="preserve"> SEQ Ilustración \* ARABIC </w:delInstrText>
          </w:r>
        </w:del>
      </w:ins>
      <w:del w:id="5463" w:author="David Recio Arnés" w:date="2022-06-27T19:19:00Z">
        <w:r w:rsidR="00796D74" w:rsidRPr="00796D74" w:rsidDel="00B0412C">
          <w:rPr>
            <w:i w:val="0"/>
            <w:iCs w:val="0"/>
            <w:rPrChange w:id="5464" w:author="David Recio" w:date="2022-06-25T00:27:00Z">
              <w:rPr>
                <w:i/>
                <w:iCs/>
              </w:rPr>
            </w:rPrChange>
          </w:rPr>
          <w:fldChar w:fldCharType="separate"/>
        </w:r>
      </w:del>
      <w:ins w:id="5465" w:author="David Recio" w:date="2022-06-25T00:27:00Z">
        <w:del w:id="5466" w:author="David Recio Arnés" w:date="2022-06-27T19:19:00Z">
          <w:r w:rsidR="00796D74" w:rsidRPr="00796D74" w:rsidDel="00B0412C">
            <w:rPr>
              <w:i w:val="0"/>
              <w:iCs w:val="0"/>
              <w:noProof/>
              <w:rPrChange w:id="5467" w:author="David Recio" w:date="2022-06-25T00:27:00Z">
                <w:rPr>
                  <w:i/>
                  <w:iCs/>
                  <w:noProof/>
                </w:rPr>
              </w:rPrChange>
            </w:rPr>
            <w:delText>15</w:delText>
          </w:r>
          <w:r w:rsidR="00796D74" w:rsidRPr="00796D74" w:rsidDel="00B0412C">
            <w:rPr>
              <w:i w:val="0"/>
              <w:iCs w:val="0"/>
              <w:rPrChange w:id="5468" w:author="David Recio" w:date="2022-06-25T00:27:00Z">
                <w:rPr>
                  <w:i/>
                  <w:iCs/>
                </w:rPr>
              </w:rPrChange>
            </w:rPr>
            <w:fldChar w:fldCharType="end"/>
          </w:r>
        </w:del>
      </w:ins>
      <w:ins w:id="5469" w:author="David Recio Arnés" w:date="2022-06-27T19:19:00Z">
        <w:r>
          <w:rPr>
            <w:i w:val="0"/>
            <w:iCs w:val="0"/>
          </w:rPr>
          <w:t>16</w:t>
        </w:r>
      </w:ins>
      <w:ins w:id="5470" w:author="David Recio" w:date="2022-06-25T00:27:00Z">
        <w:r w:rsidR="00796D74" w:rsidRPr="00796D74">
          <w:rPr>
            <w:i w:val="0"/>
            <w:iCs w:val="0"/>
            <w:rPrChange w:id="5471" w:author="David Recio" w:date="2022-06-25T00:27:00Z">
              <w:rPr>
                <w:i/>
                <w:iCs/>
              </w:rPr>
            </w:rPrChange>
          </w:rPr>
          <w:t xml:space="preserve">. </w:t>
        </w:r>
        <w:del w:id="5472" w:author="David Recio Arnés" w:date="2022-06-27T19:19:00Z">
          <w:r w:rsidR="00796D74" w:rsidRPr="00796D74" w:rsidDel="00B0412C">
            <w:rPr>
              <w:i w:val="0"/>
              <w:iCs w:val="0"/>
              <w:rPrChange w:id="5473" w:author="David Recio" w:date="2022-06-25T00:27:00Z">
                <w:rPr>
                  <w:i/>
                  <w:iCs/>
                </w:rPr>
              </w:rPrChange>
            </w:rPr>
            <w:delText>t</w:delText>
          </w:r>
        </w:del>
        <w:bookmarkStart w:id="5474" w:name="_Hlk107250075"/>
        <w:r w:rsidR="00796D74" w:rsidRPr="00796D74">
          <w:rPr>
            <w:i w:val="0"/>
            <w:iCs w:val="0"/>
            <w:rPrChange w:id="5475" w:author="David Recio" w:date="2022-06-25T00:27:00Z">
              <w:rPr>
                <w:i/>
                <w:iCs/>
              </w:rPr>
            </w:rPrChange>
          </w:rPr>
          <w:t>Diagrama E/R tipos de relaciones</w:t>
        </w:r>
      </w:ins>
      <w:bookmarkEnd w:id="5474"/>
    </w:p>
    <w:p w14:paraId="57E0997B" w14:textId="64AFB717" w:rsidR="00796D74" w:rsidRDefault="00796D74" w:rsidP="001920B7">
      <w:pPr>
        <w:rPr>
          <w:ins w:id="5476" w:author="David Recio" w:date="2022-06-27T12:34:00Z"/>
        </w:rPr>
      </w:pPr>
    </w:p>
    <w:p w14:paraId="440FE278" w14:textId="02D4FDD5" w:rsidR="00DF61F7" w:rsidRDefault="00DF61F7" w:rsidP="001920B7">
      <w:pPr>
        <w:rPr>
          <w:ins w:id="5477" w:author="David Recio" w:date="2022-06-27T12:34:00Z"/>
        </w:rPr>
      </w:pPr>
    </w:p>
    <w:p w14:paraId="401A75DF" w14:textId="036797D6" w:rsidR="00DF61F7" w:rsidRDefault="00DF61F7" w:rsidP="001920B7">
      <w:pPr>
        <w:rPr>
          <w:ins w:id="5478" w:author="David Recio" w:date="2022-06-27T12:34:00Z"/>
        </w:rPr>
      </w:pPr>
    </w:p>
    <w:p w14:paraId="3838A5B0" w14:textId="08E64256" w:rsidR="00DF61F7" w:rsidRDefault="00DF61F7" w:rsidP="001920B7">
      <w:pPr>
        <w:rPr>
          <w:ins w:id="5479" w:author="David Recio" w:date="2022-06-27T12:34:00Z"/>
        </w:rPr>
      </w:pPr>
    </w:p>
    <w:p w14:paraId="048B9DAF" w14:textId="4C394AED" w:rsidR="00DF61F7" w:rsidRDefault="00DF61F7" w:rsidP="001920B7">
      <w:pPr>
        <w:rPr>
          <w:ins w:id="5480" w:author="David Recio" w:date="2022-06-27T12:34:00Z"/>
        </w:rPr>
      </w:pPr>
    </w:p>
    <w:p w14:paraId="4CFC35BF" w14:textId="77777777" w:rsidR="00DF61F7" w:rsidRDefault="00DF61F7" w:rsidP="001920B7">
      <w:pPr>
        <w:rPr>
          <w:ins w:id="5481" w:author="David Recio" w:date="2022-06-27T12:30:00Z"/>
        </w:rPr>
      </w:pPr>
    </w:p>
    <w:p w14:paraId="0FAFF1DC" w14:textId="3676C597" w:rsidR="00626B83" w:rsidRPr="00821D41" w:rsidRDefault="00626B83" w:rsidP="00821D41">
      <w:pPr>
        <w:ind w:left="-567" w:firstLine="1276"/>
        <w:rPr>
          <w:ins w:id="5482" w:author="David Recio" w:date="2022-06-27T12:25:00Z"/>
          <w:rFonts w:cstheme="minorHAnsi"/>
        </w:rPr>
      </w:pPr>
      <w:ins w:id="5483" w:author="David Recio" w:date="2022-06-27T12:30:00Z">
        <w:r w:rsidRPr="00821D41">
          <w:rPr>
            <w:rFonts w:cstheme="minorHAnsi"/>
          </w:rPr>
          <w:lastRenderedPageBreak/>
          <w:t xml:space="preserve">Una vez </w:t>
        </w:r>
      </w:ins>
      <w:ins w:id="5484" w:author="David Recio" w:date="2022-06-27T12:32:00Z">
        <w:r w:rsidR="00DF61F7" w:rsidRPr="00821D41">
          <w:rPr>
            <w:rFonts w:cstheme="minorHAnsi"/>
          </w:rPr>
          <w:t>explicadas</w:t>
        </w:r>
      </w:ins>
      <w:ins w:id="5485" w:author="David Recio" w:date="2022-06-27T12:30:00Z">
        <w:r w:rsidRPr="00821D41">
          <w:rPr>
            <w:rFonts w:cstheme="minorHAnsi"/>
          </w:rPr>
          <w:t xml:space="preserve"> las figuras que aparecen en la </w:t>
        </w:r>
      </w:ins>
      <w:ins w:id="5486" w:author="David Recio" w:date="2022-06-27T12:31:00Z">
        <w:r w:rsidR="00DF61F7" w:rsidRPr="00821D41">
          <w:rPr>
            <w:rFonts w:cstheme="minorHAnsi"/>
          </w:rPr>
          <w:fldChar w:fldCharType="begin"/>
        </w:r>
        <w:r w:rsidR="00DF61F7" w:rsidRPr="00821D41">
          <w:rPr>
            <w:rFonts w:cstheme="minorHAnsi"/>
          </w:rPr>
          <w:instrText xml:space="preserve"> REF _Ref107225507 \h </w:instrText>
        </w:r>
      </w:ins>
      <w:r w:rsidR="00DF61F7" w:rsidRPr="00821D41">
        <w:rPr>
          <w:rFonts w:cstheme="minorHAnsi"/>
        </w:rPr>
        <w:instrText xml:space="preserve"> \* MERGEFORMAT </w:instrText>
      </w:r>
      <w:r w:rsidR="00DF61F7" w:rsidRPr="00821D41">
        <w:rPr>
          <w:rFonts w:cstheme="minorHAnsi"/>
        </w:rPr>
      </w:r>
      <w:r w:rsidR="00DF61F7" w:rsidRPr="00821D41">
        <w:rPr>
          <w:rFonts w:cstheme="minorHAnsi"/>
        </w:rPr>
        <w:fldChar w:fldCharType="separate"/>
      </w:r>
      <w:ins w:id="5487" w:author="David Recio" w:date="2022-06-27T12:31:00Z">
        <w:r w:rsidR="00DF61F7" w:rsidRPr="00821D41">
          <w:rPr>
            <w:rFonts w:cstheme="minorHAnsi"/>
          </w:rPr>
          <w:t xml:space="preserve">Ilustración </w:t>
        </w:r>
        <w:r w:rsidR="00DF61F7" w:rsidRPr="00821D41">
          <w:rPr>
            <w:rFonts w:cstheme="minorHAnsi"/>
            <w:noProof/>
            <w:rPrChange w:id="5488" w:author="David Recio Arnés" w:date="2022-06-27T19:25:00Z">
              <w:rPr>
                <w:i/>
                <w:iCs/>
                <w:noProof/>
              </w:rPr>
            </w:rPrChange>
          </w:rPr>
          <w:t>14</w:t>
        </w:r>
        <w:r w:rsidR="00DF61F7" w:rsidRPr="00821D41">
          <w:rPr>
            <w:rFonts w:cstheme="minorHAnsi"/>
          </w:rPr>
          <w:fldChar w:fldCharType="end"/>
        </w:r>
      </w:ins>
      <w:ins w:id="5489" w:author="David Recio Arnés" w:date="2022-06-27T19:21:00Z">
        <w:r w:rsidR="00821D41" w:rsidRPr="00821D41">
          <w:rPr>
            <w:rFonts w:cstheme="minorHAnsi"/>
          </w:rPr>
          <w:t>.</w:t>
        </w:r>
      </w:ins>
      <w:ins w:id="5490" w:author="David Recio Arnés" w:date="2022-06-27T19:23:00Z">
        <w:r w:rsidR="00821D41" w:rsidRPr="00821D41">
          <w:rPr>
            <w:rFonts w:cstheme="minorHAnsi"/>
          </w:rPr>
          <w:t xml:space="preserve"> A </w:t>
        </w:r>
      </w:ins>
      <w:ins w:id="5491" w:author="David Recio" w:date="2022-06-27T12:32:00Z">
        <w:del w:id="5492" w:author="David Recio Arnés" w:date="2022-06-27T19:21:00Z">
          <w:r w:rsidR="00DF61F7" w:rsidRPr="00821D41" w:rsidDel="00821D41">
            <w:rPr>
              <w:rFonts w:cstheme="minorHAnsi"/>
            </w:rPr>
            <w:delText xml:space="preserve">, </w:delText>
          </w:r>
        </w:del>
        <w:del w:id="5493" w:author="David Recio Arnés" w:date="2022-06-27T19:23:00Z">
          <w:r w:rsidR="00DF61F7" w:rsidRPr="00821D41" w:rsidDel="00821D41">
            <w:rPr>
              <w:rFonts w:cstheme="minorHAnsi"/>
            </w:rPr>
            <w:delText xml:space="preserve">A </w:delText>
          </w:r>
        </w:del>
        <w:r w:rsidR="00DF61F7" w:rsidRPr="00821D41">
          <w:rPr>
            <w:rFonts w:cstheme="minorHAnsi"/>
          </w:rPr>
          <w:t>continuación se procederá a detallar las relaciones entre las tablas</w:t>
        </w:r>
      </w:ins>
      <w:ins w:id="5494" w:author="David Recio" w:date="2022-06-27T12:33:00Z">
        <w:r w:rsidR="00DF61F7" w:rsidRPr="00821D41">
          <w:rPr>
            <w:rFonts w:cstheme="minorHAnsi"/>
          </w:rPr>
          <w:t>, sus funcionalidades y su estructura</w:t>
        </w:r>
      </w:ins>
      <w:ins w:id="5495" w:author="David Recio Arnés" w:date="2022-06-27T19:23:00Z">
        <w:r w:rsidR="00821D41" w:rsidRPr="00821D41">
          <w:rPr>
            <w:rFonts w:cstheme="minorHAnsi"/>
          </w:rPr>
          <w:t>.</w:t>
        </w:r>
      </w:ins>
    </w:p>
    <w:p w14:paraId="33277E6A" w14:textId="2D9A5397" w:rsidR="00DF61F7" w:rsidRPr="00821D41" w:rsidRDefault="00DF61F7" w:rsidP="00DF61F7">
      <w:pPr>
        <w:pStyle w:val="Ttulo4"/>
        <w:rPr>
          <w:ins w:id="5496" w:author="David Recio" w:date="2022-06-27T12:35:00Z"/>
          <w:rFonts w:asciiTheme="minorHAnsi" w:hAnsiTheme="minorHAnsi" w:cstheme="minorHAnsi"/>
          <w:u w:val="single"/>
          <w:rPrChange w:id="5497" w:author="David Recio Arnés" w:date="2022-06-27T19:25:00Z">
            <w:rPr>
              <w:ins w:id="5498" w:author="David Recio" w:date="2022-06-27T12:35:00Z"/>
            </w:rPr>
          </w:rPrChange>
        </w:rPr>
      </w:pPr>
      <w:ins w:id="5499" w:author="David Recio" w:date="2022-06-27T12:34:00Z">
        <w:r w:rsidRPr="00821D41">
          <w:rPr>
            <w:rFonts w:asciiTheme="minorHAnsi" w:hAnsiTheme="minorHAnsi" w:cstheme="minorHAnsi"/>
            <w:u w:val="single"/>
            <w:rPrChange w:id="5500" w:author="David Recio Arnés" w:date="2022-06-27T19:25:00Z">
              <w:rPr/>
            </w:rPrChange>
          </w:rPr>
          <w:t>Usuario</w:t>
        </w:r>
      </w:ins>
    </w:p>
    <w:p w14:paraId="1485891F" w14:textId="026A56F8" w:rsidR="00DF61F7" w:rsidRPr="00821D41" w:rsidRDefault="00DF61F7" w:rsidP="00821D41">
      <w:pPr>
        <w:ind w:left="-567" w:firstLine="1276"/>
        <w:rPr>
          <w:ins w:id="5501" w:author="David Recio" w:date="2022-06-27T12:36:00Z"/>
          <w:rFonts w:cstheme="minorHAnsi"/>
        </w:rPr>
      </w:pPr>
      <w:ins w:id="5502" w:author="David Recio" w:date="2022-06-27T12:35:00Z">
        <w:r w:rsidRPr="00821D41">
          <w:rPr>
            <w:rFonts w:cstheme="minorHAnsi"/>
          </w:rPr>
          <w:t xml:space="preserve">Esta es la tabla principal, de la cual dependen las demás, </w:t>
        </w:r>
      </w:ins>
      <w:ins w:id="5503" w:author="David Recio" w:date="2022-06-27T12:36:00Z">
        <w:r w:rsidRPr="00821D41">
          <w:rPr>
            <w:rFonts w:cstheme="minorHAnsi"/>
          </w:rPr>
          <w:t>dado que al usuario se le asignan los formularios y las notas.</w:t>
        </w:r>
      </w:ins>
    </w:p>
    <w:p w14:paraId="24F0A231" w14:textId="61C8D440" w:rsidR="00DF61F7" w:rsidRPr="00821D41" w:rsidRDefault="00DF61F7" w:rsidP="00821D41">
      <w:pPr>
        <w:ind w:left="-567" w:firstLine="1276"/>
        <w:rPr>
          <w:ins w:id="5504" w:author="David Recio" w:date="2022-06-27T12:39:00Z"/>
          <w:rFonts w:cstheme="minorHAnsi"/>
        </w:rPr>
      </w:pPr>
      <w:ins w:id="5505" w:author="David Recio" w:date="2022-06-27T12:36:00Z">
        <w:r w:rsidRPr="00821D41">
          <w:rPr>
            <w:rFonts w:cstheme="minorHAnsi"/>
          </w:rPr>
          <w:t>La relación entre usuario y notas es 1</w:t>
        </w:r>
      </w:ins>
      <w:ins w:id="5506" w:author="David Recio" w:date="2022-06-27T12:37:00Z">
        <w:r w:rsidRPr="00821D41">
          <w:rPr>
            <w:rFonts w:cstheme="minorHAnsi"/>
          </w:rPr>
          <w:t>-N, ya que un usuario puede tener N notas, mientras que unan nota pertenece solo a un usuario</w:t>
        </w:r>
      </w:ins>
      <w:ins w:id="5507" w:author="David Recio" w:date="2022-06-27T12:38:00Z">
        <w:r w:rsidR="004F3466" w:rsidRPr="00821D41">
          <w:rPr>
            <w:rFonts w:cstheme="minorHAnsi"/>
          </w:rPr>
          <w:t xml:space="preserve">. Caso </w:t>
        </w:r>
      </w:ins>
      <w:ins w:id="5508" w:author="David Recio" w:date="2022-06-27T12:49:00Z">
        <w:r w:rsidR="004F3466" w:rsidRPr="00821D41">
          <w:rPr>
            <w:rFonts w:cstheme="minorHAnsi"/>
          </w:rPr>
          <w:t>diferente</w:t>
        </w:r>
      </w:ins>
      <w:ins w:id="5509" w:author="David Recio Arnés" w:date="2022-06-27T19:23:00Z">
        <w:r w:rsidR="00821D41" w:rsidRPr="00821D41">
          <w:rPr>
            <w:rFonts w:cstheme="minorHAnsi"/>
          </w:rPr>
          <w:t xml:space="preserve"> </w:t>
        </w:r>
      </w:ins>
      <w:ins w:id="5510" w:author="David Recio" w:date="2022-06-27T12:49:00Z">
        <w:del w:id="5511" w:author="David Recio Arnés" w:date="2022-06-27T19:23:00Z">
          <w:r w:rsidR="004F3466" w:rsidRPr="00821D41" w:rsidDel="00821D41">
            <w:rPr>
              <w:rFonts w:cstheme="minorHAnsi"/>
            </w:rPr>
            <w:delText xml:space="preserve"> </w:delText>
          </w:r>
        </w:del>
      </w:ins>
      <w:ins w:id="5512" w:author="David Recio" w:date="2022-06-27T12:38:00Z">
        <w:del w:id="5513" w:author="David Recio Arnés" w:date="2022-06-27T19:23:00Z">
          <w:r w:rsidR="004F3466" w:rsidRPr="00821D41" w:rsidDel="00821D41">
            <w:rPr>
              <w:rFonts w:cstheme="minorHAnsi"/>
            </w:rPr>
            <w:delText xml:space="preserve"> </w:delText>
          </w:r>
        </w:del>
        <w:r w:rsidR="004F3466" w:rsidRPr="00821D41">
          <w:rPr>
            <w:rFonts w:cstheme="minorHAnsi"/>
          </w:rPr>
          <w:t>al del formulario, ya que seria 1-</w:t>
        </w:r>
      </w:ins>
      <w:ins w:id="5514" w:author="David Recio" w:date="2022-06-27T12:49:00Z">
        <w:r w:rsidR="004F3466" w:rsidRPr="00821D41">
          <w:rPr>
            <w:rFonts w:cstheme="minorHAnsi"/>
          </w:rPr>
          <w:t>1</w:t>
        </w:r>
      </w:ins>
      <w:ins w:id="5515" w:author="David Recio" w:date="2022-06-27T12:38:00Z">
        <w:r w:rsidR="004F3466" w:rsidRPr="00821D41">
          <w:rPr>
            <w:rFonts w:cstheme="minorHAnsi"/>
          </w:rPr>
          <w:t xml:space="preserve"> donde solo existen dos formularios que </w:t>
        </w:r>
      </w:ins>
      <w:ins w:id="5516" w:author="David Recio" w:date="2022-06-27T12:39:00Z">
        <w:r w:rsidR="004F3466" w:rsidRPr="00821D41">
          <w:rPr>
            <w:rFonts w:cstheme="minorHAnsi"/>
          </w:rPr>
          <w:t>son creados en el momento que se crea un usuario nuevo.</w:t>
        </w:r>
      </w:ins>
    </w:p>
    <w:p w14:paraId="33DDA2F2" w14:textId="752299CA" w:rsidR="004F3466" w:rsidRPr="00821D41" w:rsidRDefault="004F3466">
      <w:pPr>
        <w:ind w:left="-567" w:firstLine="1276"/>
        <w:rPr>
          <w:ins w:id="5517" w:author="David Recio" w:date="2022-06-27T12:34:00Z"/>
          <w:rFonts w:cstheme="minorHAnsi"/>
        </w:rPr>
        <w:pPrChange w:id="5518" w:author="David Recio" w:date="2022-06-27T12:38:00Z">
          <w:pPr>
            <w:pStyle w:val="Ttulo4"/>
          </w:pPr>
        </w:pPrChange>
      </w:pPr>
      <w:ins w:id="5519" w:author="David Recio" w:date="2022-06-27T12:40:00Z">
        <w:r w:rsidRPr="00821D41">
          <w:rPr>
            <w:rFonts w:cstheme="minorHAnsi"/>
          </w:rPr>
          <w:t>Respecto a la estructura, cabe destacar que solo tiene como clave primaria el id, q</w:t>
        </w:r>
      </w:ins>
      <w:ins w:id="5520" w:author="David Recio" w:date="2022-06-27T12:41:00Z">
        <w:r w:rsidRPr="00821D41">
          <w:rPr>
            <w:rFonts w:cstheme="minorHAnsi"/>
          </w:rPr>
          <w:t>ue será utilizado para establecer la relación con las tablas “formulario” y “nota”.</w:t>
        </w:r>
      </w:ins>
    </w:p>
    <w:p w14:paraId="4CB36000" w14:textId="49B3F083" w:rsidR="00DF61F7" w:rsidRPr="00821D41" w:rsidRDefault="00DF61F7" w:rsidP="00DF61F7">
      <w:pPr>
        <w:pStyle w:val="Ttulo4"/>
        <w:rPr>
          <w:ins w:id="5521" w:author="David Recio" w:date="2022-06-27T12:42:00Z"/>
          <w:rFonts w:asciiTheme="minorHAnsi" w:hAnsiTheme="minorHAnsi" w:cstheme="minorHAnsi"/>
          <w:u w:val="single"/>
          <w:rPrChange w:id="5522" w:author="David Recio Arnés" w:date="2022-06-27T19:25:00Z">
            <w:rPr>
              <w:ins w:id="5523" w:author="David Recio" w:date="2022-06-27T12:42:00Z"/>
            </w:rPr>
          </w:rPrChange>
        </w:rPr>
      </w:pPr>
      <w:ins w:id="5524" w:author="David Recio" w:date="2022-06-27T12:34:00Z">
        <w:r w:rsidRPr="00821D41">
          <w:rPr>
            <w:rFonts w:asciiTheme="minorHAnsi" w:hAnsiTheme="minorHAnsi" w:cstheme="minorHAnsi"/>
            <w:u w:val="single"/>
            <w:rPrChange w:id="5525" w:author="David Recio Arnés" w:date="2022-06-27T19:25:00Z">
              <w:rPr/>
            </w:rPrChange>
          </w:rPr>
          <w:t>Nota</w:t>
        </w:r>
      </w:ins>
    </w:p>
    <w:p w14:paraId="171EB865" w14:textId="3513B5C9" w:rsidR="004F3466" w:rsidRPr="00821D41" w:rsidDel="00821D41" w:rsidRDefault="004F3466" w:rsidP="00821D41">
      <w:pPr>
        <w:ind w:left="-567" w:firstLine="1276"/>
        <w:rPr>
          <w:ins w:id="5526" w:author="David Recio" w:date="2022-06-27T12:42:00Z"/>
          <w:del w:id="5527" w:author="David Recio Arnés" w:date="2022-06-27T19:25:00Z"/>
          <w:rFonts w:cstheme="minorHAnsi"/>
        </w:rPr>
      </w:pPr>
      <w:ins w:id="5528" w:author="David Recio" w:date="2022-06-27T12:42:00Z">
        <w:r w:rsidRPr="00821D41">
          <w:rPr>
            <w:rFonts w:cstheme="minorHAnsi"/>
          </w:rPr>
          <w:t xml:space="preserve">En esta tabla se encuentra todo lo asociado a las notas del usuario y las recomendaciones asociadas a </w:t>
        </w:r>
      </w:ins>
      <w:ins w:id="5529" w:author="David Recio Arnés" w:date="2022-06-27T19:25:00Z">
        <w:r w:rsidR="00821D41" w:rsidRPr="00821D41">
          <w:rPr>
            <w:rFonts w:cstheme="minorHAnsi"/>
          </w:rPr>
          <w:t>é</w:t>
        </w:r>
      </w:ins>
      <w:ins w:id="5530" w:author="David Recio" w:date="2022-06-27T12:42:00Z">
        <w:del w:id="5531" w:author="David Recio Arnés" w:date="2022-06-27T19:25:00Z">
          <w:r w:rsidRPr="00821D41" w:rsidDel="00821D41">
            <w:rPr>
              <w:rFonts w:cstheme="minorHAnsi"/>
            </w:rPr>
            <w:delText>e</w:delText>
          </w:r>
        </w:del>
        <w:r w:rsidRPr="00821D41">
          <w:rPr>
            <w:rFonts w:cstheme="minorHAnsi"/>
          </w:rPr>
          <w:t>stas.</w:t>
        </w:r>
      </w:ins>
      <w:ins w:id="5532" w:author="David Recio Arnés" w:date="2022-06-27T19:25:00Z">
        <w:r w:rsidR="00821D41" w:rsidRPr="00821D41">
          <w:rPr>
            <w:rFonts w:cstheme="minorHAnsi"/>
          </w:rPr>
          <w:t xml:space="preserve"> </w:t>
        </w:r>
      </w:ins>
    </w:p>
    <w:p w14:paraId="0ED4283D" w14:textId="79591BB9" w:rsidR="004F3466" w:rsidRPr="00821D41" w:rsidDel="00821D41" w:rsidRDefault="004F3466">
      <w:pPr>
        <w:ind w:left="-567" w:firstLine="1276"/>
        <w:rPr>
          <w:ins w:id="5533" w:author="David Recio" w:date="2022-06-27T12:43:00Z"/>
          <w:del w:id="5534" w:author="David Recio Arnés" w:date="2022-06-27T19:25:00Z"/>
          <w:rFonts w:cstheme="minorHAnsi"/>
        </w:rPr>
        <w:pPrChange w:id="5535" w:author="David Recio Arnés" w:date="2022-06-27T19:25:00Z">
          <w:pPr>
            <w:ind w:left="-567"/>
          </w:pPr>
        </w:pPrChange>
      </w:pPr>
      <w:ins w:id="5536" w:author="David Recio" w:date="2022-06-27T12:42:00Z">
        <w:r w:rsidRPr="00821D41">
          <w:rPr>
            <w:rFonts w:cstheme="minorHAnsi"/>
          </w:rPr>
          <w:t>La relación es con la tabla “usuario”</w:t>
        </w:r>
      </w:ins>
      <w:ins w:id="5537" w:author="David Recio" w:date="2022-06-27T12:43:00Z">
        <w:r w:rsidRPr="00821D41">
          <w:rPr>
            <w:rFonts w:cstheme="minorHAnsi"/>
          </w:rPr>
          <w:t>, la cual se ha detallado en el apartado anterior.</w:t>
        </w:r>
      </w:ins>
      <w:ins w:id="5538" w:author="David Recio Arnés" w:date="2022-06-27T19:25:00Z">
        <w:r w:rsidR="00821D41" w:rsidRPr="00821D41">
          <w:rPr>
            <w:rFonts w:cstheme="minorHAnsi"/>
          </w:rPr>
          <w:t xml:space="preserve"> </w:t>
        </w:r>
      </w:ins>
    </w:p>
    <w:p w14:paraId="6237661A" w14:textId="5B0A6FA9" w:rsidR="00DF61F7" w:rsidRPr="00821D41" w:rsidRDefault="004F3466">
      <w:pPr>
        <w:ind w:left="-567" w:firstLine="1276"/>
        <w:rPr>
          <w:ins w:id="5539" w:author="David Recio" w:date="2022-06-27T12:44:00Z"/>
          <w:rFonts w:cstheme="minorHAnsi"/>
        </w:rPr>
        <w:pPrChange w:id="5540" w:author="David Recio Arnés" w:date="2022-06-27T19:25:00Z">
          <w:pPr>
            <w:ind w:left="709"/>
          </w:pPr>
        </w:pPrChange>
      </w:pPr>
      <w:ins w:id="5541" w:author="David Recio" w:date="2022-06-27T12:43:00Z">
        <w:r w:rsidRPr="00821D41">
          <w:rPr>
            <w:rFonts w:cstheme="minorHAnsi"/>
          </w:rPr>
          <w:t>Respecto a la estructura, cabe destacar que tiene una sola clave primaria por la cual se encuentra ide</w:t>
        </w:r>
      </w:ins>
      <w:ins w:id="5542" w:author="David Recio" w:date="2022-06-27T12:44:00Z">
        <w:r w:rsidRPr="00821D41">
          <w:rPr>
            <w:rFonts w:cstheme="minorHAnsi"/>
          </w:rPr>
          <w:t>ntificada y una clave foránea que pertenece a la tabla “usuario”.</w:t>
        </w:r>
      </w:ins>
    </w:p>
    <w:p w14:paraId="5DAF256C" w14:textId="19344D77" w:rsidR="004F3466" w:rsidRPr="00821D41" w:rsidRDefault="004F3466" w:rsidP="004F3466">
      <w:pPr>
        <w:pStyle w:val="Ttulo4"/>
        <w:rPr>
          <w:ins w:id="5543" w:author="David Recio" w:date="2022-06-27T12:45:00Z"/>
          <w:rFonts w:asciiTheme="minorHAnsi" w:hAnsiTheme="minorHAnsi" w:cstheme="minorHAnsi"/>
          <w:u w:val="single"/>
          <w:rPrChange w:id="5544" w:author="David Recio Arnés" w:date="2022-06-27T19:25:00Z">
            <w:rPr>
              <w:ins w:id="5545" w:author="David Recio" w:date="2022-06-27T12:45:00Z"/>
            </w:rPr>
          </w:rPrChange>
        </w:rPr>
      </w:pPr>
      <w:ins w:id="5546" w:author="David Recio" w:date="2022-06-27T12:45:00Z">
        <w:r w:rsidRPr="00821D41">
          <w:rPr>
            <w:rFonts w:asciiTheme="minorHAnsi" w:hAnsiTheme="minorHAnsi" w:cstheme="minorHAnsi"/>
            <w:u w:val="single"/>
            <w:rPrChange w:id="5547" w:author="David Recio Arnés" w:date="2022-06-27T19:25:00Z">
              <w:rPr/>
            </w:rPrChange>
          </w:rPr>
          <w:t>Formulario</w:t>
        </w:r>
      </w:ins>
    </w:p>
    <w:p w14:paraId="068C9EDB" w14:textId="0A1D79A3" w:rsidR="004F3466" w:rsidRPr="00821D41" w:rsidRDefault="004F3466" w:rsidP="00821D41">
      <w:pPr>
        <w:ind w:left="-567" w:firstLine="1276"/>
        <w:rPr>
          <w:ins w:id="5548" w:author="David Recio" w:date="2022-06-27T12:47:00Z"/>
          <w:rFonts w:cstheme="minorHAnsi"/>
        </w:rPr>
      </w:pPr>
      <w:ins w:id="5549" w:author="David Recio" w:date="2022-06-27T12:45:00Z">
        <w:r w:rsidRPr="00821D41">
          <w:rPr>
            <w:rFonts w:cstheme="minorHAnsi"/>
          </w:rPr>
          <w:t xml:space="preserve">Esta tabla tiene la funcionalidad de relacionar el usuario, con </w:t>
        </w:r>
      </w:ins>
      <w:ins w:id="5550" w:author="David Recio" w:date="2022-06-27T12:46:00Z">
        <w:r w:rsidRPr="00821D41">
          <w:rPr>
            <w:rFonts w:cstheme="minorHAnsi"/>
          </w:rPr>
          <w:t xml:space="preserve">las respuestas, creada por la orientación del diseño, es decir, </w:t>
        </w:r>
      </w:ins>
      <w:ins w:id="5551" w:author="David Recio" w:date="2022-06-27T12:47:00Z">
        <w:r w:rsidRPr="00821D41">
          <w:rPr>
            <w:rFonts w:cstheme="minorHAnsi"/>
          </w:rPr>
          <w:t>se ha diseñado la base de datos vista desde el punto de vista del programa.</w:t>
        </w:r>
      </w:ins>
    </w:p>
    <w:p w14:paraId="6435D0DB" w14:textId="7CDE46A5" w:rsidR="004F3466" w:rsidRDefault="004F3466" w:rsidP="00821D41">
      <w:pPr>
        <w:ind w:left="-567" w:firstLine="1276"/>
        <w:rPr>
          <w:ins w:id="5552" w:author="David Recio" w:date="2022-06-27T12:50:00Z"/>
        </w:rPr>
      </w:pPr>
      <w:ins w:id="5553" w:author="David Recio" w:date="2022-06-27T12:48:00Z">
        <w:r w:rsidRPr="00821D41">
          <w:rPr>
            <w:rFonts w:cstheme="minorHAnsi"/>
          </w:rPr>
          <w:t>La relación es con la tabla “usuario”, la cual se ha detallado en el apartado anterior y con la tabla “respuesta”, de la cual</w:t>
        </w:r>
      </w:ins>
      <w:ins w:id="5554" w:author="David Recio Arnés" w:date="2022-06-27T19:26:00Z">
        <w:r w:rsidR="00821D41">
          <w:rPr>
            <w:rFonts w:cstheme="minorHAnsi"/>
          </w:rPr>
          <w:t xml:space="preserve"> </w:t>
        </w:r>
      </w:ins>
      <w:ins w:id="5555" w:author="David Recio" w:date="2022-06-27T12:48:00Z">
        <w:del w:id="5556" w:author="David Recio Arnés" w:date="2022-06-27T19:26:00Z">
          <w:r w:rsidRPr="00821D41" w:rsidDel="00821D41">
            <w:rPr>
              <w:rFonts w:cstheme="minorHAnsi"/>
            </w:rPr>
            <w:delText xml:space="preserve">  </w:delText>
          </w:r>
        </w:del>
        <w:r w:rsidRPr="00821D41">
          <w:rPr>
            <w:rFonts w:cstheme="minorHAnsi"/>
          </w:rPr>
          <w:t>ser</w:t>
        </w:r>
      </w:ins>
      <w:ins w:id="5557" w:author="David Recio Arnés" w:date="2022-06-27T19:26:00Z">
        <w:r w:rsidR="00821D41">
          <w:rPr>
            <w:rFonts w:cstheme="minorHAnsi"/>
          </w:rPr>
          <w:t>í</w:t>
        </w:r>
      </w:ins>
      <w:ins w:id="5558" w:author="David Recio" w:date="2022-06-27T12:48:00Z">
        <w:del w:id="5559" w:author="David Recio Arnés" w:date="2022-06-27T19:26:00Z">
          <w:r w:rsidRPr="00821D41" w:rsidDel="00821D41">
            <w:rPr>
              <w:rFonts w:cstheme="minorHAnsi"/>
            </w:rPr>
            <w:delText>i</w:delText>
          </w:r>
        </w:del>
        <w:r w:rsidRPr="00821D41">
          <w:rPr>
            <w:rFonts w:cstheme="minorHAnsi"/>
          </w:rPr>
          <w:t>a 1-N dado que</w:t>
        </w:r>
      </w:ins>
      <w:ins w:id="5560" w:author="David Recio" w:date="2022-06-27T12:49:00Z">
        <w:r w:rsidRPr="00821D41">
          <w:rPr>
            <w:rFonts w:cstheme="minorHAnsi"/>
          </w:rPr>
          <w:t xml:space="preserve"> un </w:t>
        </w:r>
        <w:r>
          <w:t>formulario puede tener N respuestas mientras que cada res</w:t>
        </w:r>
      </w:ins>
      <w:ins w:id="5561" w:author="David Recio" w:date="2022-06-27T12:50:00Z">
        <w:r>
          <w:t>puesta se asocia a un solo formulario.</w:t>
        </w:r>
      </w:ins>
    </w:p>
    <w:p w14:paraId="50ED1FA4" w14:textId="6FB9EF58" w:rsidR="004F3466" w:rsidRDefault="004F3466">
      <w:pPr>
        <w:ind w:right="-574" w:firstLine="1276"/>
        <w:rPr>
          <w:ins w:id="5562" w:author="David Recio" w:date="2022-06-27T12:34:00Z"/>
        </w:rPr>
        <w:pPrChange w:id="5563" w:author="David Recio" w:date="2022-06-27T13:01:00Z">
          <w:pPr>
            <w:pStyle w:val="Ttulo4"/>
          </w:pPr>
        </w:pPrChange>
      </w:pPr>
      <w:ins w:id="5564" w:author="David Recio" w:date="2022-06-27T12:53:00Z">
        <w:r>
          <w:lastRenderedPageBreak/>
          <w:t xml:space="preserve">Respecto a la estructura, cabe destacar que tiene una sola clave primaria por la cual se encuentra identificada </w:t>
        </w:r>
      </w:ins>
      <w:ins w:id="5565" w:author="David Recio" w:date="2022-06-27T13:01:00Z">
        <w:r>
          <w:t xml:space="preserve">por la cual se encuentra identificada, que será utilizada como clave foránea en la tabla “respuesta” </w:t>
        </w:r>
      </w:ins>
      <w:ins w:id="5566" w:author="David Recio" w:date="2022-06-27T12:53:00Z">
        <w:r>
          <w:t>y una clave foránea que pertenece a la tabla “usuario”.</w:t>
        </w:r>
      </w:ins>
    </w:p>
    <w:p w14:paraId="5E8C4D5E" w14:textId="59F48071" w:rsidR="00DF61F7" w:rsidRPr="00821D41" w:rsidRDefault="00DF61F7" w:rsidP="00870365">
      <w:pPr>
        <w:pStyle w:val="Ttulo4"/>
        <w:ind w:right="-574"/>
        <w:rPr>
          <w:ins w:id="5567" w:author="David Recio" w:date="2022-06-27T12:53:00Z"/>
          <w:u w:val="single"/>
          <w:rPrChange w:id="5568" w:author="David Recio Arnés" w:date="2022-06-27T19:26:00Z">
            <w:rPr>
              <w:ins w:id="5569" w:author="David Recio" w:date="2022-06-27T12:53:00Z"/>
            </w:rPr>
          </w:rPrChange>
        </w:rPr>
      </w:pPr>
      <w:ins w:id="5570" w:author="David Recio" w:date="2022-06-27T12:34:00Z">
        <w:r w:rsidRPr="00821D41">
          <w:rPr>
            <w:u w:val="single"/>
            <w:rPrChange w:id="5571" w:author="David Recio Arnés" w:date="2022-06-27T19:26:00Z">
              <w:rPr/>
            </w:rPrChange>
          </w:rPr>
          <w:t>R</w:t>
        </w:r>
      </w:ins>
      <w:ins w:id="5572" w:author="David Recio" w:date="2022-06-27T12:35:00Z">
        <w:r w:rsidRPr="00821D41">
          <w:rPr>
            <w:u w:val="single"/>
            <w:rPrChange w:id="5573" w:author="David Recio Arnés" w:date="2022-06-27T19:26:00Z">
              <w:rPr/>
            </w:rPrChange>
          </w:rPr>
          <w:t>e</w:t>
        </w:r>
      </w:ins>
      <w:ins w:id="5574" w:author="David Recio" w:date="2022-06-27T12:34:00Z">
        <w:r w:rsidRPr="00821D41">
          <w:rPr>
            <w:u w:val="single"/>
            <w:rPrChange w:id="5575" w:author="David Recio Arnés" w:date="2022-06-27T19:26:00Z">
              <w:rPr/>
            </w:rPrChange>
          </w:rPr>
          <w:t>spuesta</w:t>
        </w:r>
      </w:ins>
    </w:p>
    <w:p w14:paraId="13F0454C" w14:textId="295DCB0B" w:rsidR="004F3466" w:rsidRDefault="004F3466" w:rsidP="00870365">
      <w:pPr>
        <w:ind w:right="-574" w:firstLine="1276"/>
        <w:rPr>
          <w:ins w:id="5576" w:author="David Recio" w:date="2022-06-27T12:54:00Z"/>
        </w:rPr>
      </w:pPr>
      <w:ins w:id="5577" w:author="David Recio" w:date="2022-06-27T12:53:00Z">
        <w:r>
          <w:t>En ella se encuentran todas las resp</w:t>
        </w:r>
      </w:ins>
      <w:ins w:id="5578" w:author="David Recio" w:date="2022-06-27T12:54:00Z">
        <w:r>
          <w:t>uestas del usuario relacionadas cada una de ellas a una pregunta en concreto.</w:t>
        </w:r>
      </w:ins>
    </w:p>
    <w:p w14:paraId="0E4334E9" w14:textId="7FC7E2F6" w:rsidR="004F3466" w:rsidRDefault="004F3466" w:rsidP="00870365">
      <w:pPr>
        <w:ind w:right="-574" w:firstLine="1276"/>
        <w:rPr>
          <w:ins w:id="5579" w:author="David Recio" w:date="2022-06-27T12:56:00Z"/>
        </w:rPr>
      </w:pPr>
      <w:ins w:id="5580" w:author="David Recio" w:date="2022-06-27T12:54:00Z">
        <w:r>
          <w:t xml:space="preserve">La relación con la </w:t>
        </w:r>
      </w:ins>
      <w:ins w:id="5581" w:author="David Recio" w:date="2022-06-27T12:55:00Z">
        <w:r>
          <w:t xml:space="preserve">tabla </w:t>
        </w:r>
      </w:ins>
      <w:ins w:id="5582" w:author="David Recio" w:date="2022-06-27T13:00:00Z">
        <w:r>
          <w:t>“</w:t>
        </w:r>
      </w:ins>
      <w:ins w:id="5583" w:author="David Recio" w:date="2022-06-27T12:55:00Z">
        <w:r>
          <w:t>formulario</w:t>
        </w:r>
      </w:ins>
      <w:ins w:id="5584" w:author="David Recio" w:date="2022-06-27T13:00:00Z">
        <w:r>
          <w:t>”</w:t>
        </w:r>
      </w:ins>
      <w:ins w:id="5585" w:author="David Recio" w:date="2022-06-27T12:55:00Z">
        <w:r>
          <w:t xml:space="preserve"> queda detallada en el apartado anterior, mientras que la relación con la tabla “pregunta” es de </w:t>
        </w:r>
      </w:ins>
      <w:ins w:id="5586" w:author="David Recio" w:date="2022-06-27T12:56:00Z">
        <w:r>
          <w:t xml:space="preserve">1-N donde una pregunta puede tener N respuestas mientras que una respuesta solo tiene una pregunta. </w:t>
        </w:r>
      </w:ins>
    </w:p>
    <w:p w14:paraId="40B57B3E" w14:textId="664BB2C3" w:rsidR="004F3466" w:rsidDel="00821D41" w:rsidRDefault="004F3466" w:rsidP="00870365">
      <w:pPr>
        <w:ind w:right="-574" w:firstLine="1276"/>
        <w:rPr>
          <w:ins w:id="5587" w:author="David Recio" w:date="2022-06-27T12:56:00Z"/>
          <w:del w:id="5588" w:author="David Recio Arnés" w:date="2022-06-27T19:28:00Z"/>
        </w:rPr>
      </w:pPr>
      <w:ins w:id="5589" w:author="David Recio" w:date="2022-06-27T12:56:00Z">
        <w:r>
          <w:t xml:space="preserve">Respecto a la estructura, cabe destacar que tiene una sola clave primaria por la cual se encuentra identificada y </w:t>
        </w:r>
      </w:ins>
      <w:ins w:id="5590" w:author="David Recio" w:date="2022-06-27T12:57:00Z">
        <w:r>
          <w:t>dos</w:t>
        </w:r>
      </w:ins>
      <w:ins w:id="5591" w:author="David Recio" w:date="2022-06-27T12:56:00Z">
        <w:r>
          <w:t xml:space="preserve"> clave</w:t>
        </w:r>
      </w:ins>
      <w:ins w:id="5592" w:author="David Recio" w:date="2022-06-27T12:57:00Z">
        <w:r>
          <w:t>s</w:t>
        </w:r>
      </w:ins>
      <w:ins w:id="5593" w:author="David Recio" w:date="2022-06-27T12:56:00Z">
        <w:r>
          <w:t xml:space="preserve"> foránea</w:t>
        </w:r>
      </w:ins>
      <w:ins w:id="5594" w:author="David Recio" w:date="2022-06-27T12:57:00Z">
        <w:r>
          <w:t>s</w:t>
        </w:r>
      </w:ins>
      <w:ins w:id="5595" w:author="David Recio" w:date="2022-06-27T12:56:00Z">
        <w:r>
          <w:t xml:space="preserve"> que pertenece</w:t>
        </w:r>
      </w:ins>
      <w:ins w:id="5596" w:author="David Recio" w:date="2022-06-27T12:57:00Z">
        <w:r>
          <w:t xml:space="preserve"> una</w:t>
        </w:r>
      </w:ins>
      <w:ins w:id="5597" w:author="David Recio" w:date="2022-06-27T12:56:00Z">
        <w:r>
          <w:t xml:space="preserve"> a la tabla “</w:t>
        </w:r>
      </w:ins>
      <w:ins w:id="5598" w:author="David Recio" w:date="2022-06-27T12:57:00Z">
        <w:r>
          <w:t>formulario</w:t>
        </w:r>
      </w:ins>
      <w:ins w:id="5599" w:author="David Recio" w:date="2022-06-27T12:56:00Z">
        <w:r>
          <w:t>”</w:t>
        </w:r>
      </w:ins>
      <w:ins w:id="5600" w:author="David Recio" w:date="2022-06-27T12:57:00Z">
        <w:r>
          <w:t xml:space="preserve"> siendo esta “idFormulario” y otra pertenece a la tabla </w:t>
        </w:r>
      </w:ins>
      <w:ins w:id="5601" w:author="David Recio" w:date="2022-06-27T12:58:00Z">
        <w:r>
          <w:t xml:space="preserve">“pregunta” </w:t>
        </w:r>
      </w:ins>
      <w:ins w:id="5602" w:author="David Recio" w:date="2022-06-27T12:57:00Z">
        <w:r>
          <w:t xml:space="preserve">siendo </w:t>
        </w:r>
      </w:ins>
      <w:ins w:id="5603" w:author="David Recio Arnés" w:date="2022-06-27T19:27:00Z">
        <w:r w:rsidR="00821D41">
          <w:t>é</w:t>
        </w:r>
      </w:ins>
      <w:ins w:id="5604" w:author="David Recio" w:date="2022-06-27T12:57:00Z">
        <w:del w:id="5605" w:author="David Recio Arnés" w:date="2022-06-27T19:27:00Z">
          <w:r w:rsidDel="00821D41">
            <w:delText>e</w:delText>
          </w:r>
        </w:del>
        <w:r>
          <w:t>sta</w:t>
        </w:r>
      </w:ins>
      <w:ins w:id="5606" w:author="David Recio" w:date="2022-06-27T12:58:00Z">
        <w:r>
          <w:t xml:space="preserve"> </w:t>
        </w:r>
      </w:ins>
      <w:ins w:id="5607" w:author="David Recio Arnés" w:date="2022-06-27T19:27:00Z">
        <w:r w:rsidR="00821D41">
          <w:t>“</w:t>
        </w:r>
      </w:ins>
      <w:ins w:id="5608" w:author="David Recio" w:date="2022-06-27T12:58:00Z">
        <w:del w:id="5609" w:author="David Recio Arnés" w:date="2022-06-27T19:27:00Z">
          <w:r w:rsidDel="00821D41">
            <w:delText>”</w:delText>
          </w:r>
        </w:del>
        <w:r>
          <w:t>idPregunta”</w:t>
        </w:r>
        <w:del w:id="5610" w:author="David Recio Arnés" w:date="2022-06-27T19:27:00Z">
          <w:r w:rsidDel="00821D41">
            <w:delText xml:space="preserve"> </w:delText>
          </w:r>
        </w:del>
      </w:ins>
      <w:ins w:id="5611" w:author="David Recio" w:date="2022-06-27T12:56:00Z">
        <w:r>
          <w:t>.</w:t>
        </w:r>
      </w:ins>
    </w:p>
    <w:p w14:paraId="13D7D72E" w14:textId="6740B650" w:rsidR="004F3466" w:rsidDel="00821D41" w:rsidRDefault="004F3466" w:rsidP="00870365">
      <w:pPr>
        <w:ind w:left="709" w:right="-574"/>
        <w:rPr>
          <w:ins w:id="5612" w:author="David Recio" w:date="2022-06-27T12:58:00Z"/>
          <w:del w:id="5613" w:author="David Recio Arnés" w:date="2022-06-27T19:27:00Z"/>
        </w:rPr>
      </w:pPr>
    </w:p>
    <w:p w14:paraId="389EFEA5" w14:textId="77777777" w:rsidR="004F3466" w:rsidRPr="004F3466" w:rsidRDefault="004F3466">
      <w:pPr>
        <w:ind w:right="-574" w:firstLine="1276"/>
        <w:rPr>
          <w:ins w:id="5614" w:author="David Recio" w:date="2022-06-27T12:34:00Z"/>
        </w:rPr>
        <w:pPrChange w:id="5615" w:author="David Recio Arnés" w:date="2022-06-27T19:28:00Z">
          <w:pPr>
            <w:pStyle w:val="Ttulo4"/>
          </w:pPr>
        </w:pPrChange>
      </w:pPr>
    </w:p>
    <w:p w14:paraId="5ECD6055" w14:textId="6EB77591" w:rsidR="00DF61F7" w:rsidRPr="00821D41" w:rsidRDefault="00DF61F7" w:rsidP="00870365">
      <w:pPr>
        <w:pStyle w:val="Ttulo4"/>
        <w:ind w:right="-574"/>
        <w:rPr>
          <w:ins w:id="5616" w:author="David Recio" w:date="2022-06-27T12:34:00Z"/>
          <w:u w:val="single"/>
          <w:rPrChange w:id="5617" w:author="David Recio Arnés" w:date="2022-06-27T19:28:00Z">
            <w:rPr>
              <w:ins w:id="5618" w:author="David Recio" w:date="2022-06-27T12:34:00Z"/>
            </w:rPr>
          </w:rPrChange>
        </w:rPr>
      </w:pPr>
      <w:ins w:id="5619" w:author="David Recio" w:date="2022-06-27T12:34:00Z">
        <w:r w:rsidRPr="00821D41">
          <w:rPr>
            <w:u w:val="single"/>
            <w:rPrChange w:id="5620" w:author="David Recio Arnés" w:date="2022-06-27T19:28:00Z">
              <w:rPr/>
            </w:rPrChange>
          </w:rPr>
          <w:t>Pregunta</w:t>
        </w:r>
      </w:ins>
    </w:p>
    <w:p w14:paraId="174FAAF9" w14:textId="23BF438E" w:rsidR="004F3466" w:rsidRDefault="004F3466" w:rsidP="00870365">
      <w:pPr>
        <w:ind w:right="-574" w:firstLine="1276"/>
        <w:rPr>
          <w:ins w:id="5621" w:author="David Recio" w:date="2022-06-27T12:59:00Z"/>
        </w:rPr>
      </w:pPr>
      <w:ins w:id="5622" w:author="David Recio" w:date="2022-06-27T12:59:00Z">
        <w:r>
          <w:t>En ella se encuentran todas las preguntas del formulario</w:t>
        </w:r>
        <w:del w:id="5623" w:author="David Recio Arnés" w:date="2022-06-27T19:28:00Z">
          <w:r w:rsidDel="00821D41">
            <w:delText xml:space="preserve"> </w:delText>
          </w:r>
        </w:del>
      </w:ins>
      <w:ins w:id="5624" w:author="David Recio" w:date="2022-06-27T13:00:00Z">
        <w:r>
          <w:t>.</w:t>
        </w:r>
      </w:ins>
    </w:p>
    <w:p w14:paraId="665EDFDB" w14:textId="2DFBD160" w:rsidR="004F3466" w:rsidDel="00821D41" w:rsidRDefault="004F3466" w:rsidP="00870365">
      <w:pPr>
        <w:ind w:right="-574" w:firstLine="1276"/>
        <w:rPr>
          <w:ins w:id="5625" w:author="David Recio" w:date="2022-06-27T12:59:00Z"/>
          <w:del w:id="5626" w:author="David Recio Arnés" w:date="2022-06-27T19:28:00Z"/>
        </w:rPr>
      </w:pPr>
      <w:ins w:id="5627" w:author="David Recio" w:date="2022-06-27T12:59:00Z">
        <w:r>
          <w:t xml:space="preserve">La relación con la tabla </w:t>
        </w:r>
      </w:ins>
      <w:ins w:id="5628" w:author="David Recio" w:date="2022-06-27T13:00:00Z">
        <w:r>
          <w:t>“respuesta”</w:t>
        </w:r>
      </w:ins>
      <w:ins w:id="5629" w:author="David Recio" w:date="2022-06-27T12:59:00Z">
        <w:r>
          <w:t xml:space="preserve"> queda detallada en el apartado anterior</w:t>
        </w:r>
      </w:ins>
      <w:ins w:id="5630" w:author="David Recio" w:date="2022-06-27T13:00:00Z">
        <w:r>
          <w:t>.</w:t>
        </w:r>
      </w:ins>
      <w:ins w:id="5631" w:author="David Recio" w:date="2022-06-27T12:59:00Z">
        <w:r>
          <w:t xml:space="preserve"> </w:t>
        </w:r>
      </w:ins>
    </w:p>
    <w:p w14:paraId="5338F77E" w14:textId="0BBC7B4E" w:rsidR="00DF61F7" w:rsidRPr="00DF61F7" w:rsidRDefault="004F3466">
      <w:pPr>
        <w:ind w:right="-574" w:firstLine="1276"/>
        <w:rPr>
          <w:ins w:id="5632" w:author="David Recio" w:date="2022-06-27T12:33:00Z"/>
        </w:rPr>
        <w:pPrChange w:id="5633" w:author="David Recio Arnés" w:date="2022-06-27T19:28:00Z">
          <w:pPr>
            <w:pStyle w:val="Ttulo3"/>
            <w:ind w:left="851" w:hanging="862"/>
          </w:pPr>
        </w:pPrChange>
      </w:pPr>
      <w:ins w:id="5634" w:author="David Recio" w:date="2022-06-27T12:59:00Z">
        <w:r>
          <w:t>Respecto a la estructura, cabe destacar que tiene una sola clave primaria por la cual se encuentra identificada</w:t>
        </w:r>
      </w:ins>
      <w:ins w:id="5635" w:author="David Recio" w:date="2022-06-27T13:00:00Z">
        <w:r>
          <w:t xml:space="preserve">, que será utilizada como clave foránea en </w:t>
        </w:r>
      </w:ins>
      <w:ins w:id="5636" w:author="David Recio" w:date="2022-06-27T13:01:00Z">
        <w:r>
          <w:t>la tabla “respuesta”</w:t>
        </w:r>
      </w:ins>
      <w:ins w:id="5637" w:author="David Recio Arnés" w:date="2022-06-27T19:28:00Z">
        <w:r w:rsidR="00821D41">
          <w:t>.</w:t>
        </w:r>
      </w:ins>
    </w:p>
    <w:p w14:paraId="666F1F14" w14:textId="1E221EB3" w:rsidR="00C57707" w:rsidRDefault="009039EF" w:rsidP="00F23C95">
      <w:pPr>
        <w:autoSpaceDE w:val="0"/>
        <w:autoSpaceDN w:val="0"/>
        <w:adjustRightInd w:val="0"/>
        <w:spacing w:before="0" w:after="0" w:line="240" w:lineRule="auto"/>
        <w:jc w:val="left"/>
        <w:rPr>
          <w:ins w:id="5638" w:author="David Recio Arnés" w:date="2022-06-27T19:33:00Z"/>
          <w:rFonts w:ascii="Calibri" w:hAnsi="Calibri" w:cs="Calibri"/>
          <w:szCs w:val="24"/>
        </w:rPr>
      </w:pPr>
      <w:commentRangeStart w:id="5639"/>
      <w:commentRangeEnd w:id="5639"/>
      <w:del w:id="5640" w:author="David Recio" w:date="2022-06-27T12:29:00Z">
        <w:r w:rsidDel="00626B83">
          <w:rPr>
            <w:rStyle w:val="Refdecomentario"/>
          </w:rPr>
          <w:commentReference w:id="5639"/>
        </w:r>
      </w:del>
    </w:p>
    <w:p w14:paraId="1E007C17" w14:textId="77777777" w:rsidR="00870365" w:rsidRPr="00F23C95" w:rsidRDefault="00870365" w:rsidP="00F23C95">
      <w:pPr>
        <w:autoSpaceDE w:val="0"/>
        <w:autoSpaceDN w:val="0"/>
        <w:adjustRightInd w:val="0"/>
        <w:spacing w:before="0" w:after="0" w:line="240" w:lineRule="auto"/>
        <w:jc w:val="left"/>
        <w:rPr>
          <w:ins w:id="5641" w:author="David Recio" w:date="2022-06-25T01:05:00Z"/>
          <w:rFonts w:ascii="Calibri" w:hAnsi="Calibri" w:cs="Calibri"/>
          <w:szCs w:val="24"/>
          <w:rPrChange w:id="5642" w:author="David Recio" w:date="2022-06-27T13:01:00Z">
            <w:rPr>
              <w:ins w:id="5643" w:author="David Recio" w:date="2022-06-25T01:05:00Z"/>
            </w:rPr>
          </w:rPrChange>
        </w:rPr>
      </w:pPr>
    </w:p>
    <w:p w14:paraId="594A5853" w14:textId="20E7AD97" w:rsidR="00DD359C" w:rsidRDefault="00DD359C" w:rsidP="00DD359C">
      <w:pPr>
        <w:autoSpaceDE w:val="0"/>
        <w:autoSpaceDN w:val="0"/>
        <w:adjustRightInd w:val="0"/>
        <w:spacing w:before="0" w:after="0" w:line="240" w:lineRule="auto"/>
        <w:jc w:val="left"/>
        <w:rPr>
          <w:ins w:id="5644" w:author="David Recio" w:date="2022-06-25T01:17:00Z"/>
          <w:rFonts w:ascii="Calibri" w:hAnsi="Calibri" w:cs="Calibri"/>
          <w:szCs w:val="24"/>
        </w:rPr>
      </w:pPr>
    </w:p>
    <w:p w14:paraId="0C74CCF7" w14:textId="55A46764" w:rsidR="00EC3B4C" w:rsidRDefault="00EC3B4C" w:rsidP="00821D41">
      <w:pPr>
        <w:pStyle w:val="Ttulo2"/>
        <w:ind w:left="0"/>
        <w:rPr>
          <w:ins w:id="5645" w:author="David Recio" w:date="2022-06-24T22:13:00Z"/>
        </w:rPr>
      </w:pPr>
      <w:bookmarkStart w:id="5646" w:name="_Toc107259008"/>
      <w:commentRangeStart w:id="5647"/>
      <w:ins w:id="5648" w:author="David Recio" w:date="2022-06-24T16:12:00Z">
        <w:r>
          <w:lastRenderedPageBreak/>
          <w:t>Diseño del subsistema frontend</w:t>
        </w:r>
      </w:ins>
      <w:commentRangeEnd w:id="5647"/>
      <w:r w:rsidR="009039EF">
        <w:rPr>
          <w:rStyle w:val="Refdecomentario"/>
          <w:rFonts w:asciiTheme="minorHAnsi" w:eastAsiaTheme="minorHAnsi" w:hAnsiTheme="minorHAnsi" w:cstheme="minorBidi"/>
          <w:b w:val="0"/>
          <w:color w:val="auto"/>
        </w:rPr>
        <w:commentReference w:id="5647"/>
      </w:r>
      <w:bookmarkEnd w:id="5646"/>
    </w:p>
    <w:p w14:paraId="1F1F5301" w14:textId="3C438305" w:rsidR="00D375CD" w:rsidRDefault="00626B83" w:rsidP="00821D41">
      <w:pPr>
        <w:ind w:left="-567" w:firstLine="1276"/>
        <w:rPr>
          <w:ins w:id="5649" w:author="David Recio" w:date="2022-06-25T01:51:00Z"/>
        </w:rPr>
      </w:pPr>
      <w:ins w:id="5650" w:author="David Recio" w:date="2022-06-27T12:26:00Z">
        <w:r>
          <w:t xml:space="preserve">Al ser una API no es necesario </w:t>
        </w:r>
      </w:ins>
      <w:ins w:id="5651" w:author="David Recio" w:date="2022-06-27T12:27:00Z">
        <w:r>
          <w:t>que esta posea una interfaz gráfica, ya que est</w:t>
        </w:r>
      </w:ins>
      <w:ins w:id="5652" w:author="David Recio Arnés" w:date="2022-06-27T19:29:00Z">
        <w:r w:rsidR="00821D41">
          <w:t>á</w:t>
        </w:r>
      </w:ins>
      <w:ins w:id="5653" w:author="David Recio" w:date="2022-06-27T12:27:00Z">
        <w:del w:id="5654" w:author="David Recio Arnés" w:date="2022-06-27T19:29:00Z">
          <w:r w:rsidDel="00821D41">
            <w:delText>a</w:delText>
          </w:r>
        </w:del>
        <w:r>
          <w:t xml:space="preserve"> diseñada para interactuar con otros sistemas, los cu</w:t>
        </w:r>
      </w:ins>
      <w:ins w:id="5655" w:author="David Recio Arnés" w:date="2022-06-27T19:30:00Z">
        <w:r w:rsidR="00821D41">
          <w:t>á</w:t>
        </w:r>
      </w:ins>
      <w:ins w:id="5656" w:author="David Recio" w:date="2022-06-27T12:27:00Z">
        <w:del w:id="5657" w:author="David Recio Arnés" w:date="2022-06-27T19:30:00Z">
          <w:r w:rsidDel="00821D41">
            <w:delText>a</w:delText>
          </w:r>
        </w:del>
        <w:r>
          <w:t xml:space="preserve">les si se encargaran de crear una interfaz </w:t>
        </w:r>
      </w:ins>
      <w:ins w:id="5658" w:author="David Recio" w:date="2022-06-27T12:28:00Z">
        <w:r>
          <w:t>intuitiva</w:t>
        </w:r>
      </w:ins>
      <w:ins w:id="5659" w:author="David Recio" w:date="2022-06-27T12:27:00Z">
        <w:r>
          <w:t xml:space="preserve"> para el usuari</w:t>
        </w:r>
      </w:ins>
      <w:ins w:id="5660" w:author="David Recio" w:date="2022-06-27T12:28:00Z">
        <w:r>
          <w:t>o, la cual se encargara de recoger, mostrar y enviar los datos a la API.</w:t>
        </w:r>
      </w:ins>
    </w:p>
    <w:p w14:paraId="38E3271C" w14:textId="73BFB8F6" w:rsidR="001D0413" w:rsidDel="00821D41" w:rsidRDefault="001D0413" w:rsidP="00D375CD">
      <w:pPr>
        <w:rPr>
          <w:ins w:id="5661" w:author="David Recio" w:date="2022-06-25T01:51:00Z"/>
          <w:del w:id="5662" w:author="David Recio Arnés" w:date="2022-06-27T19:29:00Z"/>
        </w:rPr>
      </w:pPr>
    </w:p>
    <w:p w14:paraId="1D279DBF" w14:textId="6ED595C7" w:rsidR="001D0413" w:rsidDel="00821D41" w:rsidRDefault="001D0413" w:rsidP="00D375CD">
      <w:pPr>
        <w:rPr>
          <w:ins w:id="5663" w:author="David Recio" w:date="2022-06-25T01:51:00Z"/>
          <w:del w:id="5664" w:author="David Recio Arnés" w:date="2022-06-27T19:29:00Z"/>
        </w:rPr>
      </w:pPr>
    </w:p>
    <w:p w14:paraId="12DFDD78" w14:textId="5BBEFFC1" w:rsidR="001D0413" w:rsidDel="00821D41" w:rsidRDefault="001D0413">
      <w:pPr>
        <w:rPr>
          <w:ins w:id="5665" w:author="David Recio" w:date="2022-06-27T10:20:00Z"/>
          <w:del w:id="5666" w:author="David Recio Arnés" w:date="2022-06-27T19:29:00Z"/>
        </w:rPr>
      </w:pPr>
    </w:p>
    <w:p w14:paraId="49666ECC" w14:textId="6262FEE1" w:rsidR="006428DF" w:rsidDel="00821D41" w:rsidRDefault="006428DF">
      <w:pPr>
        <w:rPr>
          <w:ins w:id="5667" w:author="David Recio" w:date="2022-06-27T10:20:00Z"/>
          <w:del w:id="5668" w:author="David Recio Arnés" w:date="2022-06-27T19:29:00Z"/>
        </w:rPr>
      </w:pPr>
    </w:p>
    <w:p w14:paraId="5C105742" w14:textId="77777777" w:rsidR="00821D41" w:rsidRPr="00D375CD" w:rsidRDefault="00821D41">
      <w:pPr>
        <w:rPr>
          <w:ins w:id="5669" w:author="David Recio" w:date="2022-06-24T16:11:00Z"/>
        </w:rPr>
        <w:pPrChange w:id="5670" w:author="David Recio" w:date="2022-06-24T22:13:00Z">
          <w:pPr>
            <w:pStyle w:val="Ttulo2"/>
          </w:pPr>
        </w:pPrChange>
      </w:pPr>
    </w:p>
    <w:p w14:paraId="563A6D0A" w14:textId="7B417D37" w:rsidR="001D0413" w:rsidRDefault="00EC3B4C" w:rsidP="00CB5766">
      <w:pPr>
        <w:pStyle w:val="Ttulo1"/>
        <w:framePr w:wrap="auto" w:vAnchor="margin" w:yAlign="inline"/>
        <w:rPr>
          <w:ins w:id="5671" w:author="David Recio" w:date="2022-06-27T12:51:00Z"/>
        </w:rPr>
      </w:pPr>
      <w:bookmarkStart w:id="5672" w:name="_Toc107259009"/>
      <w:ins w:id="5673" w:author="David Recio" w:date="2022-06-24T16:14:00Z">
        <w:r>
          <w:t>Implementación</w:t>
        </w:r>
        <w:bookmarkEnd w:id="5672"/>
        <w:r>
          <w:t xml:space="preserve"> </w:t>
        </w:r>
      </w:ins>
    </w:p>
    <w:p w14:paraId="1A6DA1F1" w14:textId="71C9EC41" w:rsidR="004F3466" w:rsidRPr="004F3466" w:rsidRDefault="004F3466">
      <w:pPr>
        <w:ind w:left="-567" w:firstLine="1276"/>
        <w:rPr>
          <w:ins w:id="5674" w:author="David Recio" w:date="2022-06-24T16:16:00Z"/>
        </w:rPr>
        <w:pPrChange w:id="5675" w:author="David Recio" w:date="2022-06-27T12:51:00Z">
          <w:pPr>
            <w:pStyle w:val="Ttulo1"/>
            <w:framePr w:wrap="auto" w:vAnchor="margin" w:yAlign="inline"/>
          </w:pPr>
        </w:pPrChange>
      </w:pPr>
      <w:ins w:id="5676" w:author="David Recio" w:date="2022-06-27T12:51:00Z">
        <w:r>
          <w:t xml:space="preserve">En este apartado se recogerá </w:t>
        </w:r>
      </w:ins>
      <w:ins w:id="5677" w:author="David Recio" w:date="2022-06-27T12:52:00Z">
        <w:r>
          <w:t>todos los datos necesarios</w:t>
        </w:r>
      </w:ins>
      <w:ins w:id="5678" w:author="David Recio" w:date="2022-06-27T12:51:00Z">
        <w:r>
          <w:t xml:space="preserve"> para la </w:t>
        </w:r>
      </w:ins>
      <w:ins w:id="5679" w:author="David Recio" w:date="2022-06-27T12:52:00Z">
        <w:r>
          <w:t>implementación de la API, además se detallar</w:t>
        </w:r>
      </w:ins>
      <w:ins w:id="5680" w:author="David Recio Arnés" w:date="2022-06-27T19:29:00Z">
        <w:r w:rsidR="00821D41">
          <w:t>á</w:t>
        </w:r>
      </w:ins>
      <w:ins w:id="5681" w:author="David Recio" w:date="2022-06-27T12:52:00Z">
        <w:del w:id="5682" w:author="David Recio Arnés" w:date="2022-06-27T19:29:00Z">
          <w:r w:rsidDel="00821D41">
            <w:delText>a</w:delText>
          </w:r>
        </w:del>
        <w:r>
          <w:t>n los componentes, estructura y funciones del backend.</w:t>
        </w:r>
      </w:ins>
    </w:p>
    <w:p w14:paraId="52B24C95" w14:textId="70E78169" w:rsidR="00EC3B4C" w:rsidRDefault="00EC3B4C" w:rsidP="00821D41">
      <w:pPr>
        <w:pStyle w:val="Ttulo2"/>
        <w:ind w:left="0"/>
        <w:rPr>
          <w:ins w:id="5683" w:author="David Recio" w:date="2022-06-27T10:20:00Z"/>
        </w:rPr>
      </w:pPr>
      <w:bookmarkStart w:id="5684" w:name="_Toc107259010"/>
      <w:commentRangeStart w:id="5685"/>
      <w:ins w:id="5686" w:author="David Recio" w:date="2022-06-24T16:16:00Z">
        <w:r>
          <w:t>Implementación de back</w:t>
        </w:r>
      </w:ins>
      <w:ins w:id="5687" w:author="David Recio" w:date="2022-06-25T01:50:00Z">
        <w:r w:rsidR="001D0413">
          <w:t>end</w:t>
        </w:r>
      </w:ins>
      <w:commentRangeEnd w:id="5685"/>
      <w:r w:rsidR="009039EF">
        <w:rPr>
          <w:rStyle w:val="Refdecomentario"/>
          <w:rFonts w:asciiTheme="minorHAnsi" w:eastAsiaTheme="minorHAnsi" w:hAnsiTheme="minorHAnsi" w:cstheme="minorBidi"/>
          <w:b w:val="0"/>
          <w:color w:val="auto"/>
        </w:rPr>
        <w:commentReference w:id="5685"/>
      </w:r>
      <w:bookmarkEnd w:id="5684"/>
    </w:p>
    <w:p w14:paraId="7C5C8DE1" w14:textId="74CF4804" w:rsidR="006428DF" w:rsidRDefault="006428DF" w:rsidP="00821D41">
      <w:pPr>
        <w:ind w:left="-567" w:firstLine="1276"/>
        <w:rPr>
          <w:ins w:id="5688" w:author="David Recio" w:date="2022-06-27T10:47:00Z"/>
        </w:rPr>
      </w:pPr>
      <w:ins w:id="5689" w:author="David Recio" w:date="2022-06-27T10:20:00Z">
        <w:r>
          <w:t xml:space="preserve">En este apartado se </w:t>
        </w:r>
      </w:ins>
      <w:ins w:id="5690" w:author="David Recio" w:date="2022-06-27T10:52:00Z">
        <w:r w:rsidR="00804120">
          <w:t>hablará</w:t>
        </w:r>
      </w:ins>
      <w:ins w:id="5691" w:author="David Recio" w:date="2022-06-27T10:20:00Z">
        <w:r>
          <w:t xml:space="preserve"> que </w:t>
        </w:r>
      </w:ins>
      <w:ins w:id="5692" w:author="David Recio" w:date="2022-06-27T10:21:00Z">
        <w:r>
          <w:t xml:space="preserve">tecnologías se han empleado para realizar el diseño, </w:t>
        </w:r>
      </w:ins>
      <w:ins w:id="5693" w:author="David Recio" w:date="2022-06-27T10:47:00Z">
        <w:r w:rsidR="001F3314">
          <w:t>cuál</w:t>
        </w:r>
      </w:ins>
      <w:ins w:id="5694" w:author="David Recio" w:date="2022-06-27T10:21:00Z">
        <w:r>
          <w:t xml:space="preserve"> es su estructura</w:t>
        </w:r>
      </w:ins>
      <w:ins w:id="5695" w:author="David Recio" w:date="2022-06-27T10:46:00Z">
        <w:r w:rsidR="001F3314">
          <w:t xml:space="preserve"> y </w:t>
        </w:r>
      </w:ins>
      <w:ins w:id="5696" w:author="David Recio" w:date="2022-06-27T10:47:00Z">
        <w:r w:rsidR="001F3314">
          <w:t>cómo</w:t>
        </w:r>
      </w:ins>
      <w:ins w:id="5697" w:author="David Recio" w:date="2022-06-27T10:46:00Z">
        <w:r w:rsidR="001F3314">
          <w:t xml:space="preserve"> funcion</w:t>
        </w:r>
      </w:ins>
      <w:ins w:id="5698" w:author="David Recio" w:date="2022-06-27T10:47:00Z">
        <w:r w:rsidR="001F3314">
          <w:t>an cada una de las partes que lo compone</w:t>
        </w:r>
      </w:ins>
      <w:ins w:id="5699" w:author="David Recio Arnés" w:date="2022-06-27T19:32:00Z">
        <w:r w:rsidR="00870365">
          <w:t>n</w:t>
        </w:r>
      </w:ins>
      <w:ins w:id="5700" w:author="David Recio" w:date="2022-06-27T10:47:00Z">
        <w:del w:id="5701" w:author="David Recio Arnés" w:date="2022-06-27T19:32:00Z">
          <w:r w:rsidR="001F3314" w:rsidDel="00870365">
            <w:delText>n</w:delText>
          </w:r>
        </w:del>
      </w:ins>
      <w:ins w:id="5702" w:author="David Recio Arnés" w:date="2022-06-27T19:32:00Z">
        <w:r w:rsidR="00870365" w:rsidRPr="00870365">
          <w:t xml:space="preserve"> [Ilustración 1</w:t>
        </w:r>
        <w:r w:rsidR="00870365">
          <w:t>7</w:t>
        </w:r>
        <w:r w:rsidR="00870365" w:rsidRPr="00870365">
          <w:t>]:</w:t>
        </w:r>
      </w:ins>
      <w:ins w:id="5703" w:author="David Recio" w:date="2022-06-27T10:47:00Z">
        <w:del w:id="5704" w:author="David Recio Arnés" w:date="2022-06-27T19:32:00Z">
          <w:r w:rsidR="001F3314" w:rsidDel="00870365">
            <w:delText>.</w:delText>
          </w:r>
        </w:del>
      </w:ins>
    </w:p>
    <w:p w14:paraId="27C65393" w14:textId="77777777" w:rsidR="001F3314" w:rsidRDefault="001F3314">
      <w:pPr>
        <w:keepNext/>
        <w:jc w:val="center"/>
        <w:rPr>
          <w:ins w:id="5705" w:author="David Recio" w:date="2022-06-27T10:49:00Z"/>
        </w:rPr>
        <w:pPrChange w:id="5706" w:author="David Recio Arnés" w:date="2022-06-27T19:30:00Z">
          <w:pPr/>
        </w:pPrChange>
      </w:pPr>
      <w:ins w:id="5707" w:author="David Recio" w:date="2022-06-27T10:48:00Z">
        <w:r>
          <w:rPr>
            <w:noProof/>
          </w:rPr>
          <w:drawing>
            <wp:inline distT="0" distB="0" distL="0" distR="0" wp14:anchorId="60C70F94" wp14:editId="4CCC23AB">
              <wp:extent cx="2492520" cy="2002155"/>
              <wp:effectExtent l="0" t="0" r="3175" b="0"/>
              <wp:docPr id="196" name="Imagen 19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Captura de pantalla de un celular con letras&#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1081" cy="2009032"/>
                      </a:xfrm>
                      <a:prstGeom prst="rect">
                        <a:avLst/>
                      </a:prstGeom>
                    </pic:spPr>
                  </pic:pic>
                </a:graphicData>
              </a:graphic>
            </wp:inline>
          </w:drawing>
        </w:r>
      </w:ins>
    </w:p>
    <w:p w14:paraId="6403A2CD" w14:textId="48AE57C3" w:rsidR="001F3314" w:rsidRDefault="00821D41" w:rsidP="001F3314">
      <w:pPr>
        <w:pStyle w:val="Descripcin"/>
        <w:rPr>
          <w:ins w:id="5708" w:author="David Recio" w:date="2022-06-27T10:49:00Z"/>
        </w:rPr>
      </w:pPr>
      <w:ins w:id="5709" w:author="David Recio Arnés" w:date="2022-06-27T19:30:00Z">
        <w:r>
          <w:t xml:space="preserve">                                               </w:t>
        </w:r>
      </w:ins>
      <w:bookmarkStart w:id="5710" w:name="_Hlk107250686"/>
      <w:ins w:id="5711" w:author="David Recio" w:date="2022-06-27T10:49:00Z">
        <w:r w:rsidR="001F3314">
          <w:t>Ilustración</w:t>
        </w:r>
      </w:ins>
      <w:ins w:id="5712" w:author="David Recio Arnés" w:date="2022-06-27T19:30:00Z">
        <w:r>
          <w:t xml:space="preserve"> 17</w:t>
        </w:r>
      </w:ins>
      <w:ins w:id="5713" w:author="David Recio" w:date="2022-06-27T10:49:00Z">
        <w:r w:rsidR="001F3314">
          <w:t>.</w:t>
        </w:r>
      </w:ins>
      <w:ins w:id="5714" w:author="David Recio Arnés" w:date="2022-06-27T19:30:00Z">
        <w:r>
          <w:t xml:space="preserve"> </w:t>
        </w:r>
      </w:ins>
      <w:ins w:id="5715" w:author="David Recio" w:date="2022-06-27T10:49:00Z">
        <w:r w:rsidR="001F3314">
          <w:t>Backend de la API</w:t>
        </w:r>
        <w:bookmarkEnd w:id="5710"/>
      </w:ins>
    </w:p>
    <w:p w14:paraId="5CF14E3C" w14:textId="208CDA5E" w:rsidR="001F3314" w:rsidRDefault="001F3314" w:rsidP="00870365">
      <w:pPr>
        <w:ind w:right="-574" w:firstLine="1276"/>
        <w:rPr>
          <w:ins w:id="5716" w:author="David Recio" w:date="2022-06-27T10:50:00Z"/>
        </w:rPr>
      </w:pPr>
      <w:ins w:id="5717" w:author="David Recio" w:date="2022-06-27T10:49:00Z">
        <w:r>
          <w:lastRenderedPageBreak/>
          <w:t>Como se puede observar en la ilustración el backend uti</w:t>
        </w:r>
      </w:ins>
      <w:ins w:id="5718" w:author="David Recio" w:date="2022-06-27T10:50:00Z">
        <w:r>
          <w:t xml:space="preserve">liza MySQL para la </w:t>
        </w:r>
        <w:r w:rsidRPr="001F3314">
          <w:t>gestión de los datos, dada su gran fiabilidad y agilidad. Además, cuenta con una diversidad de interfaces que soportan y permiten al usuario un entorno más amigable para gestionar los datos</w:t>
        </w:r>
        <w:r>
          <w:t xml:space="preserve">; </w:t>
        </w:r>
      </w:ins>
      <w:ins w:id="5719" w:author="David Recio" w:date="2022-06-27T10:51:00Z">
        <w:r>
          <w:t>Y P</w:t>
        </w:r>
        <w:r w:rsidR="00804120">
          <w:t xml:space="preserve">LAY dado que es </w:t>
        </w:r>
        <w:r w:rsidR="00804120" w:rsidRPr="00804120">
          <w:t>un Framework de desarrollo Web para Java y Scala, por lo tanto, es muy útil para la finalidad de este proyecto, ya que facilita el desarrollo de la API, proporcionando un esqueleto y una configuración de URIs muy útiles y sencillas de comprender para el desarrollador.</w:t>
        </w:r>
      </w:ins>
    </w:p>
    <w:p w14:paraId="7CCA7395" w14:textId="5E738DF3" w:rsidR="001D0413" w:rsidRPr="001D0413" w:rsidDel="00870365" w:rsidRDefault="00870365">
      <w:pPr>
        <w:ind w:right="-574" w:firstLine="1276"/>
        <w:rPr>
          <w:ins w:id="5720" w:author="David Recio" w:date="2022-06-25T01:48:00Z"/>
          <w:del w:id="5721" w:author="David Recio Arnés" w:date="2022-06-27T19:32:00Z"/>
        </w:rPr>
        <w:pPrChange w:id="5722" w:author="David Recio" w:date="2022-06-25T01:50:00Z">
          <w:pPr>
            <w:pStyle w:val="Descripcin"/>
          </w:pPr>
        </w:pPrChange>
      </w:pPr>
      <w:ins w:id="5723" w:author="David Recio Arnés" w:date="2022-06-27T19:32:00Z">
        <w:r>
          <w:t>P</w:t>
        </w:r>
      </w:ins>
    </w:p>
    <w:p w14:paraId="1D17FFE4" w14:textId="3C109015" w:rsidR="00CB5766" w:rsidDel="00870365" w:rsidRDefault="009039EF" w:rsidP="00870365">
      <w:pPr>
        <w:ind w:right="-574" w:firstLine="1276"/>
        <w:rPr>
          <w:ins w:id="5724" w:author="David Recio" w:date="2022-06-27T10:53:00Z"/>
          <w:del w:id="5725" w:author="David Recio Arnés" w:date="2022-06-27T19:32:00Z"/>
        </w:rPr>
      </w:pPr>
      <w:commentRangeStart w:id="5726"/>
      <w:commentRangeEnd w:id="5726"/>
      <w:del w:id="5727" w:author="David Recio Arnés" w:date="2022-06-27T19:32:00Z">
        <w:r w:rsidDel="00870365">
          <w:rPr>
            <w:rStyle w:val="Refdecomentario"/>
          </w:rPr>
          <w:commentReference w:id="5726"/>
        </w:r>
        <w:commentRangeStart w:id="5728"/>
        <w:commentRangeEnd w:id="5728"/>
        <w:r w:rsidDel="00870365">
          <w:rPr>
            <w:rStyle w:val="Refdecomentario"/>
          </w:rPr>
          <w:commentReference w:id="5728"/>
        </w:r>
      </w:del>
    </w:p>
    <w:p w14:paraId="3564B17B" w14:textId="62744460" w:rsidR="00804120" w:rsidRDefault="00804120" w:rsidP="00870365">
      <w:pPr>
        <w:ind w:right="-574" w:firstLine="1276"/>
        <w:rPr>
          <w:ins w:id="5729" w:author="David Recio" w:date="2022-06-27T10:53:00Z"/>
        </w:rPr>
      </w:pPr>
      <w:ins w:id="5730" w:author="David Recio" w:date="2022-06-27T10:53:00Z">
        <w:del w:id="5731" w:author="David Recio Arnés" w:date="2022-06-27T19:32:00Z">
          <w:r w:rsidDel="00870365">
            <w:delText>P</w:delText>
          </w:r>
        </w:del>
        <w:r>
          <w:t xml:space="preserve">ara poder implementar el diseño del servicio Web RESTful se ha utilizado PLAY Framework y Java descritos en el punto </w:t>
        </w:r>
        <w:r>
          <w:fldChar w:fldCharType="begin"/>
        </w:r>
        <w:r>
          <w:instrText xml:space="preserve"> REF _Ref107072982 \n \h </w:instrText>
        </w:r>
      </w:ins>
      <w:ins w:id="5732" w:author="David Recio" w:date="2022-06-27T10:53:00Z">
        <w:r>
          <w:fldChar w:fldCharType="separate"/>
        </w:r>
        <w:r>
          <w:t>5.2.1</w:t>
        </w:r>
        <w:r>
          <w:fldChar w:fldCharType="end"/>
        </w:r>
        <w:r>
          <w:t xml:space="preserve">. A su vez la estructura de La API se encuentra dividida en seis partes: Beans, Controllers, Model, Services, Utils, Routes. </w:t>
        </w:r>
      </w:ins>
    </w:p>
    <w:p w14:paraId="67D1653E" w14:textId="77777777" w:rsidR="00804120" w:rsidRDefault="00804120">
      <w:pPr>
        <w:pStyle w:val="Prrafodelista"/>
        <w:numPr>
          <w:ilvl w:val="0"/>
          <w:numId w:val="57"/>
        </w:numPr>
        <w:ind w:right="-574"/>
        <w:rPr>
          <w:ins w:id="5733" w:author="David Recio" w:date="2022-06-27T10:54:00Z"/>
        </w:rPr>
        <w:pPrChange w:id="5734" w:author="David Recio Arnés" w:date="2022-06-27T19:34:00Z">
          <w:pPr>
            <w:pStyle w:val="Prrafodelista"/>
            <w:numPr>
              <w:numId w:val="49"/>
            </w:numPr>
            <w:ind w:right="-1141" w:hanging="360"/>
          </w:pPr>
        </w:pPrChange>
      </w:pPr>
      <w:ins w:id="5735" w:author="David Recio" w:date="2022-06-27T10:54:00Z">
        <w:r>
          <w:t>Beans: son las semillas/entidades que representan al recurso, necesarias para la transmisión y manipulación del recurso.</w:t>
        </w:r>
      </w:ins>
    </w:p>
    <w:p w14:paraId="6725DF53" w14:textId="77777777" w:rsidR="00804120" w:rsidRDefault="00804120">
      <w:pPr>
        <w:pStyle w:val="Prrafodelista"/>
        <w:numPr>
          <w:ilvl w:val="0"/>
          <w:numId w:val="57"/>
        </w:numPr>
        <w:ind w:right="-574"/>
        <w:rPr>
          <w:ins w:id="5736" w:author="David Recio" w:date="2022-06-27T10:54:00Z"/>
        </w:rPr>
        <w:pPrChange w:id="5737" w:author="David Recio Arnés" w:date="2022-06-27T19:34:00Z">
          <w:pPr>
            <w:pStyle w:val="Prrafodelista"/>
            <w:numPr>
              <w:numId w:val="49"/>
            </w:numPr>
            <w:ind w:right="-1141" w:hanging="360"/>
          </w:pPr>
        </w:pPrChange>
      </w:pPr>
      <w:ins w:id="5738" w:author="David Recio" w:date="2022-06-27T10:54:00Z">
        <w:r>
          <w:t>Controllers: son las clases encargadas de atender las peticiones HTTP.</w:t>
        </w:r>
      </w:ins>
    </w:p>
    <w:p w14:paraId="32F57142" w14:textId="77777777" w:rsidR="00804120" w:rsidRDefault="00804120">
      <w:pPr>
        <w:pStyle w:val="Prrafodelista"/>
        <w:numPr>
          <w:ilvl w:val="0"/>
          <w:numId w:val="57"/>
        </w:numPr>
        <w:ind w:right="-574"/>
        <w:rPr>
          <w:ins w:id="5739" w:author="David Recio" w:date="2022-06-27T10:54:00Z"/>
        </w:rPr>
        <w:pPrChange w:id="5740" w:author="David Recio Arnés" w:date="2022-06-27T19:34:00Z">
          <w:pPr>
            <w:pStyle w:val="Prrafodelista"/>
            <w:numPr>
              <w:numId w:val="49"/>
            </w:numPr>
            <w:ind w:right="-1141" w:hanging="360"/>
          </w:pPr>
        </w:pPrChange>
      </w:pPr>
      <w:ins w:id="5741" w:author="David Recio" w:date="2022-06-27T10:54:00Z">
        <w:r>
          <w:t>Model: es la parte lógica de la API, en este caso, se encarga de realizar las sugerencias en base a los datos del usuario.</w:t>
        </w:r>
      </w:ins>
    </w:p>
    <w:p w14:paraId="0D06BF5B" w14:textId="77777777" w:rsidR="00804120" w:rsidRDefault="00804120">
      <w:pPr>
        <w:pStyle w:val="Prrafodelista"/>
        <w:numPr>
          <w:ilvl w:val="0"/>
          <w:numId w:val="57"/>
        </w:numPr>
        <w:ind w:right="-574"/>
        <w:rPr>
          <w:ins w:id="5742" w:author="David Recio" w:date="2022-06-27T10:54:00Z"/>
        </w:rPr>
        <w:pPrChange w:id="5743" w:author="David Recio Arnés" w:date="2022-06-27T19:34:00Z">
          <w:pPr>
            <w:pStyle w:val="Prrafodelista"/>
            <w:numPr>
              <w:numId w:val="49"/>
            </w:numPr>
            <w:ind w:right="-1141" w:hanging="360"/>
          </w:pPr>
        </w:pPrChange>
      </w:pPr>
      <w:ins w:id="5744" w:author="David Recio" w:date="2022-06-27T10:54:00Z">
        <w:r>
          <w:t>Services: clases encargadas de conectarse a la base de datos mediante Querys, además de aislar las llamadas de la base de datos.</w:t>
        </w:r>
      </w:ins>
    </w:p>
    <w:p w14:paraId="56E7B962" w14:textId="77777777" w:rsidR="00804120" w:rsidRDefault="00804120">
      <w:pPr>
        <w:pStyle w:val="Prrafodelista"/>
        <w:numPr>
          <w:ilvl w:val="0"/>
          <w:numId w:val="57"/>
        </w:numPr>
        <w:ind w:right="-574"/>
        <w:rPr>
          <w:ins w:id="5745" w:author="David Recio" w:date="2022-06-27T10:54:00Z"/>
        </w:rPr>
        <w:pPrChange w:id="5746" w:author="David Recio Arnés" w:date="2022-06-27T19:34:00Z">
          <w:pPr>
            <w:pStyle w:val="Prrafodelista"/>
            <w:numPr>
              <w:numId w:val="49"/>
            </w:numPr>
            <w:ind w:right="-1141" w:hanging="360"/>
          </w:pPr>
        </w:pPrChange>
      </w:pPr>
      <w:ins w:id="5747" w:author="David Recio" w:date="2022-06-27T10:54:00Z">
        <w:r>
          <w:t>Utils: encargada de crear el response adaptado para devolver JSON.</w:t>
        </w:r>
      </w:ins>
    </w:p>
    <w:p w14:paraId="12BFCEB4" w14:textId="77777777" w:rsidR="00804120" w:rsidRDefault="00804120">
      <w:pPr>
        <w:pStyle w:val="Prrafodelista"/>
        <w:numPr>
          <w:ilvl w:val="0"/>
          <w:numId w:val="57"/>
        </w:numPr>
        <w:ind w:right="-574"/>
        <w:rPr>
          <w:ins w:id="5748" w:author="David Recio" w:date="2022-06-27T10:54:00Z"/>
        </w:rPr>
        <w:pPrChange w:id="5749" w:author="David Recio Arnés" w:date="2022-06-27T19:34:00Z">
          <w:pPr>
            <w:pStyle w:val="Prrafodelista"/>
            <w:numPr>
              <w:numId w:val="49"/>
            </w:numPr>
            <w:ind w:right="-1141" w:hanging="360"/>
          </w:pPr>
        </w:pPrChange>
      </w:pPr>
      <w:ins w:id="5750" w:author="David Recio" w:date="2022-06-27T10:54:00Z">
        <w:r>
          <w:t>Routes: es el archivo donde se declaran las URIs y los métodos a los que están asociados.</w:t>
        </w:r>
      </w:ins>
    </w:p>
    <w:p w14:paraId="63698AA8" w14:textId="77777777" w:rsidR="00804120" w:rsidRDefault="00804120" w:rsidP="00804120">
      <w:pPr>
        <w:pStyle w:val="Ttulo3"/>
        <w:rPr>
          <w:ins w:id="5751" w:author="David Recio" w:date="2022-06-27T10:54:00Z"/>
        </w:rPr>
      </w:pPr>
      <w:bookmarkStart w:id="5752" w:name="_Toc107149611"/>
      <w:bookmarkStart w:id="5753" w:name="_Toc107259011"/>
      <w:ins w:id="5754" w:author="David Recio" w:date="2022-06-27T10:54:00Z">
        <w:r>
          <w:t>Estructura e implementación de la lógica de negocio con Play Framework</w:t>
        </w:r>
        <w:bookmarkEnd w:id="5752"/>
        <w:bookmarkEnd w:id="5753"/>
      </w:ins>
    </w:p>
    <w:p w14:paraId="62F942DE" w14:textId="24337B04" w:rsidR="00804120" w:rsidRDefault="00804120" w:rsidP="00870365">
      <w:pPr>
        <w:ind w:right="-574" w:firstLine="1276"/>
        <w:rPr>
          <w:ins w:id="5755" w:author="David Recio" w:date="2022-06-27T10:55:00Z"/>
        </w:rPr>
      </w:pPr>
      <w:ins w:id="5756" w:author="David Recio" w:date="2022-06-27T10:54:00Z">
        <w:r>
          <w:t>En este apartado se expondrá la estructura e implementación de cada una de las partes mencionadas en el apartado anterior y un ejemplo asociado para facilitar la comprensión</w:t>
        </w:r>
        <w:del w:id="5757" w:author="David Recio Arnés" w:date="2022-06-27T19:34:00Z">
          <w:r w:rsidDel="00870365">
            <w:delText xml:space="preserve"> </w:delText>
          </w:r>
        </w:del>
        <w:r>
          <w:t>.</w:t>
        </w:r>
      </w:ins>
    </w:p>
    <w:p w14:paraId="66030D3C" w14:textId="5DDC54F2" w:rsidR="00804120" w:rsidDel="00870365" w:rsidRDefault="00804120" w:rsidP="00804120">
      <w:pPr>
        <w:rPr>
          <w:ins w:id="5758" w:author="David Recio" w:date="2022-06-27T10:55:00Z"/>
          <w:del w:id="5759" w:author="David Recio Arnés" w:date="2022-06-27T19:34:00Z"/>
        </w:rPr>
      </w:pPr>
    </w:p>
    <w:p w14:paraId="68B3B5D5" w14:textId="3D02BD26" w:rsidR="00804120" w:rsidDel="00870365" w:rsidRDefault="00804120" w:rsidP="00804120">
      <w:pPr>
        <w:rPr>
          <w:ins w:id="5760" w:author="David Recio" w:date="2022-06-27T10:55:00Z"/>
          <w:del w:id="5761" w:author="David Recio Arnés" w:date="2022-06-27T19:34:00Z"/>
        </w:rPr>
      </w:pPr>
    </w:p>
    <w:p w14:paraId="2D1F3D30" w14:textId="6CA81B65" w:rsidR="00804120" w:rsidDel="00870365" w:rsidRDefault="00804120" w:rsidP="00804120">
      <w:pPr>
        <w:rPr>
          <w:ins w:id="5762" w:author="David Recio" w:date="2022-06-27T10:55:00Z"/>
          <w:del w:id="5763" w:author="David Recio Arnés" w:date="2022-06-27T19:34:00Z"/>
        </w:rPr>
      </w:pPr>
    </w:p>
    <w:p w14:paraId="082FDBB8" w14:textId="77777777" w:rsidR="00804120" w:rsidRDefault="00804120" w:rsidP="00804120">
      <w:pPr>
        <w:rPr>
          <w:ins w:id="5764" w:author="David Recio" w:date="2022-06-27T10:54:00Z"/>
        </w:rPr>
      </w:pPr>
    </w:p>
    <w:p w14:paraId="0F8737D0" w14:textId="77777777" w:rsidR="00804120" w:rsidRPr="00870365" w:rsidRDefault="00804120" w:rsidP="00804120">
      <w:pPr>
        <w:pStyle w:val="Ttulo4"/>
        <w:ind w:left="1276"/>
        <w:rPr>
          <w:ins w:id="5765" w:author="David Recio" w:date="2022-06-27T10:54:00Z"/>
          <w:rFonts w:asciiTheme="minorHAnsi" w:hAnsiTheme="minorHAnsi" w:cstheme="minorHAnsi"/>
          <w:i w:val="0"/>
          <w:iCs w:val="0"/>
          <w:u w:val="single"/>
          <w:rPrChange w:id="5766" w:author="David Recio Arnés" w:date="2022-06-27T19:34:00Z">
            <w:rPr>
              <w:ins w:id="5767" w:author="David Recio" w:date="2022-06-27T10:54:00Z"/>
              <w:rFonts w:asciiTheme="minorHAnsi" w:hAnsiTheme="minorHAnsi" w:cstheme="minorHAnsi"/>
              <w:i w:val="0"/>
              <w:iCs w:val="0"/>
            </w:rPr>
          </w:rPrChange>
        </w:rPr>
      </w:pPr>
      <w:bookmarkStart w:id="5768" w:name="_Ref107080607"/>
      <w:ins w:id="5769" w:author="David Recio" w:date="2022-06-27T10:54:00Z">
        <w:r w:rsidRPr="00870365">
          <w:rPr>
            <w:rFonts w:asciiTheme="minorHAnsi" w:hAnsiTheme="minorHAnsi" w:cstheme="minorHAnsi"/>
            <w:iCs w:val="0"/>
            <w:u w:val="single"/>
            <w:rPrChange w:id="5770" w:author="David Recio Arnés" w:date="2022-06-27T19:34:00Z">
              <w:rPr>
                <w:rFonts w:asciiTheme="minorHAnsi" w:hAnsiTheme="minorHAnsi" w:cstheme="minorHAnsi"/>
                <w:iCs w:val="0"/>
              </w:rPr>
            </w:rPrChange>
          </w:rPr>
          <w:lastRenderedPageBreak/>
          <w:t>Beans</w:t>
        </w:r>
        <w:bookmarkEnd w:id="5768"/>
      </w:ins>
    </w:p>
    <w:p w14:paraId="5174CF06" w14:textId="77777777" w:rsidR="00804120" w:rsidRDefault="00804120" w:rsidP="00870365">
      <w:pPr>
        <w:ind w:left="-567" w:firstLine="1276"/>
        <w:rPr>
          <w:ins w:id="5771" w:author="David Recio" w:date="2022-06-27T10:54:00Z"/>
        </w:rPr>
      </w:pPr>
      <w:ins w:id="5772" w:author="David Recio" w:date="2022-06-27T10:54:00Z">
        <w:r>
          <w:t xml:space="preserve">En el paquete Beans se encuentran los recursos (definidos en el punto </w:t>
        </w:r>
        <w:r>
          <w:fldChar w:fldCharType="begin"/>
        </w:r>
        <w:r>
          <w:instrText xml:space="preserve"> REF _Ref107075910 \n \h </w:instrText>
        </w:r>
      </w:ins>
      <w:ins w:id="5773" w:author="David Recio" w:date="2022-06-27T10:54:00Z">
        <w:r>
          <w:fldChar w:fldCharType="separate"/>
        </w:r>
        <w:r>
          <w:t>5.2.2.1</w:t>
        </w:r>
        <w:r>
          <w:fldChar w:fldCharType="end"/>
        </w:r>
        <w:r>
          <w:t>) definidos como clases Java. Estas clases cumplen con la funcionalidad de convertir esos recursos en objetos, pudiendo ser tratados y gestionados desde la API.</w:t>
        </w:r>
      </w:ins>
    </w:p>
    <w:p w14:paraId="0936F652" w14:textId="05F7A884" w:rsidR="00804120" w:rsidRPr="00223333" w:rsidRDefault="00870365" w:rsidP="00804120">
      <w:pPr>
        <w:ind w:left="709"/>
        <w:rPr>
          <w:ins w:id="5774" w:author="David Recio" w:date="2022-06-27T10:54:00Z"/>
        </w:rPr>
      </w:pPr>
      <w:ins w:id="5775" w:author="David Recio" w:date="2022-06-27T10:54:00Z">
        <w:r>
          <w:rPr>
            <w:noProof/>
          </w:rPr>
          <w:drawing>
            <wp:anchor distT="0" distB="0" distL="114300" distR="114300" simplePos="0" relativeHeight="251696128" behindDoc="0" locked="0" layoutInCell="1" allowOverlap="1" wp14:anchorId="432BC634" wp14:editId="139F9F85">
              <wp:simplePos x="0" y="0"/>
              <wp:positionH relativeFrom="margin">
                <wp:posOffset>-297180</wp:posOffset>
              </wp:positionH>
              <wp:positionV relativeFrom="paragraph">
                <wp:posOffset>78105</wp:posOffset>
              </wp:positionV>
              <wp:extent cx="5479553" cy="2409790"/>
              <wp:effectExtent l="0" t="0" r="6985" b="0"/>
              <wp:wrapNone/>
              <wp:docPr id="227" name="Imagen 227"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Pantalla de computador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79553" cy="2409790"/>
                      </a:xfrm>
                      <a:prstGeom prst="rect">
                        <a:avLst/>
                      </a:prstGeom>
                    </pic:spPr>
                  </pic:pic>
                </a:graphicData>
              </a:graphic>
              <wp14:sizeRelH relativeFrom="margin">
                <wp14:pctWidth>0</wp14:pctWidth>
              </wp14:sizeRelH>
              <wp14:sizeRelV relativeFrom="margin">
                <wp14:pctHeight>0</wp14:pctHeight>
              </wp14:sizeRelV>
            </wp:anchor>
          </w:drawing>
        </w:r>
        <w:r w:rsidR="00804120">
          <w:rPr>
            <w:noProof/>
          </w:rPr>
          <mc:AlternateContent>
            <mc:Choice Requires="wps">
              <w:drawing>
                <wp:anchor distT="0" distB="0" distL="114300" distR="114300" simplePos="0" relativeHeight="251697152" behindDoc="0" locked="0" layoutInCell="1" allowOverlap="1" wp14:anchorId="36F05E4C" wp14:editId="0B6A7069">
                  <wp:simplePos x="0" y="0"/>
                  <wp:positionH relativeFrom="column">
                    <wp:posOffset>-292735</wp:posOffset>
                  </wp:positionH>
                  <wp:positionV relativeFrom="paragraph">
                    <wp:posOffset>2912110</wp:posOffset>
                  </wp:positionV>
                  <wp:extent cx="6470650" cy="63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wps:spPr>
                        <wps:txbx>
                          <w:txbxContent>
                            <w:p w14:paraId="705A2082" w14:textId="7793EEE7" w:rsidR="00804120" w:rsidRPr="001F2597" w:rsidRDefault="00870365">
                              <w:pPr>
                                <w:pStyle w:val="Descripcin"/>
                                <w:rPr>
                                  <w:noProof/>
                                </w:rPr>
                                <w:pPrChange w:id="5776" w:author="David Recio Arnés" w:date="2022-06-27T19:35:00Z">
                                  <w:pPr>
                                    <w:pStyle w:val="Descripcin"/>
                                    <w:jc w:val="center"/>
                                  </w:pPr>
                                </w:pPrChange>
                              </w:pPr>
                              <w:bookmarkStart w:id="5777" w:name="_Toc107149675"/>
                              <w:ins w:id="5778" w:author="David Recio Arnés" w:date="2022-06-27T19:35:00Z">
                                <w:r>
                                  <w:rPr>
                                    <w:i w:val="0"/>
                                    <w:iCs w:val="0"/>
                                  </w:rPr>
                                  <w:t xml:space="preserve">                                   </w:t>
                                </w:r>
                              </w:ins>
                              <w:r w:rsidR="00804120" w:rsidRPr="00E36010">
                                <w:rPr>
                                  <w:i w:val="0"/>
                                  <w:iCs w:val="0"/>
                                </w:rPr>
                                <w:t xml:space="preserve">Ilustración </w:t>
                              </w:r>
                              <w:del w:id="5779" w:author="David Recio Arnés" w:date="2022-06-27T19:35:00Z">
                                <w:r w:rsidR="00804120" w:rsidRPr="00E36010" w:rsidDel="00870365">
                                  <w:rPr>
                                    <w:i w:val="0"/>
                                    <w:iCs w:val="0"/>
                                  </w:rPr>
                                  <w:fldChar w:fldCharType="begin"/>
                                </w:r>
                                <w:r w:rsidR="00804120" w:rsidRPr="00E36010" w:rsidDel="00870365">
                                  <w:rPr>
                                    <w:i w:val="0"/>
                                    <w:iCs w:val="0"/>
                                  </w:rPr>
                                  <w:delInstrText xml:space="preserve"> SEQ Ilustración \* ARABIC </w:delInstrText>
                                </w:r>
                                <w:r w:rsidR="00804120" w:rsidRPr="00E36010" w:rsidDel="00870365">
                                  <w:rPr>
                                    <w:i w:val="0"/>
                                    <w:iCs w:val="0"/>
                                  </w:rPr>
                                  <w:fldChar w:fldCharType="separate"/>
                                </w:r>
                                <w:r w:rsidR="00804120" w:rsidRPr="00E36010" w:rsidDel="00870365">
                                  <w:rPr>
                                    <w:i w:val="0"/>
                                    <w:iCs w:val="0"/>
                                    <w:noProof/>
                                  </w:rPr>
                                  <w:delText>16</w:delText>
                                </w:r>
                                <w:r w:rsidR="00804120" w:rsidRPr="00E36010" w:rsidDel="00870365">
                                  <w:rPr>
                                    <w:i w:val="0"/>
                                    <w:iCs w:val="0"/>
                                  </w:rPr>
                                  <w:fldChar w:fldCharType="end"/>
                                </w:r>
                              </w:del>
                              <w:ins w:id="5780" w:author="David Recio Arnés" w:date="2022-06-27T19:35:00Z">
                                <w:r>
                                  <w:rPr>
                                    <w:i w:val="0"/>
                                    <w:iCs w:val="0"/>
                                  </w:rPr>
                                  <w:t>18.</w:t>
                                </w:r>
                              </w:ins>
                              <w:del w:id="5781" w:author="David Recio Arnés" w:date="2022-06-27T19:35:00Z">
                                <w:r w:rsidR="00804120" w:rsidRPr="00E36010" w:rsidDel="00870365">
                                  <w:rPr>
                                    <w:i w:val="0"/>
                                    <w:iCs w:val="0"/>
                                  </w:rPr>
                                  <w:delText>,</w:delText>
                                </w:r>
                              </w:del>
                              <w:r w:rsidR="00804120" w:rsidRPr="00E36010">
                                <w:rPr>
                                  <w:i w:val="0"/>
                                  <w:iCs w:val="0"/>
                                </w:rPr>
                                <w:t xml:space="preserve"> </w:t>
                              </w:r>
                              <w:bookmarkStart w:id="5782" w:name="_Hlk107250984"/>
                              <w:r w:rsidR="00804120" w:rsidRPr="00E36010">
                                <w:rPr>
                                  <w:i w:val="0"/>
                                  <w:iCs w:val="0"/>
                                </w:rPr>
                                <w:t>Diagrama de clases UML</w:t>
                              </w:r>
                              <w:bookmarkEnd w:id="5777"/>
                              <w:bookmarkEnd w:id="57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05E4C" id="Cuadro de texto 202" o:spid="_x0000_s1032" type="#_x0000_t202" style="position:absolute;left:0;text-align:left;margin-left:-23.05pt;margin-top:229.3pt;width:50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sBGQIAAD8EAAAOAAAAZHJzL2Uyb0RvYy54bWysU02P0zAQvSPxHyzfadqFL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8w8fp/JZ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" stroked="f">
                  <v:textbox style="mso-fit-shape-to-text:t" inset="0,0,0,0">
                    <w:txbxContent>
                      <w:p w14:paraId="705A2082" w14:textId="7793EEE7" w:rsidR="00804120" w:rsidRPr="001F2597" w:rsidRDefault="00870365">
                        <w:pPr>
                          <w:pStyle w:val="Descripcin"/>
                          <w:rPr>
                            <w:noProof/>
                          </w:rPr>
                          <w:pPrChange w:id="5783" w:author="David Recio Arnés" w:date="2022-06-27T19:35:00Z">
                            <w:pPr>
                              <w:pStyle w:val="Descripcin"/>
                              <w:jc w:val="center"/>
                            </w:pPr>
                          </w:pPrChange>
                        </w:pPr>
                        <w:bookmarkStart w:id="5784" w:name="_Toc107149675"/>
                        <w:ins w:id="5785" w:author="David Recio Arnés" w:date="2022-06-27T19:35:00Z">
                          <w:r>
                            <w:rPr>
                              <w:i w:val="0"/>
                              <w:iCs w:val="0"/>
                            </w:rPr>
                            <w:t xml:space="preserve">                                   </w:t>
                          </w:r>
                        </w:ins>
                        <w:r w:rsidR="00804120" w:rsidRPr="00E36010">
                          <w:rPr>
                            <w:i w:val="0"/>
                            <w:iCs w:val="0"/>
                          </w:rPr>
                          <w:t xml:space="preserve">Ilustración </w:t>
                        </w:r>
                        <w:del w:id="5786" w:author="David Recio Arnés" w:date="2022-06-27T19:35:00Z">
                          <w:r w:rsidR="00804120" w:rsidRPr="00E36010" w:rsidDel="00870365">
                            <w:rPr>
                              <w:i w:val="0"/>
                              <w:iCs w:val="0"/>
                            </w:rPr>
                            <w:fldChar w:fldCharType="begin"/>
                          </w:r>
                          <w:r w:rsidR="00804120" w:rsidRPr="00E36010" w:rsidDel="00870365">
                            <w:rPr>
                              <w:i w:val="0"/>
                              <w:iCs w:val="0"/>
                            </w:rPr>
                            <w:delInstrText xml:space="preserve"> SEQ Ilustración \* ARABIC </w:delInstrText>
                          </w:r>
                          <w:r w:rsidR="00804120" w:rsidRPr="00E36010" w:rsidDel="00870365">
                            <w:rPr>
                              <w:i w:val="0"/>
                              <w:iCs w:val="0"/>
                            </w:rPr>
                            <w:fldChar w:fldCharType="separate"/>
                          </w:r>
                          <w:r w:rsidR="00804120" w:rsidRPr="00E36010" w:rsidDel="00870365">
                            <w:rPr>
                              <w:i w:val="0"/>
                              <w:iCs w:val="0"/>
                              <w:noProof/>
                            </w:rPr>
                            <w:delText>16</w:delText>
                          </w:r>
                          <w:r w:rsidR="00804120" w:rsidRPr="00E36010" w:rsidDel="00870365">
                            <w:rPr>
                              <w:i w:val="0"/>
                              <w:iCs w:val="0"/>
                            </w:rPr>
                            <w:fldChar w:fldCharType="end"/>
                          </w:r>
                        </w:del>
                        <w:ins w:id="5787" w:author="David Recio Arnés" w:date="2022-06-27T19:35:00Z">
                          <w:r>
                            <w:rPr>
                              <w:i w:val="0"/>
                              <w:iCs w:val="0"/>
                            </w:rPr>
                            <w:t>18.</w:t>
                          </w:r>
                        </w:ins>
                        <w:del w:id="5788" w:author="David Recio Arnés" w:date="2022-06-27T19:35:00Z">
                          <w:r w:rsidR="00804120" w:rsidRPr="00E36010" w:rsidDel="00870365">
                            <w:rPr>
                              <w:i w:val="0"/>
                              <w:iCs w:val="0"/>
                            </w:rPr>
                            <w:delText>,</w:delText>
                          </w:r>
                        </w:del>
                        <w:r w:rsidR="00804120" w:rsidRPr="00E36010">
                          <w:rPr>
                            <w:i w:val="0"/>
                            <w:iCs w:val="0"/>
                          </w:rPr>
                          <w:t xml:space="preserve"> </w:t>
                        </w:r>
                        <w:bookmarkStart w:id="5789" w:name="_Hlk107250984"/>
                        <w:r w:rsidR="00804120" w:rsidRPr="00E36010">
                          <w:rPr>
                            <w:i w:val="0"/>
                            <w:iCs w:val="0"/>
                          </w:rPr>
                          <w:t>Diagrama de clases UML</w:t>
                        </w:r>
                        <w:bookmarkEnd w:id="5784"/>
                        <w:bookmarkEnd w:id="5789"/>
                      </w:p>
                    </w:txbxContent>
                  </v:textbox>
                </v:shape>
              </w:pict>
            </mc:Fallback>
          </mc:AlternateContent>
        </w:r>
      </w:ins>
    </w:p>
    <w:p w14:paraId="1C9452CD" w14:textId="1BF7A167" w:rsidR="00804120" w:rsidRDefault="00804120" w:rsidP="00804120">
      <w:pPr>
        <w:rPr>
          <w:ins w:id="5790" w:author="David Recio" w:date="2022-06-27T10:54:00Z"/>
        </w:rPr>
      </w:pPr>
    </w:p>
    <w:p w14:paraId="01393FFE" w14:textId="77777777" w:rsidR="00804120" w:rsidRDefault="00804120" w:rsidP="00804120">
      <w:pPr>
        <w:rPr>
          <w:ins w:id="5791" w:author="David Recio" w:date="2022-06-27T10:54:00Z"/>
        </w:rPr>
      </w:pPr>
    </w:p>
    <w:p w14:paraId="0C58AB9F" w14:textId="77777777" w:rsidR="00804120" w:rsidRDefault="00804120" w:rsidP="00804120">
      <w:pPr>
        <w:rPr>
          <w:ins w:id="5792" w:author="David Recio" w:date="2022-06-27T10:54:00Z"/>
        </w:rPr>
      </w:pPr>
    </w:p>
    <w:p w14:paraId="40BCBD04" w14:textId="77777777" w:rsidR="00804120" w:rsidRDefault="00804120" w:rsidP="00804120">
      <w:pPr>
        <w:rPr>
          <w:ins w:id="5793" w:author="David Recio" w:date="2022-06-27T10:54:00Z"/>
        </w:rPr>
      </w:pPr>
    </w:p>
    <w:p w14:paraId="23AC2805" w14:textId="77777777" w:rsidR="00804120" w:rsidRDefault="00804120" w:rsidP="00804120">
      <w:pPr>
        <w:rPr>
          <w:ins w:id="5794" w:author="David Recio" w:date="2022-06-27T10:54:00Z"/>
        </w:rPr>
      </w:pPr>
    </w:p>
    <w:p w14:paraId="1E8816A5" w14:textId="77777777" w:rsidR="00804120" w:rsidRDefault="00804120" w:rsidP="00804120">
      <w:pPr>
        <w:rPr>
          <w:ins w:id="5795" w:author="David Recio" w:date="2022-06-27T10:54:00Z"/>
        </w:rPr>
      </w:pPr>
    </w:p>
    <w:p w14:paraId="65D96EB6" w14:textId="77777777" w:rsidR="00804120" w:rsidRDefault="00804120" w:rsidP="00804120">
      <w:pPr>
        <w:rPr>
          <w:ins w:id="5796" w:author="David Recio" w:date="2022-06-27T10:54:00Z"/>
        </w:rPr>
      </w:pPr>
    </w:p>
    <w:p w14:paraId="617933DA" w14:textId="67C237F5" w:rsidR="00804120" w:rsidRDefault="00804120" w:rsidP="00F05B01">
      <w:pPr>
        <w:ind w:left="-567" w:firstLine="1276"/>
        <w:rPr>
          <w:ins w:id="5797" w:author="David Recio" w:date="2022-06-27T10:54:00Z"/>
        </w:rPr>
      </w:pPr>
      <w:ins w:id="5798" w:author="David Recio" w:date="2022-06-27T10:54:00Z">
        <w:r>
          <w:t>Como se puede observar, las clases “Formulario”, “Usuario” y “Nota” extienden de “RecursoWeb” (línea azul)</w:t>
        </w:r>
      </w:ins>
      <w:ins w:id="5799" w:author="David Recio Arnés" w:date="2022-06-27T19:38:00Z">
        <w:r w:rsidR="00F05B01" w:rsidRPr="00F05B01">
          <w:t xml:space="preserve"> </w:t>
        </w:r>
        <w:r w:rsidR="00F05B01" w:rsidRPr="00870365">
          <w:t>[Ilustración 1</w:t>
        </w:r>
        <w:r w:rsidR="00F05B01">
          <w:t>8</w:t>
        </w:r>
        <w:r w:rsidR="00F05B01" w:rsidRPr="00870365">
          <w:t>]</w:t>
        </w:r>
      </w:ins>
      <w:ins w:id="5800" w:author="David Recio" w:date="2022-06-27T10:54:00Z">
        <w:r>
          <w:t xml:space="preserve">. Esto se debe a que “RecursoWeb” tiene los dos atributos principales para que pueda llegarse al nivel 3 del </w:t>
        </w:r>
        <w:r w:rsidRPr="00E36010">
          <w:rPr>
            <w:b/>
            <w:bCs/>
            <w:i/>
            <w:iCs/>
          </w:rPr>
          <w:fldChar w:fldCharType="begin"/>
        </w:r>
        <w:r w:rsidRPr="00E36010">
          <w:rPr>
            <w:b/>
            <w:bCs/>
            <w:i/>
            <w:iCs/>
          </w:rPr>
          <w:instrText xml:space="preserve"> REF _Ref107010975 \h  \* MERGEFORMAT </w:instrText>
        </w:r>
      </w:ins>
      <w:r w:rsidRPr="00E36010">
        <w:rPr>
          <w:b/>
          <w:bCs/>
          <w:i/>
          <w:iCs/>
        </w:rPr>
      </w:r>
      <w:ins w:id="5801" w:author="David Recio" w:date="2022-06-27T10:54:00Z">
        <w:r w:rsidRPr="00E36010">
          <w:rPr>
            <w:b/>
            <w:bCs/>
            <w:i/>
            <w:iCs/>
          </w:rPr>
          <w:fldChar w:fldCharType="separate"/>
        </w:r>
        <w:r w:rsidRPr="00E36010">
          <w:rPr>
            <w:b/>
            <w:bCs/>
            <w:i/>
            <w:iCs/>
          </w:rPr>
          <w:t>Modelo de madurez de Richardson</w:t>
        </w:r>
        <w:r w:rsidRPr="00E36010">
          <w:rPr>
            <w:b/>
            <w:bCs/>
            <w:i/>
            <w:iCs/>
          </w:rPr>
          <w:fldChar w:fldCharType="end"/>
        </w:r>
        <w:r>
          <w:rPr>
            <w:b/>
            <w:bCs/>
            <w:i/>
            <w:iCs/>
          </w:rPr>
          <w:t xml:space="preserve"> </w:t>
        </w:r>
        <w:r>
          <w:t>, ya que posee el atributo “url” que es el encargado de gestionar la ruta de acceso al recurso, que posteriormente será usado en las peticiones HTTP para que el usuario pueda a través de un recurso navegar entre sus relaciones.</w:t>
        </w:r>
      </w:ins>
    </w:p>
    <w:p w14:paraId="01C71614" w14:textId="77777777" w:rsidR="00804120" w:rsidRPr="005E0386" w:rsidRDefault="00804120" w:rsidP="00F05B01">
      <w:pPr>
        <w:ind w:left="-567" w:firstLine="1276"/>
        <w:rPr>
          <w:ins w:id="5802" w:author="David Recio" w:date="2022-06-27T10:54:00Z"/>
        </w:rPr>
      </w:pPr>
      <w:ins w:id="5803" w:author="David Recio" w:date="2022-06-27T10:54:00Z">
        <w:r>
          <w:t>También es necesario mencionar a las clases “RespuestaFormulario” y “PreguntaFormulario”, que surgieron como casos especiales y esenciales ya que se encargaran de representar y por ende administrar las respuestas y preguntas respectivamente del formulario.</w:t>
        </w:r>
      </w:ins>
    </w:p>
    <w:p w14:paraId="4DA6B59C" w14:textId="77777777" w:rsidR="00804120" w:rsidRPr="00CA701B" w:rsidRDefault="00804120" w:rsidP="00804120">
      <w:pPr>
        <w:rPr>
          <w:ins w:id="5804" w:author="David Recio" w:date="2022-06-27T10:54:00Z"/>
        </w:rPr>
      </w:pPr>
    </w:p>
    <w:p w14:paraId="0F92124B" w14:textId="77777777" w:rsidR="00804120" w:rsidRPr="00F05B01" w:rsidRDefault="00804120" w:rsidP="00804120">
      <w:pPr>
        <w:pStyle w:val="Ttulo4"/>
        <w:ind w:left="1276"/>
        <w:rPr>
          <w:ins w:id="5805" w:author="David Recio" w:date="2022-06-27T10:54:00Z"/>
          <w:rFonts w:asciiTheme="minorHAnsi" w:hAnsiTheme="minorHAnsi" w:cstheme="minorHAnsi"/>
          <w:i w:val="0"/>
          <w:iCs w:val="0"/>
          <w:u w:val="single"/>
          <w:rPrChange w:id="5806" w:author="David Recio Arnés" w:date="2022-06-27T19:37:00Z">
            <w:rPr>
              <w:ins w:id="5807" w:author="David Recio" w:date="2022-06-27T10:54:00Z"/>
              <w:rFonts w:asciiTheme="minorHAnsi" w:hAnsiTheme="minorHAnsi" w:cstheme="minorHAnsi"/>
              <w:i w:val="0"/>
              <w:iCs w:val="0"/>
            </w:rPr>
          </w:rPrChange>
        </w:rPr>
      </w:pPr>
      <w:ins w:id="5808" w:author="David Recio" w:date="2022-06-27T10:54:00Z">
        <w:r w:rsidRPr="00F05B01">
          <w:rPr>
            <w:rFonts w:asciiTheme="minorHAnsi" w:hAnsiTheme="minorHAnsi" w:cstheme="minorHAnsi"/>
            <w:iCs w:val="0"/>
            <w:u w:val="single"/>
            <w:rPrChange w:id="5809" w:author="David Recio Arnés" w:date="2022-06-27T19:37:00Z">
              <w:rPr>
                <w:rFonts w:asciiTheme="minorHAnsi" w:hAnsiTheme="minorHAnsi" w:cstheme="minorHAnsi"/>
                <w:iCs w:val="0"/>
              </w:rPr>
            </w:rPrChange>
          </w:rPr>
          <w:t>Controllers</w:t>
        </w:r>
      </w:ins>
    </w:p>
    <w:p w14:paraId="71D491F2" w14:textId="2BEA93B9" w:rsidR="00804120" w:rsidRDefault="00804120" w:rsidP="00F05B01">
      <w:pPr>
        <w:ind w:right="-574" w:firstLine="1276"/>
        <w:rPr>
          <w:ins w:id="5810" w:author="David Recio" w:date="2022-06-27T10:54:00Z"/>
        </w:rPr>
      </w:pPr>
      <w:ins w:id="5811" w:author="David Recio" w:date="2022-06-27T10:54:00Z">
        <w:r>
          <w:t>Las clases dentro del paquete “controllers” se encargan de recibir las llamadas que realiza el usuario sobre la API, para que mediante el uso de los “Beans” descritos</w:t>
        </w:r>
      </w:ins>
      <w:ins w:id="5812" w:author="David Recio Arnés" w:date="2022-06-27T19:37:00Z">
        <w:r w:rsidR="00F05B01">
          <w:t xml:space="preserve"> </w:t>
        </w:r>
      </w:ins>
      <w:ins w:id="5813" w:author="David Recio" w:date="2022-06-27T10:54:00Z">
        <w:del w:id="5814" w:author="David Recio Arnés" w:date="2022-06-27T19:37:00Z">
          <w:r w:rsidDel="00F05B01">
            <w:delText xml:space="preserve">  </w:delText>
          </w:r>
        </w:del>
        <w:r>
          <w:t xml:space="preserve">anteriormente, se conviertan en objetos que los datos puedan ser administrados, </w:t>
        </w:r>
        <w:del w:id="5815" w:author="David Recio Arnés" w:date="2022-06-27T19:38:00Z">
          <w:r w:rsidDel="00F05B01">
            <w:delText xml:space="preserve"> </w:delText>
          </w:r>
        </w:del>
        <w:r>
          <w:t>analizados o transmitidos.</w:t>
        </w:r>
      </w:ins>
    </w:p>
    <w:p w14:paraId="02EFF4CB" w14:textId="77777777" w:rsidR="00804120" w:rsidRDefault="00804120" w:rsidP="00F05B01">
      <w:pPr>
        <w:ind w:right="-574" w:firstLine="1276"/>
        <w:rPr>
          <w:ins w:id="5816" w:author="David Recio" w:date="2022-06-27T10:54:00Z"/>
        </w:rPr>
      </w:pPr>
      <w:ins w:id="5817" w:author="David Recio" w:date="2022-06-27T10:54:00Z">
        <w:r>
          <w:t>En este paquete se encuentran las clases análogas a los “Beans” que se encuentran expuestos en las URIs, es decir, las clases dentro del paquete son: “FormularioControler”, “NotaControler” y “UsuarioControler”.</w:t>
        </w:r>
      </w:ins>
    </w:p>
    <w:p w14:paraId="4A8EB73C" w14:textId="77777777" w:rsidR="00804120" w:rsidRDefault="00804120" w:rsidP="00F05B01">
      <w:pPr>
        <w:ind w:right="-574" w:firstLine="1276"/>
        <w:rPr>
          <w:ins w:id="5818" w:author="David Recio" w:date="2022-06-27T10:54:00Z"/>
        </w:rPr>
      </w:pPr>
      <w:ins w:id="5819" w:author="David Recio" w:date="2022-06-27T10:54:00Z">
        <w:r>
          <w:t>A continuación, mostraré como se trata la llamada al recurso usuario mediante el método POST de HTTP, esta llamada lanzara el método créate dentro de la clase “UsuarioControler”.</w:t>
        </w:r>
      </w:ins>
    </w:p>
    <w:p w14:paraId="60184812" w14:textId="77777777" w:rsidR="00804120" w:rsidRDefault="00804120" w:rsidP="00804120">
      <w:pPr>
        <w:keepNext/>
        <w:rPr>
          <w:ins w:id="5820" w:author="David Recio" w:date="2022-06-27T10:54:00Z"/>
        </w:rPr>
      </w:pPr>
      <w:ins w:id="5821" w:author="David Recio" w:date="2022-06-27T10:54:00Z">
        <w:r>
          <w:rPr>
            <w:noProof/>
          </w:rPr>
          <w:drawing>
            <wp:inline distT="0" distB="0" distL="0" distR="0" wp14:anchorId="4AB23FED" wp14:editId="334B3147">
              <wp:extent cx="5036185" cy="1824990"/>
              <wp:effectExtent l="0" t="0" r="0" b="3810"/>
              <wp:docPr id="228" name="Imagen 2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exto&#10;&#10;Descripción generada automáticamente"/>
                      <pic:cNvPicPr/>
                    </pic:nvPicPr>
                    <pic:blipFill>
                      <a:blip r:embed="rId70"/>
                      <a:stretch>
                        <a:fillRect/>
                      </a:stretch>
                    </pic:blipFill>
                    <pic:spPr>
                      <a:xfrm>
                        <a:off x="0" y="0"/>
                        <a:ext cx="5036185" cy="1824990"/>
                      </a:xfrm>
                      <a:prstGeom prst="rect">
                        <a:avLst/>
                      </a:prstGeom>
                    </pic:spPr>
                  </pic:pic>
                </a:graphicData>
              </a:graphic>
            </wp:inline>
          </w:drawing>
        </w:r>
      </w:ins>
    </w:p>
    <w:p w14:paraId="1E91D221" w14:textId="5A345A8D" w:rsidR="00804120" w:rsidRPr="001F2597" w:rsidRDefault="00F05B01" w:rsidP="00804120">
      <w:pPr>
        <w:pStyle w:val="Descripcin"/>
        <w:rPr>
          <w:ins w:id="5822" w:author="David Recio" w:date="2022-06-27T10:54:00Z"/>
        </w:rPr>
      </w:pPr>
      <w:bookmarkStart w:id="5823" w:name="_Toc107149676"/>
      <w:ins w:id="5824" w:author="David Recio Arnés" w:date="2022-06-27T19:38:00Z">
        <w:r>
          <w:rPr>
            <w:i w:val="0"/>
            <w:iCs w:val="0"/>
          </w:rPr>
          <w:t xml:space="preserve">                            </w:t>
        </w:r>
      </w:ins>
      <w:ins w:id="5825" w:author="David Recio" w:date="2022-06-27T10:54:00Z">
        <w:r w:rsidR="00804120" w:rsidRPr="00E36010">
          <w:rPr>
            <w:i w:val="0"/>
            <w:iCs w:val="0"/>
          </w:rPr>
          <w:t xml:space="preserve">Ilustración </w:t>
        </w:r>
        <w:del w:id="5826" w:author="David Recio Arnés" w:date="2022-06-27T19:38:00Z">
          <w:r w:rsidR="00804120" w:rsidRPr="00E36010" w:rsidDel="00F05B01">
            <w:rPr>
              <w:i w:val="0"/>
              <w:iCs w:val="0"/>
            </w:rPr>
            <w:fldChar w:fldCharType="begin"/>
          </w:r>
          <w:r w:rsidR="00804120" w:rsidRPr="00E36010" w:rsidDel="00F05B01">
            <w:rPr>
              <w:i w:val="0"/>
              <w:iCs w:val="0"/>
            </w:rPr>
            <w:delInstrText xml:space="preserve"> SEQ Ilustración \* ARABIC </w:delInstrText>
          </w:r>
          <w:r w:rsidR="00804120" w:rsidRPr="00E36010" w:rsidDel="00F05B01">
            <w:rPr>
              <w:i w:val="0"/>
              <w:iCs w:val="0"/>
            </w:rPr>
            <w:fldChar w:fldCharType="separate"/>
          </w:r>
          <w:r w:rsidR="00804120" w:rsidRPr="00E36010" w:rsidDel="00F05B01">
            <w:rPr>
              <w:i w:val="0"/>
              <w:iCs w:val="0"/>
              <w:noProof/>
            </w:rPr>
            <w:delText>17</w:delText>
          </w:r>
          <w:r w:rsidR="00804120" w:rsidRPr="00E36010" w:rsidDel="00F05B01">
            <w:rPr>
              <w:i w:val="0"/>
              <w:iCs w:val="0"/>
            </w:rPr>
            <w:fldChar w:fldCharType="end"/>
          </w:r>
        </w:del>
      </w:ins>
      <w:ins w:id="5827" w:author="David Recio Arnés" w:date="2022-06-27T19:38:00Z">
        <w:r>
          <w:rPr>
            <w:i w:val="0"/>
            <w:iCs w:val="0"/>
          </w:rPr>
          <w:t>19</w:t>
        </w:r>
      </w:ins>
      <w:ins w:id="5828" w:author="David Recio" w:date="2022-06-27T10:54:00Z">
        <w:r w:rsidR="00804120" w:rsidRPr="00E36010">
          <w:rPr>
            <w:i w:val="0"/>
            <w:iCs w:val="0"/>
          </w:rPr>
          <w:t xml:space="preserve">. </w:t>
        </w:r>
        <w:bookmarkStart w:id="5829" w:name="_Hlk107251190"/>
        <w:r w:rsidR="00804120" w:rsidRPr="00E36010">
          <w:rPr>
            <w:i w:val="0"/>
            <w:iCs w:val="0"/>
          </w:rPr>
          <w:t>Método "create" de la clase "UsuarioController"</w:t>
        </w:r>
        <w:bookmarkEnd w:id="5823"/>
        <w:bookmarkEnd w:id="5829"/>
      </w:ins>
    </w:p>
    <w:p w14:paraId="5B36EB91" w14:textId="77777777" w:rsidR="00804120" w:rsidRDefault="00804120" w:rsidP="00804120">
      <w:pPr>
        <w:rPr>
          <w:ins w:id="5830" w:author="David Recio" w:date="2022-06-27T10:54:00Z"/>
        </w:rPr>
      </w:pPr>
    </w:p>
    <w:p w14:paraId="64F800A0" w14:textId="0D697C97" w:rsidR="00804120" w:rsidRDefault="00804120" w:rsidP="00870E7E">
      <w:pPr>
        <w:ind w:right="-574" w:firstLine="1276"/>
        <w:rPr>
          <w:ins w:id="5831" w:author="David Recio" w:date="2022-06-27T10:54:00Z"/>
        </w:rPr>
      </w:pPr>
      <w:ins w:id="5832" w:author="David Recio" w:date="2022-06-27T10:54:00Z">
        <w:r>
          <w:t xml:space="preserve">El método </w:t>
        </w:r>
        <w:r w:rsidRPr="0072386E">
          <w:t>"create"</w:t>
        </w:r>
      </w:ins>
      <w:ins w:id="5833" w:author="David Recio Arnés" w:date="2022-06-27T19:40:00Z">
        <w:r w:rsidR="00870E7E">
          <w:t xml:space="preserve"> </w:t>
        </w:r>
        <w:bookmarkStart w:id="5834" w:name="_Hlk107251804"/>
        <w:r w:rsidR="00870E7E" w:rsidRPr="00870365">
          <w:t>[Ilustración 1</w:t>
        </w:r>
        <w:r w:rsidR="00870E7E">
          <w:t>9</w:t>
        </w:r>
        <w:r w:rsidR="00870E7E" w:rsidRPr="00870365">
          <w:t>]</w:t>
        </w:r>
        <w:r w:rsidR="00870E7E">
          <w:t xml:space="preserve">. </w:t>
        </w:r>
      </w:ins>
      <w:ins w:id="5835" w:author="David Recio" w:date="2022-06-27T10:54:00Z">
        <w:r>
          <w:t xml:space="preserve"> </w:t>
        </w:r>
        <w:bookmarkEnd w:id="5834"/>
        <w:r>
          <w:t>recibe como parámetro de entrada una request HTTP que representan los datos enviados por parte del usuario en formato JSON, en caso de que el JSON se encuentre vacío, se mandará al cliente un mensaje de que el JSON no posee datos, en el caso de que s</w:t>
        </w:r>
      </w:ins>
      <w:ins w:id="5836" w:author="David Recio Arnés" w:date="2022-06-27T19:40:00Z">
        <w:r w:rsidR="00870E7E">
          <w:t>í</w:t>
        </w:r>
      </w:ins>
      <w:ins w:id="5837" w:author="David Recio" w:date="2022-06-27T10:54:00Z">
        <w:del w:id="5838" w:author="David Recio Arnés" w:date="2022-06-27T19:40:00Z">
          <w:r w:rsidDel="00870E7E">
            <w:delText>i</w:delText>
          </w:r>
        </w:del>
        <w:r>
          <w:t xml:space="preserve"> pose</w:t>
        </w:r>
      </w:ins>
      <w:ins w:id="5839" w:author="David Recio Arnés" w:date="2022-06-27T19:40:00Z">
        <w:r w:rsidR="00870E7E">
          <w:t>a</w:t>
        </w:r>
      </w:ins>
      <w:ins w:id="5840" w:author="David Recio" w:date="2022-06-27T10:54:00Z">
        <w:del w:id="5841" w:author="David Recio Arnés" w:date="2022-06-27T19:40:00Z">
          <w:r w:rsidDel="00870E7E">
            <w:delText>e</w:delText>
          </w:r>
        </w:del>
        <w:r>
          <w:t xml:space="preserve"> datos, se transcribirán a la clase “Usuario”, mediante la función que posee la librería nativa </w:t>
        </w:r>
        <w:del w:id="5842" w:author="David Recio Arnés" w:date="2022-06-27T19:39:00Z">
          <w:r w:rsidDel="00F05B01">
            <w:delText xml:space="preserve"> </w:delText>
          </w:r>
        </w:del>
        <w:r>
          <w:t>de PLAY</w:t>
        </w:r>
        <w:del w:id="5843" w:author="David Recio Arnés" w:date="2022-06-27T19:49:00Z">
          <w:r w:rsidDel="008973F2">
            <w:delText>.</w:delText>
          </w:r>
        </w:del>
      </w:ins>
      <w:ins w:id="5844" w:author="David Recio Arnés" w:date="2022-06-27T19:49:00Z">
        <w:r w:rsidR="008973F2" w:rsidRPr="008973F2">
          <w:t xml:space="preserve"> </w:t>
        </w:r>
        <w:r w:rsidR="008973F2" w:rsidRPr="00870365">
          <w:t xml:space="preserve">[Ilustración </w:t>
        </w:r>
        <w:r w:rsidR="008973F2">
          <w:t>20</w:t>
        </w:r>
        <w:r w:rsidR="008973F2" w:rsidRPr="00870365">
          <w:t>]</w:t>
        </w:r>
        <w:r w:rsidR="008973F2">
          <w:t xml:space="preserve">.  </w:t>
        </w:r>
      </w:ins>
    </w:p>
    <w:p w14:paraId="193CE9FF" w14:textId="77777777" w:rsidR="00804120" w:rsidRDefault="00804120">
      <w:pPr>
        <w:keepNext/>
        <w:jc w:val="center"/>
        <w:rPr>
          <w:ins w:id="5845" w:author="David Recio" w:date="2022-06-27T10:54:00Z"/>
        </w:rPr>
        <w:pPrChange w:id="5846" w:author="David Recio Arnés" w:date="2022-06-27T19:42:00Z">
          <w:pPr>
            <w:keepNext/>
          </w:pPr>
        </w:pPrChange>
      </w:pPr>
      <w:ins w:id="5847" w:author="David Recio" w:date="2022-06-27T10:54:00Z">
        <w:r>
          <w:rPr>
            <w:noProof/>
          </w:rPr>
          <w:lastRenderedPageBreak/>
          <w:drawing>
            <wp:inline distT="0" distB="0" distL="0" distR="0" wp14:anchorId="66AE4F5A" wp14:editId="48271260">
              <wp:extent cx="1828800" cy="2381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8800" cy="238125"/>
                      </a:xfrm>
                      <a:prstGeom prst="rect">
                        <a:avLst/>
                      </a:prstGeom>
                    </pic:spPr>
                  </pic:pic>
                </a:graphicData>
              </a:graphic>
            </wp:inline>
          </w:drawing>
        </w:r>
      </w:ins>
    </w:p>
    <w:p w14:paraId="50E99661" w14:textId="3463C1C8" w:rsidR="00804120" w:rsidRDefault="00870E7E" w:rsidP="00804120">
      <w:pPr>
        <w:pStyle w:val="Descripcin"/>
        <w:rPr>
          <w:ins w:id="5848" w:author="David Recio Arnés" w:date="2022-06-27T19:48:00Z"/>
          <w:i w:val="0"/>
          <w:iCs w:val="0"/>
        </w:rPr>
      </w:pPr>
      <w:bookmarkStart w:id="5849" w:name="_Toc107149677"/>
      <w:ins w:id="5850" w:author="David Recio Arnés" w:date="2022-06-27T19:42:00Z">
        <w:r>
          <w:rPr>
            <w:i w:val="0"/>
            <w:iCs w:val="0"/>
          </w:rPr>
          <w:t xml:space="preserve">                                               </w:t>
        </w:r>
      </w:ins>
      <w:ins w:id="5851" w:author="David Recio" w:date="2022-06-27T10:54:00Z">
        <w:r w:rsidR="00804120" w:rsidRPr="00E36010">
          <w:rPr>
            <w:i w:val="0"/>
            <w:iCs w:val="0"/>
          </w:rPr>
          <w:t>Ilustración</w:t>
        </w:r>
        <w:del w:id="5852" w:author="David Recio Arnés" w:date="2022-06-27T19:41:00Z">
          <w:r w:rsidR="00804120" w:rsidRPr="00E36010" w:rsidDel="00870E7E">
            <w:rPr>
              <w:i w:val="0"/>
              <w:iCs w:val="0"/>
            </w:rPr>
            <w:delText xml:space="preserve"> </w:delText>
          </w:r>
        </w:del>
      </w:ins>
      <w:ins w:id="5853" w:author="David Recio Arnés" w:date="2022-06-27T19:41:00Z">
        <w:r>
          <w:rPr>
            <w:i w:val="0"/>
            <w:iCs w:val="0"/>
          </w:rPr>
          <w:t xml:space="preserve"> 20</w:t>
        </w:r>
      </w:ins>
      <w:ins w:id="5854" w:author="David Recio" w:date="2022-06-27T10:54:00Z">
        <w:del w:id="5855"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18</w:delText>
          </w:r>
          <w:r w:rsidR="00804120" w:rsidRPr="00E36010" w:rsidDel="00870E7E">
            <w:rPr>
              <w:i w:val="0"/>
              <w:iCs w:val="0"/>
            </w:rPr>
            <w:fldChar w:fldCharType="end"/>
          </w:r>
        </w:del>
        <w:r w:rsidR="00804120" w:rsidRPr="00E36010">
          <w:rPr>
            <w:i w:val="0"/>
            <w:iCs w:val="0"/>
          </w:rPr>
          <w:t xml:space="preserve">. </w:t>
        </w:r>
      </w:ins>
      <w:bookmarkStart w:id="5856" w:name="_Hlk107251922"/>
      <w:ins w:id="5857" w:author="David Recio Arnés" w:date="2022-06-27T19:50:00Z">
        <w:r w:rsidR="008973F2">
          <w:rPr>
            <w:i w:val="0"/>
            <w:iCs w:val="0"/>
          </w:rPr>
          <w:t>L</w:t>
        </w:r>
      </w:ins>
      <w:ins w:id="5858" w:author="David Recio" w:date="2022-06-27T10:54:00Z">
        <w:del w:id="5859" w:author="David Recio Arnés" w:date="2022-06-27T19:50:00Z">
          <w:r w:rsidR="00804120" w:rsidRPr="00E36010" w:rsidDel="008973F2">
            <w:rPr>
              <w:i w:val="0"/>
              <w:iCs w:val="0"/>
            </w:rPr>
            <w:delText>l</w:delText>
          </w:r>
        </w:del>
        <w:r w:rsidR="00804120" w:rsidRPr="00E36010">
          <w:rPr>
            <w:i w:val="0"/>
            <w:iCs w:val="0"/>
          </w:rPr>
          <w:t>ibreria JSON de PLAY</w:t>
        </w:r>
      </w:ins>
      <w:bookmarkEnd w:id="5849"/>
      <w:bookmarkEnd w:id="5856"/>
    </w:p>
    <w:p w14:paraId="2769494B" w14:textId="77777777" w:rsidR="00577E2B" w:rsidRPr="00577E2B" w:rsidRDefault="00577E2B">
      <w:pPr>
        <w:rPr>
          <w:ins w:id="5860" w:author="David Recio" w:date="2022-06-27T10:54:00Z"/>
        </w:rPr>
        <w:pPrChange w:id="5861" w:author="David Recio Arnés" w:date="2022-06-27T19:48:00Z">
          <w:pPr>
            <w:pStyle w:val="Descripcin"/>
          </w:pPr>
        </w:pPrChange>
      </w:pPr>
    </w:p>
    <w:p w14:paraId="2C3AF0AA" w14:textId="77777777" w:rsidR="00804120" w:rsidRDefault="00804120" w:rsidP="00577E2B">
      <w:pPr>
        <w:ind w:left="-567" w:firstLine="1276"/>
        <w:rPr>
          <w:ins w:id="5862" w:author="David Recio" w:date="2022-06-27T10:54:00Z"/>
        </w:rPr>
      </w:pPr>
      <w:ins w:id="5863" w:author="David Recio" w:date="2022-06-27T10:54:00Z">
        <w:r>
          <w:t xml:space="preserve">Una vez transcritos a la clase “Usuario”, se utilizará el método “addUsuario” de la clase “UsuarioBBDD” (que se expondrá posteriormente en el apartado </w:t>
        </w:r>
        <w:r>
          <w:fldChar w:fldCharType="begin"/>
        </w:r>
        <w:r>
          <w:instrText xml:space="preserve"> REF _Ref107079144 \n \h </w:instrText>
        </w:r>
      </w:ins>
      <w:ins w:id="5864" w:author="David Recio" w:date="2022-06-27T10:54:00Z">
        <w:r>
          <w:fldChar w:fldCharType="separate"/>
        </w:r>
        <w:r>
          <w:t>6.2.1.4</w:t>
        </w:r>
        <w:r>
          <w:fldChar w:fldCharType="end"/>
        </w:r>
        <w:r>
          <w:t xml:space="preserve"> ), añadiendo este usuario a la base de datos.</w:t>
        </w:r>
      </w:ins>
    </w:p>
    <w:p w14:paraId="6C2F7309" w14:textId="6A7B3984" w:rsidR="00804120" w:rsidRDefault="00804120" w:rsidP="00577E2B">
      <w:pPr>
        <w:ind w:left="-567" w:firstLine="1276"/>
        <w:rPr>
          <w:ins w:id="5865" w:author="David Recio" w:date="2022-06-27T10:54:00Z"/>
        </w:rPr>
      </w:pPr>
      <w:ins w:id="5866" w:author="David Recio" w:date="2022-06-27T10:54:00Z">
        <w:r>
          <w:t xml:space="preserve">Como respuesta enviará dicho usuario al cliente que realizo la llamada, en el cual contendrá el url para que este sea identificado y accesible para el cliente. </w:t>
        </w:r>
      </w:ins>
      <w:ins w:id="5867" w:author="David Recio Arnés" w:date="2022-06-27T19:49:00Z">
        <w:r w:rsidR="008973F2" w:rsidRPr="00870365">
          <w:t xml:space="preserve">[Ilustración </w:t>
        </w:r>
        <w:r w:rsidR="008973F2">
          <w:t>21</w:t>
        </w:r>
        <w:r w:rsidR="008973F2" w:rsidRPr="00870365">
          <w:t>]</w:t>
        </w:r>
        <w:r w:rsidR="008973F2">
          <w:t xml:space="preserve"> </w:t>
        </w:r>
        <w:r w:rsidR="008973F2" w:rsidRPr="00870365">
          <w:t xml:space="preserve">[Ilustración </w:t>
        </w:r>
        <w:r w:rsidR="008973F2">
          <w:t>22</w:t>
        </w:r>
        <w:r w:rsidR="008973F2" w:rsidRPr="00870365">
          <w:t>]</w:t>
        </w:r>
        <w:r w:rsidR="008973F2">
          <w:t xml:space="preserve">.  </w:t>
        </w:r>
      </w:ins>
    </w:p>
    <w:p w14:paraId="735D12D5" w14:textId="77777777" w:rsidR="00804120" w:rsidRDefault="00804120">
      <w:pPr>
        <w:keepNext/>
        <w:jc w:val="center"/>
        <w:rPr>
          <w:ins w:id="5868" w:author="David Recio" w:date="2022-06-27T10:54:00Z"/>
        </w:rPr>
        <w:pPrChange w:id="5869" w:author="David Recio Arnés" w:date="2022-06-27T19:48:00Z">
          <w:pPr>
            <w:keepNext/>
          </w:pPr>
        </w:pPrChange>
      </w:pPr>
      <w:ins w:id="5870" w:author="David Recio" w:date="2022-06-27T10:54:00Z">
        <w:r>
          <w:rPr>
            <w:noProof/>
          </w:rPr>
          <w:drawing>
            <wp:inline distT="0" distB="0" distL="0" distR="0" wp14:anchorId="1DF8CF2F" wp14:editId="6D30FD89">
              <wp:extent cx="2251488" cy="1796995"/>
              <wp:effectExtent l="0" t="0" r="0" b="0"/>
              <wp:docPr id="207" name="Imagen 2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 Correo electrónico&#10;&#10;Descripción generada automáticamente"/>
                      <pic:cNvPicPr/>
                    </pic:nvPicPr>
                    <pic:blipFill>
                      <a:blip r:embed="rId72"/>
                      <a:stretch>
                        <a:fillRect/>
                      </a:stretch>
                    </pic:blipFill>
                    <pic:spPr>
                      <a:xfrm>
                        <a:off x="0" y="0"/>
                        <a:ext cx="2256996" cy="1801391"/>
                      </a:xfrm>
                      <a:prstGeom prst="rect">
                        <a:avLst/>
                      </a:prstGeom>
                    </pic:spPr>
                  </pic:pic>
                </a:graphicData>
              </a:graphic>
            </wp:inline>
          </w:drawing>
        </w:r>
      </w:ins>
    </w:p>
    <w:p w14:paraId="54A86B3D" w14:textId="7312CD67" w:rsidR="00804120" w:rsidRDefault="00577E2B" w:rsidP="00804120">
      <w:pPr>
        <w:pStyle w:val="Descripcin"/>
        <w:rPr>
          <w:ins w:id="5871" w:author="David Recio" w:date="2022-06-27T10:54:00Z"/>
          <w:i w:val="0"/>
          <w:iCs w:val="0"/>
        </w:rPr>
      </w:pPr>
      <w:bookmarkStart w:id="5872" w:name="_Toc107149678"/>
      <w:ins w:id="5873" w:author="David Recio Arnés" w:date="2022-06-27T19:48:00Z">
        <w:r>
          <w:rPr>
            <w:i w:val="0"/>
            <w:iCs w:val="0"/>
          </w:rPr>
          <w:t xml:space="preserve">             </w:t>
        </w:r>
      </w:ins>
      <w:ins w:id="5874" w:author="David Recio" w:date="2022-06-27T10:54:00Z">
        <w:r w:rsidR="00804120" w:rsidRPr="00E36010">
          <w:rPr>
            <w:i w:val="0"/>
            <w:iCs w:val="0"/>
          </w:rPr>
          <w:t xml:space="preserve">Ilustración </w:t>
        </w:r>
        <w:del w:id="5875"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19</w:delText>
          </w:r>
          <w:r w:rsidR="00804120" w:rsidRPr="00E36010" w:rsidDel="00870E7E">
            <w:rPr>
              <w:i w:val="0"/>
              <w:iCs w:val="0"/>
            </w:rPr>
            <w:fldChar w:fldCharType="end"/>
          </w:r>
        </w:del>
      </w:ins>
      <w:ins w:id="5876" w:author="David Recio Arnés" w:date="2022-06-27T19:41:00Z">
        <w:r w:rsidR="00870E7E">
          <w:rPr>
            <w:i w:val="0"/>
            <w:iCs w:val="0"/>
          </w:rPr>
          <w:t>21</w:t>
        </w:r>
      </w:ins>
      <w:ins w:id="5877" w:author="David Recio" w:date="2022-06-27T10:54:00Z">
        <w:r w:rsidR="00804120" w:rsidRPr="00E36010">
          <w:rPr>
            <w:i w:val="0"/>
            <w:iCs w:val="0"/>
          </w:rPr>
          <w:t xml:space="preserve">. </w:t>
        </w:r>
        <w:bookmarkStart w:id="5878" w:name="_Hlk107251977"/>
        <w:r w:rsidR="00804120" w:rsidRPr="00E36010">
          <w:rPr>
            <w:i w:val="0"/>
            <w:iCs w:val="0"/>
          </w:rPr>
          <w:t>Llamada al recurso "Usuario" mediante el método POST</w:t>
        </w:r>
        <w:bookmarkEnd w:id="5872"/>
      </w:ins>
    </w:p>
    <w:bookmarkEnd w:id="5878"/>
    <w:p w14:paraId="5C26F8B9" w14:textId="77777777" w:rsidR="00804120" w:rsidRDefault="00804120">
      <w:pPr>
        <w:keepNext/>
        <w:jc w:val="center"/>
        <w:rPr>
          <w:ins w:id="5879" w:author="David Recio" w:date="2022-06-27T10:54:00Z"/>
        </w:rPr>
        <w:pPrChange w:id="5880" w:author="David Recio Arnés" w:date="2022-06-27T19:48:00Z">
          <w:pPr>
            <w:keepNext/>
          </w:pPr>
        </w:pPrChange>
      </w:pPr>
      <w:ins w:id="5881" w:author="David Recio" w:date="2022-06-27T10:54:00Z">
        <w:r>
          <w:rPr>
            <w:noProof/>
          </w:rPr>
          <w:drawing>
            <wp:inline distT="0" distB="0" distL="0" distR="0" wp14:anchorId="0B7B6B35" wp14:editId="18CC7C3D">
              <wp:extent cx="2111268" cy="1796995"/>
              <wp:effectExtent l="0" t="0" r="3810" b="0"/>
              <wp:docPr id="208" name="Imagen 2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10;&#10;Descripción generada automáticamente"/>
                      <pic:cNvPicPr/>
                    </pic:nvPicPr>
                    <pic:blipFill>
                      <a:blip r:embed="rId73"/>
                      <a:stretch>
                        <a:fillRect/>
                      </a:stretch>
                    </pic:blipFill>
                    <pic:spPr>
                      <a:xfrm>
                        <a:off x="0" y="0"/>
                        <a:ext cx="2119622" cy="1804105"/>
                      </a:xfrm>
                      <a:prstGeom prst="rect">
                        <a:avLst/>
                      </a:prstGeom>
                    </pic:spPr>
                  </pic:pic>
                </a:graphicData>
              </a:graphic>
            </wp:inline>
          </w:drawing>
        </w:r>
      </w:ins>
    </w:p>
    <w:p w14:paraId="5E20AAD2" w14:textId="34E007E6" w:rsidR="00804120" w:rsidRPr="001F2597" w:rsidRDefault="00577E2B" w:rsidP="00804120">
      <w:pPr>
        <w:pStyle w:val="Descripcin"/>
        <w:rPr>
          <w:ins w:id="5882" w:author="David Recio" w:date="2022-06-27T10:54:00Z"/>
        </w:rPr>
      </w:pPr>
      <w:bookmarkStart w:id="5883" w:name="_Toc107149679"/>
      <w:ins w:id="5884" w:author="David Recio Arnés" w:date="2022-06-27T19:48:00Z">
        <w:r>
          <w:rPr>
            <w:i w:val="0"/>
            <w:iCs w:val="0"/>
          </w:rPr>
          <w:t xml:space="preserve">                                                </w:t>
        </w:r>
      </w:ins>
      <w:ins w:id="5885" w:author="David Recio" w:date="2022-06-27T10:54:00Z">
        <w:r w:rsidR="00804120" w:rsidRPr="00E36010">
          <w:rPr>
            <w:i w:val="0"/>
            <w:iCs w:val="0"/>
          </w:rPr>
          <w:t xml:space="preserve">Ilustración </w:t>
        </w:r>
        <w:del w:id="5886"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20</w:delText>
          </w:r>
          <w:r w:rsidR="00804120" w:rsidRPr="00E36010" w:rsidDel="00870E7E">
            <w:rPr>
              <w:i w:val="0"/>
              <w:iCs w:val="0"/>
            </w:rPr>
            <w:fldChar w:fldCharType="end"/>
          </w:r>
        </w:del>
      </w:ins>
      <w:ins w:id="5887" w:author="David Recio Arnés" w:date="2022-06-27T19:41:00Z">
        <w:r w:rsidR="00870E7E">
          <w:rPr>
            <w:i w:val="0"/>
            <w:iCs w:val="0"/>
          </w:rPr>
          <w:t>22</w:t>
        </w:r>
      </w:ins>
      <w:ins w:id="5888" w:author="David Recio" w:date="2022-06-27T10:54:00Z">
        <w:r w:rsidR="00804120" w:rsidRPr="00E36010">
          <w:rPr>
            <w:i w:val="0"/>
            <w:iCs w:val="0"/>
          </w:rPr>
          <w:t>. Respuesta de la API</w:t>
        </w:r>
        <w:bookmarkEnd w:id="5883"/>
      </w:ins>
    </w:p>
    <w:p w14:paraId="26461D6C" w14:textId="77777777" w:rsidR="00804120" w:rsidRDefault="00804120" w:rsidP="00804120">
      <w:pPr>
        <w:rPr>
          <w:ins w:id="5889" w:author="David Recio" w:date="2022-06-27T10:54:00Z"/>
        </w:rPr>
      </w:pPr>
    </w:p>
    <w:p w14:paraId="6AE3779F" w14:textId="77777777" w:rsidR="00804120" w:rsidRPr="00056042" w:rsidRDefault="00804120" w:rsidP="00804120">
      <w:pPr>
        <w:rPr>
          <w:ins w:id="5890" w:author="David Recio" w:date="2022-06-27T10:54:00Z"/>
        </w:rPr>
      </w:pPr>
    </w:p>
    <w:p w14:paraId="3371023A" w14:textId="77777777" w:rsidR="00804120" w:rsidRPr="006B20FC" w:rsidRDefault="00804120" w:rsidP="00804120">
      <w:pPr>
        <w:pStyle w:val="Ttulo4"/>
        <w:ind w:left="1276"/>
        <w:rPr>
          <w:ins w:id="5891" w:author="David Recio" w:date="2022-06-27T10:54:00Z"/>
          <w:rFonts w:asciiTheme="minorHAnsi" w:hAnsiTheme="minorHAnsi" w:cstheme="minorHAnsi"/>
          <w:i w:val="0"/>
          <w:iCs w:val="0"/>
          <w:u w:val="single"/>
          <w:rPrChange w:id="5892" w:author="David Recio Arnés" w:date="2022-06-27T19:53:00Z">
            <w:rPr>
              <w:ins w:id="5893" w:author="David Recio" w:date="2022-06-27T10:54:00Z"/>
              <w:rFonts w:asciiTheme="minorHAnsi" w:hAnsiTheme="minorHAnsi" w:cstheme="minorHAnsi"/>
              <w:i w:val="0"/>
              <w:iCs w:val="0"/>
            </w:rPr>
          </w:rPrChange>
        </w:rPr>
      </w:pPr>
      <w:ins w:id="5894" w:author="David Recio" w:date="2022-06-27T10:54:00Z">
        <w:r w:rsidRPr="006B20FC">
          <w:rPr>
            <w:rFonts w:asciiTheme="minorHAnsi" w:hAnsiTheme="minorHAnsi" w:cstheme="minorHAnsi"/>
            <w:iCs w:val="0"/>
            <w:u w:val="single"/>
            <w:rPrChange w:id="5895" w:author="David Recio Arnés" w:date="2022-06-27T19:53:00Z">
              <w:rPr>
                <w:rFonts w:asciiTheme="minorHAnsi" w:hAnsiTheme="minorHAnsi" w:cstheme="minorHAnsi"/>
                <w:iCs w:val="0"/>
              </w:rPr>
            </w:rPrChange>
          </w:rPr>
          <w:t>Model</w:t>
        </w:r>
      </w:ins>
    </w:p>
    <w:p w14:paraId="116F4177" w14:textId="4729C6B9" w:rsidR="00804120" w:rsidRPr="00DF6E67" w:rsidRDefault="00804120" w:rsidP="006B20FC">
      <w:pPr>
        <w:ind w:right="-574" w:firstLine="1276"/>
        <w:rPr>
          <w:ins w:id="5896" w:author="David Recio" w:date="2022-06-27T10:54:00Z"/>
        </w:rPr>
      </w:pPr>
      <w:ins w:id="5897" w:author="David Recio" w:date="2022-06-27T10:54:00Z">
        <w:r>
          <w:t>En esta clase se encuentra el algoritmo encargado de realizar las sugerencias a través de las respuestas de los test estandarizados y las notas, recibidas por parte del usuario, estas sugerencias se almacenarán junto con la nota del usuario, y los resultados de los formularios se asociar</w:t>
        </w:r>
      </w:ins>
      <w:ins w:id="5898" w:author="David Recio Arnés" w:date="2022-06-27T19:54:00Z">
        <w:r w:rsidR="006B20FC">
          <w:t>á</w:t>
        </w:r>
      </w:ins>
      <w:ins w:id="5899" w:author="David Recio" w:date="2022-06-27T10:54:00Z">
        <w:del w:id="5900" w:author="David Recio Arnés" w:date="2022-06-27T19:54:00Z">
          <w:r w:rsidDel="006B20FC">
            <w:delText>a</w:delText>
          </w:r>
        </w:del>
        <w:r>
          <w:t>n al usuario.</w:t>
        </w:r>
      </w:ins>
    </w:p>
    <w:p w14:paraId="742F3643" w14:textId="77777777" w:rsidR="00804120" w:rsidRPr="006B20FC" w:rsidRDefault="00804120" w:rsidP="00804120">
      <w:pPr>
        <w:pStyle w:val="Ttulo4"/>
        <w:ind w:left="1276"/>
        <w:rPr>
          <w:ins w:id="5901" w:author="David Recio" w:date="2022-06-27T10:54:00Z"/>
          <w:rFonts w:asciiTheme="minorHAnsi" w:hAnsiTheme="minorHAnsi" w:cstheme="minorHAnsi"/>
          <w:i w:val="0"/>
          <w:iCs w:val="0"/>
          <w:u w:val="single"/>
          <w:rPrChange w:id="5902" w:author="David Recio Arnés" w:date="2022-06-27T19:53:00Z">
            <w:rPr>
              <w:ins w:id="5903" w:author="David Recio" w:date="2022-06-27T10:54:00Z"/>
              <w:rFonts w:asciiTheme="minorHAnsi" w:hAnsiTheme="minorHAnsi" w:cstheme="minorHAnsi"/>
              <w:i w:val="0"/>
              <w:iCs w:val="0"/>
            </w:rPr>
          </w:rPrChange>
        </w:rPr>
      </w:pPr>
      <w:bookmarkStart w:id="5904" w:name="_Ref107079144"/>
      <w:ins w:id="5905" w:author="David Recio" w:date="2022-06-27T10:54:00Z">
        <w:r w:rsidRPr="006B20FC">
          <w:rPr>
            <w:rFonts w:asciiTheme="minorHAnsi" w:hAnsiTheme="minorHAnsi" w:cstheme="minorHAnsi"/>
            <w:iCs w:val="0"/>
            <w:u w:val="single"/>
            <w:rPrChange w:id="5906" w:author="David Recio Arnés" w:date="2022-06-27T19:53:00Z">
              <w:rPr>
                <w:rFonts w:asciiTheme="minorHAnsi" w:hAnsiTheme="minorHAnsi" w:cstheme="minorHAnsi"/>
                <w:iCs w:val="0"/>
              </w:rPr>
            </w:rPrChange>
          </w:rPr>
          <w:t>Services</w:t>
        </w:r>
        <w:bookmarkEnd w:id="5904"/>
      </w:ins>
    </w:p>
    <w:p w14:paraId="5241A5D8" w14:textId="77777777" w:rsidR="00804120" w:rsidRDefault="00804120" w:rsidP="006B20FC">
      <w:pPr>
        <w:ind w:right="-574" w:firstLine="1276"/>
        <w:rPr>
          <w:ins w:id="5907" w:author="David Recio" w:date="2022-06-27T10:54:00Z"/>
        </w:rPr>
      </w:pPr>
      <w:ins w:id="5908" w:author="David Recio" w:date="2022-06-27T10:54:00Z">
        <w:r>
          <w:t>Dentro de este punto nos encontramos las clases incluidas en el paquete “services”, las cuales se encargarán gestionar de las conexiones a la BBDD, realizando acciones tales como: inserción, actualización, consulta o borrado de los datos.</w:t>
        </w:r>
      </w:ins>
    </w:p>
    <w:p w14:paraId="3B8432E6" w14:textId="19314B3F" w:rsidR="00804120" w:rsidRDefault="00804120" w:rsidP="006B20FC">
      <w:pPr>
        <w:ind w:right="-574" w:firstLine="1276"/>
        <w:rPr>
          <w:ins w:id="5909" w:author="David Recio" w:date="2022-06-27T10:54:00Z"/>
        </w:rPr>
      </w:pPr>
      <w:ins w:id="5910" w:author="David Recio" w:date="2022-06-27T10:54:00Z">
        <w:r>
          <w:t>Estas conexiones se realizan a través de la clase “ConexionBBDD” encargada de abrir o cerrar las conexiones para poder realizar las acciones mencionadas anteriormente, mediante el uso del driver de MySQL</w:t>
        </w:r>
      </w:ins>
      <w:ins w:id="5911" w:author="David Recio Arnés" w:date="2022-06-27T19:54:00Z">
        <w:r w:rsidR="006B20FC">
          <w:t xml:space="preserve"> </w:t>
        </w:r>
      </w:ins>
      <w:ins w:id="5912" w:author="David Recio" w:date="2022-06-27T10:54:00Z">
        <w:r>
          <w:t>[</w:t>
        </w:r>
        <w:r>
          <w:fldChar w:fldCharType="begin"/>
        </w:r>
        <w:r>
          <w:instrText xml:space="preserve"> REF _Ref107072982 \n \h </w:instrText>
        </w:r>
      </w:ins>
      <w:ins w:id="5913" w:author="David Recio" w:date="2022-06-27T10:54:00Z">
        <w:r>
          <w:fldChar w:fldCharType="separate"/>
        </w:r>
        <w:r>
          <w:t>5.2.1</w:t>
        </w:r>
        <w:r>
          <w:fldChar w:fldCharType="end"/>
        </w:r>
        <w:r>
          <w:t>] “</w:t>
        </w:r>
        <w:r w:rsidRPr="00B11C7C">
          <w:t>com.mysql.jdbc.Driver</w:t>
        </w:r>
        <w:r>
          <w:t>”.</w:t>
        </w:r>
      </w:ins>
      <w:ins w:id="5914" w:author="David Recio Arnés" w:date="2022-06-27T19:55:00Z">
        <w:r w:rsidR="006B20FC" w:rsidRPr="006B20FC">
          <w:t xml:space="preserve"> </w:t>
        </w:r>
        <w:r w:rsidR="006B20FC" w:rsidRPr="00870365">
          <w:t xml:space="preserve">[Ilustración </w:t>
        </w:r>
        <w:r w:rsidR="006B20FC">
          <w:t>23</w:t>
        </w:r>
        <w:r w:rsidR="006B20FC" w:rsidRPr="00870365">
          <w:t>]</w:t>
        </w:r>
        <w:r w:rsidR="006B20FC">
          <w:t xml:space="preserve">.  </w:t>
        </w:r>
      </w:ins>
    </w:p>
    <w:p w14:paraId="59A17CD1" w14:textId="77777777" w:rsidR="00804120" w:rsidRDefault="00804120">
      <w:pPr>
        <w:keepNext/>
        <w:ind w:left="709"/>
        <w:jc w:val="center"/>
        <w:rPr>
          <w:ins w:id="5915" w:author="David Recio" w:date="2022-06-27T10:54:00Z"/>
        </w:rPr>
        <w:pPrChange w:id="5916" w:author="David Recio Arnés" w:date="2022-06-27T19:55:00Z">
          <w:pPr>
            <w:keepNext/>
            <w:ind w:left="709"/>
          </w:pPr>
        </w:pPrChange>
      </w:pPr>
      <w:ins w:id="5917" w:author="David Recio" w:date="2022-06-27T10:54:00Z">
        <w:r>
          <w:rPr>
            <w:noProof/>
          </w:rPr>
          <w:drawing>
            <wp:inline distT="0" distB="0" distL="0" distR="0" wp14:anchorId="77C6FB89" wp14:editId="27ACACA2">
              <wp:extent cx="5036185" cy="2337435"/>
              <wp:effectExtent l="0" t="0" r="0" b="5715"/>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74"/>
                      <a:stretch>
                        <a:fillRect/>
                      </a:stretch>
                    </pic:blipFill>
                    <pic:spPr>
                      <a:xfrm>
                        <a:off x="0" y="0"/>
                        <a:ext cx="5036185" cy="2337435"/>
                      </a:xfrm>
                      <a:prstGeom prst="rect">
                        <a:avLst/>
                      </a:prstGeom>
                    </pic:spPr>
                  </pic:pic>
                </a:graphicData>
              </a:graphic>
            </wp:inline>
          </w:drawing>
        </w:r>
      </w:ins>
    </w:p>
    <w:p w14:paraId="233E40E8" w14:textId="6559A69D" w:rsidR="00804120" w:rsidRPr="00FC28B9" w:rsidRDefault="006B20FC" w:rsidP="00804120">
      <w:pPr>
        <w:pStyle w:val="Descripcin"/>
        <w:ind w:firstLine="709"/>
        <w:rPr>
          <w:ins w:id="5918" w:author="David Recio" w:date="2022-06-27T10:54:00Z"/>
          <w:iCs w:val="0"/>
        </w:rPr>
      </w:pPr>
      <w:bookmarkStart w:id="5919" w:name="_Toc107149680"/>
      <w:ins w:id="5920" w:author="David Recio Arnés" w:date="2022-06-27T19:55:00Z">
        <w:r>
          <w:rPr>
            <w:i w:val="0"/>
            <w:iCs w:val="0"/>
          </w:rPr>
          <w:t xml:space="preserve">                                       </w:t>
        </w:r>
      </w:ins>
      <w:ins w:id="5921" w:author="David Recio" w:date="2022-06-27T10:54:00Z">
        <w:r w:rsidR="00804120" w:rsidRPr="00FC28B9">
          <w:rPr>
            <w:i w:val="0"/>
            <w:iCs w:val="0"/>
          </w:rPr>
          <w:t xml:space="preserve">Ilustración </w:t>
        </w:r>
        <w:del w:id="5922" w:author="David Recio Arnés" w:date="2022-06-27T19:41:00Z">
          <w:r w:rsidR="00804120" w:rsidRPr="00FC28B9" w:rsidDel="00870E7E">
            <w:rPr>
              <w:i w:val="0"/>
              <w:iCs w:val="0"/>
            </w:rPr>
            <w:fldChar w:fldCharType="begin"/>
          </w:r>
          <w:r w:rsidR="00804120" w:rsidRPr="00FC28B9" w:rsidDel="00870E7E">
            <w:rPr>
              <w:i w:val="0"/>
              <w:iCs w:val="0"/>
            </w:rPr>
            <w:delInstrText xml:space="preserve"> SEQ Ilustración \* ARABIC </w:delInstrText>
          </w:r>
          <w:r w:rsidR="00804120" w:rsidRPr="00FC28B9" w:rsidDel="00870E7E">
            <w:rPr>
              <w:i w:val="0"/>
              <w:iCs w:val="0"/>
            </w:rPr>
            <w:fldChar w:fldCharType="separate"/>
          </w:r>
          <w:r w:rsidR="00804120" w:rsidRPr="00FC28B9" w:rsidDel="00870E7E">
            <w:rPr>
              <w:i w:val="0"/>
              <w:iCs w:val="0"/>
              <w:noProof/>
            </w:rPr>
            <w:delText>21</w:delText>
          </w:r>
          <w:r w:rsidR="00804120" w:rsidRPr="00FC28B9" w:rsidDel="00870E7E">
            <w:rPr>
              <w:i w:val="0"/>
              <w:iCs w:val="0"/>
            </w:rPr>
            <w:fldChar w:fldCharType="end"/>
          </w:r>
        </w:del>
      </w:ins>
      <w:ins w:id="5923" w:author="David Recio Arnés" w:date="2022-06-27T19:41:00Z">
        <w:r w:rsidR="00870E7E">
          <w:rPr>
            <w:i w:val="0"/>
            <w:iCs w:val="0"/>
          </w:rPr>
          <w:t>23</w:t>
        </w:r>
      </w:ins>
      <w:ins w:id="5924" w:author="David Recio" w:date="2022-06-27T10:54:00Z">
        <w:r w:rsidR="00804120" w:rsidRPr="00FC28B9">
          <w:rPr>
            <w:i w:val="0"/>
            <w:iCs w:val="0"/>
          </w:rPr>
          <w:t xml:space="preserve">. </w:t>
        </w:r>
        <w:bookmarkStart w:id="5925" w:name="_Hlk107252175"/>
        <w:r w:rsidR="00804120" w:rsidRPr="00FC28B9">
          <w:rPr>
            <w:i w:val="0"/>
            <w:iCs w:val="0"/>
          </w:rPr>
          <w:t>Uso del driver MySQL</w:t>
        </w:r>
        <w:bookmarkEnd w:id="5919"/>
        <w:bookmarkEnd w:id="5925"/>
      </w:ins>
    </w:p>
    <w:p w14:paraId="264CDC19" w14:textId="77777777" w:rsidR="00804120" w:rsidRDefault="00804120" w:rsidP="00804120">
      <w:pPr>
        <w:ind w:left="709"/>
        <w:rPr>
          <w:ins w:id="5926" w:author="David Recio" w:date="2022-06-27T10:54:00Z"/>
        </w:rPr>
      </w:pPr>
    </w:p>
    <w:p w14:paraId="6DA4806C" w14:textId="77777777" w:rsidR="00804120" w:rsidRDefault="00804120" w:rsidP="006B20FC">
      <w:pPr>
        <w:ind w:left="-567" w:firstLine="1276"/>
        <w:rPr>
          <w:ins w:id="5927" w:author="David Recio" w:date="2022-06-27T10:54:00Z"/>
        </w:rPr>
      </w:pPr>
      <w:ins w:id="5928" w:author="David Recio" w:date="2022-06-27T10:54:00Z">
        <w:r>
          <w:lastRenderedPageBreak/>
          <w:t>Cabe destacar que la clase “ConexionBBDD”, también se encarga de crear la base de datos y de la información necesaria para que la API pueda realizar sus funciones correctamente.</w:t>
        </w:r>
      </w:ins>
    </w:p>
    <w:p w14:paraId="5ADFAB2A" w14:textId="3424C561" w:rsidR="00804120" w:rsidRDefault="00804120" w:rsidP="006B20FC">
      <w:pPr>
        <w:ind w:left="-567" w:firstLine="1276"/>
        <w:rPr>
          <w:ins w:id="5929" w:author="David Recio" w:date="2022-06-27T10:54:00Z"/>
        </w:rPr>
      </w:pPr>
      <w:ins w:id="5930" w:author="David Recio" w:date="2022-06-27T10:54:00Z">
        <w:r>
          <w:t xml:space="preserve">Continuando con el ejemplo expuesto en el apartado </w:t>
        </w:r>
        <w:r>
          <w:fldChar w:fldCharType="begin"/>
        </w:r>
        <w:r>
          <w:instrText xml:space="preserve"> REF _Ref107080607 \n \h </w:instrText>
        </w:r>
      </w:ins>
      <w:ins w:id="5931" w:author="David Recio" w:date="2022-06-27T10:54:00Z">
        <w:r>
          <w:fldChar w:fldCharType="separate"/>
        </w:r>
        <w:r>
          <w:t>6.2.1.1</w:t>
        </w:r>
        <w:r>
          <w:fldChar w:fldCharType="end"/>
        </w:r>
        <w:r>
          <w:t>, se mostrará a continuación el método “addUsuario”.</w:t>
        </w:r>
      </w:ins>
      <w:ins w:id="5932" w:author="David Recio Arnés" w:date="2022-06-27T19:56:00Z">
        <w:r w:rsidR="006B20FC" w:rsidRPr="006B20FC">
          <w:t xml:space="preserve"> </w:t>
        </w:r>
        <w:bookmarkStart w:id="5933" w:name="_Hlk107252482"/>
        <w:r w:rsidR="006B20FC" w:rsidRPr="00870365">
          <w:t xml:space="preserve">[Ilustración </w:t>
        </w:r>
        <w:r w:rsidR="006B20FC">
          <w:t>2</w:t>
        </w:r>
      </w:ins>
      <w:ins w:id="5934" w:author="David Recio Arnés" w:date="2022-06-27T19:57:00Z">
        <w:r w:rsidR="006B20FC">
          <w:t>4</w:t>
        </w:r>
      </w:ins>
      <w:ins w:id="5935" w:author="David Recio Arnés" w:date="2022-06-27T19:56:00Z">
        <w:r w:rsidR="006B20FC" w:rsidRPr="00870365">
          <w:t>]</w:t>
        </w:r>
        <w:r w:rsidR="006B20FC">
          <w:t xml:space="preserve">.  </w:t>
        </w:r>
      </w:ins>
      <w:bookmarkEnd w:id="5933"/>
    </w:p>
    <w:p w14:paraId="51B654E1" w14:textId="20002F53" w:rsidR="00804120" w:rsidRDefault="006B20FC" w:rsidP="00804120">
      <w:pPr>
        <w:ind w:left="709"/>
        <w:rPr>
          <w:ins w:id="5936" w:author="David Recio" w:date="2022-06-27T10:54:00Z"/>
        </w:rPr>
      </w:pPr>
      <w:ins w:id="5937" w:author="David Recio" w:date="2022-06-27T10:54:00Z">
        <w:r>
          <w:rPr>
            <w:noProof/>
          </w:rPr>
          <w:drawing>
            <wp:anchor distT="0" distB="0" distL="114300" distR="114300" simplePos="0" relativeHeight="251698176" behindDoc="0" locked="0" layoutInCell="1" allowOverlap="1" wp14:anchorId="2DDD8460" wp14:editId="095057E2">
              <wp:simplePos x="0" y="0"/>
              <wp:positionH relativeFrom="page">
                <wp:posOffset>1019175</wp:posOffset>
              </wp:positionH>
              <wp:positionV relativeFrom="paragraph">
                <wp:posOffset>48260</wp:posOffset>
              </wp:positionV>
              <wp:extent cx="5734050" cy="1934727"/>
              <wp:effectExtent l="0" t="0" r="0" b="8890"/>
              <wp:wrapNone/>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734050" cy="1934727"/>
                      </a:xfrm>
                      <a:prstGeom prst="rect">
                        <a:avLst/>
                      </a:prstGeom>
                    </pic:spPr>
                  </pic:pic>
                </a:graphicData>
              </a:graphic>
              <wp14:sizeRelH relativeFrom="page">
                <wp14:pctWidth>0</wp14:pctWidth>
              </wp14:sizeRelH>
              <wp14:sizeRelV relativeFrom="page">
                <wp14:pctHeight>0</wp14:pctHeight>
              </wp14:sizeRelV>
            </wp:anchor>
          </w:drawing>
        </w:r>
      </w:ins>
    </w:p>
    <w:p w14:paraId="5AE327C9" w14:textId="77777777" w:rsidR="00804120" w:rsidRDefault="00804120" w:rsidP="00804120">
      <w:pPr>
        <w:ind w:left="709"/>
        <w:rPr>
          <w:ins w:id="5938" w:author="David Recio" w:date="2022-06-27T10:54:00Z"/>
        </w:rPr>
      </w:pPr>
    </w:p>
    <w:p w14:paraId="577A2103" w14:textId="77777777" w:rsidR="00804120" w:rsidRDefault="00804120" w:rsidP="00804120">
      <w:pPr>
        <w:ind w:left="709"/>
        <w:rPr>
          <w:ins w:id="5939" w:author="David Recio" w:date="2022-06-27T10:54:00Z"/>
        </w:rPr>
      </w:pPr>
    </w:p>
    <w:p w14:paraId="03514583" w14:textId="77777777" w:rsidR="00804120" w:rsidRDefault="00804120" w:rsidP="00804120">
      <w:pPr>
        <w:ind w:left="709"/>
        <w:rPr>
          <w:ins w:id="5940" w:author="David Recio" w:date="2022-06-27T10:54:00Z"/>
        </w:rPr>
      </w:pPr>
    </w:p>
    <w:p w14:paraId="5FE468C3" w14:textId="4224531A" w:rsidR="00804120" w:rsidRDefault="006B20FC" w:rsidP="00804120">
      <w:pPr>
        <w:ind w:left="709"/>
        <w:rPr>
          <w:ins w:id="5941" w:author="David Recio" w:date="2022-06-27T10:54:00Z"/>
        </w:rPr>
      </w:pPr>
      <w:ins w:id="5942" w:author="David Recio" w:date="2022-06-27T10:54:00Z">
        <w:r>
          <w:rPr>
            <w:noProof/>
          </w:rPr>
          <mc:AlternateContent>
            <mc:Choice Requires="wps">
              <w:drawing>
                <wp:anchor distT="0" distB="0" distL="114300" distR="114300" simplePos="0" relativeHeight="251699200" behindDoc="0" locked="0" layoutInCell="1" allowOverlap="1" wp14:anchorId="2667920D" wp14:editId="0DFFD0A1">
                  <wp:simplePos x="0" y="0"/>
                  <wp:positionH relativeFrom="column">
                    <wp:posOffset>-669925</wp:posOffset>
                  </wp:positionH>
                  <wp:positionV relativeFrom="paragraph">
                    <wp:posOffset>408305</wp:posOffset>
                  </wp:positionV>
                  <wp:extent cx="6268085" cy="635"/>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6268085" cy="635"/>
                          </a:xfrm>
                          <a:prstGeom prst="rect">
                            <a:avLst/>
                          </a:prstGeom>
                          <a:solidFill>
                            <a:prstClr val="white"/>
                          </a:solidFill>
                          <a:ln>
                            <a:noFill/>
                          </a:ln>
                        </wps:spPr>
                        <wps:txbx>
                          <w:txbxContent>
                            <w:p w14:paraId="4C9E167C" w14:textId="17A4F605" w:rsidR="00804120" w:rsidRPr="001F2597" w:rsidRDefault="00804120" w:rsidP="00804120">
                              <w:pPr>
                                <w:pStyle w:val="Descripcin"/>
                                <w:jc w:val="center"/>
                                <w:rPr>
                                  <w:noProof/>
                                </w:rPr>
                              </w:pPr>
                              <w:bookmarkStart w:id="5943" w:name="_Toc107149681"/>
                              <w:r w:rsidRPr="00E36010">
                                <w:rPr>
                                  <w:i w:val="0"/>
                                  <w:iCs w:val="0"/>
                                </w:rPr>
                                <w:t xml:space="preserve">Ilustración </w:t>
                              </w:r>
                              <w:del w:id="5944" w:author="David Recio Arnés" w:date="2022-06-27T19:41:00Z">
                                <w:r w:rsidRPr="00E36010" w:rsidDel="00870E7E">
                                  <w:rPr>
                                    <w:i w:val="0"/>
                                    <w:iCs w:val="0"/>
                                  </w:rPr>
                                  <w:fldChar w:fldCharType="begin"/>
                                </w:r>
                                <w:r w:rsidRPr="00E36010" w:rsidDel="00870E7E">
                                  <w:rPr>
                                    <w:i w:val="0"/>
                                    <w:iCs w:val="0"/>
                                  </w:rPr>
                                  <w:delInstrText xml:space="preserve"> SEQ Ilustración \* ARABIC </w:delInstrText>
                                </w:r>
                                <w:r w:rsidRPr="00E36010" w:rsidDel="00870E7E">
                                  <w:rPr>
                                    <w:i w:val="0"/>
                                    <w:iCs w:val="0"/>
                                  </w:rPr>
                                  <w:fldChar w:fldCharType="separate"/>
                                </w:r>
                                <w:r w:rsidRPr="00E36010" w:rsidDel="00870E7E">
                                  <w:rPr>
                                    <w:i w:val="0"/>
                                    <w:iCs w:val="0"/>
                                    <w:noProof/>
                                  </w:rPr>
                                  <w:delText>22</w:delText>
                                </w:r>
                                <w:r w:rsidRPr="00E36010" w:rsidDel="00870E7E">
                                  <w:rPr>
                                    <w:i w:val="0"/>
                                    <w:iCs w:val="0"/>
                                  </w:rPr>
                                  <w:fldChar w:fldCharType="end"/>
                                </w:r>
                              </w:del>
                              <w:ins w:id="5945" w:author="David Recio Arnés" w:date="2022-06-27T19:41:00Z">
                                <w:r w:rsidR="00870E7E">
                                  <w:rPr>
                                    <w:i w:val="0"/>
                                    <w:iCs w:val="0"/>
                                  </w:rPr>
                                  <w:t>24</w:t>
                                </w:r>
                              </w:ins>
                              <w:r w:rsidRPr="00E36010">
                                <w:rPr>
                                  <w:i w:val="0"/>
                                  <w:iCs w:val="0"/>
                                </w:rPr>
                                <w:t>. Método "addUsuario"</w:t>
                              </w:r>
                              <w:bookmarkEnd w:id="5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7920D" id="Cuadro de texto 224" o:spid="_x0000_s1033" type="#_x0000_t202" style="position:absolute;left:0;text-align:left;margin-left:-52.75pt;margin-top:32.15pt;width:49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j5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Z/Px/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" stroked="f">
                  <v:textbox style="mso-fit-shape-to-text:t" inset="0,0,0,0">
                    <w:txbxContent>
                      <w:p w14:paraId="4C9E167C" w14:textId="17A4F605" w:rsidR="00804120" w:rsidRPr="001F2597" w:rsidRDefault="00804120" w:rsidP="00804120">
                        <w:pPr>
                          <w:pStyle w:val="Descripcin"/>
                          <w:jc w:val="center"/>
                          <w:rPr>
                            <w:noProof/>
                          </w:rPr>
                        </w:pPr>
                        <w:bookmarkStart w:id="5946" w:name="_Toc107149681"/>
                        <w:r w:rsidRPr="00E36010">
                          <w:rPr>
                            <w:i w:val="0"/>
                            <w:iCs w:val="0"/>
                          </w:rPr>
                          <w:t xml:space="preserve">Ilustración </w:t>
                        </w:r>
                        <w:del w:id="5947" w:author="David Recio Arnés" w:date="2022-06-27T19:41:00Z">
                          <w:r w:rsidRPr="00E36010" w:rsidDel="00870E7E">
                            <w:rPr>
                              <w:i w:val="0"/>
                              <w:iCs w:val="0"/>
                            </w:rPr>
                            <w:fldChar w:fldCharType="begin"/>
                          </w:r>
                          <w:r w:rsidRPr="00E36010" w:rsidDel="00870E7E">
                            <w:rPr>
                              <w:i w:val="0"/>
                              <w:iCs w:val="0"/>
                            </w:rPr>
                            <w:delInstrText xml:space="preserve"> SEQ Ilustración \* ARABIC </w:delInstrText>
                          </w:r>
                          <w:r w:rsidRPr="00E36010" w:rsidDel="00870E7E">
                            <w:rPr>
                              <w:i w:val="0"/>
                              <w:iCs w:val="0"/>
                            </w:rPr>
                            <w:fldChar w:fldCharType="separate"/>
                          </w:r>
                          <w:r w:rsidRPr="00E36010" w:rsidDel="00870E7E">
                            <w:rPr>
                              <w:i w:val="0"/>
                              <w:iCs w:val="0"/>
                              <w:noProof/>
                            </w:rPr>
                            <w:delText>22</w:delText>
                          </w:r>
                          <w:r w:rsidRPr="00E36010" w:rsidDel="00870E7E">
                            <w:rPr>
                              <w:i w:val="0"/>
                              <w:iCs w:val="0"/>
                            </w:rPr>
                            <w:fldChar w:fldCharType="end"/>
                          </w:r>
                        </w:del>
                        <w:ins w:id="5948" w:author="David Recio Arnés" w:date="2022-06-27T19:41:00Z">
                          <w:r w:rsidR="00870E7E">
                            <w:rPr>
                              <w:i w:val="0"/>
                              <w:iCs w:val="0"/>
                            </w:rPr>
                            <w:t>24</w:t>
                          </w:r>
                        </w:ins>
                        <w:r w:rsidRPr="00E36010">
                          <w:rPr>
                            <w:i w:val="0"/>
                            <w:iCs w:val="0"/>
                          </w:rPr>
                          <w:t>. Método "addUsuario"</w:t>
                        </w:r>
                        <w:bookmarkEnd w:id="5946"/>
                      </w:p>
                    </w:txbxContent>
                  </v:textbox>
                </v:shape>
              </w:pict>
            </mc:Fallback>
          </mc:AlternateContent>
        </w:r>
      </w:ins>
    </w:p>
    <w:p w14:paraId="5893E731" w14:textId="77777777" w:rsidR="00804120" w:rsidRDefault="00804120" w:rsidP="00804120">
      <w:pPr>
        <w:ind w:left="709"/>
        <w:rPr>
          <w:ins w:id="5949" w:author="David Recio" w:date="2022-06-27T10:54:00Z"/>
        </w:rPr>
      </w:pPr>
    </w:p>
    <w:p w14:paraId="3D19384A" w14:textId="77777777" w:rsidR="00804120" w:rsidRDefault="00804120" w:rsidP="006B20FC">
      <w:pPr>
        <w:ind w:left="-567" w:firstLine="1276"/>
        <w:rPr>
          <w:ins w:id="5950" w:author="David Recio" w:date="2022-06-27T10:54:00Z"/>
        </w:rPr>
      </w:pPr>
      <w:ins w:id="5951" w:author="David Recio" w:date="2022-06-27T10:54:00Z">
        <w:r>
          <w:t>Este método recibe como entrada el objeto “Usuario” que contiene toda la información del usuario, necesaria para la inserción en la base de datos.</w:t>
        </w:r>
      </w:ins>
    </w:p>
    <w:p w14:paraId="0B914188" w14:textId="77777777" w:rsidR="00804120" w:rsidRDefault="00804120" w:rsidP="006B20FC">
      <w:pPr>
        <w:ind w:left="-567" w:firstLine="1276"/>
        <w:rPr>
          <w:ins w:id="5952" w:author="David Recio" w:date="2022-06-27T10:54:00Z"/>
        </w:rPr>
      </w:pPr>
      <w:ins w:id="5953" w:author="David Recio" w:date="2022-06-27T10:54:00Z">
        <w:r>
          <w:t>Haciendo uso de la función “</w:t>
        </w:r>
        <w:r w:rsidRPr="002D7D77">
          <w:t>createStatement.executeUpdate</w:t>
        </w:r>
        <w:r>
          <w:t>” puedo mandar a la base de datos la Query encargada de insertar los datos del objeto usuario en la base de datos, a su vez este método devolverá el “idUsuario” autogenerado por ella, que servirá para completar la “url” que posteriormente se introducen mediante otra Query a la base de datos.</w:t>
        </w:r>
      </w:ins>
    </w:p>
    <w:p w14:paraId="5E8BBF4B" w14:textId="77777777" w:rsidR="00804120" w:rsidRDefault="00804120" w:rsidP="006B20FC">
      <w:pPr>
        <w:ind w:left="-567" w:firstLine="1276"/>
        <w:rPr>
          <w:ins w:id="5954" w:author="David Recio" w:date="2022-06-27T10:54:00Z"/>
        </w:rPr>
      </w:pPr>
      <w:ins w:id="5955" w:author="David Recio" w:date="2022-06-27T10:54:00Z">
        <w:r>
          <w:t>Además, cuando se genera el usuario, ya se le asocian sus dos test estandarizados vacíos, donde solo se encuentra asociados a ellos las preguntas de los mismos.</w:t>
        </w:r>
      </w:ins>
    </w:p>
    <w:p w14:paraId="323685A0" w14:textId="18A42E74" w:rsidR="00804120" w:rsidRDefault="00804120" w:rsidP="006B20FC">
      <w:pPr>
        <w:ind w:left="-567" w:firstLine="1276"/>
        <w:rPr>
          <w:ins w:id="5956" w:author="David Recio" w:date="2022-06-27T10:54:00Z"/>
        </w:rPr>
      </w:pPr>
      <w:ins w:id="5957" w:author="David Recio" w:date="2022-06-27T10:54:00Z">
        <w:r>
          <w:lastRenderedPageBreak/>
          <w:t>Tras la ll</w:t>
        </w:r>
        <w:r w:rsidRPr="00D844A9">
          <w:t>amada al recurso "Usuario" mediante el método POST</w:t>
        </w:r>
        <w:r>
          <w:t xml:space="preserve"> el usuario se encuentra en la base de datos como se muestra en la siguiente ilustración.</w:t>
        </w:r>
      </w:ins>
      <w:ins w:id="5958" w:author="David Recio Arnés" w:date="2022-06-27T20:01:00Z">
        <w:r w:rsidR="006B20FC" w:rsidRPr="006B20FC">
          <w:t xml:space="preserve"> </w:t>
        </w:r>
        <w:r w:rsidR="006B20FC" w:rsidRPr="00870365">
          <w:t xml:space="preserve">[Ilustración </w:t>
        </w:r>
        <w:r w:rsidR="006B20FC">
          <w:t>25</w:t>
        </w:r>
        <w:r w:rsidR="006B20FC" w:rsidRPr="00870365">
          <w:t>]</w:t>
        </w:r>
        <w:r w:rsidR="006B20FC">
          <w:t xml:space="preserve">.  </w:t>
        </w:r>
      </w:ins>
    </w:p>
    <w:p w14:paraId="70B11BBF" w14:textId="77777777" w:rsidR="00804120" w:rsidRDefault="00804120">
      <w:pPr>
        <w:keepNext/>
        <w:ind w:left="709"/>
        <w:jc w:val="center"/>
        <w:rPr>
          <w:ins w:id="5959" w:author="David Recio" w:date="2022-06-27T10:54:00Z"/>
        </w:rPr>
        <w:pPrChange w:id="5960" w:author="David Recio Arnés" w:date="2022-06-27T19:58:00Z">
          <w:pPr>
            <w:keepNext/>
            <w:ind w:left="709"/>
          </w:pPr>
        </w:pPrChange>
      </w:pPr>
      <w:ins w:id="5961" w:author="David Recio" w:date="2022-06-27T10:54:00Z">
        <w:r>
          <w:rPr>
            <w:noProof/>
          </w:rPr>
          <w:drawing>
            <wp:inline distT="0" distB="0" distL="0" distR="0" wp14:anchorId="0461DBAE" wp14:editId="39354E0B">
              <wp:extent cx="2775006" cy="2335132"/>
              <wp:effectExtent l="0" t="0" r="6350" b="8255"/>
              <wp:docPr id="225" name="Imagen 2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10;&#10;Descripción generada automáticamente"/>
                      <pic:cNvPicPr/>
                    </pic:nvPicPr>
                    <pic:blipFill>
                      <a:blip r:embed="rId76"/>
                      <a:stretch>
                        <a:fillRect/>
                      </a:stretch>
                    </pic:blipFill>
                    <pic:spPr>
                      <a:xfrm>
                        <a:off x="0" y="0"/>
                        <a:ext cx="2782423" cy="2341374"/>
                      </a:xfrm>
                      <a:prstGeom prst="rect">
                        <a:avLst/>
                      </a:prstGeom>
                    </pic:spPr>
                  </pic:pic>
                </a:graphicData>
              </a:graphic>
            </wp:inline>
          </w:drawing>
        </w:r>
      </w:ins>
    </w:p>
    <w:p w14:paraId="5582594F" w14:textId="05B6A1C9" w:rsidR="00804120" w:rsidRPr="001F2597" w:rsidRDefault="006B20FC" w:rsidP="00804120">
      <w:pPr>
        <w:pStyle w:val="Descripcin"/>
        <w:ind w:firstLine="412"/>
        <w:jc w:val="left"/>
        <w:rPr>
          <w:ins w:id="5962" w:author="David Recio" w:date="2022-06-27T10:54:00Z"/>
        </w:rPr>
      </w:pPr>
      <w:bookmarkStart w:id="5963" w:name="_Toc107149682"/>
      <w:ins w:id="5964" w:author="David Recio Arnés" w:date="2022-06-27T19:58:00Z">
        <w:r>
          <w:rPr>
            <w:i w:val="0"/>
            <w:iCs w:val="0"/>
          </w:rPr>
          <w:t xml:space="preserve">                                 </w:t>
        </w:r>
      </w:ins>
      <w:ins w:id="5965" w:author="David Recio" w:date="2022-06-27T10:54:00Z">
        <w:r w:rsidR="00804120" w:rsidRPr="00E36010">
          <w:rPr>
            <w:i w:val="0"/>
            <w:iCs w:val="0"/>
          </w:rPr>
          <w:t xml:space="preserve">Ilustración </w:t>
        </w:r>
        <w:del w:id="5966" w:author="David Recio Arnés" w:date="2022-06-27T19:41:00Z">
          <w:r w:rsidR="00804120" w:rsidRPr="00E36010" w:rsidDel="00870E7E">
            <w:rPr>
              <w:i w:val="0"/>
              <w:iCs w:val="0"/>
            </w:rPr>
            <w:fldChar w:fldCharType="begin"/>
          </w:r>
          <w:r w:rsidR="00804120" w:rsidRPr="00E36010" w:rsidDel="00870E7E">
            <w:rPr>
              <w:i w:val="0"/>
              <w:iCs w:val="0"/>
            </w:rPr>
            <w:delInstrText xml:space="preserve"> SEQ Ilustración \* ARABIC </w:delInstrText>
          </w:r>
          <w:r w:rsidR="00804120" w:rsidRPr="00E36010" w:rsidDel="00870E7E">
            <w:rPr>
              <w:i w:val="0"/>
              <w:iCs w:val="0"/>
            </w:rPr>
            <w:fldChar w:fldCharType="separate"/>
          </w:r>
          <w:r w:rsidR="00804120" w:rsidRPr="00E36010" w:rsidDel="00870E7E">
            <w:rPr>
              <w:i w:val="0"/>
              <w:iCs w:val="0"/>
              <w:noProof/>
            </w:rPr>
            <w:delText>23</w:delText>
          </w:r>
          <w:r w:rsidR="00804120" w:rsidRPr="00E36010" w:rsidDel="00870E7E">
            <w:rPr>
              <w:i w:val="0"/>
              <w:iCs w:val="0"/>
            </w:rPr>
            <w:fldChar w:fldCharType="end"/>
          </w:r>
        </w:del>
      </w:ins>
      <w:ins w:id="5967" w:author="David Recio Arnés" w:date="2022-06-27T19:41:00Z">
        <w:r w:rsidR="00870E7E">
          <w:rPr>
            <w:i w:val="0"/>
            <w:iCs w:val="0"/>
          </w:rPr>
          <w:t>25</w:t>
        </w:r>
      </w:ins>
      <w:ins w:id="5968" w:author="David Recio" w:date="2022-06-27T10:54:00Z">
        <w:r w:rsidR="00804120" w:rsidRPr="00E36010">
          <w:rPr>
            <w:i w:val="0"/>
            <w:iCs w:val="0"/>
          </w:rPr>
          <w:t>. Usuario insertado en la base de datos</w:t>
        </w:r>
        <w:bookmarkEnd w:id="5963"/>
      </w:ins>
    </w:p>
    <w:p w14:paraId="04A90D56" w14:textId="77777777" w:rsidR="00804120" w:rsidRDefault="00804120" w:rsidP="00804120">
      <w:pPr>
        <w:rPr>
          <w:ins w:id="5969" w:author="David Recio" w:date="2022-06-27T10:54:00Z"/>
        </w:rPr>
      </w:pPr>
    </w:p>
    <w:p w14:paraId="6471435A" w14:textId="77777777" w:rsidR="00804120" w:rsidRPr="006B20FC" w:rsidRDefault="00804120" w:rsidP="00804120">
      <w:pPr>
        <w:pStyle w:val="Ttulo4"/>
        <w:ind w:left="1276"/>
        <w:rPr>
          <w:ins w:id="5970" w:author="David Recio" w:date="2022-06-27T10:54:00Z"/>
          <w:rFonts w:asciiTheme="minorHAnsi" w:hAnsiTheme="minorHAnsi" w:cstheme="minorHAnsi"/>
          <w:iCs w:val="0"/>
          <w:u w:val="single"/>
          <w:rPrChange w:id="5971" w:author="David Recio Arnés" w:date="2022-06-27T19:53:00Z">
            <w:rPr>
              <w:ins w:id="5972" w:author="David Recio" w:date="2022-06-27T10:54:00Z"/>
              <w:rFonts w:asciiTheme="minorHAnsi" w:hAnsiTheme="minorHAnsi" w:cstheme="minorHAnsi"/>
              <w:iCs w:val="0"/>
            </w:rPr>
          </w:rPrChange>
        </w:rPr>
      </w:pPr>
      <w:ins w:id="5973" w:author="David Recio" w:date="2022-06-27T10:54:00Z">
        <w:r w:rsidRPr="006B20FC">
          <w:rPr>
            <w:rFonts w:asciiTheme="minorHAnsi" w:hAnsiTheme="minorHAnsi" w:cstheme="minorHAnsi"/>
            <w:iCs w:val="0"/>
            <w:u w:val="single"/>
            <w:rPrChange w:id="5974" w:author="David Recio Arnés" w:date="2022-06-27T19:53:00Z">
              <w:rPr>
                <w:rFonts w:asciiTheme="minorHAnsi" w:hAnsiTheme="minorHAnsi" w:cstheme="minorHAnsi"/>
                <w:iCs w:val="0"/>
              </w:rPr>
            </w:rPrChange>
          </w:rPr>
          <w:t>Routes</w:t>
        </w:r>
      </w:ins>
    </w:p>
    <w:p w14:paraId="6831CCDA" w14:textId="77777777" w:rsidR="00804120" w:rsidRDefault="00804120" w:rsidP="006B20FC">
      <w:pPr>
        <w:ind w:right="-574" w:firstLine="1276"/>
        <w:rPr>
          <w:ins w:id="5975" w:author="David Recio" w:date="2022-06-27T10:54:00Z"/>
        </w:rPr>
      </w:pPr>
      <w:ins w:id="5976" w:author="David Recio" w:date="2022-06-27T10:54:00Z">
        <w:r>
          <w:t>Este es un fichero de configuración proporcionado por PLAY donde se describen las URIs, los métodos HTTP y el controlador asociado a cada llamada.</w:t>
        </w:r>
      </w:ins>
    </w:p>
    <w:p w14:paraId="598CBC62" w14:textId="2AB0FDA3" w:rsidR="00804120" w:rsidRPr="00CA701B" w:rsidRDefault="00804120" w:rsidP="006B20FC">
      <w:pPr>
        <w:ind w:right="-574" w:firstLine="1276"/>
        <w:rPr>
          <w:ins w:id="5977" w:author="David Recio" w:date="2022-06-27T10:54:00Z"/>
        </w:rPr>
      </w:pPr>
      <w:ins w:id="5978" w:author="David Recio" w:date="2022-06-27T10:54:00Z">
        <w:r>
          <w:t>Siguiendo con el ejemplo de Usuario, se mostrará en la siguiente ilustración la configuración del recurso usuario, donde se encuentra detallada la llamada analizada anteriormente.</w:t>
        </w:r>
      </w:ins>
      <w:ins w:id="5979" w:author="David Recio Arnés" w:date="2022-06-27T20:01:00Z">
        <w:r w:rsidR="006B20FC" w:rsidRPr="006B20FC">
          <w:t xml:space="preserve"> [Ilustración 2</w:t>
        </w:r>
        <w:r w:rsidR="006B20FC">
          <w:t>6</w:t>
        </w:r>
        <w:r w:rsidR="006B20FC" w:rsidRPr="006B20FC">
          <w:t xml:space="preserve">].  </w:t>
        </w:r>
      </w:ins>
    </w:p>
    <w:p w14:paraId="0723D8BE" w14:textId="77777777" w:rsidR="00804120" w:rsidRDefault="00804120">
      <w:pPr>
        <w:keepNext/>
        <w:jc w:val="center"/>
        <w:rPr>
          <w:ins w:id="5980" w:author="David Recio" w:date="2022-06-27T10:54:00Z"/>
        </w:rPr>
        <w:pPrChange w:id="5981" w:author="David Recio Arnés" w:date="2022-06-27T19:59:00Z">
          <w:pPr>
            <w:keepNext/>
          </w:pPr>
        </w:pPrChange>
      </w:pPr>
      <w:ins w:id="5982" w:author="David Recio" w:date="2022-06-27T10:54:00Z">
        <w:r>
          <w:rPr>
            <w:noProof/>
          </w:rPr>
          <w:drawing>
            <wp:inline distT="0" distB="0" distL="0" distR="0" wp14:anchorId="4CFFDFCD" wp14:editId="0F399338">
              <wp:extent cx="5036185" cy="52006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185" cy="520065"/>
                      </a:xfrm>
                      <a:prstGeom prst="rect">
                        <a:avLst/>
                      </a:prstGeom>
                    </pic:spPr>
                  </pic:pic>
                </a:graphicData>
              </a:graphic>
            </wp:inline>
          </w:drawing>
        </w:r>
      </w:ins>
    </w:p>
    <w:p w14:paraId="053E9C09" w14:textId="0F2D2DE8" w:rsidR="00804120" w:rsidRDefault="006B20FC" w:rsidP="00804120">
      <w:pPr>
        <w:pStyle w:val="Descripcin"/>
        <w:rPr>
          <w:ins w:id="5983" w:author="David Recio" w:date="2022-06-27T10:54:00Z"/>
        </w:rPr>
      </w:pPr>
      <w:bookmarkStart w:id="5984" w:name="_Toc107149683"/>
      <w:ins w:id="5985" w:author="David Recio Arnés" w:date="2022-06-27T19:59:00Z">
        <w:r>
          <w:t xml:space="preserve">                                          </w:t>
        </w:r>
      </w:ins>
      <w:ins w:id="5986" w:author="David Recio" w:date="2022-06-27T10:54:00Z">
        <w:r w:rsidR="00804120">
          <w:t xml:space="preserve">Ilustración </w:t>
        </w:r>
        <w:del w:id="5987" w:author="David Recio Arnés" w:date="2022-06-27T19:41:00Z">
          <w:r w:rsidR="00804120" w:rsidDel="00870E7E">
            <w:fldChar w:fldCharType="begin"/>
          </w:r>
          <w:r w:rsidR="00804120" w:rsidDel="00870E7E">
            <w:delInstrText xml:space="preserve"> SEQ Ilustración \* ARABIC </w:delInstrText>
          </w:r>
          <w:r w:rsidR="00804120" w:rsidDel="00870E7E">
            <w:fldChar w:fldCharType="separate"/>
          </w:r>
          <w:r w:rsidR="00804120" w:rsidDel="00870E7E">
            <w:rPr>
              <w:noProof/>
            </w:rPr>
            <w:delText>24</w:delText>
          </w:r>
          <w:r w:rsidR="00804120" w:rsidDel="00870E7E">
            <w:rPr>
              <w:noProof/>
            </w:rPr>
            <w:fldChar w:fldCharType="end"/>
          </w:r>
        </w:del>
      </w:ins>
      <w:ins w:id="5988" w:author="David Recio Arnés" w:date="2022-06-27T19:41:00Z">
        <w:r w:rsidR="00870E7E">
          <w:t>26</w:t>
        </w:r>
      </w:ins>
      <w:ins w:id="5989" w:author="David Recio" w:date="2022-06-27T10:54:00Z">
        <w:r w:rsidR="00804120">
          <w:t>. Fichero "routes", recurso usuarios</w:t>
        </w:r>
        <w:bookmarkEnd w:id="5984"/>
      </w:ins>
    </w:p>
    <w:p w14:paraId="4DF4C2C9" w14:textId="77777777" w:rsidR="00804120" w:rsidRDefault="00804120" w:rsidP="00804120">
      <w:pPr>
        <w:rPr>
          <w:ins w:id="5990" w:author="David Recio" w:date="2022-06-27T10:54:00Z"/>
        </w:rPr>
      </w:pPr>
    </w:p>
    <w:p w14:paraId="41E177BB" w14:textId="77777777" w:rsidR="00804120" w:rsidRDefault="00804120" w:rsidP="00804120">
      <w:pPr>
        <w:rPr>
          <w:ins w:id="5991" w:author="David Recio" w:date="2022-06-27T10:54:00Z"/>
        </w:rPr>
      </w:pPr>
    </w:p>
    <w:p w14:paraId="01BB0B31" w14:textId="77777777" w:rsidR="00804120" w:rsidRDefault="00804120" w:rsidP="006B20FC">
      <w:pPr>
        <w:pStyle w:val="Ttulo3"/>
        <w:ind w:left="142"/>
        <w:rPr>
          <w:ins w:id="5992" w:author="David Recio" w:date="2022-06-27T10:54:00Z"/>
        </w:rPr>
      </w:pPr>
      <w:bookmarkStart w:id="5993" w:name="_Toc107149612"/>
      <w:bookmarkStart w:id="5994" w:name="_Toc107259012"/>
      <w:ins w:id="5995" w:author="David Recio" w:date="2022-06-27T10:54:00Z">
        <w:r>
          <w:lastRenderedPageBreak/>
          <w:t>Estructura e implementación de la BBDD</w:t>
        </w:r>
        <w:bookmarkEnd w:id="5993"/>
        <w:bookmarkEnd w:id="5994"/>
      </w:ins>
    </w:p>
    <w:p w14:paraId="7FA90A7F" w14:textId="77777777" w:rsidR="00804120" w:rsidRDefault="00804120" w:rsidP="006B20FC">
      <w:pPr>
        <w:ind w:left="-567" w:firstLine="1276"/>
        <w:rPr>
          <w:ins w:id="5996" w:author="David Recio" w:date="2022-06-27T10:54:00Z"/>
        </w:rPr>
      </w:pPr>
      <w:ins w:id="5997" w:author="David Recio" w:date="2022-06-27T10:54:00Z">
        <w:r>
          <w:t xml:space="preserve">La estructura está representada en el apartado </w:t>
        </w:r>
        <w:r>
          <w:fldChar w:fldCharType="begin"/>
        </w:r>
        <w:r>
          <w:instrText xml:space="preserve"> REF _Ref107140651 \r \h </w:instrText>
        </w:r>
      </w:ins>
      <w:ins w:id="5998" w:author="David Recio" w:date="2022-06-27T10:54:00Z">
        <w:r>
          <w:fldChar w:fldCharType="separate"/>
        </w:r>
        <w:r>
          <w:t>5.2.3</w:t>
        </w:r>
        <w:r>
          <w:fldChar w:fldCharType="end"/>
        </w:r>
        <w:r>
          <w:t>, para poder llevar la implementación se crearon Querys predefinidas encargadas de generar la base de datos, las tablas, las relaciones entre sí y los datos necesarios.</w:t>
        </w:r>
      </w:ins>
    </w:p>
    <w:p w14:paraId="1304B715" w14:textId="338326BF" w:rsidR="00804120" w:rsidRDefault="00804120" w:rsidP="006B20FC">
      <w:pPr>
        <w:ind w:left="-567" w:firstLine="1276"/>
        <w:rPr>
          <w:ins w:id="5999" w:author="David Recio" w:date="2022-06-27T10:54:00Z"/>
        </w:rPr>
      </w:pPr>
      <w:ins w:id="6000" w:author="David Recio" w:date="2022-06-27T10:54:00Z">
        <w:r>
          <w:t>A continuación, se mostrará la creación de la base de datos y la tabla usuario.</w:t>
        </w:r>
      </w:ins>
      <w:ins w:id="6001" w:author="David Recio Arnés" w:date="2022-06-27T20:01:00Z">
        <w:r w:rsidR="006B20FC" w:rsidRPr="006B20FC">
          <w:t xml:space="preserve"> </w:t>
        </w:r>
        <w:bookmarkStart w:id="6002" w:name="_Hlk107261812"/>
        <w:r w:rsidR="006B20FC" w:rsidRPr="00870365">
          <w:t xml:space="preserve">[Ilustración </w:t>
        </w:r>
        <w:r w:rsidR="006B20FC">
          <w:t>27</w:t>
        </w:r>
        <w:r w:rsidR="006B20FC" w:rsidRPr="00870365">
          <w:t>]</w:t>
        </w:r>
        <w:r w:rsidR="006B20FC">
          <w:t xml:space="preserve">.  </w:t>
        </w:r>
      </w:ins>
      <w:bookmarkEnd w:id="6002"/>
    </w:p>
    <w:p w14:paraId="4B838D2B" w14:textId="77777777" w:rsidR="00804120" w:rsidRDefault="00804120">
      <w:pPr>
        <w:keepNext/>
        <w:rPr>
          <w:ins w:id="6003" w:author="David Recio" w:date="2022-06-27T10:56:00Z"/>
        </w:rPr>
        <w:pPrChange w:id="6004" w:author="David Recio" w:date="2022-06-27T10:56:00Z">
          <w:pPr/>
        </w:pPrChange>
      </w:pPr>
      <w:ins w:id="6005" w:author="David Recio" w:date="2022-06-27T10:56:00Z">
        <w:r>
          <w:rPr>
            <w:noProof/>
          </w:rPr>
          <w:drawing>
            <wp:inline distT="0" distB="0" distL="0" distR="0" wp14:anchorId="58981BE7" wp14:editId="673E1E7F">
              <wp:extent cx="5036185" cy="2701925"/>
              <wp:effectExtent l="0" t="0" r="0" b="3175"/>
              <wp:docPr id="229" name="Imagen 2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78"/>
                      <a:stretch>
                        <a:fillRect/>
                      </a:stretch>
                    </pic:blipFill>
                    <pic:spPr>
                      <a:xfrm>
                        <a:off x="0" y="0"/>
                        <a:ext cx="5036185" cy="2701925"/>
                      </a:xfrm>
                      <a:prstGeom prst="rect">
                        <a:avLst/>
                      </a:prstGeom>
                    </pic:spPr>
                  </pic:pic>
                </a:graphicData>
              </a:graphic>
            </wp:inline>
          </w:drawing>
        </w:r>
      </w:ins>
    </w:p>
    <w:p w14:paraId="6769CD65" w14:textId="0ACEF94B" w:rsidR="00804120" w:rsidRPr="001D0413" w:rsidRDefault="006B20FC">
      <w:pPr>
        <w:pStyle w:val="Descripcin"/>
        <w:rPr>
          <w:ins w:id="6006" w:author="David Recio" w:date="2022-06-25T01:54:00Z"/>
        </w:rPr>
        <w:pPrChange w:id="6007" w:author="David Recio" w:date="2022-06-27T10:56:00Z">
          <w:pPr/>
        </w:pPrChange>
      </w:pPr>
      <w:ins w:id="6008" w:author="David Recio Arnés" w:date="2022-06-27T20:01:00Z">
        <w:r>
          <w:t xml:space="preserve">                                </w:t>
        </w:r>
      </w:ins>
      <w:bookmarkStart w:id="6009" w:name="_Hlk107261739"/>
      <w:ins w:id="6010" w:author="David Recio" w:date="2022-06-27T10:56:00Z">
        <w:r w:rsidR="00804120">
          <w:t xml:space="preserve">Ilustración </w:t>
        </w:r>
        <w:del w:id="6011" w:author="David Recio Arnés" w:date="2022-06-27T19:41:00Z">
          <w:r w:rsidR="00804120" w:rsidDel="00870E7E">
            <w:fldChar w:fldCharType="begin"/>
          </w:r>
          <w:r w:rsidR="00804120" w:rsidDel="00870E7E">
            <w:delInstrText xml:space="preserve"> SEQ Ilustración \* ARABIC </w:delInstrText>
          </w:r>
        </w:del>
      </w:ins>
      <w:del w:id="6012" w:author="David Recio Arnés" w:date="2022-06-27T19:41:00Z">
        <w:r w:rsidR="00804120" w:rsidDel="00870E7E">
          <w:fldChar w:fldCharType="separate"/>
        </w:r>
      </w:del>
      <w:ins w:id="6013" w:author="David Recio" w:date="2022-06-27T10:56:00Z">
        <w:del w:id="6014" w:author="David Recio Arnés" w:date="2022-06-27T19:41:00Z">
          <w:r w:rsidR="00804120" w:rsidDel="00870E7E">
            <w:rPr>
              <w:noProof/>
            </w:rPr>
            <w:delText>26</w:delText>
          </w:r>
          <w:r w:rsidR="00804120" w:rsidDel="00870E7E">
            <w:fldChar w:fldCharType="end"/>
          </w:r>
        </w:del>
      </w:ins>
      <w:ins w:id="6015" w:author="David Recio Arnés" w:date="2022-06-27T19:41:00Z">
        <w:r w:rsidR="00870E7E">
          <w:t>27</w:t>
        </w:r>
      </w:ins>
      <w:ins w:id="6016" w:author="David Recio" w:date="2022-06-27T10:56:00Z">
        <w:r w:rsidR="00804120">
          <w:t xml:space="preserve">. </w:t>
        </w:r>
        <w:r w:rsidR="00804120" w:rsidRPr="00E8437A">
          <w:t>Query creación BBDD</w:t>
        </w:r>
      </w:ins>
    </w:p>
    <w:bookmarkEnd w:id="6009"/>
    <w:p w14:paraId="1FE9D37D" w14:textId="46CB31F9" w:rsidR="00CB5766" w:rsidRPr="001D0413" w:rsidRDefault="009039EF">
      <w:pPr>
        <w:rPr>
          <w:ins w:id="6017" w:author="David Recio" w:date="2022-06-25T01:47:00Z"/>
        </w:rPr>
        <w:pPrChange w:id="6018" w:author="David Recio" w:date="2022-06-25T01:48:00Z">
          <w:pPr>
            <w:pStyle w:val="Ttulo2"/>
          </w:pPr>
        </w:pPrChange>
      </w:pPr>
      <w:commentRangeStart w:id="6019"/>
      <w:commentRangeEnd w:id="6019"/>
      <w:del w:id="6020" w:author="David Recio" w:date="2022-06-27T09:49:00Z">
        <w:r w:rsidDel="00E84FF5">
          <w:rPr>
            <w:rStyle w:val="Refdecomentario"/>
          </w:rPr>
          <w:commentReference w:id="6019"/>
        </w:r>
      </w:del>
    </w:p>
    <w:p w14:paraId="77479D13" w14:textId="77777777" w:rsidR="001D0413" w:rsidRDefault="001D0413" w:rsidP="006B20FC">
      <w:pPr>
        <w:pStyle w:val="Ttulo2"/>
        <w:ind w:left="0"/>
        <w:rPr>
          <w:ins w:id="6021" w:author="David Recio" w:date="2022-06-25T01:47:00Z"/>
        </w:rPr>
      </w:pPr>
      <w:bookmarkStart w:id="6022" w:name="_Toc107259013"/>
      <w:ins w:id="6023" w:author="David Recio" w:date="2022-06-25T01:47:00Z">
        <w:r>
          <w:t>Referencia al repositorio de software</w:t>
        </w:r>
        <w:bookmarkEnd w:id="6022"/>
      </w:ins>
    </w:p>
    <w:p w14:paraId="1161CA35" w14:textId="77777777" w:rsidR="001D0413" w:rsidRDefault="001D0413" w:rsidP="006B20FC">
      <w:pPr>
        <w:ind w:left="-567"/>
        <w:rPr>
          <w:ins w:id="6024" w:author="David Recio" w:date="2022-06-25T01:47:00Z"/>
        </w:rPr>
      </w:pPr>
      <w:ins w:id="6025" w:author="David Recio" w:date="2022-06-25T01:47:00Z">
        <w:r>
          <w:t>El repositorio donde se encuentra el trabajo de fin de grado es:</w:t>
        </w:r>
      </w:ins>
    </w:p>
    <w:p w14:paraId="6F9700BC" w14:textId="77777777" w:rsidR="001D0413" w:rsidRDefault="001D0413" w:rsidP="001D0413">
      <w:pPr>
        <w:rPr>
          <w:ins w:id="6026" w:author="David Recio" w:date="2022-06-25T01:47:00Z"/>
        </w:rPr>
      </w:pPr>
      <w:ins w:id="6027" w:author="David Recio" w:date="2022-06-25T01:47:00Z">
        <w:r>
          <w:fldChar w:fldCharType="begin"/>
        </w:r>
        <w:r>
          <w:instrText xml:space="preserve"> HYPERLINK "https://github.com/davidRecio/tfgFinal" </w:instrText>
        </w:r>
      </w:ins>
      <w:ins w:id="6028" w:author="David Recio" w:date="2022-06-25T01:47:00Z">
        <w:r>
          <w:fldChar w:fldCharType="separate"/>
        </w:r>
        <w:r w:rsidRPr="001D0413">
          <w:rPr>
            <w:rStyle w:val="Hipervnculo"/>
          </w:rPr>
          <w:t>https://github.com/davidRecio/tfgFinal</w:t>
        </w:r>
        <w:r>
          <w:fldChar w:fldCharType="end"/>
        </w:r>
      </w:ins>
    </w:p>
    <w:p w14:paraId="273D1ADD" w14:textId="77777777" w:rsidR="001D0413" w:rsidRPr="001D0413" w:rsidRDefault="001D0413">
      <w:pPr>
        <w:rPr>
          <w:ins w:id="6029" w:author="David Recio" w:date="2022-06-25T01:45:00Z"/>
        </w:rPr>
        <w:pPrChange w:id="6030" w:author="David Recio" w:date="2022-06-25T01:47:00Z">
          <w:pPr>
            <w:pStyle w:val="Ttulo2"/>
          </w:pPr>
        </w:pPrChange>
      </w:pPr>
    </w:p>
    <w:p w14:paraId="508D2707" w14:textId="77777777" w:rsidR="001D0413" w:rsidRPr="00166464" w:rsidRDefault="001D0413" w:rsidP="001D0413">
      <w:pPr>
        <w:pStyle w:val="Ttulo2"/>
        <w:rPr>
          <w:ins w:id="6031" w:author="David Recio" w:date="2022-06-25T01:45:00Z"/>
        </w:rPr>
      </w:pPr>
      <w:bookmarkStart w:id="6032" w:name="_Toc107259014"/>
      <w:ins w:id="6033" w:author="David Recio" w:date="2022-06-25T01:45:00Z">
        <w:r>
          <w:lastRenderedPageBreak/>
          <w:t>Manuales</w:t>
        </w:r>
        <w:bookmarkEnd w:id="6032"/>
      </w:ins>
    </w:p>
    <w:p w14:paraId="521F180D" w14:textId="366A4A7B" w:rsidR="001D0413" w:rsidRDefault="001D0413" w:rsidP="006B20FC">
      <w:pPr>
        <w:ind w:right="-574" w:firstLine="1276"/>
        <w:rPr>
          <w:ins w:id="6034" w:author="David Recio" w:date="2022-06-25T01:45:00Z"/>
        </w:rPr>
      </w:pPr>
      <w:ins w:id="6035" w:author="David Recio" w:date="2022-06-25T01:45:00Z">
        <w:r>
          <w:t>Los manuales del usuario se encuentran en el directorio</w:t>
        </w:r>
        <w:del w:id="6036" w:author="David Recio Arnés" w:date="2022-06-27T20:04:00Z">
          <w:r w:rsidDel="006B20FC">
            <w:delText xml:space="preserve"> </w:delText>
          </w:r>
        </w:del>
        <w:r>
          <w:t>/Doc, bajo el nombre “manualUsuario” y los JSON de ejemplo se encuentran en el directorio /JSON</w:t>
        </w:r>
      </w:ins>
      <w:ins w:id="6037" w:author="David Recio Arnés" w:date="2022-06-27T20:04:00Z">
        <w:r w:rsidR="006B20FC">
          <w:t>. P</w:t>
        </w:r>
      </w:ins>
      <w:ins w:id="6038" w:author="David Recio" w:date="2022-06-25T01:45:00Z">
        <w:del w:id="6039" w:author="David Recio Arnés" w:date="2022-06-27T20:04:00Z">
          <w:r w:rsidDel="006B20FC">
            <w:delText>, p</w:delText>
          </w:r>
        </w:del>
        <w:r>
          <w:t>or último, el manual de instalación se encuentra en el fichero README.md</w:t>
        </w:r>
        <w:del w:id="6040" w:author="David Recio Arnés" w:date="2022-06-27T20:02:00Z">
          <w:r w:rsidDel="006B20FC">
            <w:delText xml:space="preserve"> </w:delText>
          </w:r>
        </w:del>
        <w:r>
          <w:t>.</w:t>
        </w:r>
      </w:ins>
    </w:p>
    <w:p w14:paraId="7FD93F9D" w14:textId="77777777" w:rsidR="001D0413" w:rsidRPr="001D0413" w:rsidRDefault="001D0413">
      <w:pPr>
        <w:rPr>
          <w:ins w:id="6041" w:author="David Recio" w:date="2022-06-24T16:14:00Z"/>
        </w:rPr>
        <w:pPrChange w:id="6042" w:author="David Recio" w:date="2022-06-25T01:45:00Z">
          <w:pPr>
            <w:pStyle w:val="Ttulo1"/>
            <w:framePr w:wrap="auto" w:vAnchor="margin" w:yAlign="inline"/>
          </w:pPr>
        </w:pPrChange>
      </w:pPr>
    </w:p>
    <w:p w14:paraId="489E6FFE" w14:textId="3F8B1662" w:rsidR="00A8054D" w:rsidRDefault="00A8054D" w:rsidP="00103F22">
      <w:pPr>
        <w:pStyle w:val="Ttulo1"/>
        <w:framePr w:wrap="auto" w:vAnchor="margin" w:yAlign="inline"/>
        <w:rPr>
          <w:ins w:id="6043" w:author="David Recio" w:date="2022-06-27T10:58:00Z"/>
        </w:rPr>
      </w:pPr>
      <w:bookmarkStart w:id="6044" w:name="_Toc107259015"/>
      <w:commentRangeStart w:id="6045"/>
      <w:ins w:id="6046" w:author="David Recio" w:date="2022-06-24T16:17:00Z">
        <w:r>
          <w:t xml:space="preserve">Pruebas y </w:t>
        </w:r>
      </w:ins>
      <w:ins w:id="6047" w:author="David Recio" w:date="2022-06-24T16:18:00Z">
        <w:r>
          <w:t xml:space="preserve">validación </w:t>
        </w:r>
      </w:ins>
      <w:commentRangeEnd w:id="6045"/>
      <w:r w:rsidR="009039EF">
        <w:rPr>
          <w:rStyle w:val="Refdecomentario"/>
          <w:rFonts w:asciiTheme="minorHAnsi" w:eastAsiaTheme="minorHAnsi" w:hAnsiTheme="minorHAnsi" w:cstheme="minorBidi"/>
          <w:b w:val="0"/>
          <w:kern w:val="0"/>
        </w:rPr>
        <w:commentReference w:id="6045"/>
      </w:r>
      <w:bookmarkEnd w:id="6044"/>
    </w:p>
    <w:p w14:paraId="66622FFA" w14:textId="394510F2" w:rsidR="009E3185" w:rsidRPr="00157B64" w:rsidRDefault="00A65795" w:rsidP="006B20FC">
      <w:pPr>
        <w:ind w:right="-574" w:firstLine="1276"/>
        <w:rPr>
          <w:ins w:id="6048" w:author="David Recio" w:date="2022-06-27T13:05:00Z"/>
          <w:szCs w:val="24"/>
        </w:rPr>
      </w:pPr>
      <w:ins w:id="6049" w:author="David Recio" w:date="2022-06-27T10:59:00Z">
        <w:r w:rsidRPr="00157B64">
          <w:rPr>
            <w:szCs w:val="24"/>
          </w:rPr>
          <w:t>Tras el desarrollo final del Servic</w:t>
        </w:r>
      </w:ins>
      <w:ins w:id="6050" w:author="David Recio" w:date="2022-06-27T13:05:00Z">
        <w:r w:rsidR="009E3185" w:rsidRPr="00157B64">
          <w:rPr>
            <w:szCs w:val="24"/>
          </w:rPr>
          <w:t xml:space="preserve">io Web RESTful, </w:t>
        </w:r>
      </w:ins>
      <w:ins w:id="6051" w:author="David Recio" w:date="2022-06-27T13:06:00Z">
        <w:r w:rsidR="009E3185" w:rsidRPr="00157B64">
          <w:rPr>
            <w:szCs w:val="24"/>
          </w:rPr>
          <w:t>cuyo</w:t>
        </w:r>
        <w:del w:id="6052" w:author="David Recio Arnés" w:date="2022-06-27T20:03:00Z">
          <w:r w:rsidR="009E3185" w:rsidRPr="00157B64" w:rsidDel="006B20FC">
            <w:rPr>
              <w:szCs w:val="24"/>
            </w:rPr>
            <w:delText xml:space="preserve"> </w:delText>
          </w:r>
        </w:del>
      </w:ins>
      <w:commentRangeStart w:id="6053"/>
      <w:ins w:id="6054" w:author="David Recio" w:date="2022-06-27T13:05:00Z">
        <w:r w:rsidR="009E3185" w:rsidRPr="00157B64">
          <w:rPr>
            <w:szCs w:val="24"/>
          </w:rPr>
          <w:t xml:space="preserve"> funcionamiento se probó mediante Postman</w:t>
        </w:r>
        <w:commentRangeEnd w:id="6053"/>
        <w:r w:rsidR="009E3185" w:rsidRPr="00157B64">
          <w:rPr>
            <w:rStyle w:val="Refdecomentario"/>
            <w:sz w:val="24"/>
            <w:szCs w:val="24"/>
            <w:rPrChange w:id="6055" w:author="David Recio Arnés" w:date="2022-06-27T23:25:00Z">
              <w:rPr>
                <w:rStyle w:val="Refdecomentario"/>
              </w:rPr>
            </w:rPrChange>
          </w:rPr>
          <w:commentReference w:id="6053"/>
        </w:r>
        <w:r w:rsidR="009E3185" w:rsidRPr="00157B64">
          <w:rPr>
            <w:szCs w:val="24"/>
          </w:rPr>
          <w:t>, ya que es una herramienta que consume</w:t>
        </w:r>
        <w:del w:id="6056" w:author="David Recio Arnés" w:date="2022-06-27T20:04:00Z">
          <w:r w:rsidR="009E3185" w:rsidRPr="00157B64" w:rsidDel="006B20FC">
            <w:rPr>
              <w:szCs w:val="24"/>
            </w:rPr>
            <w:delText>n</w:delText>
          </w:r>
        </w:del>
        <w:r w:rsidR="009E3185" w:rsidRPr="00157B64">
          <w:rPr>
            <w:szCs w:val="24"/>
          </w:rPr>
          <w:t xml:space="preserve"> muy pocos recursos y nos permite</w:t>
        </w:r>
      </w:ins>
      <w:ins w:id="6057" w:author="David Recio" w:date="2022-06-27T13:07:00Z">
        <w:r w:rsidR="009E3185" w:rsidRPr="00157B64">
          <w:rPr>
            <w:szCs w:val="24"/>
          </w:rPr>
          <w:t xml:space="preserve"> (a través de la emisión de solicitudes HTTP)</w:t>
        </w:r>
      </w:ins>
      <w:ins w:id="6058" w:author="David Recio" w:date="2022-06-27T13:05:00Z">
        <w:r w:rsidR="009E3185" w:rsidRPr="00157B64">
          <w:rPr>
            <w:szCs w:val="24"/>
          </w:rPr>
          <w:t xml:space="preserve"> probar los métodos utilizados para este Servicio Web como GET, POST, DELATE y PATCH</w:t>
        </w:r>
      </w:ins>
      <w:ins w:id="6059" w:author="David Recio" w:date="2022-06-27T13:08:00Z">
        <w:r w:rsidR="009E3185" w:rsidRPr="00157B64">
          <w:rPr>
            <w:szCs w:val="24"/>
          </w:rPr>
          <w:t xml:space="preserve">, </w:t>
        </w:r>
      </w:ins>
      <w:ins w:id="6060" w:author="David Recio Arnés" w:date="2022-06-27T20:04:00Z">
        <w:r w:rsidR="00374507" w:rsidRPr="00157B64">
          <w:rPr>
            <w:szCs w:val="24"/>
          </w:rPr>
          <w:t>se ha pod</w:t>
        </w:r>
      </w:ins>
      <w:ins w:id="6061" w:author="David Recio Arnés" w:date="2022-06-27T20:05:00Z">
        <w:r w:rsidR="00374507" w:rsidRPr="00157B64">
          <w:rPr>
            <w:szCs w:val="24"/>
          </w:rPr>
          <w:t>ido</w:t>
        </w:r>
      </w:ins>
      <w:ins w:id="6062" w:author="David Recio" w:date="2022-06-27T13:08:00Z">
        <w:del w:id="6063" w:author="David Recio Arnés" w:date="2022-06-27T20:04:00Z">
          <w:r w:rsidR="009E3185" w:rsidRPr="00157B64" w:rsidDel="00374507">
            <w:rPr>
              <w:szCs w:val="24"/>
            </w:rPr>
            <w:delText>permitiendo</w:delText>
          </w:r>
        </w:del>
        <w:r w:rsidR="009E3185" w:rsidRPr="00157B64">
          <w:rPr>
            <w:szCs w:val="24"/>
          </w:rPr>
          <w:t xml:space="preserve"> comprobar el correcto funcionamiento de la API y su interconexión con la BD</w:t>
        </w:r>
      </w:ins>
      <w:ins w:id="6064" w:author="David Recio Arnés" w:date="2022-06-27T20:05:00Z">
        <w:r w:rsidR="00374507" w:rsidRPr="00157B64">
          <w:rPr>
            <w:szCs w:val="24"/>
          </w:rPr>
          <w:t>.</w:t>
        </w:r>
      </w:ins>
    </w:p>
    <w:p w14:paraId="55E693A7" w14:textId="1326C2AD" w:rsidR="00A65795" w:rsidRPr="00157B64" w:rsidRDefault="009E3185" w:rsidP="006B20FC">
      <w:pPr>
        <w:ind w:right="-574" w:firstLine="1276"/>
        <w:rPr>
          <w:ins w:id="6065" w:author="David Recio" w:date="2022-06-27T13:10:00Z"/>
          <w:szCs w:val="24"/>
        </w:rPr>
      </w:pPr>
      <w:ins w:id="6066" w:author="David Recio" w:date="2022-06-27T13:09:00Z">
        <w:r w:rsidRPr="00157B64">
          <w:rPr>
            <w:szCs w:val="24"/>
          </w:rPr>
          <w:t xml:space="preserve">Una vez comprobado, se ha procedido a realizar la validación de la API en base a un caso que </w:t>
        </w:r>
      </w:ins>
      <w:ins w:id="6067" w:author="David Recio" w:date="2022-06-27T13:10:00Z">
        <w:r w:rsidRPr="00157B64">
          <w:rPr>
            <w:szCs w:val="24"/>
          </w:rPr>
          <w:t>pase por todas las fases de interacción con la API, que será detallado a continuación.</w:t>
        </w:r>
      </w:ins>
    </w:p>
    <w:p w14:paraId="6F9C8D0B" w14:textId="2F32AA02" w:rsidR="00070153" w:rsidRPr="00157B64" w:rsidDel="00374507" w:rsidRDefault="00645AD3" w:rsidP="00813CC8">
      <w:pPr>
        <w:ind w:right="-574" w:firstLine="1276"/>
        <w:rPr>
          <w:ins w:id="6068" w:author="David Recio" w:date="2022-06-27T13:23:00Z"/>
          <w:del w:id="6069" w:author="David Recio Arnés" w:date="2022-06-27T20:07:00Z"/>
          <w:szCs w:val="24"/>
        </w:rPr>
      </w:pPr>
      <w:ins w:id="6070" w:author="David Recio" w:date="2022-06-27T13:12:00Z">
        <w:r w:rsidRPr="00157B64">
          <w:rPr>
            <w:szCs w:val="24"/>
          </w:rPr>
          <w:t xml:space="preserve">Inicialmente el usuario </w:t>
        </w:r>
      </w:ins>
      <w:ins w:id="6071" w:author="David Recio" w:date="2022-06-27T13:14:00Z">
        <w:r w:rsidRPr="00157B64">
          <w:rPr>
            <w:szCs w:val="24"/>
          </w:rPr>
          <w:t>ingresará</w:t>
        </w:r>
      </w:ins>
      <w:ins w:id="6072" w:author="David Recio" w:date="2022-06-27T13:12:00Z">
        <w:r w:rsidRPr="00157B64">
          <w:rPr>
            <w:szCs w:val="24"/>
          </w:rPr>
          <w:t xml:space="preserve"> a la </w:t>
        </w:r>
      </w:ins>
      <w:ins w:id="6073" w:author="David Recio" w:date="2022-06-27T13:13:00Z">
        <w:r w:rsidRPr="00157B64">
          <w:rPr>
            <w:szCs w:val="24"/>
          </w:rPr>
          <w:t xml:space="preserve">aplicación del </w:t>
        </w:r>
      </w:ins>
      <w:ins w:id="6074" w:author="David Recio" w:date="2022-06-27T13:27:00Z">
        <w:r w:rsidR="007224B7" w:rsidRPr="00157B64">
          <w:rPr>
            <w:szCs w:val="24"/>
          </w:rPr>
          <w:t>cliente</w:t>
        </w:r>
      </w:ins>
      <w:ins w:id="6075" w:author="David Recio" w:date="2022-06-27T13:15:00Z">
        <w:r w:rsidRPr="00157B64">
          <w:rPr>
            <w:szCs w:val="24"/>
          </w:rPr>
          <w:t xml:space="preserve"> </w:t>
        </w:r>
      </w:ins>
      <w:ins w:id="6076" w:author="David Recio Arnés" w:date="2022-06-27T20:05:00Z">
        <w:r w:rsidR="00374507" w:rsidRPr="00157B64">
          <w:rPr>
            <w:szCs w:val="24"/>
          </w:rPr>
          <w:t>con</w:t>
        </w:r>
      </w:ins>
      <w:ins w:id="6077" w:author="David Recio" w:date="2022-06-27T13:27:00Z">
        <w:del w:id="6078" w:author="David Recio Arnés" w:date="2022-06-27T20:05:00Z">
          <w:r w:rsidR="007224B7" w:rsidRPr="00157B64" w:rsidDel="00374507">
            <w:rPr>
              <w:szCs w:val="24"/>
            </w:rPr>
            <w:delText>ingresando</w:delText>
          </w:r>
        </w:del>
      </w:ins>
      <w:ins w:id="6079" w:author="David Recio" w:date="2022-06-27T13:15:00Z">
        <w:r w:rsidRPr="00157B64">
          <w:rPr>
            <w:szCs w:val="24"/>
          </w:rPr>
          <w:t xml:space="preserve"> el</w:t>
        </w:r>
      </w:ins>
      <w:ins w:id="6080" w:author="David Recio" w:date="2022-06-27T13:27:00Z">
        <w:r w:rsidR="007224B7" w:rsidRPr="00157B64">
          <w:rPr>
            <w:szCs w:val="24"/>
          </w:rPr>
          <w:t xml:space="preserve"> nombre de</w:t>
        </w:r>
      </w:ins>
      <w:ins w:id="6081" w:author="David Recio" w:date="2022-06-27T13:15:00Z">
        <w:r w:rsidRPr="00157B64">
          <w:rPr>
            <w:szCs w:val="24"/>
          </w:rPr>
          <w:t xml:space="preserve"> usuario y la contraseña. Tras su registro, </w:t>
        </w:r>
      </w:ins>
      <w:ins w:id="6082" w:author="David Recio" w:date="2022-06-27T13:16:00Z">
        <w:r w:rsidRPr="00157B64">
          <w:rPr>
            <w:szCs w:val="24"/>
          </w:rPr>
          <w:t xml:space="preserve">recibirá los formularios de Toulouse y </w:t>
        </w:r>
        <w:r w:rsidR="00070153" w:rsidRPr="00157B64">
          <w:rPr>
            <w:szCs w:val="24"/>
          </w:rPr>
          <w:t>CHASIDE los cuales tiene que responderlos</w:t>
        </w:r>
      </w:ins>
      <w:ins w:id="6083" w:author="David Recio" w:date="2022-06-27T13:17:00Z">
        <w:r w:rsidR="00070153" w:rsidRPr="00157B64">
          <w:rPr>
            <w:szCs w:val="24"/>
          </w:rPr>
          <w:t xml:space="preserve"> en base a las preguntas que contenga</w:t>
        </w:r>
      </w:ins>
      <w:ins w:id="6084" w:author="David Recio Arnés" w:date="2022-06-27T20:05:00Z">
        <w:r w:rsidR="00374507" w:rsidRPr="00157B64">
          <w:rPr>
            <w:szCs w:val="24"/>
          </w:rPr>
          <w:t>. U</w:t>
        </w:r>
      </w:ins>
      <w:ins w:id="6085" w:author="David Recio" w:date="2022-06-27T13:16:00Z">
        <w:del w:id="6086" w:author="David Recio Arnés" w:date="2022-06-27T20:05:00Z">
          <w:r w:rsidR="00070153" w:rsidRPr="00157B64" w:rsidDel="00374507">
            <w:rPr>
              <w:szCs w:val="24"/>
            </w:rPr>
            <w:delText>,</w:delText>
          </w:r>
        </w:del>
      </w:ins>
      <w:ins w:id="6087" w:author="David Recio" w:date="2022-06-27T13:17:00Z">
        <w:del w:id="6088" w:author="David Recio Arnés" w:date="2022-06-27T20:05:00Z">
          <w:r w:rsidR="00070153" w:rsidRPr="00157B64" w:rsidDel="00374507">
            <w:rPr>
              <w:szCs w:val="24"/>
            </w:rPr>
            <w:delText xml:space="preserve"> u</w:delText>
          </w:r>
        </w:del>
        <w:r w:rsidR="00070153" w:rsidRPr="00157B64">
          <w:rPr>
            <w:szCs w:val="24"/>
          </w:rPr>
          <w:t>na vez respondidos, la aplicación mostrar</w:t>
        </w:r>
      </w:ins>
      <w:ins w:id="6089" w:author="David Recio Arnés" w:date="2022-06-27T20:05:00Z">
        <w:r w:rsidR="00374507" w:rsidRPr="00157B64">
          <w:rPr>
            <w:szCs w:val="24"/>
          </w:rPr>
          <w:t>á</w:t>
        </w:r>
      </w:ins>
      <w:ins w:id="6090" w:author="David Recio" w:date="2022-06-27T13:17:00Z">
        <w:del w:id="6091" w:author="David Recio Arnés" w:date="2022-06-27T20:05:00Z">
          <w:r w:rsidR="00070153" w:rsidRPr="00157B64" w:rsidDel="00374507">
            <w:rPr>
              <w:szCs w:val="24"/>
            </w:rPr>
            <w:delText>a</w:delText>
          </w:r>
        </w:del>
        <w:r w:rsidR="00070153" w:rsidRPr="00157B64">
          <w:rPr>
            <w:szCs w:val="24"/>
          </w:rPr>
          <w:t xml:space="preserve"> al usuario </w:t>
        </w:r>
      </w:ins>
      <w:ins w:id="6092" w:author="David Recio" w:date="2022-06-27T13:22:00Z">
        <w:r w:rsidR="00070153" w:rsidRPr="00157B64">
          <w:rPr>
            <w:szCs w:val="24"/>
          </w:rPr>
          <w:t>cuáles</w:t>
        </w:r>
      </w:ins>
      <w:ins w:id="6093" w:author="David Recio" w:date="2022-06-27T13:17:00Z">
        <w:r w:rsidR="00070153" w:rsidRPr="00157B64">
          <w:rPr>
            <w:szCs w:val="24"/>
          </w:rPr>
          <w:t xml:space="preserve"> son sus aptitudes, interese</w:t>
        </w:r>
      </w:ins>
      <w:ins w:id="6094" w:author="David Recio" w:date="2022-06-27T13:18:00Z">
        <w:r w:rsidR="00070153" w:rsidRPr="00157B64">
          <w:rPr>
            <w:szCs w:val="24"/>
          </w:rPr>
          <w:t>s y nivel de concentración</w:t>
        </w:r>
      </w:ins>
      <w:ins w:id="6095" w:author="David Recio Arnés" w:date="2022-06-27T20:05:00Z">
        <w:r w:rsidR="00374507" w:rsidRPr="00157B64">
          <w:rPr>
            <w:szCs w:val="24"/>
          </w:rPr>
          <w:t>. D</w:t>
        </w:r>
      </w:ins>
      <w:ins w:id="6096" w:author="David Recio" w:date="2022-06-27T13:18:00Z">
        <w:del w:id="6097" w:author="David Recio Arnés" w:date="2022-06-27T20:05:00Z">
          <w:r w:rsidR="00070153" w:rsidRPr="00157B64" w:rsidDel="00374507">
            <w:rPr>
              <w:szCs w:val="24"/>
            </w:rPr>
            <w:delText>, d</w:delText>
          </w:r>
        </w:del>
        <w:r w:rsidR="00070153" w:rsidRPr="00157B64">
          <w:rPr>
            <w:szCs w:val="24"/>
          </w:rPr>
          <w:t>espués de verlo detenidamente, el usuario introducirá en la aplicación las notas de las asignatur</w:t>
        </w:r>
      </w:ins>
      <w:ins w:id="6098" w:author="David Recio" w:date="2022-06-27T13:19:00Z">
        <w:r w:rsidR="00070153" w:rsidRPr="00157B64">
          <w:rPr>
            <w:szCs w:val="24"/>
          </w:rPr>
          <w:t xml:space="preserve">as, la asignatura de matemáticas y </w:t>
        </w:r>
      </w:ins>
      <w:ins w:id="6099" w:author="David Recio" w:date="2022-06-27T13:20:00Z">
        <w:r w:rsidR="00070153" w:rsidRPr="00157B64">
          <w:rPr>
            <w:szCs w:val="24"/>
          </w:rPr>
          <w:t>física, y las horas de estudio dedicadas a estas asignaturas, respect</w:t>
        </w:r>
      </w:ins>
      <w:ins w:id="6100" w:author="David Recio" w:date="2022-06-27T13:21:00Z">
        <w:r w:rsidR="00070153" w:rsidRPr="00157B64">
          <w:rPr>
            <w:szCs w:val="24"/>
          </w:rPr>
          <w:t xml:space="preserve">ivamente. Tras </w:t>
        </w:r>
      </w:ins>
      <w:ins w:id="6101" w:author="David Recio" w:date="2022-06-27T13:22:00Z">
        <w:r w:rsidR="00070153" w:rsidRPr="00157B64">
          <w:rPr>
            <w:szCs w:val="24"/>
          </w:rPr>
          <w:t>hacerlo</w:t>
        </w:r>
      </w:ins>
      <w:ins w:id="6102" w:author="David Recio" w:date="2022-06-27T13:21:00Z">
        <w:r w:rsidR="00070153" w:rsidRPr="00157B64">
          <w:rPr>
            <w:szCs w:val="24"/>
          </w:rPr>
          <w:t xml:space="preserve">, se le </w:t>
        </w:r>
      </w:ins>
      <w:ins w:id="6103" w:author="David Recio" w:date="2022-06-27T13:24:00Z">
        <w:r w:rsidR="007224B7" w:rsidRPr="00157B64">
          <w:rPr>
            <w:szCs w:val="24"/>
          </w:rPr>
          <w:t>mostrará</w:t>
        </w:r>
      </w:ins>
      <w:ins w:id="6104" w:author="David Recio" w:date="2022-06-27T13:21:00Z">
        <w:r w:rsidR="00070153" w:rsidRPr="00157B64">
          <w:rPr>
            <w:szCs w:val="24"/>
          </w:rPr>
          <w:t xml:space="preserve"> la </w:t>
        </w:r>
      </w:ins>
      <w:ins w:id="6105" w:author="David Recio" w:date="2022-06-27T13:22:00Z">
        <w:r w:rsidR="00070153" w:rsidRPr="00157B64">
          <w:rPr>
            <w:szCs w:val="24"/>
          </w:rPr>
          <w:t>información</w:t>
        </w:r>
      </w:ins>
      <w:ins w:id="6106" w:author="David Recio" w:date="2022-06-27T13:21:00Z">
        <w:r w:rsidR="00070153" w:rsidRPr="00157B64">
          <w:rPr>
            <w:szCs w:val="24"/>
          </w:rPr>
          <w:t xml:space="preserve"> introducida en matemáticas </w:t>
        </w:r>
      </w:ins>
      <w:ins w:id="6107" w:author="David Recio" w:date="2022-06-27T13:22:00Z">
        <w:r w:rsidR="00070153" w:rsidRPr="00157B64">
          <w:rPr>
            <w:szCs w:val="24"/>
          </w:rPr>
          <w:t>junto con la recomendación de horas de estudio y el riesgo de suspender la asignatura.</w:t>
        </w:r>
      </w:ins>
      <w:ins w:id="6108" w:author="David Recio Arnés" w:date="2022-06-27T20:07:00Z">
        <w:r w:rsidR="00374507" w:rsidRPr="00157B64">
          <w:rPr>
            <w:szCs w:val="24"/>
          </w:rPr>
          <w:t xml:space="preserve"> </w:t>
        </w:r>
      </w:ins>
    </w:p>
    <w:p w14:paraId="50502AE6" w14:textId="75FF2897" w:rsidR="00070153" w:rsidDel="00813CC8" w:rsidRDefault="00070153" w:rsidP="00813CC8">
      <w:pPr>
        <w:ind w:right="-574" w:firstLine="1276"/>
        <w:rPr>
          <w:del w:id="6109" w:author="David Recio Arnés" w:date="2022-06-27T20:06:00Z"/>
        </w:rPr>
      </w:pPr>
      <w:ins w:id="6110" w:author="David Recio" w:date="2022-06-27T13:23:00Z">
        <w:r w:rsidRPr="00157B64">
          <w:rPr>
            <w:szCs w:val="24"/>
          </w:rPr>
          <w:t xml:space="preserve">Una vez finalizado el </w:t>
        </w:r>
      </w:ins>
      <w:ins w:id="6111" w:author="David Recio" w:date="2022-06-27T13:24:00Z">
        <w:r w:rsidR="007224B7" w:rsidRPr="00157B64">
          <w:rPr>
            <w:szCs w:val="24"/>
          </w:rPr>
          <w:t>primer año de carrera, el usuario decide</w:t>
        </w:r>
      </w:ins>
      <w:ins w:id="6112" w:author="David Recio Arnés" w:date="2022-06-27T20:06:00Z">
        <w:r w:rsidR="00374507" w:rsidRPr="00157B64">
          <w:rPr>
            <w:szCs w:val="24"/>
          </w:rPr>
          <w:t xml:space="preserve"> si quiere</w:t>
        </w:r>
      </w:ins>
      <w:ins w:id="6113" w:author="David Recio" w:date="2022-06-27T13:24:00Z">
        <w:r w:rsidR="007224B7" w:rsidRPr="00157B64">
          <w:rPr>
            <w:szCs w:val="24"/>
          </w:rPr>
          <w:t xml:space="preserve"> </w:t>
        </w:r>
      </w:ins>
      <w:ins w:id="6114" w:author="David Recio Arnés" w:date="2022-06-27T20:06:00Z">
        <w:r w:rsidR="00374507" w:rsidRPr="00157B64">
          <w:rPr>
            <w:szCs w:val="24"/>
          </w:rPr>
          <w:t>eliminar</w:t>
        </w:r>
      </w:ins>
      <w:ins w:id="6115" w:author="David Recio" w:date="2022-06-27T13:24:00Z">
        <w:del w:id="6116" w:author="David Recio Arnés" w:date="2022-06-27T20:06:00Z">
          <w:r w:rsidR="007224B7" w:rsidRPr="00157B64" w:rsidDel="00374507">
            <w:rPr>
              <w:szCs w:val="24"/>
            </w:rPr>
            <w:delText>borrar</w:delText>
          </w:r>
        </w:del>
        <w:r w:rsidR="007224B7" w:rsidRPr="00157B64">
          <w:rPr>
            <w:szCs w:val="24"/>
          </w:rPr>
          <w:t xml:space="preserve"> sus datos personales</w:t>
        </w:r>
      </w:ins>
      <w:ins w:id="6117" w:author="David Recio Arnés" w:date="2022-06-27T20:06:00Z">
        <w:r w:rsidR="00374507" w:rsidRPr="00157B64">
          <w:rPr>
            <w:szCs w:val="24"/>
          </w:rPr>
          <w:t>.</w:t>
        </w:r>
        <w:r w:rsidR="00374507">
          <w:t xml:space="preserve"> </w:t>
        </w:r>
      </w:ins>
      <w:ins w:id="6118" w:author="David Recio" w:date="2022-06-27T13:24:00Z">
        <w:del w:id="6119" w:author="David Recio Arnés" w:date="2022-06-27T20:06:00Z">
          <w:r w:rsidR="007224B7" w:rsidDel="00374507">
            <w:delText>.</w:delText>
          </w:r>
        </w:del>
      </w:ins>
    </w:p>
    <w:p w14:paraId="58C51BA5" w14:textId="77777777" w:rsidR="00813CC8" w:rsidRDefault="00813CC8" w:rsidP="00813CC8">
      <w:pPr>
        <w:ind w:right="-574" w:firstLine="1276"/>
        <w:rPr>
          <w:ins w:id="6120" w:author="David Recio Arnés" w:date="2022-06-27T22:32:00Z"/>
        </w:rPr>
      </w:pPr>
    </w:p>
    <w:p w14:paraId="060508BB" w14:textId="77777777" w:rsidR="00374507" w:rsidRDefault="00374507" w:rsidP="00374507">
      <w:pPr>
        <w:ind w:right="-574" w:firstLine="1276"/>
        <w:rPr>
          <w:ins w:id="6121" w:author="David Recio Arnés" w:date="2022-06-27T20:07:00Z"/>
        </w:rPr>
      </w:pPr>
    </w:p>
    <w:p w14:paraId="74A2A2CB" w14:textId="77777777" w:rsidR="00365BAC" w:rsidRDefault="00813CC8" w:rsidP="00365BAC">
      <w:pPr>
        <w:ind w:left="-567" w:firstLine="1276"/>
        <w:rPr>
          <w:ins w:id="6122" w:author="David Recio Arnés" w:date="2022-06-27T22:43:00Z"/>
        </w:rPr>
      </w:pPr>
      <w:ins w:id="6123" w:author="David Recio Arnés" w:date="2022-06-27T22:33:00Z">
        <w:r>
          <w:lastRenderedPageBreak/>
          <w:t>Para validar el caso descrito anteriormente y con ello validar el correcto funcionamiento de la API, se realizaron los siguientes pasos:</w:t>
        </w:r>
      </w:ins>
    </w:p>
    <w:p w14:paraId="2506D146" w14:textId="63C3623B" w:rsidR="00813CC8" w:rsidRDefault="00813CC8" w:rsidP="00726A30">
      <w:pPr>
        <w:pStyle w:val="Prrafodelista"/>
        <w:numPr>
          <w:ilvl w:val="0"/>
          <w:numId w:val="61"/>
        </w:numPr>
        <w:ind w:left="851"/>
        <w:rPr>
          <w:ins w:id="6124" w:author="David Recio Arnés" w:date="2022-06-27T22:44:00Z"/>
        </w:rPr>
      </w:pPr>
      <w:ins w:id="6125" w:author="David Recio Arnés" w:date="2022-06-27T22:34:00Z">
        <w:r>
          <w:t xml:space="preserve">Primero el usuario debe ingresar en la aplicación del usuario e insertar su nombre y contraseña para registrarse. Una vez insertados los datos la aplicación del cliente enviara los datos a la API en formato JSON, mediante la siguiente URI: </w:t>
        </w:r>
        <w:r w:rsidRPr="00365BAC">
          <w:rPr>
            <w:b/>
            <w:bCs/>
          </w:rPr>
          <w:t>POST</w:t>
        </w:r>
        <w:r>
          <w:t xml:space="preserve"> </w:t>
        </w:r>
        <w:r w:rsidRPr="00365BAC">
          <w:rPr>
            <w:b/>
            <w:bCs/>
          </w:rPr>
          <w:t>“/usuarios”</w:t>
        </w:r>
      </w:ins>
      <w:ins w:id="6126" w:author="David Recio Arnés" w:date="2022-06-27T22:37:00Z">
        <w:r w:rsidR="007816FA" w:rsidRPr="00365BAC">
          <w:rPr>
            <w:b/>
            <w:bCs/>
          </w:rPr>
          <w:t xml:space="preserve"> </w:t>
        </w:r>
      </w:ins>
      <w:bookmarkStart w:id="6127" w:name="_Hlk107261895"/>
      <w:ins w:id="6128" w:author="David Recio Arnés" w:date="2022-06-27T22:36:00Z">
        <w:r w:rsidR="007816FA" w:rsidRPr="007816FA">
          <w:t>[Ilustración 2</w:t>
        </w:r>
        <w:r w:rsidR="007816FA">
          <w:t>8</w:t>
        </w:r>
        <w:r w:rsidR="007816FA" w:rsidRPr="007816FA">
          <w:t xml:space="preserve">].  </w:t>
        </w:r>
      </w:ins>
      <w:bookmarkEnd w:id="6127"/>
    </w:p>
    <w:p w14:paraId="599C65DD" w14:textId="6031A499" w:rsidR="00365BAC" w:rsidRDefault="00365BAC">
      <w:pPr>
        <w:jc w:val="center"/>
        <w:rPr>
          <w:ins w:id="6129" w:author="David Recio Arnés" w:date="2022-06-27T22:44:00Z"/>
        </w:rPr>
        <w:pPrChange w:id="6130" w:author="David Recio Arnés" w:date="2022-06-27T22:46:00Z">
          <w:pPr/>
        </w:pPrChange>
      </w:pPr>
      <w:ins w:id="6131" w:author="David Recio Arnés" w:date="2022-06-27T22:44:00Z">
        <w:r>
          <w:rPr>
            <w:noProof/>
          </w:rPr>
          <w:drawing>
            <wp:inline distT="0" distB="0" distL="0" distR="0" wp14:anchorId="6B846CA7" wp14:editId="52493229">
              <wp:extent cx="3266168" cy="2062843"/>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79"/>
                      <a:stretch>
                        <a:fillRect/>
                      </a:stretch>
                    </pic:blipFill>
                    <pic:spPr>
                      <a:xfrm>
                        <a:off x="0" y="0"/>
                        <a:ext cx="3274653" cy="2068202"/>
                      </a:xfrm>
                      <a:prstGeom prst="rect">
                        <a:avLst/>
                      </a:prstGeom>
                    </pic:spPr>
                  </pic:pic>
                </a:graphicData>
              </a:graphic>
            </wp:inline>
          </w:drawing>
        </w:r>
      </w:ins>
    </w:p>
    <w:p w14:paraId="0B149423" w14:textId="5FFE4361" w:rsidR="00365BAC" w:rsidRDefault="00365BAC" w:rsidP="00365BAC">
      <w:pPr>
        <w:pStyle w:val="Descripcin"/>
        <w:rPr>
          <w:ins w:id="6132" w:author="David Recio Arnés" w:date="2022-06-27T22:46:00Z"/>
        </w:rPr>
      </w:pPr>
      <w:ins w:id="6133" w:author="David Recio Arnés" w:date="2022-06-27T22:46:00Z">
        <w:r>
          <w:t xml:space="preserve">                                     </w:t>
        </w:r>
      </w:ins>
      <w:ins w:id="6134" w:author="David Recio Arnés" w:date="2022-06-27T22:44:00Z">
        <w:r w:rsidRPr="007816FA">
          <w:t>Ilustración 2</w:t>
        </w:r>
      </w:ins>
      <w:ins w:id="6135" w:author="David Recio Arnés" w:date="2022-06-27T22:46:00Z">
        <w:r>
          <w:t>8</w:t>
        </w:r>
      </w:ins>
      <w:ins w:id="6136" w:author="David Recio Arnés" w:date="2022-06-27T22:44:00Z">
        <w:r w:rsidRPr="007816FA">
          <w:t>. Petición de creación de usuario</w:t>
        </w:r>
      </w:ins>
    </w:p>
    <w:p w14:paraId="60DC699C" w14:textId="77777777" w:rsidR="00365BAC" w:rsidRPr="00365BAC" w:rsidRDefault="00365BAC">
      <w:pPr>
        <w:rPr>
          <w:ins w:id="6137" w:author="David Recio Arnés" w:date="2022-06-27T22:44:00Z"/>
        </w:rPr>
        <w:pPrChange w:id="6138" w:author="David Recio Arnés" w:date="2022-06-27T22:46:00Z">
          <w:pPr>
            <w:pStyle w:val="Descripcin"/>
          </w:pPr>
        </w:pPrChange>
      </w:pPr>
    </w:p>
    <w:p w14:paraId="52500451" w14:textId="0EACAB3C" w:rsidR="00365BAC" w:rsidRDefault="00365BAC" w:rsidP="00726A30">
      <w:pPr>
        <w:ind w:left="851"/>
        <w:rPr>
          <w:ins w:id="6139" w:author="David Recio Arnés" w:date="2022-06-27T22:44:00Z"/>
        </w:rPr>
      </w:pPr>
      <w:ins w:id="6140" w:author="David Recio Arnés" w:date="2022-06-27T22:44:00Z">
        <w:r w:rsidRPr="007816FA">
          <w:t>Devolviendo como respuesta el objeto Usuario en formato JSON donde uno de los atributos del objeto es la URI para acceder al nuevo usuario</w:t>
        </w:r>
      </w:ins>
      <w:ins w:id="6141" w:author="David Recio Arnés" w:date="2022-06-27T22:51:00Z">
        <w:r w:rsidR="00596B22">
          <w:t xml:space="preserve"> </w:t>
        </w:r>
      </w:ins>
      <w:ins w:id="6142" w:author="David Recio Arnés" w:date="2022-06-27T22:44:00Z">
        <w:r w:rsidRPr="007816FA">
          <w:t>[Ilustración 2</w:t>
        </w:r>
        <w:r>
          <w:t>9</w:t>
        </w:r>
        <w:r w:rsidRPr="007816FA">
          <w:t>]</w:t>
        </w:r>
        <w:r>
          <w:t>.</w:t>
        </w:r>
      </w:ins>
    </w:p>
    <w:p w14:paraId="2C23F99F" w14:textId="03B273C7" w:rsidR="00365BAC" w:rsidRDefault="00365BAC">
      <w:pPr>
        <w:jc w:val="center"/>
        <w:rPr>
          <w:ins w:id="6143" w:author="David Recio Arnés" w:date="2022-06-27T22:45:00Z"/>
        </w:rPr>
        <w:pPrChange w:id="6144" w:author="David Recio Arnés" w:date="2022-06-27T22:46:00Z">
          <w:pPr/>
        </w:pPrChange>
      </w:pPr>
      <w:ins w:id="6145" w:author="David Recio Arnés" w:date="2022-06-27T22:46:00Z">
        <w:r>
          <w:rPr>
            <w:noProof/>
          </w:rPr>
          <w:lastRenderedPageBreak/>
          <w:drawing>
            <wp:inline distT="0" distB="0" distL="0" distR="0" wp14:anchorId="7BFC3F4C" wp14:editId="7C5ACB91">
              <wp:extent cx="2533196" cy="2250035"/>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9475" cy="2255613"/>
                      </a:xfrm>
                      <a:prstGeom prst="rect">
                        <a:avLst/>
                      </a:prstGeom>
                      <a:noFill/>
                    </pic:spPr>
                  </pic:pic>
                </a:graphicData>
              </a:graphic>
            </wp:inline>
          </w:drawing>
        </w:r>
      </w:ins>
    </w:p>
    <w:p w14:paraId="5404D4E5" w14:textId="2776B0E6" w:rsidR="00365BAC" w:rsidRPr="00365BAC" w:rsidRDefault="00365BAC">
      <w:pPr>
        <w:rPr>
          <w:ins w:id="6146" w:author="David Recio Arnés" w:date="2022-06-27T22:44:00Z"/>
          <w:i/>
          <w:iCs/>
          <w:color w:val="44546A" w:themeColor="text2"/>
          <w:sz w:val="22"/>
          <w:szCs w:val="18"/>
          <w:rPrChange w:id="6147" w:author="David Recio Arnés" w:date="2022-06-27T22:47:00Z">
            <w:rPr>
              <w:ins w:id="6148" w:author="David Recio Arnés" w:date="2022-06-27T22:44:00Z"/>
            </w:rPr>
          </w:rPrChange>
        </w:rPr>
        <w:pPrChange w:id="6149" w:author="David Recio Arnés" w:date="2022-06-27T22:44:00Z">
          <w:pPr>
            <w:pStyle w:val="Prrafodelista"/>
            <w:numPr>
              <w:numId w:val="61"/>
            </w:numPr>
            <w:ind w:left="1429" w:hanging="360"/>
          </w:pPr>
        </w:pPrChange>
      </w:pPr>
      <w:ins w:id="6150" w:author="David Recio Arnés" w:date="2022-06-27T22:47:00Z">
        <w:r>
          <w:rPr>
            <w:i/>
            <w:iCs/>
            <w:color w:val="44546A" w:themeColor="text2"/>
            <w:sz w:val="22"/>
            <w:szCs w:val="18"/>
          </w:rPr>
          <w:t xml:space="preserve">                                              </w:t>
        </w:r>
      </w:ins>
      <w:ins w:id="6151" w:author="David Recio Arnés" w:date="2022-06-27T22:46:00Z">
        <w:r w:rsidRPr="00365BAC">
          <w:rPr>
            <w:i/>
            <w:iCs/>
            <w:color w:val="44546A" w:themeColor="text2"/>
            <w:sz w:val="22"/>
            <w:szCs w:val="18"/>
            <w:rPrChange w:id="6152" w:author="David Recio Arnés" w:date="2022-06-27T22:47:00Z">
              <w:rPr/>
            </w:rPrChange>
          </w:rPr>
          <w:t>Ilustración 2</w:t>
        </w:r>
      </w:ins>
      <w:ins w:id="6153" w:author="David Recio Arnés" w:date="2022-06-27T22:47:00Z">
        <w:r>
          <w:rPr>
            <w:i/>
            <w:iCs/>
            <w:color w:val="44546A" w:themeColor="text2"/>
            <w:sz w:val="22"/>
            <w:szCs w:val="18"/>
          </w:rPr>
          <w:t>9</w:t>
        </w:r>
      </w:ins>
      <w:ins w:id="6154" w:author="David Recio Arnés" w:date="2022-06-27T22:46:00Z">
        <w:r w:rsidRPr="00365BAC">
          <w:rPr>
            <w:i/>
            <w:iCs/>
            <w:color w:val="44546A" w:themeColor="text2"/>
            <w:sz w:val="22"/>
            <w:szCs w:val="18"/>
            <w:rPrChange w:id="6155" w:author="David Recio Arnés" w:date="2022-06-27T22:47:00Z">
              <w:rPr/>
            </w:rPrChange>
          </w:rPr>
          <w:t>. Respuesta de creación de usuario</w:t>
        </w:r>
      </w:ins>
    </w:p>
    <w:p w14:paraId="4B501679" w14:textId="7C719DDA" w:rsidR="00365BAC" w:rsidRDefault="00365BAC" w:rsidP="00365BAC">
      <w:pPr>
        <w:pStyle w:val="Prrafodelista"/>
        <w:numPr>
          <w:ilvl w:val="0"/>
          <w:numId w:val="61"/>
        </w:numPr>
        <w:tabs>
          <w:tab w:val="left" w:pos="567"/>
        </w:tabs>
        <w:ind w:right="-574"/>
        <w:rPr>
          <w:ins w:id="6156" w:author="David Recio Arnés" w:date="2022-06-27T22:48:00Z"/>
        </w:rPr>
      </w:pPr>
      <w:ins w:id="6157" w:author="David Recio Arnés" w:date="2022-06-27T22:44:00Z">
        <w:r w:rsidRPr="004C19A5">
          <w:t>Tras el registro la aplicación del cliente debe obtener del JSON obtenido en el paso anterior la URI, dado que en ella tiene el id del usuario, después debe llamar al pedir las preguntas de cada formulario para mostrársela al usuario mediante la siguiente URI: GET “/usuarios/1/formularios/C” para el caso del test de CHASIDE y para el caso del test de Toulouse GET “/usuarios/1/formularios/T”</w:t>
        </w:r>
      </w:ins>
    </w:p>
    <w:p w14:paraId="2DC19BD3" w14:textId="1E0641B2" w:rsidR="00365BAC" w:rsidRDefault="00365BAC" w:rsidP="00365BAC">
      <w:pPr>
        <w:pStyle w:val="Prrafodelista"/>
        <w:tabs>
          <w:tab w:val="left" w:pos="567"/>
        </w:tabs>
        <w:ind w:left="1429" w:right="-574"/>
        <w:rPr>
          <w:ins w:id="6158" w:author="David Recio Arnés" w:date="2022-06-27T22:48:00Z"/>
        </w:rPr>
      </w:pPr>
    </w:p>
    <w:p w14:paraId="71131CD5" w14:textId="3A1E33BC" w:rsidR="00365BAC" w:rsidRDefault="00365BAC">
      <w:pPr>
        <w:pStyle w:val="Prrafodelista"/>
        <w:tabs>
          <w:tab w:val="left" w:pos="567"/>
        </w:tabs>
        <w:ind w:left="1429" w:right="-574"/>
        <w:jc w:val="center"/>
        <w:rPr>
          <w:ins w:id="6159" w:author="David Recio Arnés" w:date="2022-06-27T22:48:00Z"/>
        </w:rPr>
        <w:pPrChange w:id="6160" w:author="David Recio Arnés" w:date="2022-06-27T22:49:00Z">
          <w:pPr>
            <w:pStyle w:val="Prrafodelista"/>
            <w:tabs>
              <w:tab w:val="left" w:pos="567"/>
            </w:tabs>
            <w:ind w:left="1429" w:right="-574"/>
          </w:pPr>
        </w:pPrChange>
      </w:pPr>
      <w:ins w:id="6161" w:author="David Recio Arnés" w:date="2022-06-27T22:49:00Z">
        <w:r>
          <w:rPr>
            <w:noProof/>
          </w:rPr>
          <w:drawing>
            <wp:inline distT="0" distB="0" distL="0" distR="0" wp14:anchorId="1DF59407" wp14:editId="66F5440B">
              <wp:extent cx="4383030" cy="2997926"/>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8564" cy="3001711"/>
                      </a:xfrm>
                      <a:prstGeom prst="rect">
                        <a:avLst/>
                      </a:prstGeom>
                      <a:noFill/>
                    </pic:spPr>
                  </pic:pic>
                </a:graphicData>
              </a:graphic>
            </wp:inline>
          </w:drawing>
        </w:r>
      </w:ins>
    </w:p>
    <w:p w14:paraId="432C37BD" w14:textId="3120A504" w:rsidR="00365BAC" w:rsidRDefault="00365BAC" w:rsidP="00365BAC">
      <w:pPr>
        <w:pStyle w:val="Prrafodelista"/>
        <w:tabs>
          <w:tab w:val="left" w:pos="567"/>
        </w:tabs>
        <w:ind w:left="1429" w:right="-574"/>
        <w:rPr>
          <w:ins w:id="6162" w:author="David Recio Arnés" w:date="2022-06-27T22:50:00Z"/>
          <w:i/>
          <w:iCs/>
          <w:color w:val="44546A" w:themeColor="text2"/>
          <w:sz w:val="22"/>
          <w:szCs w:val="18"/>
        </w:rPr>
      </w:pPr>
      <w:ins w:id="6163" w:author="David Recio Arnés" w:date="2022-06-27T22:50:00Z">
        <w:r>
          <w:rPr>
            <w:i/>
            <w:iCs/>
            <w:color w:val="44546A" w:themeColor="text2"/>
            <w:sz w:val="22"/>
            <w:szCs w:val="18"/>
          </w:rPr>
          <w:t xml:space="preserve">           </w:t>
        </w:r>
        <w:r w:rsidRPr="00365BAC">
          <w:rPr>
            <w:i/>
            <w:iCs/>
            <w:color w:val="44546A" w:themeColor="text2"/>
            <w:sz w:val="22"/>
            <w:szCs w:val="18"/>
            <w:rPrChange w:id="6164" w:author="David Recio Arnés" w:date="2022-06-27T22:50:00Z">
              <w:rPr/>
            </w:rPrChange>
          </w:rPr>
          <w:t xml:space="preserve">Ilustración </w:t>
        </w:r>
        <w:r>
          <w:rPr>
            <w:i/>
            <w:iCs/>
            <w:color w:val="44546A" w:themeColor="text2"/>
            <w:sz w:val="22"/>
            <w:szCs w:val="18"/>
          </w:rPr>
          <w:t>30</w:t>
        </w:r>
        <w:r w:rsidRPr="00365BAC">
          <w:rPr>
            <w:i/>
            <w:iCs/>
            <w:color w:val="44546A" w:themeColor="text2"/>
            <w:sz w:val="22"/>
            <w:szCs w:val="18"/>
            <w:rPrChange w:id="6165" w:author="David Recio Arnés" w:date="2022-06-27T22:50:00Z">
              <w:rPr/>
            </w:rPrChange>
          </w:rPr>
          <w:t>.</w:t>
        </w:r>
        <w:r>
          <w:rPr>
            <w:i/>
            <w:iCs/>
            <w:color w:val="44546A" w:themeColor="text2"/>
            <w:sz w:val="22"/>
            <w:szCs w:val="18"/>
          </w:rPr>
          <w:t xml:space="preserve"> </w:t>
        </w:r>
        <w:r w:rsidRPr="00365BAC">
          <w:rPr>
            <w:i/>
            <w:iCs/>
            <w:color w:val="44546A" w:themeColor="text2"/>
            <w:sz w:val="22"/>
            <w:szCs w:val="18"/>
            <w:rPrChange w:id="6166" w:author="David Recio Arnés" w:date="2022-06-27T22:50:00Z">
              <w:rPr/>
            </w:rPrChange>
          </w:rPr>
          <w:t>Respuesta de la petición del formulario CHASIDE</w:t>
        </w:r>
      </w:ins>
    </w:p>
    <w:p w14:paraId="4C676138" w14:textId="2EB2017B" w:rsidR="00365BAC" w:rsidRDefault="00365BAC" w:rsidP="00726A30">
      <w:pPr>
        <w:pStyle w:val="Prrafodelista"/>
        <w:tabs>
          <w:tab w:val="left" w:pos="567"/>
        </w:tabs>
        <w:ind w:left="851" w:right="-7"/>
        <w:rPr>
          <w:ins w:id="6167" w:author="David Recio Arnés" w:date="2022-06-27T22:52:00Z"/>
        </w:rPr>
      </w:pPr>
      <w:ins w:id="6168" w:author="David Recio Arnés" w:date="2022-06-27T22:50:00Z">
        <w:r w:rsidRPr="00365BAC">
          <w:rPr>
            <w:rPrChange w:id="6169" w:author="David Recio Arnés" w:date="2022-06-27T22:50:00Z">
              <w:rPr>
                <w:color w:val="44546A" w:themeColor="text2"/>
                <w:sz w:val="22"/>
                <w:szCs w:val="18"/>
              </w:rPr>
            </w:rPrChange>
          </w:rPr>
          <w:lastRenderedPageBreak/>
          <w:t>Como se puede observa</w:t>
        </w:r>
      </w:ins>
      <w:ins w:id="6170" w:author="David Recio Arnés" w:date="2022-06-27T22:51:00Z">
        <w:r>
          <w:t>r</w:t>
        </w:r>
        <w:r w:rsidR="00596B22">
          <w:t xml:space="preserve"> </w:t>
        </w:r>
        <w:bookmarkStart w:id="6171" w:name="_Hlk107262871"/>
        <w:r w:rsidR="00596B22" w:rsidRPr="00596B22">
          <w:t xml:space="preserve">[Ilustración </w:t>
        </w:r>
        <w:r w:rsidR="00596B22">
          <w:t>30</w:t>
        </w:r>
        <w:r w:rsidR="00596B22" w:rsidRPr="00596B22">
          <w:t>]</w:t>
        </w:r>
      </w:ins>
      <w:ins w:id="6172" w:author="David Recio Arnés" w:date="2022-06-27T22:50:00Z">
        <w:r w:rsidRPr="00365BAC">
          <w:rPr>
            <w:rPrChange w:id="6173" w:author="David Recio Arnés" w:date="2022-06-27T22:50:00Z">
              <w:rPr>
                <w:color w:val="44546A" w:themeColor="text2"/>
                <w:sz w:val="22"/>
                <w:szCs w:val="18"/>
              </w:rPr>
            </w:rPrChange>
          </w:rPr>
          <w:t xml:space="preserve"> </w:t>
        </w:r>
        <w:bookmarkEnd w:id="6171"/>
        <w:r w:rsidRPr="00365BAC">
          <w:rPr>
            <w:rPrChange w:id="6174" w:author="David Recio Arnés" w:date="2022-06-27T22:50:00Z">
              <w:rPr>
                <w:color w:val="44546A" w:themeColor="text2"/>
                <w:sz w:val="22"/>
                <w:szCs w:val="18"/>
              </w:rPr>
            </w:rPrChange>
          </w:rPr>
          <w:t>proporciona los títulos de las preguntas del test, sin imágenes.</w:t>
        </w:r>
      </w:ins>
    </w:p>
    <w:p w14:paraId="7DEFA991" w14:textId="074C65E3" w:rsidR="00596B22" w:rsidRDefault="00596B22" w:rsidP="00365BAC">
      <w:pPr>
        <w:pStyle w:val="Prrafodelista"/>
        <w:tabs>
          <w:tab w:val="left" w:pos="567"/>
        </w:tabs>
        <w:ind w:left="1429" w:right="-7"/>
        <w:rPr>
          <w:ins w:id="6175" w:author="David Recio Arnés" w:date="2022-06-27T22:52:00Z"/>
        </w:rPr>
      </w:pPr>
    </w:p>
    <w:p w14:paraId="18ED6499" w14:textId="083FAA22" w:rsidR="00596B22" w:rsidRPr="00365BAC" w:rsidRDefault="00596B22">
      <w:pPr>
        <w:pStyle w:val="Prrafodelista"/>
        <w:tabs>
          <w:tab w:val="left" w:pos="567"/>
        </w:tabs>
        <w:ind w:left="1429" w:right="-7"/>
        <w:jc w:val="center"/>
        <w:rPr>
          <w:ins w:id="6176" w:author="David Recio Arnés" w:date="2022-06-27T22:48:00Z"/>
        </w:rPr>
        <w:pPrChange w:id="6177" w:author="David Recio Arnés" w:date="2022-06-27T22:52:00Z">
          <w:pPr>
            <w:pStyle w:val="Prrafodelista"/>
            <w:tabs>
              <w:tab w:val="left" w:pos="567"/>
            </w:tabs>
            <w:ind w:left="1429" w:right="-7"/>
          </w:pPr>
        </w:pPrChange>
      </w:pPr>
      <w:ins w:id="6178" w:author="David Recio Arnés" w:date="2022-06-27T22:52:00Z">
        <w:r>
          <w:rPr>
            <w:noProof/>
          </w:rPr>
          <w:drawing>
            <wp:inline distT="0" distB="0" distL="0" distR="0" wp14:anchorId="49E7B520" wp14:editId="36D12DF3">
              <wp:extent cx="4375604" cy="2036215"/>
              <wp:effectExtent l="0" t="0" r="6350"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3924" cy="2040087"/>
                      </a:xfrm>
                      <a:prstGeom prst="rect">
                        <a:avLst/>
                      </a:prstGeom>
                      <a:noFill/>
                    </pic:spPr>
                  </pic:pic>
                </a:graphicData>
              </a:graphic>
            </wp:inline>
          </w:drawing>
        </w:r>
      </w:ins>
    </w:p>
    <w:p w14:paraId="60291AE4" w14:textId="2DD69FE4" w:rsidR="00365BAC" w:rsidRDefault="00365BAC" w:rsidP="00365BAC">
      <w:pPr>
        <w:pStyle w:val="Prrafodelista"/>
        <w:tabs>
          <w:tab w:val="left" w:pos="567"/>
        </w:tabs>
        <w:ind w:left="1429" w:right="-574"/>
        <w:rPr>
          <w:ins w:id="6179" w:author="David Recio Arnés" w:date="2022-06-27T22:48:00Z"/>
        </w:rPr>
      </w:pPr>
    </w:p>
    <w:p w14:paraId="1DC0B589" w14:textId="2A52C99C" w:rsidR="00365BAC" w:rsidRDefault="00596B22" w:rsidP="00365BAC">
      <w:pPr>
        <w:pStyle w:val="Prrafodelista"/>
        <w:tabs>
          <w:tab w:val="left" w:pos="567"/>
        </w:tabs>
        <w:ind w:left="1429" w:right="-574"/>
        <w:rPr>
          <w:ins w:id="6180" w:author="David Recio Arnés" w:date="2022-06-27T22:53:00Z"/>
          <w:i/>
          <w:iCs/>
          <w:color w:val="44546A" w:themeColor="text2"/>
          <w:sz w:val="22"/>
          <w:szCs w:val="18"/>
        </w:rPr>
      </w:pPr>
      <w:ins w:id="6181" w:author="David Recio Arnés" w:date="2022-06-27T22:52:00Z">
        <w:r w:rsidRPr="00596B22">
          <w:rPr>
            <w:i/>
            <w:iCs/>
            <w:color w:val="44546A" w:themeColor="text2"/>
            <w:sz w:val="22"/>
            <w:szCs w:val="18"/>
            <w:rPrChange w:id="6182" w:author="David Recio Arnés" w:date="2022-06-27T22:52:00Z">
              <w:rPr/>
            </w:rPrChange>
          </w:rPr>
          <w:t xml:space="preserve">Ilustración </w:t>
        </w:r>
        <w:r>
          <w:rPr>
            <w:i/>
            <w:iCs/>
            <w:color w:val="44546A" w:themeColor="text2"/>
            <w:sz w:val="22"/>
            <w:szCs w:val="18"/>
          </w:rPr>
          <w:t>31</w:t>
        </w:r>
        <w:r w:rsidRPr="00596B22">
          <w:rPr>
            <w:i/>
            <w:iCs/>
            <w:color w:val="44546A" w:themeColor="text2"/>
            <w:sz w:val="22"/>
            <w:szCs w:val="18"/>
            <w:rPrChange w:id="6183" w:author="David Recio Arnés" w:date="2022-06-27T22:52:00Z">
              <w:rPr/>
            </w:rPrChange>
          </w:rPr>
          <w:t>. Respuesta de la petición del formulario Toulouse</w:t>
        </w:r>
      </w:ins>
    </w:p>
    <w:p w14:paraId="450D1CBF" w14:textId="77777777" w:rsidR="00596B22" w:rsidRDefault="00596B22" w:rsidP="00365BAC">
      <w:pPr>
        <w:pStyle w:val="Prrafodelista"/>
        <w:tabs>
          <w:tab w:val="left" w:pos="567"/>
        </w:tabs>
        <w:ind w:left="1429" w:right="-574"/>
        <w:rPr>
          <w:ins w:id="6184" w:author="David Recio Arnés" w:date="2022-06-27T22:53:00Z"/>
          <w:i/>
          <w:iCs/>
          <w:color w:val="44546A" w:themeColor="text2"/>
          <w:sz w:val="22"/>
          <w:szCs w:val="18"/>
        </w:rPr>
      </w:pPr>
    </w:p>
    <w:p w14:paraId="5F38F523" w14:textId="2143D3A9" w:rsidR="00365BAC" w:rsidRDefault="00596B22" w:rsidP="00726A30">
      <w:pPr>
        <w:pStyle w:val="Prrafodelista"/>
        <w:tabs>
          <w:tab w:val="left" w:pos="567"/>
        </w:tabs>
        <w:ind w:left="851" w:right="-574"/>
        <w:rPr>
          <w:ins w:id="6185" w:author="David Recio Arnés" w:date="2022-06-27T22:54:00Z"/>
        </w:rPr>
      </w:pPr>
      <w:ins w:id="6186" w:author="David Recio Arnés" w:date="2022-06-27T22:53:00Z">
        <w:r w:rsidRPr="00596B22">
          <w:rPr>
            <w:rPrChange w:id="6187" w:author="David Recio Arnés" w:date="2022-06-27T22:53:00Z">
              <w:rPr>
                <w:color w:val="44546A" w:themeColor="text2"/>
                <w:sz w:val="22"/>
                <w:szCs w:val="18"/>
              </w:rPr>
            </w:rPrChange>
          </w:rPr>
          <w:t>En esta imagen</w:t>
        </w:r>
      </w:ins>
      <w:ins w:id="6188" w:author="David Recio Arnés" w:date="2022-06-27T22:54:00Z">
        <w:r>
          <w:t xml:space="preserve"> </w:t>
        </w:r>
        <w:bookmarkStart w:id="6189" w:name="_Hlk107263404"/>
        <w:r w:rsidRPr="00596B22">
          <w:t>[Ilustración 3</w:t>
        </w:r>
        <w:r>
          <w:t>1</w:t>
        </w:r>
        <w:r w:rsidRPr="00596B22">
          <w:t>]</w:t>
        </w:r>
      </w:ins>
      <w:ins w:id="6190" w:author="David Recio Arnés" w:date="2022-06-27T23:02:00Z">
        <w:r w:rsidR="00BA66E0">
          <w:t xml:space="preserve"> </w:t>
        </w:r>
      </w:ins>
      <w:bookmarkEnd w:id="6189"/>
      <w:ins w:id="6191" w:author="David Recio Arnés" w:date="2022-06-27T22:53:00Z">
        <w:r w:rsidRPr="00596B22">
          <w:rPr>
            <w:rPrChange w:id="6192" w:author="David Recio Arnés" w:date="2022-06-27T22:53:00Z">
              <w:rPr>
                <w:color w:val="44546A" w:themeColor="text2"/>
                <w:sz w:val="22"/>
                <w:szCs w:val="18"/>
              </w:rPr>
            </w:rPrChange>
          </w:rPr>
          <w:t>podemos observar que además de la pregunta se le asocia una imagen en base64 para que la aplicación del cliente lo asocie a una etiqueta img en el html.</w:t>
        </w:r>
      </w:ins>
    </w:p>
    <w:p w14:paraId="423B6BA6" w14:textId="77777777" w:rsidR="00596B22" w:rsidRDefault="00596B22">
      <w:pPr>
        <w:pStyle w:val="Prrafodelista"/>
        <w:tabs>
          <w:tab w:val="left" w:pos="567"/>
        </w:tabs>
        <w:ind w:left="1429" w:right="-574"/>
        <w:rPr>
          <w:ins w:id="6193" w:author="David Recio Arnés" w:date="2022-06-27T22:48:00Z"/>
        </w:rPr>
        <w:pPrChange w:id="6194" w:author="David Recio Arnés" w:date="2022-06-27T22:54:00Z">
          <w:pPr>
            <w:pStyle w:val="Prrafodelista"/>
            <w:numPr>
              <w:numId w:val="61"/>
            </w:numPr>
            <w:tabs>
              <w:tab w:val="left" w:pos="567"/>
            </w:tabs>
            <w:ind w:left="1429" w:right="-574" w:hanging="360"/>
          </w:pPr>
        </w:pPrChange>
      </w:pPr>
    </w:p>
    <w:p w14:paraId="714831CA" w14:textId="33222786" w:rsidR="00365BAC" w:rsidRDefault="00365BAC" w:rsidP="00726A30">
      <w:pPr>
        <w:pStyle w:val="Prrafodelista"/>
        <w:numPr>
          <w:ilvl w:val="0"/>
          <w:numId w:val="61"/>
        </w:numPr>
        <w:ind w:left="851"/>
        <w:rPr>
          <w:ins w:id="6195" w:author="David Recio Arnés" w:date="2022-06-27T22:54:00Z"/>
        </w:rPr>
      </w:pPr>
      <w:ins w:id="6196" w:author="David Recio Arnés" w:date="2022-06-27T22:48:00Z">
        <w:r w:rsidRPr="00365BAC">
          <w:t>Una vez tenga la app las preguntas, deberá mostrárselas para que el usuario ingrese las respuestas y luego enviar a la API en formato JSON las respuestas haciendo uso de la URI:  PUT “/usuarios/1/formularios/C” y</w:t>
        </w:r>
      </w:ins>
      <w:ins w:id="6197" w:author="David Recio Arnés" w:date="2022-06-27T23:06:00Z">
        <w:r w:rsidR="00726A30">
          <w:t xml:space="preserve"> </w:t>
        </w:r>
      </w:ins>
      <w:ins w:id="6198" w:author="David Recio Arnés" w:date="2022-06-27T22:48:00Z">
        <w:r w:rsidRPr="00365BAC">
          <w:t>PUT “/usuarios/1/formularios/T”</w:t>
        </w:r>
      </w:ins>
      <w:ins w:id="6199" w:author="David Recio Arnés" w:date="2022-06-27T23:02:00Z">
        <w:r w:rsidR="00BA66E0" w:rsidRPr="00BA66E0">
          <w:t xml:space="preserve"> [Ilustración 3</w:t>
        </w:r>
        <w:r w:rsidR="00BA66E0">
          <w:t>2</w:t>
        </w:r>
        <w:r w:rsidR="00BA66E0" w:rsidRPr="00BA66E0">
          <w:t>]</w:t>
        </w:r>
      </w:ins>
    </w:p>
    <w:p w14:paraId="57A99496" w14:textId="604EA332" w:rsidR="00596B22" w:rsidRDefault="00596B22" w:rsidP="00596B22">
      <w:pPr>
        <w:rPr>
          <w:ins w:id="6200" w:author="David Recio Arnés" w:date="2022-06-27T22:54:00Z"/>
        </w:rPr>
      </w:pPr>
    </w:p>
    <w:p w14:paraId="43D7B1B2" w14:textId="6348729D" w:rsidR="00596B22" w:rsidRDefault="00596B22">
      <w:pPr>
        <w:jc w:val="center"/>
        <w:rPr>
          <w:ins w:id="6201" w:author="David Recio Arnés" w:date="2022-06-27T22:54:00Z"/>
        </w:rPr>
        <w:pPrChange w:id="6202" w:author="David Recio Arnés" w:date="2022-06-27T22:55:00Z">
          <w:pPr/>
        </w:pPrChange>
      </w:pPr>
      <w:ins w:id="6203" w:author="David Recio Arnés" w:date="2022-06-27T22:54:00Z">
        <w:r>
          <w:rPr>
            <w:noProof/>
          </w:rPr>
          <w:lastRenderedPageBreak/>
          <w:drawing>
            <wp:inline distT="0" distB="0" distL="0" distR="0" wp14:anchorId="184F3C33" wp14:editId="06420D20">
              <wp:extent cx="4333991" cy="5061313"/>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7755" cy="5065708"/>
                      </a:xfrm>
                      <a:prstGeom prst="rect">
                        <a:avLst/>
                      </a:prstGeom>
                      <a:noFill/>
                    </pic:spPr>
                  </pic:pic>
                </a:graphicData>
              </a:graphic>
            </wp:inline>
          </w:drawing>
        </w:r>
      </w:ins>
    </w:p>
    <w:p w14:paraId="282C53D0" w14:textId="1721A4BD" w:rsidR="00596B22" w:rsidRPr="00596B22" w:rsidRDefault="00596B22" w:rsidP="00596B22">
      <w:pPr>
        <w:rPr>
          <w:ins w:id="6204" w:author="David Recio Arnés" w:date="2022-06-27T22:54:00Z"/>
          <w:i/>
          <w:iCs/>
          <w:color w:val="44546A" w:themeColor="text2"/>
          <w:sz w:val="22"/>
          <w:szCs w:val="18"/>
          <w:rPrChange w:id="6205" w:author="David Recio Arnés" w:date="2022-06-27T22:55:00Z">
            <w:rPr>
              <w:ins w:id="6206" w:author="David Recio Arnés" w:date="2022-06-27T22:54:00Z"/>
            </w:rPr>
          </w:rPrChange>
        </w:rPr>
      </w:pPr>
      <w:ins w:id="6207" w:author="David Recio Arnés" w:date="2022-06-27T22:55:00Z">
        <w:r>
          <w:rPr>
            <w:i/>
            <w:iCs/>
            <w:color w:val="44546A" w:themeColor="text2"/>
            <w:sz w:val="22"/>
            <w:szCs w:val="18"/>
          </w:rPr>
          <w:t xml:space="preserve">                            </w:t>
        </w:r>
        <w:r w:rsidRPr="00596B22">
          <w:rPr>
            <w:i/>
            <w:iCs/>
            <w:color w:val="44546A" w:themeColor="text2"/>
            <w:sz w:val="22"/>
            <w:szCs w:val="18"/>
            <w:rPrChange w:id="6208" w:author="David Recio Arnés" w:date="2022-06-27T22:55:00Z">
              <w:rPr/>
            </w:rPrChange>
          </w:rPr>
          <w:t>Ilustración 3</w:t>
        </w:r>
      </w:ins>
      <w:ins w:id="6209" w:author="David Recio Arnés" w:date="2022-06-27T23:01:00Z">
        <w:r w:rsidR="00BA66E0">
          <w:rPr>
            <w:i/>
            <w:iCs/>
            <w:color w:val="44546A" w:themeColor="text2"/>
            <w:sz w:val="22"/>
            <w:szCs w:val="18"/>
          </w:rPr>
          <w:t>2</w:t>
        </w:r>
      </w:ins>
      <w:ins w:id="6210" w:author="David Recio Arnés" w:date="2022-06-27T22:55:00Z">
        <w:r w:rsidRPr="00596B22">
          <w:rPr>
            <w:i/>
            <w:iCs/>
            <w:color w:val="44546A" w:themeColor="text2"/>
            <w:sz w:val="22"/>
            <w:szCs w:val="18"/>
            <w:rPrChange w:id="6211" w:author="David Recio Arnés" w:date="2022-06-27T22:55:00Z">
              <w:rPr/>
            </w:rPrChange>
          </w:rPr>
          <w:t>. Petición envió de respuesta CHASIDE</w:t>
        </w:r>
      </w:ins>
    </w:p>
    <w:p w14:paraId="3DAE3B40" w14:textId="31FFCB82" w:rsidR="00596B22" w:rsidRDefault="00596B22" w:rsidP="00596B22">
      <w:pPr>
        <w:rPr>
          <w:ins w:id="6212" w:author="David Recio Arnés" w:date="2022-06-27T22:55:00Z"/>
        </w:rPr>
      </w:pPr>
    </w:p>
    <w:p w14:paraId="3D2F0A07" w14:textId="63F904F4" w:rsidR="00596B22" w:rsidRDefault="00596B22" w:rsidP="00596B22">
      <w:pPr>
        <w:rPr>
          <w:ins w:id="6213" w:author="David Recio Arnés" w:date="2022-06-27T22:55:00Z"/>
        </w:rPr>
      </w:pPr>
      <w:ins w:id="6214" w:author="David Recio Arnés" w:date="2022-06-27T22:55:00Z">
        <w:r>
          <w:rPr>
            <w:noProof/>
          </w:rPr>
          <w:lastRenderedPageBreak/>
          <w:drawing>
            <wp:inline distT="0" distB="0" distL="0" distR="0" wp14:anchorId="65B8F51B" wp14:editId="75193AFD">
              <wp:extent cx="5035550" cy="225552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5550" cy="2255520"/>
                      </a:xfrm>
                      <a:prstGeom prst="rect">
                        <a:avLst/>
                      </a:prstGeom>
                      <a:noFill/>
                    </pic:spPr>
                  </pic:pic>
                </a:graphicData>
              </a:graphic>
            </wp:inline>
          </w:drawing>
        </w:r>
      </w:ins>
    </w:p>
    <w:p w14:paraId="050CD772" w14:textId="0ED350A3" w:rsidR="00596B22" w:rsidRDefault="00596B22" w:rsidP="00596B22">
      <w:pPr>
        <w:rPr>
          <w:ins w:id="6215" w:author="David Recio Arnés" w:date="2022-06-27T22:56:00Z"/>
          <w:i/>
          <w:iCs/>
          <w:color w:val="44546A" w:themeColor="text2"/>
          <w:sz w:val="22"/>
          <w:szCs w:val="18"/>
        </w:rPr>
      </w:pPr>
      <w:ins w:id="6216" w:author="David Recio Arnés" w:date="2022-06-27T22:56:00Z">
        <w:r>
          <w:rPr>
            <w:i/>
            <w:iCs/>
            <w:color w:val="44546A" w:themeColor="text2"/>
            <w:sz w:val="22"/>
            <w:szCs w:val="18"/>
          </w:rPr>
          <w:t xml:space="preserve">                    </w:t>
        </w:r>
        <w:r w:rsidRPr="00596B22">
          <w:rPr>
            <w:i/>
            <w:iCs/>
            <w:color w:val="44546A" w:themeColor="text2"/>
            <w:sz w:val="22"/>
            <w:szCs w:val="18"/>
            <w:rPrChange w:id="6217" w:author="David Recio Arnés" w:date="2022-06-27T22:56:00Z">
              <w:rPr/>
            </w:rPrChange>
          </w:rPr>
          <w:t>Ilustración 3</w:t>
        </w:r>
      </w:ins>
      <w:ins w:id="6218" w:author="David Recio Arnés" w:date="2022-06-27T23:01:00Z">
        <w:r w:rsidR="00BA66E0">
          <w:rPr>
            <w:i/>
            <w:iCs/>
            <w:color w:val="44546A" w:themeColor="text2"/>
            <w:sz w:val="22"/>
            <w:szCs w:val="18"/>
          </w:rPr>
          <w:t>3</w:t>
        </w:r>
      </w:ins>
      <w:ins w:id="6219" w:author="David Recio Arnés" w:date="2022-06-27T22:56:00Z">
        <w:r w:rsidRPr="00596B22">
          <w:rPr>
            <w:i/>
            <w:iCs/>
            <w:color w:val="44546A" w:themeColor="text2"/>
            <w:sz w:val="22"/>
            <w:szCs w:val="18"/>
            <w:rPrChange w:id="6220" w:author="David Recio Arnés" w:date="2022-06-27T22:56:00Z">
              <w:rPr/>
            </w:rPrChange>
          </w:rPr>
          <w:t>. Petición envió de respuesta Toulouse</w:t>
        </w:r>
      </w:ins>
    </w:p>
    <w:p w14:paraId="2D763371" w14:textId="6CC737C5" w:rsidR="00596B22" w:rsidRDefault="00596B22" w:rsidP="00726A30">
      <w:pPr>
        <w:ind w:left="851"/>
        <w:rPr>
          <w:ins w:id="6221" w:author="David Recio Arnés" w:date="2022-06-27T22:57:00Z"/>
        </w:rPr>
      </w:pPr>
      <w:ins w:id="6222" w:author="David Recio Arnés" w:date="2022-06-27T22:56:00Z">
        <w:r w:rsidRPr="00596B22">
          <w:rPr>
            <w:rPrChange w:id="6223" w:author="David Recio Arnés" w:date="2022-06-27T22:56:00Z">
              <w:rPr>
                <w:color w:val="44546A" w:themeColor="text2"/>
                <w:sz w:val="22"/>
                <w:szCs w:val="18"/>
              </w:rPr>
            </w:rPrChange>
          </w:rPr>
          <w:t>Tras recibir la respuesta</w:t>
        </w:r>
      </w:ins>
      <w:ins w:id="6224" w:author="David Recio Arnés" w:date="2022-06-27T23:03:00Z">
        <w:r w:rsidR="00726A30">
          <w:t xml:space="preserve"> </w:t>
        </w:r>
        <w:r w:rsidR="00726A30" w:rsidRPr="00726A30">
          <w:t>[Ilustración 3</w:t>
        </w:r>
        <w:r w:rsidR="00726A30">
          <w:t>3</w:t>
        </w:r>
        <w:r w:rsidR="00726A30" w:rsidRPr="00726A30">
          <w:t xml:space="preserve">] </w:t>
        </w:r>
      </w:ins>
      <w:ins w:id="6225" w:author="David Recio Arnés" w:date="2022-06-27T22:56:00Z">
        <w:r w:rsidRPr="00596B22">
          <w:rPr>
            <w:rPrChange w:id="6226" w:author="David Recio Arnés" w:date="2022-06-27T22:56:00Z">
              <w:rPr>
                <w:color w:val="44546A" w:themeColor="text2"/>
                <w:sz w:val="22"/>
                <w:szCs w:val="18"/>
              </w:rPr>
            </w:rPrChange>
          </w:rPr>
          <w:t>automáticamente se actualiza el usuario con los resultados de los test para mostrarlos tiene que pedir el usuario usando la URI: GET “http://localhost:9000/usuarios/1” obteniendo como respuesta el siguiente JSON</w:t>
        </w:r>
      </w:ins>
      <w:ins w:id="6227" w:author="David Recio Arnés" w:date="2022-06-27T22:57:00Z">
        <w:r>
          <w:t>.</w:t>
        </w:r>
      </w:ins>
    </w:p>
    <w:p w14:paraId="2256936A" w14:textId="78FCF8D8" w:rsidR="00596B22" w:rsidRPr="00596B22" w:rsidRDefault="00596B22">
      <w:pPr>
        <w:jc w:val="center"/>
        <w:rPr>
          <w:ins w:id="6228" w:author="David Recio Arnés" w:date="2022-06-27T22:55:00Z"/>
        </w:rPr>
        <w:pPrChange w:id="6229" w:author="David Recio Arnés" w:date="2022-06-27T22:57:00Z">
          <w:pPr/>
        </w:pPrChange>
      </w:pPr>
      <w:ins w:id="6230" w:author="David Recio Arnés" w:date="2022-06-27T22:57:00Z">
        <w:r>
          <w:rPr>
            <w:noProof/>
          </w:rPr>
          <w:drawing>
            <wp:inline distT="0" distB="0" distL="0" distR="0" wp14:anchorId="6F892A00" wp14:editId="7F04DF71">
              <wp:extent cx="3371215" cy="2407920"/>
              <wp:effectExtent l="0" t="0" r="63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1215" cy="2407920"/>
                      </a:xfrm>
                      <a:prstGeom prst="rect">
                        <a:avLst/>
                      </a:prstGeom>
                      <a:noFill/>
                    </pic:spPr>
                  </pic:pic>
                </a:graphicData>
              </a:graphic>
            </wp:inline>
          </w:drawing>
        </w:r>
      </w:ins>
    </w:p>
    <w:p w14:paraId="1C7D918D" w14:textId="72D9E298" w:rsidR="00596B22" w:rsidRDefault="00596B22" w:rsidP="00596B22">
      <w:pPr>
        <w:rPr>
          <w:ins w:id="6231" w:author="David Recio Arnés" w:date="2022-06-27T22:57:00Z"/>
          <w:i/>
          <w:iCs/>
          <w:color w:val="44546A" w:themeColor="text2"/>
          <w:sz w:val="22"/>
          <w:szCs w:val="18"/>
        </w:rPr>
      </w:pPr>
      <w:ins w:id="6232" w:author="David Recio Arnés" w:date="2022-06-27T22:57:00Z">
        <w:r>
          <w:rPr>
            <w:i/>
            <w:iCs/>
            <w:color w:val="44546A" w:themeColor="text2"/>
            <w:sz w:val="22"/>
            <w:szCs w:val="18"/>
          </w:rPr>
          <w:t xml:space="preserve">                              </w:t>
        </w:r>
        <w:r w:rsidRPr="00596B22">
          <w:rPr>
            <w:i/>
            <w:iCs/>
            <w:color w:val="44546A" w:themeColor="text2"/>
            <w:sz w:val="22"/>
            <w:szCs w:val="18"/>
            <w:rPrChange w:id="6233" w:author="David Recio Arnés" w:date="2022-06-27T22:57:00Z">
              <w:rPr/>
            </w:rPrChange>
          </w:rPr>
          <w:t>Ilustración 3</w:t>
        </w:r>
      </w:ins>
      <w:ins w:id="6234" w:author="David Recio Arnés" w:date="2022-06-27T23:01:00Z">
        <w:r w:rsidR="00BA66E0">
          <w:rPr>
            <w:i/>
            <w:iCs/>
            <w:color w:val="44546A" w:themeColor="text2"/>
            <w:sz w:val="22"/>
            <w:szCs w:val="18"/>
          </w:rPr>
          <w:t>4</w:t>
        </w:r>
      </w:ins>
      <w:ins w:id="6235" w:author="David Recio Arnés" w:date="2022-06-27T22:57:00Z">
        <w:r w:rsidRPr="00596B22">
          <w:rPr>
            <w:i/>
            <w:iCs/>
            <w:color w:val="44546A" w:themeColor="text2"/>
            <w:sz w:val="22"/>
            <w:szCs w:val="18"/>
            <w:rPrChange w:id="6236" w:author="David Recio Arnés" w:date="2022-06-27T22:57:00Z">
              <w:rPr/>
            </w:rPrChange>
          </w:rPr>
          <w:t>. Petición envío de usuario</w:t>
        </w:r>
      </w:ins>
    </w:p>
    <w:p w14:paraId="3501D326" w14:textId="70142CBF" w:rsidR="00596B22" w:rsidRPr="00365BAC" w:rsidRDefault="00596B22">
      <w:pPr>
        <w:ind w:left="851"/>
        <w:rPr>
          <w:ins w:id="6237" w:author="David Recio Arnés" w:date="2022-06-27T22:48:00Z"/>
        </w:rPr>
        <w:pPrChange w:id="6238" w:author="David Recio Arnés" w:date="2022-06-27T22:54:00Z">
          <w:pPr>
            <w:pStyle w:val="Prrafodelista"/>
            <w:numPr>
              <w:numId w:val="61"/>
            </w:numPr>
            <w:ind w:left="1429" w:hanging="360"/>
          </w:pPr>
        </w:pPrChange>
      </w:pPr>
      <w:ins w:id="6239" w:author="David Recio Arnés" w:date="2022-06-27T22:57:00Z">
        <w:r w:rsidRPr="00596B22">
          <w:rPr>
            <w:rPrChange w:id="6240" w:author="David Recio Arnés" w:date="2022-06-27T22:57:00Z">
              <w:rPr>
                <w:color w:val="44546A" w:themeColor="text2"/>
                <w:sz w:val="22"/>
                <w:szCs w:val="18"/>
              </w:rPr>
            </w:rPrChange>
          </w:rPr>
          <w:t>Como se puede observar en la ilustración</w:t>
        </w:r>
      </w:ins>
      <w:ins w:id="6241" w:author="David Recio Arnés" w:date="2022-06-27T23:03:00Z">
        <w:r w:rsidR="00726A30">
          <w:t xml:space="preserve"> </w:t>
        </w:r>
        <w:r w:rsidR="00726A30" w:rsidRPr="00726A30">
          <w:t>[Ilustración 3</w:t>
        </w:r>
        <w:r w:rsidR="00726A30">
          <w:t>4</w:t>
        </w:r>
        <w:r w:rsidR="00726A30" w:rsidRPr="00726A30">
          <w:t>]</w:t>
        </w:r>
      </w:ins>
      <w:ins w:id="6242" w:author="David Recio Arnés" w:date="2022-06-27T22:57:00Z">
        <w:r w:rsidRPr="00596B22">
          <w:rPr>
            <w:rPrChange w:id="6243" w:author="David Recio Arnés" w:date="2022-06-27T22:57:00Z">
              <w:rPr>
                <w:color w:val="44546A" w:themeColor="text2"/>
                <w:sz w:val="22"/>
                <w:szCs w:val="18"/>
              </w:rPr>
            </w:rPrChange>
          </w:rPr>
          <w:t>, tiene aptitudes Human</w:t>
        </w:r>
      </w:ins>
      <w:ins w:id="6244" w:author="David Recio Arnés" w:date="2022-06-27T23:05:00Z">
        <w:r w:rsidR="00726A30">
          <w:t>í</w:t>
        </w:r>
      </w:ins>
      <w:ins w:id="6245" w:author="David Recio Arnés" w:date="2022-06-27T22:57:00Z">
        <w:r w:rsidRPr="00596B22">
          <w:rPr>
            <w:rPrChange w:id="6246" w:author="David Recio Arnés" w:date="2022-06-27T22:57:00Z">
              <w:rPr>
                <w:color w:val="44546A" w:themeColor="text2"/>
                <w:sz w:val="22"/>
                <w:szCs w:val="18"/>
              </w:rPr>
            </w:rPrChange>
          </w:rPr>
          <w:t>sticas/sociales, no posee intereses y tiene un nivel de concentración bajo.</w:t>
        </w:r>
      </w:ins>
    </w:p>
    <w:p w14:paraId="09484F9B" w14:textId="6D4F6C9D" w:rsidR="00365BAC" w:rsidRPr="00365BAC" w:rsidRDefault="00365BAC" w:rsidP="00726A30">
      <w:pPr>
        <w:pStyle w:val="Prrafodelista"/>
        <w:numPr>
          <w:ilvl w:val="0"/>
          <w:numId w:val="61"/>
        </w:numPr>
        <w:ind w:right="-574"/>
        <w:rPr>
          <w:ins w:id="6247" w:author="David Recio Arnés" w:date="2022-06-27T22:48:00Z"/>
        </w:rPr>
      </w:pPr>
      <w:ins w:id="6248" w:author="David Recio Arnés" w:date="2022-06-27T22:48:00Z">
        <w:r w:rsidRPr="00365BAC">
          <w:lastRenderedPageBreak/>
          <w:t>Tras revisar los resultados de los test, el usuario introduce en la aplicación la asignatura, la nota obtenida(puntuación) y las horas que ha dedicado o dedicar</w:t>
        </w:r>
      </w:ins>
      <w:ins w:id="6249" w:author="David Recio Arnés" w:date="2022-06-27T23:04:00Z">
        <w:r w:rsidR="00726A30">
          <w:t>á</w:t>
        </w:r>
      </w:ins>
      <w:ins w:id="6250" w:author="David Recio Arnés" w:date="2022-06-27T22:48:00Z">
        <w:r w:rsidRPr="00365BAC">
          <w:t xml:space="preserve"> a dicha asignatura. Para ello la aplicación debe llamar a la siguiente URI: POST “/usuarios/1/notas” y enviar los datos en formato JSON a la API como se muestra a continuación:</w:t>
        </w:r>
      </w:ins>
      <w:ins w:id="6251" w:author="David Recio Arnés" w:date="2022-06-27T23:03:00Z">
        <w:r w:rsidR="00726A30" w:rsidRPr="00726A30">
          <w:t xml:space="preserve"> [Ilustración 3</w:t>
        </w:r>
        <w:r w:rsidR="00726A30">
          <w:t>5</w:t>
        </w:r>
        <w:r w:rsidR="00726A30" w:rsidRPr="00726A30">
          <w:t>]</w:t>
        </w:r>
      </w:ins>
    </w:p>
    <w:p w14:paraId="0D195921" w14:textId="77777777" w:rsidR="00365BAC" w:rsidRPr="00A02396" w:rsidRDefault="00365BAC">
      <w:pPr>
        <w:pStyle w:val="Prrafodelista"/>
        <w:tabs>
          <w:tab w:val="left" w:pos="567"/>
        </w:tabs>
        <w:ind w:left="1429" w:right="-574"/>
        <w:rPr>
          <w:ins w:id="6252" w:author="David Recio Arnés" w:date="2022-06-27T22:44:00Z"/>
        </w:rPr>
        <w:pPrChange w:id="6253" w:author="David Recio Arnés" w:date="2022-06-27T22:48:00Z">
          <w:pPr>
            <w:pStyle w:val="Prrafodelista"/>
            <w:numPr>
              <w:numId w:val="61"/>
            </w:numPr>
            <w:tabs>
              <w:tab w:val="left" w:pos="567"/>
            </w:tabs>
            <w:ind w:left="1429" w:right="-574" w:hanging="360"/>
          </w:pPr>
        </w:pPrChange>
      </w:pPr>
    </w:p>
    <w:p w14:paraId="0FCB848F" w14:textId="35EA4E0A" w:rsidR="00365BAC" w:rsidRPr="00813CC8" w:rsidRDefault="00596B22">
      <w:pPr>
        <w:pStyle w:val="Prrafodelista"/>
        <w:ind w:left="1429"/>
        <w:rPr>
          <w:ins w:id="6254" w:author="David Recio Arnés" w:date="2022-06-27T22:34:00Z"/>
          <w:rPrChange w:id="6255" w:author="David Recio Arnés" w:date="2022-06-27T22:34:00Z">
            <w:rPr>
              <w:ins w:id="6256" w:author="David Recio Arnés" w:date="2022-06-27T22:34:00Z"/>
              <w:b/>
              <w:bCs/>
            </w:rPr>
          </w:rPrChange>
        </w:rPr>
        <w:pPrChange w:id="6257" w:author="David Recio Arnés" w:date="2022-06-27T22:44:00Z">
          <w:pPr>
            <w:pStyle w:val="Prrafodelista"/>
            <w:numPr>
              <w:numId w:val="58"/>
            </w:numPr>
            <w:ind w:hanging="360"/>
          </w:pPr>
        </w:pPrChange>
      </w:pPr>
      <w:ins w:id="6258" w:author="David Recio Arnés" w:date="2022-06-27T22:58:00Z">
        <w:r>
          <w:rPr>
            <w:noProof/>
          </w:rPr>
          <w:drawing>
            <wp:inline distT="0" distB="0" distL="0" distR="0" wp14:anchorId="3202E20E" wp14:editId="62DC3BAD">
              <wp:extent cx="2383790" cy="10668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3790" cy="1066800"/>
                      </a:xfrm>
                      <a:prstGeom prst="rect">
                        <a:avLst/>
                      </a:prstGeom>
                      <a:noFill/>
                    </pic:spPr>
                  </pic:pic>
                </a:graphicData>
              </a:graphic>
            </wp:inline>
          </w:drawing>
        </w:r>
      </w:ins>
    </w:p>
    <w:p w14:paraId="0A29A577" w14:textId="13C78C5A" w:rsidR="007816FA" w:rsidRPr="00596B22" w:rsidRDefault="007816FA" w:rsidP="007816FA">
      <w:pPr>
        <w:ind w:left="709"/>
        <w:jc w:val="center"/>
        <w:rPr>
          <w:ins w:id="6259" w:author="David Recio Arnés" w:date="2022-06-27T22:40:00Z"/>
          <w:i/>
          <w:iCs/>
          <w:color w:val="44546A" w:themeColor="text2"/>
          <w:sz w:val="22"/>
          <w:szCs w:val="18"/>
          <w:rPrChange w:id="6260" w:author="David Recio Arnés" w:date="2022-06-27T22:58:00Z">
            <w:rPr>
              <w:ins w:id="6261" w:author="David Recio Arnés" w:date="2022-06-27T22:40:00Z"/>
            </w:rPr>
          </w:rPrChange>
        </w:rPr>
      </w:pPr>
      <w:ins w:id="6262" w:author="David Recio Arnés" w:date="2022-06-27T22:40:00Z">
        <w:r w:rsidRPr="007816FA">
          <w:t xml:space="preserve"> </w:t>
        </w:r>
      </w:ins>
      <w:ins w:id="6263" w:author="David Recio Arnés" w:date="2022-06-27T22:58:00Z">
        <w:r w:rsidR="00596B22" w:rsidRPr="00596B22">
          <w:rPr>
            <w:i/>
            <w:iCs/>
            <w:color w:val="44546A" w:themeColor="text2"/>
            <w:sz w:val="22"/>
            <w:szCs w:val="18"/>
            <w:rPrChange w:id="6264" w:author="David Recio Arnés" w:date="2022-06-27T22:58:00Z">
              <w:rPr/>
            </w:rPrChange>
          </w:rPr>
          <w:t>Ilustración 3</w:t>
        </w:r>
      </w:ins>
      <w:ins w:id="6265" w:author="David Recio Arnés" w:date="2022-06-27T23:01:00Z">
        <w:r w:rsidR="00BA66E0">
          <w:rPr>
            <w:i/>
            <w:iCs/>
            <w:color w:val="44546A" w:themeColor="text2"/>
            <w:sz w:val="22"/>
            <w:szCs w:val="18"/>
          </w:rPr>
          <w:t>5</w:t>
        </w:r>
      </w:ins>
      <w:ins w:id="6266" w:author="David Recio Arnés" w:date="2022-06-27T22:58:00Z">
        <w:r w:rsidR="00596B22" w:rsidRPr="00596B22">
          <w:rPr>
            <w:i/>
            <w:iCs/>
            <w:color w:val="44546A" w:themeColor="text2"/>
            <w:sz w:val="22"/>
            <w:szCs w:val="18"/>
            <w:rPrChange w:id="6267" w:author="David Recio Arnés" w:date="2022-06-27T22:58:00Z">
              <w:rPr/>
            </w:rPrChange>
          </w:rPr>
          <w:t>. Petición ingreso de nota matemáticas</w:t>
        </w:r>
      </w:ins>
    </w:p>
    <w:p w14:paraId="2FBA9B2F" w14:textId="6D8BE325" w:rsidR="007224B7" w:rsidRPr="00596B22" w:rsidDel="00596B22" w:rsidRDefault="00596B22">
      <w:pPr>
        <w:ind w:left="1418" w:right="-574" w:firstLine="1276"/>
        <w:rPr>
          <w:del w:id="6268" w:author="David Recio Arnés" w:date="2022-06-27T20:07:00Z"/>
          <w:rPrChange w:id="6269" w:author="David Recio Arnés" w:date="2022-06-27T22:59:00Z">
            <w:rPr>
              <w:del w:id="6270" w:author="David Recio Arnés" w:date="2022-06-27T20:07:00Z"/>
              <w:color w:val="44546A" w:themeColor="text2"/>
              <w:sz w:val="22"/>
              <w:szCs w:val="18"/>
            </w:rPr>
          </w:rPrChange>
        </w:rPr>
        <w:pPrChange w:id="6271" w:author="David Recio Arnés" w:date="2022-06-27T22:59:00Z">
          <w:pPr>
            <w:ind w:left="709" w:right="-574" w:firstLine="1276"/>
            <w:jc w:val="center"/>
          </w:pPr>
        </w:pPrChange>
      </w:pPr>
      <w:ins w:id="6272" w:author="David Recio Arnés" w:date="2022-06-27T22:58:00Z">
        <w:r w:rsidRPr="00596B22">
          <w:rPr>
            <w:rPrChange w:id="6273" w:author="David Recio Arnés" w:date="2022-06-27T22:59:00Z">
              <w:rPr>
                <w:i/>
                <w:iCs/>
                <w:color w:val="44546A" w:themeColor="text2"/>
                <w:sz w:val="22"/>
                <w:szCs w:val="18"/>
              </w:rPr>
            </w:rPrChange>
          </w:rPr>
          <w:t>Como se puede observar el usuario introdujo en tiempo de estudio un 3 siendo el tiempo medido en minutos</w:t>
        </w:r>
      </w:ins>
      <w:ins w:id="6274" w:author="David Recio Arnés" w:date="2022-06-27T23:04:00Z">
        <w:r w:rsidR="00726A30">
          <w:t>. C</w:t>
        </w:r>
      </w:ins>
      <w:ins w:id="6275" w:author="David Recio Arnés" w:date="2022-06-27T22:58:00Z">
        <w:r w:rsidRPr="00596B22">
          <w:rPr>
            <w:rPrChange w:id="6276" w:author="David Recio Arnés" w:date="2022-06-27T22:59:00Z">
              <w:rPr>
                <w:i/>
                <w:iCs/>
                <w:color w:val="44546A" w:themeColor="text2"/>
                <w:sz w:val="22"/>
                <w:szCs w:val="18"/>
              </w:rPr>
            </w:rPrChange>
          </w:rPr>
          <w:t>omo ya realiz</w:t>
        </w:r>
      </w:ins>
      <w:ins w:id="6277" w:author="David Recio Arnés" w:date="2022-06-27T23:05:00Z">
        <w:r w:rsidR="00726A30">
          <w:t>ó</w:t>
        </w:r>
      </w:ins>
      <w:ins w:id="6278" w:author="David Recio Arnés" w:date="2022-06-27T22:58:00Z">
        <w:r w:rsidRPr="00596B22">
          <w:rPr>
            <w:rPrChange w:id="6279" w:author="David Recio Arnés" w:date="2022-06-27T22:59:00Z">
              <w:rPr>
                <w:i/>
                <w:iCs/>
                <w:color w:val="44546A" w:themeColor="text2"/>
                <w:sz w:val="22"/>
                <w:szCs w:val="18"/>
              </w:rPr>
            </w:rPrChange>
          </w:rPr>
          <w:t xml:space="preserve"> los tes</w:t>
        </w:r>
      </w:ins>
      <w:ins w:id="6280" w:author="David Recio Arnés" w:date="2022-06-27T23:05:00Z">
        <w:r w:rsidR="00726A30">
          <w:t>t</w:t>
        </w:r>
      </w:ins>
      <w:ins w:id="6281" w:author="David Recio Arnés" w:date="2022-06-27T22:58:00Z">
        <w:r w:rsidRPr="00596B22">
          <w:rPr>
            <w:rPrChange w:id="6282" w:author="David Recio Arnés" w:date="2022-06-27T22:59:00Z">
              <w:rPr>
                <w:i/>
                <w:iCs/>
                <w:color w:val="44546A" w:themeColor="text2"/>
                <w:sz w:val="22"/>
                <w:szCs w:val="18"/>
              </w:rPr>
            </w:rPrChange>
          </w:rPr>
          <w:t xml:space="preserve"> con anterioridad, esta misma llamada le devuelve la nota con la suger</w:t>
        </w:r>
      </w:ins>
      <w:ins w:id="6283" w:author="David Recio Arnés" w:date="2022-06-27T23:05:00Z">
        <w:r w:rsidR="00726A30">
          <w:t>e</w:t>
        </w:r>
      </w:ins>
      <w:ins w:id="6284" w:author="David Recio Arnés" w:date="2022-06-27T22:58:00Z">
        <w:r w:rsidRPr="00596B22">
          <w:rPr>
            <w:rPrChange w:id="6285" w:author="David Recio Arnés" w:date="2022-06-27T22:59:00Z">
              <w:rPr>
                <w:i/>
                <w:iCs/>
                <w:color w:val="44546A" w:themeColor="text2"/>
                <w:sz w:val="22"/>
                <w:szCs w:val="18"/>
              </w:rPr>
            </w:rPrChange>
          </w:rPr>
          <w:t>ncia incluida.</w:t>
        </w:r>
      </w:ins>
      <w:ins w:id="6286" w:author="David Recio Arnés" w:date="2022-06-27T23:03:00Z">
        <w:r w:rsidR="00726A30" w:rsidRPr="00726A30">
          <w:t xml:space="preserve"> [Ilustración 3</w:t>
        </w:r>
        <w:r w:rsidR="00726A30">
          <w:t>6</w:t>
        </w:r>
        <w:r w:rsidR="00726A30" w:rsidRPr="00726A30">
          <w:t xml:space="preserve">] </w:t>
        </w:r>
      </w:ins>
      <w:ins w:id="6287" w:author="David Recio" w:date="2022-06-27T13:25:00Z">
        <w:del w:id="6288" w:author="David Recio Arnés" w:date="2022-06-27T20:07:00Z">
          <w:r w:rsidR="007224B7" w:rsidRPr="00596B22" w:rsidDel="00374507">
            <w:delText>Para</w:delText>
          </w:r>
        </w:del>
        <w:del w:id="6289" w:author="David Recio Arnés" w:date="2022-06-27T20:06:00Z">
          <w:r w:rsidR="007224B7" w:rsidRPr="00596B22" w:rsidDel="00374507">
            <w:delText xml:space="preserve">  </w:delText>
          </w:r>
        </w:del>
        <w:del w:id="6290" w:author="David Recio Arnés" w:date="2022-06-27T20:07:00Z">
          <w:r w:rsidR="007224B7" w:rsidRPr="00596B22" w:rsidDel="00374507">
            <w:delText xml:space="preserve">validar el caso descrito anteriormente </w:delText>
          </w:r>
        </w:del>
        <w:del w:id="6291" w:author="David Recio Arnés" w:date="2022-06-27T20:06:00Z">
          <w:r w:rsidR="007224B7" w:rsidRPr="00596B22" w:rsidDel="00374507">
            <w:delText>y con ello validar el corre</w:delText>
          </w:r>
        </w:del>
      </w:ins>
      <w:ins w:id="6292" w:author="David Recio" w:date="2022-06-27T13:26:00Z">
        <w:del w:id="6293" w:author="David Recio Arnés" w:date="2022-06-27T20:06:00Z">
          <w:r w:rsidR="007224B7" w:rsidRPr="00596B22" w:rsidDel="00374507">
            <w:delText xml:space="preserve">cto funcionamiento de la API, </w:delText>
          </w:r>
        </w:del>
        <w:del w:id="6294" w:author="David Recio Arnés" w:date="2022-06-27T20:07:00Z">
          <w:r w:rsidR="007224B7" w:rsidRPr="00596B22" w:rsidDel="00374507">
            <w:delText>se realizaron los siguientes pasos:</w:delText>
          </w:r>
        </w:del>
      </w:ins>
    </w:p>
    <w:p w14:paraId="428B4093" w14:textId="46543492" w:rsidR="00596B22" w:rsidRDefault="00596B22">
      <w:pPr>
        <w:ind w:left="1418" w:right="-574"/>
        <w:rPr>
          <w:ins w:id="6295" w:author="David Recio Arnés" w:date="2022-06-27T22:58:00Z"/>
          <w:color w:val="44546A" w:themeColor="text2"/>
          <w:sz w:val="22"/>
          <w:szCs w:val="18"/>
        </w:rPr>
        <w:pPrChange w:id="6296" w:author="David Recio Arnés" w:date="2022-06-27T22:59:00Z">
          <w:pPr>
            <w:ind w:left="709"/>
            <w:jc w:val="center"/>
          </w:pPr>
        </w:pPrChange>
      </w:pPr>
    </w:p>
    <w:p w14:paraId="27719810" w14:textId="40627964" w:rsidR="00596B22" w:rsidRDefault="00596B22" w:rsidP="007816FA">
      <w:pPr>
        <w:ind w:left="709"/>
        <w:jc w:val="center"/>
        <w:rPr>
          <w:ins w:id="6297" w:author="David Recio Arnés" w:date="2022-06-27T22:59:00Z"/>
          <w:i/>
          <w:iCs/>
          <w:color w:val="44546A" w:themeColor="text2"/>
          <w:sz w:val="22"/>
          <w:szCs w:val="18"/>
        </w:rPr>
      </w:pPr>
      <w:ins w:id="6298" w:author="David Recio Arnés" w:date="2022-06-27T22:59:00Z">
        <w:r>
          <w:rPr>
            <w:i/>
            <w:iCs/>
            <w:noProof/>
            <w:color w:val="44546A" w:themeColor="text2"/>
            <w:sz w:val="22"/>
            <w:szCs w:val="18"/>
          </w:rPr>
          <w:drawing>
            <wp:inline distT="0" distB="0" distL="0" distR="0" wp14:anchorId="549B30BC" wp14:editId="2A1E56A9">
              <wp:extent cx="2877820" cy="269494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7820" cy="2694940"/>
                      </a:xfrm>
                      <a:prstGeom prst="rect">
                        <a:avLst/>
                      </a:prstGeom>
                      <a:noFill/>
                    </pic:spPr>
                  </pic:pic>
                </a:graphicData>
              </a:graphic>
            </wp:inline>
          </w:drawing>
        </w:r>
      </w:ins>
    </w:p>
    <w:p w14:paraId="1CD7BAFC" w14:textId="059E4AEF" w:rsidR="00596B22" w:rsidRDefault="00596B22" w:rsidP="007816FA">
      <w:pPr>
        <w:ind w:left="709"/>
        <w:jc w:val="center"/>
        <w:rPr>
          <w:ins w:id="6299" w:author="David Recio Arnés" w:date="2022-06-27T23:00:00Z"/>
          <w:i/>
          <w:iCs/>
          <w:color w:val="44546A" w:themeColor="text2"/>
          <w:sz w:val="22"/>
          <w:szCs w:val="18"/>
        </w:rPr>
      </w:pPr>
      <w:ins w:id="6300" w:author="David Recio Arnés" w:date="2022-06-27T22:59:00Z">
        <w:r w:rsidRPr="00596B22">
          <w:rPr>
            <w:i/>
            <w:iCs/>
            <w:color w:val="44546A" w:themeColor="text2"/>
            <w:sz w:val="22"/>
            <w:szCs w:val="18"/>
          </w:rPr>
          <w:t>Ilustración 3</w:t>
        </w:r>
      </w:ins>
      <w:ins w:id="6301" w:author="David Recio Arnés" w:date="2022-06-27T23:01:00Z">
        <w:r w:rsidR="00BA66E0">
          <w:rPr>
            <w:i/>
            <w:iCs/>
            <w:color w:val="44546A" w:themeColor="text2"/>
            <w:sz w:val="22"/>
            <w:szCs w:val="18"/>
          </w:rPr>
          <w:t>6</w:t>
        </w:r>
      </w:ins>
      <w:ins w:id="6302" w:author="David Recio Arnés" w:date="2022-06-27T22:59:00Z">
        <w:r w:rsidRPr="00596B22">
          <w:rPr>
            <w:i/>
            <w:iCs/>
            <w:color w:val="44546A" w:themeColor="text2"/>
            <w:sz w:val="22"/>
            <w:szCs w:val="18"/>
          </w:rPr>
          <w:t>. Respuesta petición ingreso de nota matemáticas</w:t>
        </w:r>
      </w:ins>
    </w:p>
    <w:p w14:paraId="7A95C31C" w14:textId="149C33A6" w:rsidR="00A02396" w:rsidRPr="00BA66E0" w:rsidRDefault="00596B22">
      <w:pPr>
        <w:ind w:left="709"/>
        <w:rPr>
          <w:ins w:id="6303" w:author="David Recio Arnés" w:date="2022-06-27T22:41:00Z"/>
          <w:rPrChange w:id="6304" w:author="David Recio Arnés" w:date="2022-06-27T23:01:00Z">
            <w:rPr>
              <w:ins w:id="6305" w:author="David Recio Arnés" w:date="2022-06-27T22:41:00Z"/>
              <w:i/>
              <w:iCs/>
              <w:color w:val="44546A" w:themeColor="text2"/>
              <w:sz w:val="22"/>
              <w:szCs w:val="18"/>
            </w:rPr>
          </w:rPrChange>
        </w:rPr>
        <w:pPrChange w:id="6306" w:author="David Recio Arnés" w:date="2022-06-27T23:01:00Z">
          <w:pPr>
            <w:ind w:left="709" w:right="-574" w:firstLine="1276"/>
            <w:jc w:val="center"/>
          </w:pPr>
        </w:pPrChange>
      </w:pPr>
      <w:ins w:id="6307" w:author="David Recio Arnés" w:date="2022-06-27T23:00:00Z">
        <w:r w:rsidRPr="00596B22">
          <w:rPr>
            <w:rPrChange w:id="6308" w:author="David Recio Arnés" w:date="2022-06-27T23:00:00Z">
              <w:rPr>
                <w:i/>
                <w:iCs/>
                <w:color w:val="44546A" w:themeColor="text2"/>
                <w:sz w:val="22"/>
                <w:szCs w:val="18"/>
              </w:rPr>
            </w:rPrChange>
          </w:rPr>
          <w:lastRenderedPageBreak/>
          <w:t>Como se puede observar el usuario tiene un alto riesgo de suspender la asignatura y se le recomienda como mínimo 209 minutos en vez de 3.</w:t>
        </w:r>
      </w:ins>
    </w:p>
    <w:p w14:paraId="5F8511FE" w14:textId="77777777" w:rsidR="00374507" w:rsidRPr="00374507" w:rsidDel="00374507" w:rsidRDefault="00374507">
      <w:pPr>
        <w:ind w:left="709"/>
        <w:jc w:val="center"/>
        <w:rPr>
          <w:ins w:id="6309" w:author="David Recio" w:date="2022-06-24T16:11:00Z"/>
          <w:del w:id="6310" w:author="David Recio Arnés" w:date="2022-06-27T20:07:00Z"/>
        </w:rPr>
        <w:pPrChange w:id="6311" w:author="David Recio Arnés" w:date="2022-06-27T22:40:00Z">
          <w:pPr>
            <w:pStyle w:val="Ttulo2"/>
          </w:pPr>
        </w:pPrChange>
      </w:pPr>
    </w:p>
    <w:p w14:paraId="13AD3C23" w14:textId="77777777" w:rsidR="00EC3B4C" w:rsidRPr="00EC3B4C" w:rsidDel="00374507" w:rsidRDefault="00EC3B4C">
      <w:pPr>
        <w:ind w:left="709"/>
        <w:jc w:val="center"/>
        <w:rPr>
          <w:ins w:id="6312" w:author="David Recio" w:date="2022-06-24T16:06:00Z"/>
          <w:del w:id="6313" w:author="David Recio Arnés" w:date="2022-06-27T20:07:00Z"/>
        </w:rPr>
        <w:pPrChange w:id="6314" w:author="David Recio Arnés" w:date="2022-06-27T22:40:00Z">
          <w:pPr>
            <w:pStyle w:val="Ttulo2"/>
          </w:pPr>
        </w:pPrChange>
      </w:pPr>
    </w:p>
    <w:p w14:paraId="24195C49" w14:textId="77777777" w:rsidR="00236559" w:rsidRPr="00236559" w:rsidDel="00374507" w:rsidRDefault="00236559">
      <w:pPr>
        <w:ind w:left="709"/>
        <w:jc w:val="center"/>
        <w:rPr>
          <w:ins w:id="6315" w:author="David Recio" w:date="2022-06-24T16:06:00Z"/>
          <w:del w:id="6316" w:author="David Recio Arnés" w:date="2022-06-27T20:07:00Z"/>
        </w:rPr>
        <w:pPrChange w:id="6317" w:author="David Recio Arnés" w:date="2022-06-27T22:40:00Z">
          <w:pPr>
            <w:pStyle w:val="Ttulo2"/>
          </w:pPr>
        </w:pPrChange>
      </w:pPr>
    </w:p>
    <w:p w14:paraId="397FFF11" w14:textId="52A5B295" w:rsidR="00235A51" w:rsidRPr="00235A51" w:rsidDel="00A83B0B" w:rsidRDefault="3473E9D9">
      <w:pPr>
        <w:ind w:left="709"/>
        <w:jc w:val="center"/>
        <w:rPr>
          <w:del w:id="6318" w:author="David Recio" w:date="2022-06-23T22:10:00Z"/>
        </w:rPr>
        <w:pPrChange w:id="6319" w:author="David Recio Arnés" w:date="2022-06-27T22:40:00Z">
          <w:pPr>
            <w:pStyle w:val="Ttulo2"/>
          </w:pPr>
        </w:pPrChange>
      </w:pPr>
      <w:del w:id="6320" w:author="David Recio" w:date="2022-06-24T16:06:00Z">
        <w:r w:rsidDel="00236559">
          <w:delText>Arquitectura del sistema</w:delText>
        </w:r>
      </w:del>
    </w:p>
    <w:p w14:paraId="0F5E83CF" w14:textId="37FF0FE2" w:rsidR="00235A51" w:rsidDel="00374507" w:rsidRDefault="00235A51">
      <w:pPr>
        <w:ind w:left="709"/>
        <w:jc w:val="center"/>
        <w:rPr>
          <w:ins w:id="6321" w:author="David Recio" w:date="2022-06-23T22:11:00Z"/>
          <w:del w:id="6322" w:author="David Recio Arnés" w:date="2022-06-27T20:07:00Z"/>
        </w:rPr>
        <w:pPrChange w:id="6323" w:author="David Recio Arnés" w:date="2022-06-27T22:40:00Z">
          <w:pPr/>
        </w:pPrChange>
      </w:pPr>
    </w:p>
    <w:p w14:paraId="7E1494F8" w14:textId="16816943" w:rsidR="00A83B0B" w:rsidDel="00374507" w:rsidRDefault="00A83B0B">
      <w:pPr>
        <w:ind w:left="709"/>
        <w:jc w:val="center"/>
        <w:rPr>
          <w:ins w:id="6324" w:author="David Recio" w:date="2022-06-23T22:10:00Z"/>
          <w:del w:id="6325" w:author="David Recio Arnés" w:date="2022-06-27T20:07:00Z"/>
        </w:rPr>
        <w:pPrChange w:id="6326" w:author="David Recio Arnés" w:date="2022-06-27T22:40:00Z">
          <w:pPr/>
        </w:pPrChange>
      </w:pPr>
    </w:p>
    <w:p w14:paraId="7DAFE3A3" w14:textId="17EC18E9" w:rsidR="00A83B0B" w:rsidDel="00374507" w:rsidRDefault="00A83B0B">
      <w:pPr>
        <w:ind w:left="709"/>
        <w:jc w:val="center"/>
        <w:rPr>
          <w:ins w:id="6327" w:author="David Recio" w:date="2022-06-23T22:10:00Z"/>
          <w:del w:id="6328" w:author="David Recio Arnés" w:date="2022-06-27T20:07:00Z"/>
        </w:rPr>
        <w:pPrChange w:id="6329" w:author="David Recio Arnés" w:date="2022-06-27T22:40:00Z">
          <w:pPr/>
        </w:pPrChange>
      </w:pPr>
    </w:p>
    <w:p w14:paraId="5EA83590" w14:textId="00C189EF" w:rsidR="00282515" w:rsidDel="00374507" w:rsidRDefault="00282515">
      <w:pPr>
        <w:ind w:left="709"/>
        <w:jc w:val="center"/>
        <w:rPr>
          <w:ins w:id="6330" w:author="David Recio" w:date="2022-06-23T22:01:00Z"/>
          <w:del w:id="6331" w:author="David Recio Arnés" w:date="2022-06-27T20:07:00Z"/>
        </w:rPr>
        <w:pPrChange w:id="6332" w:author="David Recio Arnés" w:date="2022-06-27T22:40:00Z">
          <w:pPr/>
        </w:pPrChange>
      </w:pPr>
    </w:p>
    <w:p w14:paraId="1BD54375" w14:textId="4490A0E4" w:rsidR="00282515" w:rsidDel="00374507" w:rsidRDefault="00282515">
      <w:pPr>
        <w:ind w:left="709"/>
        <w:jc w:val="center"/>
        <w:rPr>
          <w:ins w:id="6333" w:author="David Recio" w:date="2022-06-27T13:28:00Z"/>
          <w:del w:id="6334" w:author="David Recio Arnés" w:date="2022-06-27T20:07:00Z"/>
        </w:rPr>
        <w:pPrChange w:id="6335" w:author="David Recio Arnés" w:date="2022-06-27T22:40:00Z">
          <w:pPr/>
        </w:pPrChange>
      </w:pPr>
    </w:p>
    <w:p w14:paraId="7B791CDF" w14:textId="1524F41D" w:rsidR="00231119" w:rsidDel="00374507" w:rsidRDefault="00231119">
      <w:pPr>
        <w:ind w:left="709"/>
        <w:jc w:val="center"/>
        <w:rPr>
          <w:ins w:id="6336" w:author="David Recio" w:date="2022-06-27T13:28:00Z"/>
          <w:del w:id="6337" w:author="David Recio Arnés" w:date="2022-06-27T20:07:00Z"/>
        </w:rPr>
        <w:pPrChange w:id="6338" w:author="David Recio Arnés" w:date="2022-06-27T22:40:00Z">
          <w:pPr/>
        </w:pPrChange>
      </w:pPr>
    </w:p>
    <w:p w14:paraId="45B5AF56" w14:textId="77777777" w:rsidR="00231119" w:rsidRDefault="00231119">
      <w:pPr>
        <w:ind w:left="709"/>
        <w:jc w:val="center"/>
        <w:rPr>
          <w:ins w:id="6339" w:author="David Recio" w:date="2022-06-23T22:01:00Z"/>
        </w:rPr>
        <w:pPrChange w:id="6340" w:author="David Recio Arnés" w:date="2022-06-27T22:40:00Z">
          <w:pPr/>
        </w:pPrChange>
      </w:pPr>
    </w:p>
    <w:p w14:paraId="542649EE" w14:textId="38D4C142" w:rsidR="00166464" w:rsidRPr="00166464" w:rsidDel="00791808" w:rsidRDefault="39E28D74" w:rsidP="39E28D74">
      <w:pPr>
        <w:rPr>
          <w:del w:id="6341" w:author="David Recio" w:date="2022-06-23T22:16:00Z"/>
        </w:rPr>
      </w:pPr>
      <w:del w:id="6342" w:author="David Recio" w:date="2022-06-23T22:16:00Z">
        <w:r w:rsidDel="00791808">
          <w:delText>Se elaborará un diagrama donde se indiquen las interfaces del sistema, los diferentes servicios que proporciona, los componentes en que se apoyan tales servicios, capa de acceso a datos, etc.</w:delText>
        </w:r>
        <w:bookmarkStart w:id="6343" w:name="_Toc107258938"/>
        <w:bookmarkStart w:id="6344" w:name="_Toc107259016"/>
        <w:bookmarkEnd w:id="6343"/>
        <w:bookmarkEnd w:id="6344"/>
      </w:del>
    </w:p>
    <w:p w14:paraId="49FA60B4" w14:textId="13E637F5" w:rsidR="00166464" w:rsidRPr="00166464" w:rsidDel="004777F8" w:rsidRDefault="3473E9D9" w:rsidP="39E28D74">
      <w:pPr>
        <w:pStyle w:val="Ttulo2"/>
        <w:rPr>
          <w:del w:id="6345" w:author="David Recio" w:date="2022-06-25T01:55:00Z"/>
        </w:rPr>
      </w:pPr>
      <w:del w:id="6346" w:author="David Recio" w:date="2022-06-25T01:55:00Z">
        <w:r w:rsidDel="004777F8">
          <w:delText>Modelo de clases de diseño</w:delText>
        </w:r>
        <w:bookmarkStart w:id="6347" w:name="_Toc107258939"/>
        <w:bookmarkStart w:id="6348" w:name="_Toc107259017"/>
        <w:bookmarkEnd w:id="6347"/>
        <w:bookmarkEnd w:id="6348"/>
      </w:del>
    </w:p>
    <w:p w14:paraId="4D6B413A" w14:textId="10EB9184" w:rsidR="00166464" w:rsidRPr="00166464" w:rsidDel="004777F8" w:rsidRDefault="39E28D74" w:rsidP="39E28D74">
      <w:pPr>
        <w:rPr>
          <w:del w:id="6349" w:author="David Recio" w:date="2022-06-25T01:55:00Z"/>
        </w:rPr>
      </w:pPr>
      <w:del w:id="6350" w:author="David Recio" w:date="2022-06-25T01:55:00Z">
        <w:r w:rsidDel="004777F8">
          <w:delText>El diagrama de clases de análisis se transformará en otro en el que se incluyan aspectos más tecnológicos (accesos a bibliotecas, API de persistencia, etc.).</w:delText>
        </w:r>
        <w:bookmarkStart w:id="6351" w:name="_Toc107258940"/>
        <w:bookmarkStart w:id="6352" w:name="_Toc107259018"/>
        <w:bookmarkEnd w:id="6351"/>
        <w:bookmarkEnd w:id="6352"/>
      </w:del>
    </w:p>
    <w:p w14:paraId="086F06C2" w14:textId="26884247" w:rsidR="00166464" w:rsidRPr="00166464" w:rsidDel="004777F8" w:rsidRDefault="3473E9D9" w:rsidP="39E28D74">
      <w:pPr>
        <w:pStyle w:val="Ttulo2"/>
        <w:rPr>
          <w:del w:id="6353" w:author="David Recio" w:date="2022-06-25T01:55:00Z"/>
        </w:rPr>
      </w:pPr>
      <w:del w:id="6354" w:author="David Recio" w:date="2022-06-25T01:55:00Z">
        <w:r w:rsidDel="004777F8">
          <w:delText>Diseño físico de datos</w:delText>
        </w:r>
        <w:bookmarkStart w:id="6355" w:name="_Toc107258941"/>
        <w:bookmarkStart w:id="6356" w:name="_Toc107259019"/>
        <w:bookmarkEnd w:id="6355"/>
        <w:bookmarkEnd w:id="6356"/>
      </w:del>
    </w:p>
    <w:p w14:paraId="6D4DD2D8" w14:textId="02E961F5" w:rsidR="00166464" w:rsidRPr="00166464" w:rsidDel="004777F8" w:rsidRDefault="39E28D74" w:rsidP="39E28D74">
      <w:pPr>
        <w:rPr>
          <w:del w:id="6357" w:author="David Recio" w:date="2022-06-25T01:55:00Z"/>
        </w:rPr>
      </w:pPr>
      <w:del w:id="6358" w:author="David Recio" w:date="2022-06-25T01:55:00Z">
        <w:r w:rsidDel="004777F8">
          <w:delText>Se llevará un proceso de normalización y de optimización para obtener las tablas de la base de datos.</w:delText>
        </w:r>
        <w:bookmarkStart w:id="6359" w:name="_Toc107258942"/>
        <w:bookmarkStart w:id="6360" w:name="_Toc107259020"/>
        <w:bookmarkEnd w:id="6359"/>
        <w:bookmarkEnd w:id="6360"/>
      </w:del>
    </w:p>
    <w:p w14:paraId="6673F027" w14:textId="6C8CAA9F" w:rsidR="00166464" w:rsidRPr="00166464" w:rsidDel="004777F8" w:rsidRDefault="3473E9D9" w:rsidP="39E28D74">
      <w:pPr>
        <w:pStyle w:val="Ttulo2"/>
        <w:rPr>
          <w:del w:id="6361" w:author="David Recio" w:date="2022-06-25T01:55:00Z"/>
        </w:rPr>
      </w:pPr>
      <w:del w:id="6362" w:author="David Recio" w:date="2022-06-25T01:55:00Z">
        <w:r w:rsidDel="004777F8">
          <w:delText xml:space="preserve">Migración y carga inicial de datos </w:delText>
        </w:r>
      </w:del>
      <w:del w:id="6363" w:author="David Recio" w:date="2022-06-23T22:21:00Z">
        <w:r w:rsidDel="00791808">
          <w:delText>(si procede)</w:delText>
        </w:r>
      </w:del>
      <w:bookmarkStart w:id="6364" w:name="_Toc107258943"/>
      <w:bookmarkStart w:id="6365" w:name="_Toc107259021"/>
      <w:bookmarkEnd w:id="6364"/>
      <w:bookmarkEnd w:id="6365"/>
    </w:p>
    <w:p w14:paraId="2BA7590E" w14:textId="5703CC2D" w:rsidR="00166464" w:rsidRPr="00166464" w:rsidDel="00791808" w:rsidRDefault="39E28D74" w:rsidP="39E28D74">
      <w:pPr>
        <w:rPr>
          <w:del w:id="6366" w:author="David Recio" w:date="2022-06-23T22:17:00Z"/>
        </w:rPr>
      </w:pPr>
      <w:del w:id="6367"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bookmarkStart w:id="6368" w:name="_Toc107258944"/>
        <w:bookmarkStart w:id="6369" w:name="_Toc107259022"/>
        <w:bookmarkEnd w:id="6368"/>
        <w:bookmarkEnd w:id="6369"/>
      </w:del>
    </w:p>
    <w:p w14:paraId="5CA5B6C4" w14:textId="1E972E09" w:rsidR="00166464" w:rsidRPr="00166464" w:rsidDel="00087D3E" w:rsidRDefault="3473E9D9" w:rsidP="39E28D74">
      <w:pPr>
        <w:pStyle w:val="Ttulo2"/>
        <w:rPr>
          <w:del w:id="6370" w:author="David Recio" w:date="2022-06-23T22:58:00Z"/>
        </w:rPr>
      </w:pPr>
      <w:del w:id="6371" w:author="David Recio" w:date="2022-06-23T22:58:00Z">
        <w:r w:rsidDel="00087D3E">
          <w:delText>Diseño de la interfaz de usuario</w:delText>
        </w:r>
        <w:bookmarkStart w:id="6372" w:name="_Toc107258945"/>
        <w:bookmarkStart w:id="6373" w:name="_Toc107259023"/>
        <w:bookmarkEnd w:id="6372"/>
        <w:bookmarkEnd w:id="6373"/>
      </w:del>
    </w:p>
    <w:p w14:paraId="77267D05" w14:textId="6E492FEA" w:rsidR="00087D3E" w:rsidRPr="00166464" w:rsidDel="004777F8" w:rsidRDefault="39E28D74" w:rsidP="39E28D74">
      <w:pPr>
        <w:rPr>
          <w:del w:id="6374" w:author="David Recio" w:date="2022-06-25T01:55:00Z"/>
        </w:rPr>
      </w:pPr>
      <w:del w:id="6375" w:author="David Recio" w:date="2022-06-23T22:58:00Z">
        <w:r w:rsidDel="00087D3E">
          <w:delText>Se mostrará cómo serán las ventanas, la navegación, etc. En caso de que sea necesario, podrán utilizarse diagramas de transición de estados.</w:delText>
        </w:r>
      </w:del>
      <w:bookmarkStart w:id="6376" w:name="_Toc107258946"/>
      <w:bookmarkStart w:id="6377" w:name="_Toc107259024"/>
      <w:bookmarkEnd w:id="6376"/>
      <w:bookmarkEnd w:id="6377"/>
    </w:p>
    <w:p w14:paraId="52253CE3" w14:textId="03EA91DE" w:rsidR="00166464" w:rsidRPr="00166464" w:rsidDel="004777F8" w:rsidRDefault="3473E9D9" w:rsidP="39E28D74">
      <w:pPr>
        <w:pStyle w:val="Ttulo2"/>
        <w:rPr>
          <w:del w:id="6378" w:author="David Recio" w:date="2022-06-25T01:55:00Z"/>
        </w:rPr>
      </w:pPr>
      <w:del w:id="6379" w:author="David Recio" w:date="2022-06-24T16:10:00Z">
        <w:r w:rsidDel="00236559">
          <w:delText>Entorno de construcción</w:delText>
        </w:r>
      </w:del>
      <w:bookmarkStart w:id="6380" w:name="_Toc107258947"/>
      <w:bookmarkStart w:id="6381" w:name="_Toc107259025"/>
      <w:bookmarkEnd w:id="6380"/>
      <w:bookmarkEnd w:id="6381"/>
    </w:p>
    <w:p w14:paraId="6F475143" w14:textId="4509BC60" w:rsidR="00E46BBC" w:rsidRPr="00166464" w:rsidDel="004777F8" w:rsidRDefault="39E28D74" w:rsidP="39E28D74">
      <w:pPr>
        <w:rPr>
          <w:del w:id="6382" w:author="David Recio" w:date="2022-06-25T01:55:00Z"/>
        </w:rPr>
      </w:pPr>
      <w:del w:id="6383"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bookmarkStart w:id="6384" w:name="_Toc107258948"/>
      <w:bookmarkStart w:id="6385" w:name="_Toc107259026"/>
      <w:bookmarkEnd w:id="6384"/>
      <w:bookmarkEnd w:id="6385"/>
    </w:p>
    <w:p w14:paraId="4B469E44" w14:textId="22BC0DD8" w:rsidR="00166464" w:rsidRPr="00166464" w:rsidDel="004777F8" w:rsidRDefault="3473E9D9" w:rsidP="39E28D74">
      <w:pPr>
        <w:pStyle w:val="Ttulo2"/>
        <w:rPr>
          <w:del w:id="6386" w:author="David Recio" w:date="2022-06-25T01:55:00Z"/>
        </w:rPr>
      </w:pPr>
      <w:del w:id="6387" w:author="David Recio" w:date="2022-06-25T01:55:00Z">
        <w:r w:rsidDel="004777F8">
          <w:delText>Plan de pruebas</w:delText>
        </w:r>
        <w:bookmarkStart w:id="6388" w:name="_Toc107258949"/>
        <w:bookmarkStart w:id="6389" w:name="_Toc107259027"/>
        <w:bookmarkEnd w:id="6388"/>
        <w:bookmarkEnd w:id="6389"/>
      </w:del>
    </w:p>
    <w:p w14:paraId="77D95C40" w14:textId="79CDD624" w:rsidR="00166464" w:rsidRPr="00166464" w:rsidDel="004777F8" w:rsidRDefault="39E28D74" w:rsidP="39E28D74">
      <w:pPr>
        <w:rPr>
          <w:del w:id="6390" w:author="David Recio" w:date="2022-06-25T01:55:00Z"/>
        </w:rPr>
      </w:pPr>
      <w:del w:id="6391" w:author="David Recio" w:date="2022-06-25T01:55:00Z">
        <w:r w:rsidDel="004777F8">
          <w:delText xml:space="preserve">Se establecerán los criterios para codificar las pruebas realizadas a través de </w:delText>
        </w:r>
        <w:r w:rsidRPr="39E28D74" w:rsidDel="004777F8">
          <w:rPr>
            <w:i/>
            <w:iCs/>
          </w:rPr>
          <w:delText>test driven development</w:delText>
        </w:r>
        <w:r w:rsidDel="004777F8">
          <w:delText xml:space="preserve"> (TDD). Asimismo, se diseñarán el resto de pruebas que sean necesarias: estrés, carga, evaluación de la accesibilidad, a través de </w:delText>
        </w:r>
        <w:r w:rsidRPr="39E28D74" w:rsidDel="004777F8">
          <w:rPr>
            <w:i/>
            <w:iCs/>
          </w:rPr>
          <w:delText>scripting</w:delText>
        </w:r>
        <w:r w:rsidDel="004777F8">
          <w:delText xml:space="preserve"> (p.ej., con Selenium), con usuarios reales, etc.</w:delText>
        </w:r>
        <w:bookmarkStart w:id="6392" w:name="_Toc107258950"/>
        <w:bookmarkStart w:id="6393" w:name="_Toc107259028"/>
        <w:bookmarkEnd w:id="6392"/>
        <w:bookmarkEnd w:id="6393"/>
      </w:del>
    </w:p>
    <w:p w14:paraId="70C18905" w14:textId="50003CFA" w:rsidR="00166464" w:rsidRPr="00166464" w:rsidDel="004777F8" w:rsidRDefault="3473E9D9" w:rsidP="39E28D74">
      <w:pPr>
        <w:pStyle w:val="Ttulo2"/>
        <w:rPr>
          <w:del w:id="6394" w:author="David Recio" w:date="2022-06-25T01:55:00Z"/>
        </w:rPr>
      </w:pPr>
      <w:del w:id="6395" w:author="David Recio" w:date="2022-06-25T01:55:00Z">
        <w:r w:rsidDel="004777F8">
          <w:delText>Diagrama de infraestructuras de nivel 3</w:delText>
        </w:r>
        <w:bookmarkStart w:id="6396" w:name="_Toc107258951"/>
        <w:bookmarkStart w:id="6397" w:name="_Toc107259029"/>
        <w:bookmarkEnd w:id="6396"/>
        <w:bookmarkEnd w:id="6397"/>
      </w:del>
    </w:p>
    <w:p w14:paraId="27D714C3" w14:textId="23C05D6E" w:rsidR="00166464" w:rsidRPr="00166464" w:rsidDel="004777F8" w:rsidRDefault="39E28D74" w:rsidP="39E28D74">
      <w:pPr>
        <w:rPr>
          <w:del w:id="6398" w:author="David Recio" w:date="2022-06-25T01:55:00Z"/>
        </w:rPr>
      </w:pPr>
      <w:del w:id="6399" w:author="David Recio" w:date="2022-06-25T01:55:00Z">
        <w:r w:rsidDel="004777F8">
          <w:delText xml:space="preserve">Se mostrarán las diferentes zonas de seguridad, </w:delText>
        </w:r>
        <w:r w:rsidRPr="39E28D74" w:rsidDel="004777F8">
          <w:rPr>
            <w:i/>
            <w:iCs/>
          </w:rPr>
          <w:delText>firewalls</w:delText>
        </w:r>
        <w:r w:rsidDel="004777F8">
          <w:delText>, VLANs, servidores, etc. Los componentes de la infraestructura podrán ser tanto materiales como virtuales.</w:delText>
        </w:r>
        <w:bookmarkStart w:id="6400" w:name="_Toc107258952"/>
        <w:bookmarkStart w:id="6401" w:name="_Toc107259030"/>
        <w:bookmarkEnd w:id="6400"/>
        <w:bookmarkEnd w:id="6401"/>
      </w:del>
    </w:p>
    <w:p w14:paraId="11002FBE" w14:textId="2F033229" w:rsidR="00166464" w:rsidRPr="00166464" w:rsidDel="00AE46C5" w:rsidRDefault="3473E9D9" w:rsidP="39E28D74">
      <w:pPr>
        <w:pStyle w:val="Ttulo2"/>
        <w:rPr>
          <w:del w:id="6402" w:author="David Recio" w:date="2022-06-23T22:34:00Z"/>
        </w:rPr>
      </w:pPr>
      <w:del w:id="6403" w:author="David Recio" w:date="2022-06-23T22:34:00Z">
        <w:r w:rsidDel="00AE46C5">
          <w:delText>Diagrama de infraestructuras de nivel 2 (si procede)</w:delText>
        </w:r>
        <w:bookmarkStart w:id="6404" w:name="_Toc107258953"/>
        <w:bookmarkStart w:id="6405" w:name="_Toc107259031"/>
        <w:bookmarkEnd w:id="6404"/>
        <w:bookmarkEnd w:id="6405"/>
      </w:del>
    </w:p>
    <w:p w14:paraId="1EDBA17B" w14:textId="3470263E" w:rsidR="007543BB" w:rsidRPr="00166464" w:rsidDel="00B42994" w:rsidRDefault="39E28D74" w:rsidP="39E28D74">
      <w:pPr>
        <w:rPr>
          <w:del w:id="6406" w:author="David Recio" w:date="2022-06-24T17:20:00Z"/>
        </w:rPr>
      </w:pPr>
      <w:del w:id="6407"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bookmarkStart w:id="6408" w:name="_Toc107258954"/>
      <w:bookmarkStart w:id="6409" w:name="_Toc107259032"/>
      <w:bookmarkEnd w:id="6408"/>
      <w:bookmarkEnd w:id="6409"/>
    </w:p>
    <w:p w14:paraId="3920E950" w14:textId="7DF1552E" w:rsidR="00166464" w:rsidRPr="00166464" w:rsidDel="004777F8" w:rsidRDefault="00372FCD" w:rsidP="00103F22">
      <w:pPr>
        <w:pStyle w:val="Ttulo1"/>
        <w:framePr w:wrap="notBeside"/>
        <w:rPr>
          <w:del w:id="6410" w:author="David Recio" w:date="2022-06-25T01:55:00Z"/>
        </w:rPr>
      </w:pPr>
      <w:del w:id="6411" w:author="David Recio" w:date="2022-06-24T17:20:00Z">
        <w:r w:rsidDel="00B42994">
          <w:delText xml:space="preserve"> </w:delText>
        </w:r>
      </w:del>
      <w:del w:id="6412" w:author="David Recio" w:date="2022-06-25T01:55:00Z">
        <w:r w:rsidR="2947BB09" w:rsidDel="004777F8">
          <w:delText>Construcción</w:delText>
        </w:r>
        <w:bookmarkStart w:id="6413" w:name="_Toc107258955"/>
        <w:bookmarkStart w:id="6414" w:name="_Toc107259033"/>
        <w:bookmarkEnd w:id="6413"/>
        <w:bookmarkEnd w:id="6414"/>
      </w:del>
    </w:p>
    <w:p w14:paraId="5933C987" w14:textId="78C1FB71" w:rsidR="00DB2964" w:rsidRPr="00DB2964" w:rsidDel="004777F8" w:rsidRDefault="3473E9D9">
      <w:pPr>
        <w:rPr>
          <w:del w:id="6415" w:author="David Recio" w:date="2022-06-25T01:55:00Z"/>
        </w:rPr>
        <w:pPrChange w:id="6416" w:author="David Recio" w:date="2022-06-23T22:54:00Z">
          <w:pPr>
            <w:pStyle w:val="Ttulo2"/>
          </w:pPr>
        </w:pPrChange>
      </w:pPr>
      <w:del w:id="6417" w:author="David Recio" w:date="2022-06-25T01:46:00Z">
        <w:r w:rsidDel="001D0413">
          <w:delText>Referencia al repositorio de software</w:delText>
        </w:r>
      </w:del>
      <w:bookmarkStart w:id="6418" w:name="_Toc107258956"/>
      <w:bookmarkStart w:id="6419" w:name="_Toc107259034"/>
      <w:bookmarkEnd w:id="6418"/>
      <w:bookmarkEnd w:id="6419"/>
    </w:p>
    <w:p w14:paraId="202F9104" w14:textId="7FC78261" w:rsidR="00166464" w:rsidDel="00FC757D" w:rsidRDefault="39E28D74" w:rsidP="39E28D74">
      <w:pPr>
        <w:rPr>
          <w:del w:id="6420" w:author="David Recio" w:date="2022-06-23T22:42:00Z"/>
        </w:rPr>
      </w:pPr>
      <w:del w:id="6421" w:author="David Recio" w:date="2022-06-23T22:42:00Z">
        <w:r w:rsidDel="00FC757D">
          <w:delText>Se indicará la URL del repositorio en que está el software para, si procede, que el tribunal pueda probarlo en sus propias máquinas.</w:delText>
        </w:r>
        <w:bookmarkStart w:id="6422" w:name="_Toc107258957"/>
        <w:bookmarkStart w:id="6423" w:name="_Toc107259035"/>
        <w:bookmarkEnd w:id="6422"/>
        <w:bookmarkEnd w:id="6423"/>
      </w:del>
    </w:p>
    <w:p w14:paraId="3B88C01E" w14:textId="4B82139A" w:rsidR="00166464" w:rsidRPr="00166464" w:rsidDel="001D0413" w:rsidRDefault="3473E9D9" w:rsidP="39E28D74">
      <w:pPr>
        <w:pStyle w:val="Ttulo2"/>
        <w:rPr>
          <w:del w:id="6424" w:author="David Recio" w:date="2022-06-25T01:45:00Z"/>
        </w:rPr>
      </w:pPr>
      <w:del w:id="6425" w:author="David Recio" w:date="2022-06-25T01:45:00Z">
        <w:r w:rsidDel="001D0413">
          <w:delText>Manuales</w:delText>
        </w:r>
        <w:bookmarkStart w:id="6426" w:name="_Toc107258958"/>
        <w:bookmarkStart w:id="6427" w:name="_Toc107259036"/>
        <w:bookmarkEnd w:id="6426"/>
        <w:bookmarkEnd w:id="6427"/>
      </w:del>
    </w:p>
    <w:p w14:paraId="753ABFD7" w14:textId="1CCB231F" w:rsidR="00166464" w:rsidRPr="00166464" w:rsidDel="00FC757D" w:rsidRDefault="39E28D74" w:rsidP="39E28D74">
      <w:pPr>
        <w:rPr>
          <w:del w:id="6428"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6429" w:author="David Recio" w:date="2022-06-23T22:45:00Z">
        <w:r w:rsidDel="00FC757D">
          <w:delText>En caso de que no tenga sentido incluir en el fichero README.md del repositorio alguno de los siguientes manuales: instalación, operación o usuario, se incluirá en la memoria del TFG.</w:delText>
        </w:r>
        <w:bookmarkStart w:id="6430" w:name="_Toc107258959"/>
        <w:bookmarkStart w:id="6431" w:name="_Toc107259037"/>
        <w:bookmarkEnd w:id="6430"/>
        <w:bookmarkEnd w:id="6431"/>
      </w:del>
    </w:p>
    <w:p w14:paraId="3459F3B4" w14:textId="72CA0240" w:rsidR="39E28D74" w:rsidDel="004777F8" w:rsidRDefault="39E28D74">
      <w:pPr>
        <w:rPr>
          <w:del w:id="6432" w:author="David Recio" w:date="2022-06-25T01:55:00Z"/>
        </w:rPr>
        <w:sectPr w:rsidR="39E28D74" w:rsidDel="004777F8"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103F22">
      <w:pPr>
        <w:pStyle w:val="Ttulo1"/>
        <w:framePr w:wrap="notBeside"/>
      </w:pPr>
      <w:del w:id="6433" w:author="David Recio" w:date="2022-06-27T10:57:00Z">
        <w:r w:rsidDel="005679E9">
          <w:br/>
        </w:r>
      </w:del>
      <w:bookmarkStart w:id="6434" w:name="_Toc107259038"/>
      <w:r w:rsidR="502C0D24">
        <w:t>C</w:t>
      </w:r>
      <w:r w:rsidR="71B8698E">
        <w:t>onclusiones y líneas futuras</w:t>
      </w:r>
      <w:bookmarkEnd w:id="6434"/>
    </w:p>
    <w:p w14:paraId="3F628642" w14:textId="0748E6F5" w:rsidR="004777F8" w:rsidDel="00504E41" w:rsidRDefault="004777F8" w:rsidP="00374507">
      <w:pPr>
        <w:ind w:left="-567" w:firstLine="1276"/>
        <w:rPr>
          <w:del w:id="6435" w:author="Sergio Saugar García" w:date="2022-06-26T00:25:00Z"/>
        </w:rPr>
      </w:pPr>
      <w:ins w:id="6436" w:author="David Recio" w:date="2022-06-25T02:00:00Z">
        <w:del w:id="6437" w:author="Sergio Saugar García" w:date="2022-06-26T00:25:00Z">
          <w:r w:rsidDel="009039EF">
            <w:delText>Conclusiones</w:delText>
          </w:r>
        </w:del>
      </w:ins>
    </w:p>
    <w:p w14:paraId="6CC53425" w14:textId="51554E85" w:rsidR="00141ADF" w:rsidRDefault="00141ADF" w:rsidP="00374507">
      <w:pPr>
        <w:ind w:left="-567" w:firstLine="1276"/>
        <w:rPr>
          <w:ins w:id="6438" w:author="David Recio" w:date="2022-06-27T13:32:00Z"/>
        </w:rPr>
      </w:pPr>
      <w:ins w:id="6439" w:author="David Recio" w:date="2022-06-23T22:57:00Z">
        <w:r>
          <w:t xml:space="preserve">Este TFG parte de la demanda de estudiantes que quieren acceder a las </w:t>
        </w:r>
      </w:ins>
      <w:ins w:id="6440" w:author="David Recio" w:date="2022-06-25T01:58:00Z">
        <w:r w:rsidR="004777F8">
          <w:t>universidades</w:t>
        </w:r>
        <w:del w:id="6441" w:author="David Recio Arnés" w:date="2022-06-27T20:09:00Z">
          <w:r w:rsidR="004777F8" w:rsidDel="00374507">
            <w:delText>,</w:delText>
          </w:r>
        </w:del>
      </w:ins>
      <w:ins w:id="6442" w:author="David Recio" w:date="2022-06-23T22:57:00Z">
        <w:del w:id="6443" w:author="David Recio Arnés" w:date="2022-06-27T20:09:00Z">
          <w:r w:rsidDel="00374507">
            <w:delText xml:space="preserve"> pero no tienen suficiente orientación vocacional</w:delText>
          </w:r>
        </w:del>
        <w:r>
          <w:t xml:space="preserve"> y de la</w:t>
        </w:r>
      </w:ins>
      <w:ins w:id="6444" w:author="David Recio Arnés" w:date="2022-06-27T20:09:00Z">
        <w:r w:rsidR="00306697">
          <w:t>s universidades que quieren reducir el abandono universitario</w:t>
        </w:r>
      </w:ins>
      <w:ins w:id="6445" w:author="David Recio Arnés" w:date="2022-06-27T20:10:00Z">
        <w:r w:rsidR="00306697">
          <w:t xml:space="preserve"> </w:t>
        </w:r>
      </w:ins>
      <w:ins w:id="6446" w:author="David Recio" w:date="2022-06-23T22:57:00Z">
        <w:del w:id="6447" w:author="David Recio Arnés" w:date="2022-06-27T20:10:00Z">
          <w:r w:rsidDel="00306697">
            <w:delText xml:space="preserve"> deserción </w:delText>
          </w:r>
        </w:del>
        <w:r>
          <w:t>en el primer año de carrera</w:t>
        </w:r>
      </w:ins>
      <w:ins w:id="6448" w:author="David Recio Arnés" w:date="2022-06-27T20:10:00Z">
        <w:r w:rsidR="00306697">
          <w:t>,</w:t>
        </w:r>
      </w:ins>
      <w:ins w:id="6449" w:author="David Recio" w:date="2022-06-23T22:57:00Z">
        <w:r>
          <w:t xml:space="preserve"> p</w:t>
        </w:r>
      </w:ins>
      <w:ins w:id="6450" w:author="David Recio Arnés" w:date="2022-06-27T20:10:00Z">
        <w:r w:rsidR="00306697">
          <w:t>or</w:t>
        </w:r>
      </w:ins>
      <w:ins w:id="6451" w:author="David Recio" w:date="2022-06-23T22:57:00Z">
        <w:del w:id="6452" w:author="David Recio Arnés" w:date="2022-06-27T20:10:00Z">
          <w:r w:rsidDel="00306697">
            <w:delText>ara</w:delText>
          </w:r>
        </w:del>
        <w:r>
          <w:t xml:space="preserve"> ello es una herramienta que facilita la gestión </w:t>
        </w:r>
      </w:ins>
      <w:ins w:id="6453" w:author="David Recio Arnés" w:date="2022-06-27T20:10:00Z">
        <w:r w:rsidR="00306697">
          <w:t>en cuanto a la elección de la titulación.</w:t>
        </w:r>
      </w:ins>
      <w:ins w:id="6454" w:author="David Recio" w:date="2022-06-23T22:57:00Z">
        <w:del w:id="6455" w:author="David Recio Arnés" w:date="2022-06-27T20:10:00Z">
          <w:r w:rsidDel="00306697">
            <w:delText>para ver cual la mejor opción de grado.</w:delText>
          </w:r>
        </w:del>
      </w:ins>
    </w:p>
    <w:p w14:paraId="5A285999" w14:textId="16EA61C7" w:rsidR="00504E41" w:rsidRDefault="00306697" w:rsidP="00374507">
      <w:pPr>
        <w:ind w:left="-567" w:firstLine="1276"/>
        <w:rPr>
          <w:ins w:id="6456" w:author="David Recio" w:date="2022-06-27T13:41:00Z"/>
        </w:rPr>
      </w:pPr>
      <w:ins w:id="6457" w:author="David Recio Arnés" w:date="2022-06-27T20:11:00Z">
        <w:r>
          <w:t>E</w:t>
        </w:r>
      </w:ins>
      <w:ins w:id="6458" w:author="David Recio" w:date="2022-06-27T13:32:00Z">
        <w:del w:id="6459" w:author="David Recio Arnés" w:date="2022-06-27T20:11:00Z">
          <w:r w:rsidR="00504E41" w:rsidDel="00306697">
            <w:delText>Para ello</w:delText>
          </w:r>
        </w:del>
      </w:ins>
      <w:ins w:id="6460" w:author="David Recio" w:date="2022-06-27T13:33:00Z">
        <w:del w:id="6461" w:author="David Recio Arnés" w:date="2022-06-27T20:11:00Z">
          <w:r w:rsidR="00504E41" w:rsidDel="00306697">
            <w:delText>, e</w:delText>
          </w:r>
        </w:del>
        <w:r w:rsidR="00504E41">
          <w:t xml:space="preserve">n primer lugar, el usuario se </w:t>
        </w:r>
      </w:ins>
      <w:ins w:id="6462" w:author="David Recio" w:date="2022-06-27T13:34:00Z">
        <w:r w:rsidR="00504E41">
          <w:t xml:space="preserve">tiene que registrar </w:t>
        </w:r>
      </w:ins>
      <w:ins w:id="6463" w:author="David Recio" w:date="2022-06-27T13:33:00Z">
        <w:r w:rsidR="00504E41">
          <w:t xml:space="preserve">en la aplicación </w:t>
        </w:r>
      </w:ins>
      <w:ins w:id="6464" w:author="David Recio" w:date="2022-06-27T13:34:00Z">
        <w:r w:rsidR="00504E41">
          <w:t>mediante un nombre de usuario y una contraseña</w:t>
        </w:r>
      </w:ins>
      <w:ins w:id="6465" w:author="David Recio Arnés" w:date="2022-06-27T20:11:00Z">
        <w:r>
          <w:t>. U</w:t>
        </w:r>
      </w:ins>
      <w:ins w:id="6466" w:author="David Recio" w:date="2022-06-27T13:34:00Z">
        <w:del w:id="6467" w:author="David Recio Arnés" w:date="2022-06-27T20:11:00Z">
          <w:r w:rsidR="00504E41" w:rsidDel="00306697">
            <w:delText>, u</w:delText>
          </w:r>
        </w:del>
        <w:r w:rsidR="00504E41">
          <w:t>na vez re</w:t>
        </w:r>
      </w:ins>
      <w:ins w:id="6468" w:author="David Recio" w:date="2022-06-27T13:35:00Z">
        <w:r w:rsidR="00504E41">
          <w:t>alizado el paso anterior, dispondrá de dos test estandarizados (</w:t>
        </w:r>
      </w:ins>
      <w:ins w:id="6469" w:author="David Recio" w:date="2022-06-27T13:36:00Z">
        <w:r w:rsidR="00504E41">
          <w:t>Toulouse y CHASIDE) los cuales le medirán las aptitudes, los intereses vocacionales y la concentración</w:t>
        </w:r>
      </w:ins>
      <w:ins w:id="6470" w:author="David Recio" w:date="2022-06-27T13:37:00Z">
        <w:r w:rsidR="00504E41">
          <w:t>. Tras realizar los tes</w:t>
        </w:r>
      </w:ins>
      <w:ins w:id="6471" w:author="David Recio" w:date="2022-06-27T13:45:00Z">
        <w:r w:rsidR="00BA59C4">
          <w:t>t</w:t>
        </w:r>
      </w:ins>
      <w:ins w:id="6472" w:author="David Recio" w:date="2022-06-27T13:37:00Z">
        <w:r w:rsidR="00504E41">
          <w:t xml:space="preserve"> </w:t>
        </w:r>
        <w:del w:id="6473" w:author="David Recio Arnés" w:date="2022-06-27T20:11:00Z">
          <w:r w:rsidR="00504E41" w:rsidDel="00306697">
            <w:delText xml:space="preserve">ya </w:delText>
          </w:r>
        </w:del>
        <w:r w:rsidR="00504E41">
          <w:t>dispondrá de los resultados</w:t>
        </w:r>
      </w:ins>
      <w:ins w:id="6474" w:author="David Recio" w:date="2022-06-27T13:38:00Z">
        <w:r w:rsidR="00504E41">
          <w:t xml:space="preserve"> de los mismos en su perfil</w:t>
        </w:r>
      </w:ins>
      <w:ins w:id="6475" w:author="David Recio Arnés" w:date="2022-06-27T20:12:00Z">
        <w:r>
          <w:t>. A</w:t>
        </w:r>
      </w:ins>
      <w:ins w:id="6476" w:author="David Recio" w:date="2022-06-27T13:38:00Z">
        <w:del w:id="6477" w:author="David Recio Arnés" w:date="2022-06-27T20:12:00Z">
          <w:r w:rsidR="00504E41" w:rsidDel="00306697">
            <w:delText>, a</w:delText>
          </w:r>
        </w:del>
        <w:r w:rsidR="00504E41">
          <w:t>demás</w:t>
        </w:r>
      </w:ins>
      <w:ins w:id="6478" w:author="David Recio Arnés" w:date="2022-06-27T20:12:00Z">
        <w:r>
          <w:t>,</w:t>
        </w:r>
      </w:ins>
      <w:ins w:id="6479" w:author="David Recio" w:date="2022-06-27T13:38:00Z">
        <w:r w:rsidR="00504E41">
          <w:t xml:space="preserve"> el usuario </w:t>
        </w:r>
      </w:ins>
      <w:ins w:id="6480" w:author="David Recio Arnés" w:date="2022-06-27T20:12:00Z">
        <w:r>
          <w:t>debe introducir</w:t>
        </w:r>
      </w:ins>
      <w:ins w:id="6481" w:author="David Recio" w:date="2022-06-27T13:38:00Z">
        <w:del w:id="6482" w:author="David Recio Arnés" w:date="2022-06-27T20:12:00Z">
          <w:r w:rsidR="00504E41" w:rsidDel="00306697">
            <w:delText>tiene que añadir</w:delText>
          </w:r>
        </w:del>
        <w:r w:rsidR="00504E41">
          <w:t xml:space="preserve"> sus notas </w:t>
        </w:r>
        <w:del w:id="6483" w:author="David Recio Arnés" w:date="2022-06-27T20:07:00Z">
          <w:r w:rsidR="00504E41" w:rsidDel="00374507">
            <w:delText xml:space="preserve"> </w:delText>
          </w:r>
        </w:del>
        <w:r w:rsidR="00504E41">
          <w:t>de cada asignatura, junto con el nombre</w:t>
        </w:r>
        <w:del w:id="6484" w:author="David Recio Arnés" w:date="2022-06-27T20:12:00Z">
          <w:r w:rsidR="00504E41" w:rsidDel="00306697">
            <w:delText xml:space="preserve"> de la asignatura</w:delText>
          </w:r>
        </w:del>
        <w:r w:rsidR="00504E41">
          <w:t xml:space="preserve"> y </w:t>
        </w:r>
      </w:ins>
      <w:ins w:id="6485" w:author="David Recio" w:date="2022-06-27T13:39:00Z">
        <w:r w:rsidR="00BA59C4">
          <w:t xml:space="preserve">las horas dedicadas a </w:t>
        </w:r>
      </w:ins>
      <w:ins w:id="6486" w:author="David Recio Arnés" w:date="2022-06-27T20:12:00Z">
        <w:r>
          <w:t>éstas</w:t>
        </w:r>
      </w:ins>
      <w:ins w:id="6487" w:author="David Recio" w:date="2022-06-27T13:39:00Z">
        <w:del w:id="6488" w:author="David Recio Arnés" w:date="2022-06-27T20:12:00Z">
          <w:r w:rsidR="00BA59C4" w:rsidDel="00306697">
            <w:delText>esta, al introducirlas</w:delText>
          </w:r>
        </w:del>
      </w:ins>
      <w:ins w:id="6489" w:author="David Recio Arnés" w:date="2022-06-27T20:12:00Z">
        <w:r>
          <w:t>. Al introducirlas</w:t>
        </w:r>
      </w:ins>
      <w:ins w:id="6490" w:author="David Recio" w:date="2022-06-27T13:39:00Z">
        <w:del w:id="6491" w:author="David Recio Arnés" w:date="2022-06-27T20:12:00Z">
          <w:r w:rsidR="00BA59C4" w:rsidDel="00306697">
            <w:delText>,</w:delText>
          </w:r>
        </w:del>
        <w:r w:rsidR="00BA59C4">
          <w:t xml:space="preserve"> recibirá en cada nota las horas recomendadas</w:t>
        </w:r>
      </w:ins>
      <w:ins w:id="6492" w:author="David Recio Arnés" w:date="2022-06-27T20:13:00Z">
        <w:r>
          <w:t xml:space="preserve"> de estudio</w:t>
        </w:r>
      </w:ins>
      <w:ins w:id="6493" w:author="David Recio" w:date="2022-06-27T13:39:00Z">
        <w:r w:rsidR="00BA59C4">
          <w:t xml:space="preserve"> y</w:t>
        </w:r>
      </w:ins>
      <w:ins w:id="6494" w:author="David Recio" w:date="2022-06-27T13:40:00Z">
        <w:r w:rsidR="00BA59C4">
          <w:t xml:space="preserve"> el riesgo de</w:t>
        </w:r>
      </w:ins>
      <w:ins w:id="6495" w:author="David Recio Arnés" w:date="2022-06-27T20:13:00Z">
        <w:r>
          <w:t xml:space="preserve"> cursar</w:t>
        </w:r>
      </w:ins>
      <w:ins w:id="6496" w:author="David Recio" w:date="2022-06-27T13:40:00Z">
        <w:r w:rsidR="00BA59C4">
          <w:t xml:space="preserve"> cada asignatura</w:t>
        </w:r>
        <w:del w:id="6497" w:author="David Recio Arnés" w:date="2022-06-27T20:13:00Z">
          <w:r w:rsidR="00BA59C4" w:rsidDel="00306697">
            <w:delText>,</w:delText>
          </w:r>
        </w:del>
        <w:r w:rsidR="00BA59C4">
          <w:t xml:space="preserve"> o</w:t>
        </w:r>
      </w:ins>
      <w:ins w:id="6498" w:author="David Recio Arnés" w:date="2022-06-27T20:13:00Z">
        <w:r>
          <w:t>,</w:t>
        </w:r>
      </w:ins>
      <w:ins w:id="6499" w:author="David Recio" w:date="2022-06-27T13:40:00Z">
        <w:r w:rsidR="00BA59C4">
          <w:t xml:space="preserve"> si bien lo prefiere, en vez de hacerlo individualmente, puede visualizarlas de forma gen</w:t>
        </w:r>
      </w:ins>
      <w:ins w:id="6500" w:author="David Recio Arnés" w:date="2022-06-27T20:13:00Z">
        <w:r>
          <w:t>érica</w:t>
        </w:r>
      </w:ins>
      <w:ins w:id="6501" w:author="David Recio" w:date="2022-06-27T13:40:00Z">
        <w:del w:id="6502" w:author="David Recio Arnés" w:date="2022-06-27T20:13:00Z">
          <w:r w:rsidR="00BA59C4" w:rsidDel="00306697">
            <w:delText>eral</w:delText>
          </w:r>
        </w:del>
        <w:r w:rsidR="00BA59C4">
          <w:t>.</w:t>
        </w:r>
      </w:ins>
    </w:p>
    <w:p w14:paraId="500D5676" w14:textId="31B1AC25" w:rsidR="00141ADF" w:rsidDel="00306697" w:rsidRDefault="00BA59C4" w:rsidP="00374507">
      <w:pPr>
        <w:ind w:left="-567" w:firstLine="1276"/>
        <w:rPr>
          <w:ins w:id="6503" w:author="David Recio" w:date="2022-06-25T02:00:00Z"/>
          <w:del w:id="6504" w:author="David Recio Arnés" w:date="2022-06-27T20:14:00Z"/>
        </w:rPr>
      </w:pPr>
      <w:ins w:id="6505" w:author="David Recio" w:date="2022-06-27T13:41:00Z">
        <w:r>
          <w:t xml:space="preserve">Por </w:t>
        </w:r>
      </w:ins>
      <w:ins w:id="6506" w:author="David Recio" w:date="2022-06-27T13:43:00Z">
        <w:r>
          <w:t>último</w:t>
        </w:r>
      </w:ins>
      <w:ins w:id="6507" w:author="David Recio" w:date="2022-06-27T13:41:00Z">
        <w:r>
          <w:t>, el usu</w:t>
        </w:r>
      </w:ins>
      <w:ins w:id="6508" w:author="David Recio" w:date="2022-06-27T13:42:00Z">
        <w:r>
          <w:t xml:space="preserve">ario </w:t>
        </w:r>
      </w:ins>
      <w:ins w:id="6509" w:author="David Recio Arnés" w:date="2022-06-27T20:13:00Z">
        <w:r w:rsidR="00306697">
          <w:t>podrá</w:t>
        </w:r>
      </w:ins>
      <w:ins w:id="6510" w:author="David Recio" w:date="2022-06-27T13:42:00Z">
        <w:del w:id="6511" w:author="David Recio Arnés" w:date="2022-06-27T20:13:00Z">
          <w:r w:rsidDel="00306697">
            <w:delText>deberá</w:delText>
          </w:r>
        </w:del>
        <w:r>
          <w:t xml:space="preserve"> relacionarse con los demás usuarios para poder ayudarse en aquellas asignaturas de riesgo alto</w:t>
        </w:r>
      </w:ins>
      <w:ins w:id="6512" w:author="David Recio" w:date="2022-06-27T13:44:00Z">
        <w:r>
          <w:t>, pudiendo acceder a sus resultados</w:t>
        </w:r>
      </w:ins>
      <w:ins w:id="6513" w:author="David Recio Arnés" w:date="2022-06-27T20:13:00Z">
        <w:r w:rsidR="00306697">
          <w:t xml:space="preserve"> si los otros estudiantes así lo permite</w:t>
        </w:r>
      </w:ins>
      <w:ins w:id="6514" w:author="David Recio Arnés" w:date="2022-06-27T20:14:00Z">
        <w:r w:rsidR="00306697">
          <w:t>n.</w:t>
        </w:r>
      </w:ins>
      <w:ins w:id="6515" w:author="David Recio" w:date="2022-06-27T13:44:00Z">
        <w:del w:id="6516" w:author="David Recio Arnés" w:date="2022-06-27T20:08:00Z">
          <w:r w:rsidDel="00374507">
            <w:delText xml:space="preserve"> </w:delText>
          </w:r>
        </w:del>
      </w:ins>
    </w:p>
    <w:p w14:paraId="68D113D2" w14:textId="77777777" w:rsidR="004777F8" w:rsidDel="00BA59C4" w:rsidRDefault="004777F8" w:rsidP="00141ADF">
      <w:pPr>
        <w:rPr>
          <w:del w:id="6517" w:author="David Recio" w:date="2022-06-27T10:05:00Z"/>
        </w:rPr>
      </w:pPr>
      <w:moveToRangeStart w:id="6518" w:author="David Recio" w:date="2022-06-25T02:00:00Z" w:name="move107014873"/>
      <w:commentRangeStart w:id="6519"/>
      <w:moveTo w:id="6520" w:author="David Recio" w:date="2022-06-25T02:00:00Z">
        <w:del w:id="6521" w:author="David Recio" w:date="2022-06-27T10:05:00Z">
          <w:r w:rsidDel="00461A73">
            <w:delText>En resumen, este programa se ha creado con el propósito de utilizarse como una herramienta útil para la elección de la carrera antes de comenzar el primer año, pero sin perder de vista una estructura modular y multiplataforma, con la intención de llegar al mayor número de clientes, y con la finalidad de seguir creciendo con ellos y buscando nuevas mejoras</w:delText>
          </w:r>
        </w:del>
        <w:del w:id="6522" w:author="David Recio" w:date="2022-06-25T02:01:00Z">
          <w:r w:rsidDel="004777F8">
            <w:delText>.</w:delText>
          </w:r>
        </w:del>
      </w:moveTo>
      <w:commentRangeEnd w:id="6519"/>
      <w:del w:id="6523" w:author="David Recio" w:date="2022-06-27T10:05:00Z">
        <w:r w:rsidR="009039EF" w:rsidDel="00461A73">
          <w:rPr>
            <w:rStyle w:val="Refdecomentario"/>
          </w:rPr>
          <w:commentReference w:id="6519"/>
        </w:r>
      </w:del>
    </w:p>
    <w:p w14:paraId="5B4D5E7A" w14:textId="77777777" w:rsidR="00BA59C4" w:rsidDel="00306697" w:rsidRDefault="00BA59C4" w:rsidP="004777F8">
      <w:pPr>
        <w:rPr>
          <w:ins w:id="6524" w:author="David Recio" w:date="2022-06-27T13:45:00Z"/>
          <w:del w:id="6525" w:author="David Recio Arnés" w:date="2022-06-27T20:14:00Z"/>
        </w:rPr>
      </w:pPr>
    </w:p>
    <w:p w14:paraId="332E9C2B" w14:textId="77777777" w:rsidR="00BA59C4" w:rsidDel="00306697" w:rsidRDefault="00BA59C4" w:rsidP="004777F8">
      <w:pPr>
        <w:rPr>
          <w:ins w:id="6526" w:author="David Recio" w:date="2022-06-27T13:45:00Z"/>
          <w:del w:id="6527" w:author="David Recio Arnés" w:date="2022-06-27T20:14:00Z"/>
        </w:rPr>
      </w:pPr>
    </w:p>
    <w:p w14:paraId="31743481" w14:textId="2FD5ABDA" w:rsidR="00BA59C4" w:rsidRDefault="00BA59C4">
      <w:pPr>
        <w:ind w:left="-567" w:firstLine="1276"/>
        <w:rPr>
          <w:ins w:id="6528" w:author="David Recio" w:date="2022-06-27T13:45:00Z"/>
          <w:moveTo w:id="6529" w:author="David Recio" w:date="2022-06-25T02:00:00Z"/>
        </w:rPr>
        <w:sectPr w:rsidR="00BA59C4" w:rsidSect="00EF1449">
          <w:type w:val="oddPage"/>
          <w:pgSz w:w="11900" w:h="16840" w:code="9"/>
          <w:pgMar w:top="1985" w:right="1701" w:bottom="1418" w:left="1701" w:header="851" w:footer="851" w:gutter="567"/>
          <w:cols w:space="708"/>
          <w:titlePg/>
          <w:docGrid w:linePitch="360"/>
        </w:sectPr>
        <w:pPrChange w:id="6530" w:author="David Recio Arnés" w:date="2022-06-27T20:14:00Z">
          <w:pPr/>
        </w:pPrChange>
      </w:pPr>
    </w:p>
    <w:moveToRangeEnd w:id="6518"/>
    <w:p w14:paraId="1835076E" w14:textId="77777777" w:rsidR="004777F8" w:rsidDel="00306697" w:rsidRDefault="004777F8">
      <w:pPr>
        <w:ind w:left="-567" w:firstLine="1276"/>
        <w:rPr>
          <w:ins w:id="6531" w:author="David Recio" w:date="2022-06-25T01:59:00Z"/>
          <w:del w:id="6532" w:author="David Recio Arnés" w:date="2022-06-27T20:14:00Z"/>
        </w:rPr>
        <w:pPrChange w:id="6533" w:author="David Recio Arnés" w:date="2022-06-27T20:14:00Z">
          <w:pPr/>
        </w:pPrChange>
      </w:pPr>
    </w:p>
    <w:p w14:paraId="6F7B16EC" w14:textId="68388233" w:rsidR="004777F8" w:rsidDel="00374507" w:rsidRDefault="004777F8">
      <w:pPr>
        <w:pStyle w:val="Ttulo2"/>
        <w:ind w:left="-567" w:firstLine="1276"/>
        <w:rPr>
          <w:ins w:id="6534" w:author="David Recio" w:date="2022-06-27T13:29:00Z"/>
          <w:del w:id="6535" w:author="David Recio Arnés" w:date="2022-06-27T20:08:00Z"/>
        </w:rPr>
        <w:pPrChange w:id="6536" w:author="David Recio Arnés" w:date="2022-06-27T20:14:00Z">
          <w:pPr>
            <w:pStyle w:val="Ttulo2"/>
          </w:pPr>
        </w:pPrChange>
      </w:pPr>
      <w:ins w:id="6537" w:author="David Recio" w:date="2022-06-25T01:59:00Z">
        <w:del w:id="6538" w:author="David Recio Arnés" w:date="2022-06-27T20:08:00Z">
          <w:r w:rsidDel="00374507">
            <w:delText>L</w:delText>
          </w:r>
        </w:del>
      </w:ins>
      <w:ins w:id="6539" w:author="David Recio" w:date="2022-06-25T02:00:00Z">
        <w:del w:id="6540" w:author="David Recio Arnés" w:date="2022-06-27T20:08:00Z">
          <w:r w:rsidDel="00374507">
            <w:delText>í</w:delText>
          </w:r>
        </w:del>
      </w:ins>
      <w:ins w:id="6541" w:author="David Recio" w:date="2022-06-25T01:59:00Z">
        <w:del w:id="6542" w:author="David Recio Arnés" w:date="2022-06-27T20:08:00Z">
          <w:r w:rsidDel="00374507">
            <w:delText>neas futuras</w:delText>
          </w:r>
        </w:del>
      </w:ins>
    </w:p>
    <w:p w14:paraId="624A9EF6" w14:textId="1894E59A" w:rsidR="00231119" w:rsidRDefault="00BA59C4">
      <w:pPr>
        <w:ind w:left="-567" w:firstLine="1276"/>
        <w:rPr>
          <w:ins w:id="6543" w:author="David Recio" w:date="2022-06-27T13:49:00Z"/>
        </w:rPr>
        <w:pPrChange w:id="6544" w:author="David Recio Arnés" w:date="2022-06-27T20:14:00Z">
          <w:pPr/>
        </w:pPrChange>
      </w:pPr>
      <w:ins w:id="6545" w:author="David Recio" w:date="2022-06-27T13:45:00Z">
        <w:r>
          <w:t>Debido a la limitación de</w:t>
        </w:r>
        <w:del w:id="6546" w:author="David Recio Arnés" w:date="2022-06-27T20:14:00Z">
          <w:r w:rsidDel="00306697">
            <w:delText>l</w:delText>
          </w:r>
        </w:del>
        <w:r>
          <w:t xml:space="preserve"> tiempo </w:t>
        </w:r>
        <w:del w:id="6547" w:author="David Recio Arnés" w:date="2022-06-27T20:15:00Z">
          <w:r w:rsidDel="00306697">
            <w:delText>de</w:delText>
          </w:r>
        </w:del>
      </w:ins>
      <w:ins w:id="6548" w:author="David Recio Arnés" w:date="2022-06-27T20:15:00Z">
        <w:r w:rsidR="00306697">
          <w:t>en el</w:t>
        </w:r>
      </w:ins>
      <w:ins w:id="6549" w:author="David Recio" w:date="2022-06-27T13:45:00Z">
        <w:del w:id="6550" w:author="David Recio Arnés" w:date="2022-06-27T20:15:00Z">
          <w:r w:rsidDel="00306697">
            <w:delText>l</w:delText>
          </w:r>
        </w:del>
        <w:r>
          <w:t xml:space="preserve"> proyecto, </w:t>
        </w:r>
      </w:ins>
      <w:ins w:id="6551" w:author="David Recio Arnés" w:date="2022-06-27T20:16:00Z">
        <w:r w:rsidR="004906E8">
          <w:t xml:space="preserve">no ha podido añadirse </w:t>
        </w:r>
      </w:ins>
      <w:ins w:id="6552" w:author="David Recio" w:date="2022-06-27T13:45:00Z">
        <w:del w:id="6553" w:author="David Recio Arnés" w:date="2022-06-27T20:16:00Z">
          <w:r w:rsidDel="004906E8">
            <w:delText>ha</w:delText>
          </w:r>
        </w:del>
        <w:del w:id="6554" w:author="David Recio Arnés" w:date="2022-06-27T20:15:00Z">
          <w:r w:rsidDel="00306697">
            <w:delText xml:space="preserve"> </w:delText>
          </w:r>
        </w:del>
      </w:ins>
      <w:ins w:id="6555" w:author="David Recio" w:date="2022-06-27T13:53:00Z">
        <w:del w:id="6556" w:author="David Recio Arnés" w:date="2022-06-27T20:15:00Z">
          <w:r w:rsidDel="00306697">
            <w:delText>habido</w:delText>
          </w:r>
        </w:del>
      </w:ins>
      <w:ins w:id="6557" w:author="David Recio" w:date="2022-06-27T13:45:00Z">
        <w:del w:id="6558" w:author="David Recio Arnés" w:date="2022-06-27T20:16:00Z">
          <w:r w:rsidDel="004906E8">
            <w:delText xml:space="preserve"> partes que</w:delText>
          </w:r>
        </w:del>
      </w:ins>
      <w:ins w:id="6559" w:author="David Recio" w:date="2022-06-27T13:46:00Z">
        <w:del w:id="6560" w:author="David Recio Arnés" w:date="2022-06-27T20:16:00Z">
          <w:r w:rsidDel="004906E8">
            <w:delText xml:space="preserve"> no se han podido añadir</w:delText>
          </w:r>
        </w:del>
        <w:del w:id="6561" w:author="David Recio Arnés" w:date="2022-06-27T20:15:00Z">
          <w:r w:rsidDel="00306697">
            <w:delText xml:space="preserve"> al mismo</w:delText>
          </w:r>
        </w:del>
        <w:del w:id="6562" w:author="David Recio Arnés" w:date="2022-06-27T20:16:00Z">
          <w:r w:rsidDel="004906E8">
            <w:delText xml:space="preserve">, tales como </w:delText>
          </w:r>
        </w:del>
        <w:r>
          <w:t xml:space="preserve">la implantación de la seguridad, como el token Bearer, muy útil para ofrecer </w:t>
        </w:r>
      </w:ins>
      <w:ins w:id="6563" w:author="David Recio" w:date="2022-06-27T13:47:00Z">
        <w:r>
          <w:t>una identificación segura del usuario, ya que en cada llamada salvo la de login o registro del usuario, ser</w:t>
        </w:r>
      </w:ins>
      <w:ins w:id="6564" w:author="David Recio Arnés" w:date="2022-06-27T20:16:00Z">
        <w:r w:rsidR="004906E8">
          <w:t>í</w:t>
        </w:r>
      </w:ins>
      <w:ins w:id="6565" w:author="David Recio" w:date="2022-06-27T13:47:00Z">
        <w:del w:id="6566" w:author="David Recio Arnés" w:date="2022-06-27T20:16:00Z">
          <w:r w:rsidDel="004906E8">
            <w:delText>i</w:delText>
          </w:r>
        </w:del>
        <w:r>
          <w:t>a requerido el token para acreditar que el</w:t>
        </w:r>
      </w:ins>
      <w:ins w:id="6567" w:author="David Recio" w:date="2022-06-27T13:48:00Z">
        <w:r>
          <w:t xml:space="preserve"> usuario tiene esos permisos</w:t>
        </w:r>
      </w:ins>
      <w:ins w:id="6568" w:author="David Recio Arnés" w:date="2022-06-27T20:16:00Z">
        <w:r w:rsidR="004906E8">
          <w:t>. P</w:t>
        </w:r>
      </w:ins>
      <w:ins w:id="6569" w:author="David Recio" w:date="2022-06-27T13:48:00Z">
        <w:del w:id="6570" w:author="David Recio Arnés" w:date="2022-06-27T20:16:00Z">
          <w:r w:rsidDel="004906E8">
            <w:delText>, p</w:delText>
          </w:r>
        </w:del>
        <w:r>
          <w:t>or otro lado, aunque no fue planteado, es necesario una pequeña inter</w:t>
        </w:r>
      </w:ins>
      <w:ins w:id="6571" w:author="David Recio" w:date="2022-06-27T13:49:00Z">
        <w:r>
          <w:t>faz gr</w:t>
        </w:r>
      </w:ins>
      <w:ins w:id="6572" w:author="David Recio Arnés" w:date="2022-06-27T20:16:00Z">
        <w:r w:rsidR="004906E8">
          <w:t>á</w:t>
        </w:r>
      </w:ins>
      <w:ins w:id="6573" w:author="David Recio" w:date="2022-06-27T13:49:00Z">
        <w:del w:id="6574" w:author="David Recio Arnés" w:date="2022-06-27T20:16:00Z">
          <w:r w:rsidDel="004906E8">
            <w:delText>a</w:delText>
          </w:r>
        </w:del>
        <w:r>
          <w:t>fica que permit</w:t>
        </w:r>
      </w:ins>
      <w:ins w:id="6575" w:author="David Recio Arnés" w:date="2022-06-27T20:16:00Z">
        <w:r w:rsidR="004906E8">
          <w:t>a</w:t>
        </w:r>
      </w:ins>
      <w:ins w:id="6576" w:author="David Recio" w:date="2022-06-27T13:49:00Z">
        <w:del w:id="6577" w:author="David Recio Arnés" w:date="2022-06-27T20:16:00Z">
          <w:r w:rsidDel="004906E8">
            <w:delText>iera</w:delText>
          </w:r>
        </w:del>
        <w:r>
          <w:t xml:space="preserve"> a los desarrolladores de la aplicación del cliente, tener un acceso más intuitivo a la API.</w:t>
        </w:r>
      </w:ins>
    </w:p>
    <w:p w14:paraId="558584A9" w14:textId="2F517D62" w:rsidR="00BA59C4" w:rsidDel="004906E8" w:rsidRDefault="00BA59C4">
      <w:pPr>
        <w:ind w:left="-567" w:firstLine="1276"/>
        <w:rPr>
          <w:ins w:id="6578" w:author="David Recio" w:date="2022-06-27T13:52:00Z"/>
          <w:del w:id="6579" w:author="David Recio Arnés" w:date="2022-06-27T20:17:00Z"/>
        </w:rPr>
        <w:pPrChange w:id="6580" w:author="David Recio Arnés" w:date="2022-06-27T20:17:00Z">
          <w:pPr/>
        </w:pPrChange>
      </w:pPr>
      <w:ins w:id="6581" w:author="David Recio" w:date="2022-06-27T13:49:00Z">
        <w:r>
          <w:t xml:space="preserve">Una vez </w:t>
        </w:r>
      </w:ins>
      <w:ins w:id="6582" w:author="David Recio" w:date="2022-06-27T13:50:00Z">
        <w:r>
          <w:t xml:space="preserve">implementadas las mejoras anteriores, se podría indagar </w:t>
        </w:r>
      </w:ins>
      <w:ins w:id="6583" w:author="David Recio" w:date="2022-06-27T13:53:00Z">
        <w:r>
          <w:t>más</w:t>
        </w:r>
      </w:ins>
      <w:ins w:id="6584" w:author="David Recio" w:date="2022-06-27T13:50:00Z">
        <w:r>
          <w:t xml:space="preserve"> en que factores promueven la </w:t>
        </w:r>
      </w:ins>
      <w:ins w:id="6585" w:author="David Recio" w:date="2022-06-27T13:51:00Z">
        <w:r>
          <w:t xml:space="preserve">intención del abandono o del fracaso universitario, por ejemplo: la cantidad de horas </w:t>
        </w:r>
      </w:ins>
      <w:ins w:id="6586" w:author="David Recio" w:date="2022-06-27T13:53:00Z">
        <w:r>
          <w:t>prácticas</w:t>
        </w:r>
      </w:ins>
      <w:ins w:id="6587" w:author="David Recio" w:date="2022-06-27T13:51:00Z">
        <w:r>
          <w:t xml:space="preserve"> </w:t>
        </w:r>
      </w:ins>
      <w:ins w:id="6588" w:author="David Recio" w:date="2022-06-27T13:52:00Z">
        <w:r>
          <w:t>y teóricas, el estrés sufrido, etcéter</w:t>
        </w:r>
      </w:ins>
      <w:ins w:id="6589" w:author="David Recio Arnés" w:date="2022-06-27T20:17:00Z">
        <w:r w:rsidR="004906E8">
          <w:t xml:space="preserve">a, ya </w:t>
        </w:r>
      </w:ins>
      <w:ins w:id="6590" w:author="David Recio" w:date="2022-06-27T13:52:00Z">
        <w:del w:id="6591" w:author="David Recio Arnés" w:date="2022-06-27T20:17:00Z">
          <w:r w:rsidDel="004906E8">
            <w:delText>a…</w:delText>
          </w:r>
        </w:del>
      </w:ins>
    </w:p>
    <w:p w14:paraId="3155F645" w14:textId="6C1D1919" w:rsidR="00BA59C4" w:rsidRPr="00231119" w:rsidRDefault="00BA59C4">
      <w:pPr>
        <w:ind w:left="-567" w:firstLine="1276"/>
        <w:rPr>
          <w:ins w:id="6592" w:author="David Recio" w:date="2022-06-23T22:57:00Z"/>
        </w:rPr>
        <w:pPrChange w:id="6593" w:author="David Recio Arnés" w:date="2022-06-27T20:17:00Z">
          <w:pPr/>
        </w:pPrChange>
      </w:pPr>
      <w:ins w:id="6594" w:author="David Recio" w:date="2022-06-27T13:52:00Z">
        <w:del w:id="6595" w:author="David Recio Arnés" w:date="2022-06-27T20:17:00Z">
          <w:r w:rsidDel="004906E8">
            <w:delText xml:space="preserve">Ya </w:delText>
          </w:r>
        </w:del>
        <w:r>
          <w:t xml:space="preserve">que son factores importantes asociados a la </w:t>
        </w:r>
      </w:ins>
      <w:ins w:id="6596" w:author="David Recio" w:date="2022-06-27T13:53:00Z">
        <w:r>
          <w:t>etapa</w:t>
        </w:r>
      </w:ins>
      <w:ins w:id="6597" w:author="David Recio" w:date="2022-06-27T13:52:00Z">
        <w:r>
          <w:t xml:space="preserve"> universitaria de los estudiantes.</w:t>
        </w:r>
      </w:ins>
    </w:p>
    <w:p w14:paraId="5FEA295B" w14:textId="3731BB5E" w:rsidR="00B827FA" w:rsidDel="00BA59C4" w:rsidRDefault="001E54BF" w:rsidP="00C73DFD">
      <w:pPr>
        <w:rPr>
          <w:del w:id="6598" w:author="David Recio" w:date="2022-06-27T13:53:00Z"/>
        </w:rPr>
      </w:pPr>
      <w:del w:id="6599" w:author="David Recio" w:date="2022-06-27T13:53:00Z">
        <w:r w:rsidDel="00BA59C4">
          <w:delText>En un futuro</w:delText>
        </w:r>
        <w:r w:rsidR="00AD1E56" w:rsidDel="00BA59C4">
          <w:delText>, este programa</w:delText>
        </w:r>
        <w:r w:rsidDel="00BA59C4">
          <w:delText xml:space="preserve"> puede llegar a implementar</w:delText>
        </w:r>
        <w:r w:rsidR="00AD1E56" w:rsidDel="00BA59C4">
          <w:delText>se</w:delText>
        </w:r>
        <w:r w:rsidDel="00BA59C4">
          <w:delText xml:space="preserve"> en un servidor de la universidad</w:delText>
        </w:r>
        <w:r w:rsidR="00AD1E56" w:rsidDel="00BA59C4">
          <w:delText>, utilizando sus propios</w:delText>
        </w:r>
        <w:r w:rsidDel="00BA59C4">
          <w:delText xml:space="preserve"> formularios espec</w:delText>
        </w:r>
        <w:r w:rsidR="00AD1E56" w:rsidDel="00BA59C4">
          <w:delText xml:space="preserve">íficos. </w:delText>
        </w:r>
        <w:r w:rsidDel="00BA59C4">
          <w:delText xml:space="preserve"> </w:delText>
        </w:r>
        <w:r w:rsidR="00AD1E56" w:rsidDel="00BA59C4">
          <w:delText>La universidad se haría</w:delText>
        </w:r>
        <w:r w:rsidDel="00BA59C4">
          <w:delText xml:space="preserve"> cargo de la seguridad y disponibilidad de la </w:delText>
        </w:r>
        <w:r w:rsidR="00AD1E56" w:rsidDel="00BA59C4">
          <w:delText>API</w:delText>
        </w:r>
        <w:r w:rsidDel="00BA59C4">
          <w:delText xml:space="preserve">, mientras que </w:delText>
        </w:r>
        <w:commentRangeStart w:id="6600"/>
        <w:r w:rsidDel="00BA59C4">
          <w:delText>yo</w:delText>
        </w:r>
        <w:commentRangeEnd w:id="6600"/>
        <w:r w:rsidR="009039EF" w:rsidDel="00BA59C4">
          <w:rPr>
            <w:rStyle w:val="Refdecomentario"/>
          </w:rPr>
          <w:commentReference w:id="6600"/>
        </w:r>
        <w:r w:rsidDel="00BA59C4">
          <w:delText xml:space="preserve"> s</w:delText>
        </w:r>
        <w:r w:rsidR="00AD1E56" w:rsidDel="00BA59C4">
          <w:delText>ó</w:delText>
        </w:r>
        <w:r w:rsidDel="00BA59C4">
          <w:delText>lo me debería encargar del mantenimiento</w:delText>
        </w:r>
        <w:r w:rsidR="00AD4250" w:rsidDel="00BA59C4">
          <w:delText xml:space="preserve"> </w:delText>
        </w:r>
        <w:r w:rsidDel="00BA59C4">
          <w:delText>y soporte</w:delText>
        </w:r>
        <w:r w:rsidR="00AD1E56" w:rsidDel="00BA59C4">
          <w:delText>,</w:delText>
        </w:r>
        <w:r w:rsidDel="00BA59C4">
          <w:delText xml:space="preserve"> en caso de introducir nuevas funcionalidades</w:delText>
        </w:r>
        <w:r w:rsidR="00AD1E56" w:rsidDel="00BA59C4">
          <w:delText>. Otra opción sería im</w:delText>
        </w:r>
        <w:r w:rsidDel="00BA59C4">
          <w:delText xml:space="preserve">plementar el </w:delText>
        </w:r>
        <w:r w:rsidR="00AD1E56" w:rsidDel="00BA59C4">
          <w:delText>programa</w:delText>
        </w:r>
        <w:r w:rsidDel="00BA59C4">
          <w:delText xml:space="preserve"> dentro de un contenedor </w:delText>
        </w:r>
        <w:r w:rsidR="00AD1E56" w:rsidDel="00BA59C4">
          <w:delText>Docker,</w:delText>
        </w:r>
        <w:r w:rsidDel="00BA59C4">
          <w:delText xml:space="preserve"> simplificando la instalación y el mantenimient</w:delText>
        </w:r>
        <w:r w:rsidR="00FE3CE6" w:rsidDel="00BA59C4">
          <w:delText>o</w:delText>
        </w:r>
        <w:r w:rsidR="00AD4250" w:rsidDel="00BA59C4">
          <w:delText xml:space="preserve">, </w:delText>
        </w:r>
        <w:r w:rsidR="00AD1E56" w:rsidDel="00BA59C4">
          <w:delText>para adaptarse</w:delText>
        </w:r>
        <w:r w:rsidDel="00BA59C4">
          <w:delText xml:space="preserve"> a cualquier entorno en la </w:delText>
        </w:r>
        <w:r w:rsidR="00B827FA" w:rsidDel="00BA59C4">
          <w:delText>nube</w:delText>
        </w:r>
        <w:r w:rsidR="00AD1E56" w:rsidDel="00BA59C4">
          <w:delText>,</w:delText>
        </w:r>
        <w:r w:rsidDel="00BA59C4">
          <w:delText xml:space="preserve"> como</w:delText>
        </w:r>
        <w:r w:rsidR="00B827FA" w:rsidDel="00BA59C4">
          <w:delText xml:space="preserve"> los que ofrece</w:delText>
        </w:r>
        <w:r w:rsidDel="00BA59C4">
          <w:delText xml:space="preserve"> </w:delText>
        </w:r>
        <w:r w:rsidR="00B827FA" w:rsidDel="00BA59C4">
          <w:delText>Amazon</w:delText>
        </w:r>
        <w:r w:rsidDel="00BA59C4">
          <w:delText xml:space="preserve"> </w:delText>
        </w:r>
        <w:r w:rsidR="00AD1E56" w:rsidDel="00BA59C4">
          <w:delText>W</w:delText>
        </w:r>
        <w:r w:rsidDel="00BA59C4">
          <w:delText xml:space="preserve">eb </w:delText>
        </w:r>
        <w:r w:rsidR="00B827FA" w:rsidDel="00BA59C4">
          <w:delText>Service o cualquier entorno propio,</w:delText>
        </w:r>
        <w:r w:rsidR="00AD1E56" w:rsidDel="00BA59C4">
          <w:delText xml:space="preserve"> por tanto,</w:delText>
        </w:r>
        <w:r w:rsidR="00B827FA" w:rsidDel="00BA59C4">
          <w:delText xml:space="preserve"> de esa manera la aplicación no quedaría ligada a un solo cliente.</w:delText>
        </w:r>
      </w:del>
    </w:p>
    <w:p w14:paraId="5CE11826" w14:textId="620DD38F" w:rsidR="00807CAA" w:rsidRDefault="00B827FA" w:rsidP="00C73DFD">
      <w:pPr>
        <w:rPr>
          <w:ins w:id="6601" w:author="David Recio" w:date="2022-06-25T02:12:00Z"/>
        </w:rPr>
      </w:pPr>
      <w:del w:id="6602" w:author="David Recio" w:date="2022-06-27T13:53:00Z">
        <w:r w:rsidDel="00BA59C4">
          <w:delText xml:space="preserve">Respecto a funcionalidades nuevas, se podría </w:delText>
        </w:r>
        <w:r w:rsidR="00AD1E56" w:rsidDel="00BA59C4">
          <w:delText>hacer hincapié</w:delText>
        </w:r>
        <w:r w:rsidDel="00BA59C4">
          <w:delText xml:space="preserve"> </w:delText>
        </w:r>
        <w:commentRangeStart w:id="6603"/>
        <w:r w:rsidDel="00BA59C4">
          <w:delText>en nuevas áreas del estudiante</w:delText>
        </w:r>
        <w:commentRangeEnd w:id="6603"/>
        <w:r w:rsidR="009039EF" w:rsidDel="00BA59C4">
          <w:rPr>
            <w:rStyle w:val="Refdecomentario"/>
          </w:rPr>
          <w:commentReference w:id="6603"/>
        </w:r>
        <w:r w:rsidDel="00BA59C4">
          <w:delText xml:space="preserve">, no </w:delText>
        </w:r>
        <w:r w:rsidR="00AD1E56" w:rsidDel="00BA59C4">
          <w:delText>únicamente centrado en</w:delText>
        </w:r>
        <w:r w:rsidDel="00BA59C4">
          <w:delText xml:space="preserve"> </w:delText>
        </w:r>
        <w:r w:rsidR="00AD1E56" w:rsidDel="00BA59C4">
          <w:delText xml:space="preserve">la elección de una carrera. </w:delText>
        </w:r>
        <w:commentRangeStart w:id="6604"/>
        <w:r w:rsidR="00AD1E56" w:rsidDel="00BA59C4">
          <w:delText>Podrían analizarse otras vías, como</w:delText>
        </w:r>
        <w:r w:rsidDel="00BA59C4">
          <w:delText xml:space="preserve"> la parte económica</w:delText>
        </w:r>
        <w:r w:rsidR="00AD1E56" w:rsidDel="00BA59C4">
          <w:delText xml:space="preserve"> (para aquellos que viven en residencias de estudiantes)</w:delText>
        </w:r>
        <w:commentRangeEnd w:id="6604"/>
        <w:r w:rsidR="009039EF" w:rsidDel="00BA59C4">
          <w:rPr>
            <w:rStyle w:val="Refdecomentario"/>
          </w:rPr>
          <w:commentReference w:id="6604"/>
        </w:r>
        <w:r w:rsidDel="00BA59C4">
          <w:delText>, o</w:delText>
        </w:r>
        <w:r w:rsidR="00AD1E56" w:rsidDel="00BA59C4">
          <w:delText xml:space="preserve"> incluso</w:delText>
        </w:r>
        <w:r w:rsidDel="00BA59C4">
          <w:delText xml:space="preserve"> fomentar la enseñanza</w:delText>
        </w:r>
        <w:r w:rsidR="00AD1E56" w:rsidDel="00BA59C4">
          <w:delText>,</w:delText>
        </w:r>
        <w:r w:rsidDel="00BA59C4">
          <w:delText xml:space="preserve"> mediante tutorías entre estudiantes</w:delText>
        </w:r>
        <w:r w:rsidR="00AD1E56" w:rsidDel="00BA59C4">
          <w:delText xml:space="preserve"> o </w:delText>
        </w:r>
        <w:r w:rsidDel="00BA59C4">
          <w:delText>cursos de apoyo.</w:delText>
        </w:r>
      </w:del>
    </w:p>
    <w:p w14:paraId="34A1C848" w14:textId="6C48CC8D" w:rsidR="00807CAA" w:rsidRDefault="00807CAA" w:rsidP="00C73DFD">
      <w:pPr>
        <w:rPr>
          <w:ins w:id="6605" w:author="David Recio" w:date="2022-06-25T02:12:00Z"/>
        </w:rPr>
      </w:pPr>
    </w:p>
    <w:p w14:paraId="3FDC30B0" w14:textId="2E1D1490" w:rsidR="00807CAA" w:rsidRDefault="00807CAA" w:rsidP="00C73DFD">
      <w:pPr>
        <w:rPr>
          <w:ins w:id="6606" w:author="David Recio" w:date="2022-06-25T02:12:00Z"/>
        </w:rPr>
      </w:pPr>
    </w:p>
    <w:p w14:paraId="2CAAB3CD" w14:textId="5F32EF7B" w:rsidR="00807CAA" w:rsidRDefault="00807CAA" w:rsidP="00C73DFD">
      <w:pPr>
        <w:rPr>
          <w:ins w:id="6607" w:author="David Recio" w:date="2022-06-25T02:12:00Z"/>
        </w:rPr>
      </w:pPr>
    </w:p>
    <w:p w14:paraId="401A2EDB" w14:textId="626EB983" w:rsidR="00807CAA" w:rsidRDefault="00807CAA" w:rsidP="00C73DFD">
      <w:pPr>
        <w:rPr>
          <w:ins w:id="6608" w:author="David Recio" w:date="2022-06-25T02:12:00Z"/>
        </w:rPr>
      </w:pPr>
    </w:p>
    <w:p w14:paraId="4CCFB36D" w14:textId="77777777" w:rsidR="00807CAA" w:rsidRDefault="00807CAA" w:rsidP="00C73DFD">
      <w:pPr>
        <w:rPr>
          <w:ins w:id="6609" w:author="David Recio" w:date="2022-06-25T02:01:00Z"/>
        </w:rPr>
      </w:pPr>
    </w:p>
    <w:p w14:paraId="3A6721C9" w14:textId="1870CC0A" w:rsidR="00876588" w:rsidDel="00BA59C4" w:rsidRDefault="00876588" w:rsidP="00EF1449">
      <w:pPr>
        <w:pStyle w:val="Ttulo1"/>
        <w:framePr w:wrap="notBeside"/>
        <w:numPr>
          <w:ilvl w:val="0"/>
          <w:numId w:val="0"/>
        </w:numPr>
        <w:rPr>
          <w:del w:id="6610" w:author="David Recio" w:date="2022-06-27T13:45:00Z"/>
        </w:rPr>
      </w:pPr>
    </w:p>
    <w:p w14:paraId="3A5047B1" w14:textId="3EB984A9" w:rsidR="00BA59C4" w:rsidRDefault="00BA59C4" w:rsidP="00BA59C4">
      <w:pPr>
        <w:rPr>
          <w:ins w:id="6611" w:author="David Recio" w:date="2022-06-27T13:45:00Z"/>
        </w:rPr>
      </w:pPr>
    </w:p>
    <w:p w14:paraId="6E232F05" w14:textId="5031C1C1" w:rsidR="00BA59C4" w:rsidRDefault="00BA59C4" w:rsidP="00BA59C4">
      <w:pPr>
        <w:rPr>
          <w:ins w:id="6612" w:author="David Recio" w:date="2022-06-27T13:45:00Z"/>
        </w:rPr>
      </w:pPr>
    </w:p>
    <w:p w14:paraId="1FE2D851" w14:textId="4C26382E" w:rsidR="00BA59C4" w:rsidRDefault="00BA59C4" w:rsidP="00BA59C4">
      <w:pPr>
        <w:rPr>
          <w:ins w:id="6613" w:author="David Recio" w:date="2022-06-27T13:45:00Z"/>
        </w:rPr>
      </w:pPr>
    </w:p>
    <w:p w14:paraId="71460D7B" w14:textId="77777777" w:rsidR="00BA59C4" w:rsidRPr="00BA59C4" w:rsidRDefault="00BA59C4" w:rsidP="00BA59C4">
      <w:pPr>
        <w:rPr>
          <w:ins w:id="6614" w:author="David Recio" w:date="2022-06-27T13:45:00Z"/>
        </w:rPr>
      </w:pPr>
    </w:p>
    <w:p w14:paraId="2F3BDE81" w14:textId="310C4781" w:rsidR="008F64E9" w:rsidDel="004777F8" w:rsidRDefault="008F64E9" w:rsidP="00C73DFD">
      <w:pPr>
        <w:rPr>
          <w:moveFrom w:id="6615" w:author="David Recio" w:date="2022-06-25T02:00:00Z"/>
        </w:rPr>
        <w:sectPr w:rsidR="008F64E9" w:rsidDel="004777F8" w:rsidSect="00EF1449">
          <w:type w:val="oddPage"/>
          <w:pgSz w:w="11900" w:h="16840" w:code="9"/>
          <w:pgMar w:top="1985" w:right="1701" w:bottom="1418" w:left="1701" w:header="851" w:footer="851" w:gutter="567"/>
          <w:cols w:space="708"/>
          <w:titlePg/>
          <w:docGrid w:linePitch="360"/>
        </w:sectPr>
      </w:pPr>
      <w:moveFromRangeStart w:id="6616" w:author="David Recio" w:date="2022-06-25T02:00:00Z" w:name="move107014873"/>
      <w:moveFrom w:id="6617" w:author="David Recio" w:date="2022-06-25T02:00:00Z">
        <w:r w:rsidDel="004777F8">
          <w:lastRenderedPageBreak/>
          <w:t>En resumen</w:t>
        </w:r>
        <w:r w:rsidR="00AD1E56" w:rsidDel="004777F8">
          <w:t>,</w:t>
        </w:r>
        <w:r w:rsidDel="004777F8">
          <w:t xml:space="preserve"> est</w:t>
        </w:r>
        <w:r w:rsidR="00AD1E56" w:rsidDel="004777F8">
          <w:t>e programa se ha creado</w:t>
        </w:r>
        <w:r w:rsidDel="004777F8">
          <w:t xml:space="preserve"> con el propósito de </w:t>
        </w:r>
        <w:r w:rsidR="00AD1E56" w:rsidDel="004777F8">
          <w:t>utilizarse como</w:t>
        </w:r>
        <w:r w:rsidDel="004777F8">
          <w:t xml:space="preserve"> una herramienta útil para </w:t>
        </w:r>
        <w:r w:rsidR="00AD1E56" w:rsidDel="004777F8">
          <w:t>la elección de la carrera antes de comenzar el primer año, p</w:t>
        </w:r>
        <w:r w:rsidDel="004777F8">
          <w:t xml:space="preserve">ero sin perder de vista una estructura modular y multiplataforma, con </w:t>
        </w:r>
        <w:r w:rsidR="00AD1E56" w:rsidDel="004777F8">
          <w:t>la intención</w:t>
        </w:r>
        <w:r w:rsidDel="004777F8">
          <w:t xml:space="preserve"> de llegar al mayor n</w:t>
        </w:r>
        <w:r w:rsidR="00AD4250" w:rsidDel="004777F8">
          <w:t>ú</w:t>
        </w:r>
        <w:r w:rsidDel="004777F8">
          <w:t>mero de clientes</w:t>
        </w:r>
        <w:r w:rsidR="00AD1E56" w:rsidDel="004777F8">
          <w:t>,</w:t>
        </w:r>
        <w:r w:rsidDel="004777F8">
          <w:t xml:space="preserve"> y con </w:t>
        </w:r>
        <w:r w:rsidR="00AD1E56" w:rsidDel="004777F8">
          <w:t>la finalidad de seguir cr</w:t>
        </w:r>
        <w:r w:rsidDel="004777F8">
          <w:t>e</w:t>
        </w:r>
        <w:r w:rsidR="00AD1E56" w:rsidDel="004777F8">
          <w:t>ciendo</w:t>
        </w:r>
        <w:r w:rsidDel="004777F8">
          <w:t xml:space="preserve"> con ellos y busca</w:t>
        </w:r>
        <w:r w:rsidR="00AD1E56" w:rsidDel="004777F8">
          <w:t>ndo</w:t>
        </w:r>
        <w:r w:rsidDel="004777F8">
          <w:t xml:space="preserve"> nuevas mejoras</w:t>
        </w:r>
        <w:r w:rsidR="00AD1E56" w:rsidDel="004777F8">
          <w:t>.</w:t>
        </w:r>
      </w:moveFrom>
    </w:p>
    <w:p w14:paraId="176B376D" w14:textId="07994C5D" w:rsidR="00844985" w:rsidRPr="00747FD4" w:rsidRDefault="78C3D5C4" w:rsidP="00EF1449">
      <w:pPr>
        <w:pStyle w:val="Ttulo1"/>
        <w:framePr w:wrap="notBeside"/>
        <w:numPr>
          <w:ilvl w:val="0"/>
          <w:numId w:val="0"/>
        </w:numPr>
      </w:pPr>
      <w:bookmarkStart w:id="6618" w:name="_Toc107259039"/>
      <w:moveFromRangeEnd w:id="6616"/>
      <w:r>
        <w:t>Bibliografía</w:t>
      </w:r>
      <w:bookmarkEnd w:id="6618"/>
    </w:p>
    <w:p w14:paraId="01C37AFA" w14:textId="59A2831A" w:rsidR="00937CF8" w:rsidDel="00006946" w:rsidRDefault="00937CF8">
      <w:pPr>
        <w:ind w:right="-574"/>
        <w:jc w:val="left"/>
        <w:rPr>
          <w:del w:id="6619" w:author="David Recio" w:date="2022-06-25T02:04:00Z"/>
        </w:rPr>
        <w:pPrChange w:id="6620" w:author="David Recio Arnés" w:date="2022-06-27T20:29:00Z">
          <w:pPr>
            <w:ind w:right="-574"/>
          </w:pPr>
        </w:pPrChange>
      </w:pPr>
      <w:del w:id="6621" w:author="David Recio" w:date="2022-06-25T02:04:00Z">
        <w:r w:rsidDel="00006946">
          <w:delText>Bibliografía citada en la memoria. Seguirá el</w:delText>
        </w:r>
      </w:del>
      <w:del w:id="6622" w:author="David Recio" w:date="2022-06-25T01:58:00Z">
        <w:r w:rsidDel="004777F8">
          <w:delText xml:space="preserve"> </w:delText>
        </w:r>
        <w:r w:rsidR="006E6B85" w:rsidDel="004777F8">
          <w:fldChar w:fldCharType="begin"/>
        </w:r>
        <w:r w:rsidR="006E6B85" w:rsidDel="004777F8">
          <w:delInstrText>HYPERLINK "https://apastyle.apa.org/"</w:delInstrText>
        </w:r>
        <w:r w:rsidR="006E6B85" w:rsidDel="004777F8">
          <w:fldChar w:fldCharType="separate"/>
        </w:r>
      </w:del>
      <w:r w:rsidR="0083098F">
        <w:rPr>
          <w:b/>
          <w:bCs/>
        </w:rPr>
        <w:t xml:space="preserve">¡Error! </w:t>
      </w:r>
      <w:r w:rsidR="0083098F">
        <w:rPr>
          <w:b/>
          <w:bCs/>
        </w:rPr>
        <w:t>Referencia de hipervínculo no válida.</w:t>
      </w:r>
      <w:del w:id="6623" w:author="David Recio" w:date="2022-06-25T01:58:00Z">
        <w:r w:rsidR="006E6B85" w:rsidDel="004777F8">
          <w:rPr>
            <w:rStyle w:val="Hipervnculo"/>
          </w:rPr>
          <w:fldChar w:fldCharType="end"/>
        </w:r>
      </w:del>
      <w:del w:id="6624" w:author="David Recio" w:date="2022-06-25T02:04:00Z">
        <w:r w:rsidDel="00006946">
          <w:delText>.</w:delText>
        </w:r>
      </w:del>
    </w:p>
    <w:p w14:paraId="2AD870A2" w14:textId="0607B27D" w:rsidR="00B064E3" w:rsidDel="00006946" w:rsidRDefault="00056FFC">
      <w:pPr>
        <w:ind w:right="-574"/>
        <w:jc w:val="left"/>
        <w:rPr>
          <w:del w:id="6625" w:author="David Recio" w:date="2022-06-25T02:04:00Z"/>
        </w:rPr>
        <w:pPrChange w:id="6626" w:author="David Recio Arnés" w:date="2022-06-27T20:29:00Z">
          <w:pPr>
            <w:ind w:right="-574"/>
          </w:pPr>
        </w:pPrChange>
      </w:pPr>
      <w:del w:id="6627" w:author="David Recio" w:date="2022-06-25T02:04:00Z">
        <w:r w:rsidDel="00006946">
          <w:delText>Ejemplos de referencias:</w:delText>
        </w:r>
      </w:del>
    </w:p>
    <w:p w14:paraId="75D18579" w14:textId="65A5CD24" w:rsidR="00B064E3" w:rsidRPr="00B064E3" w:rsidRDefault="002F481B" w:rsidP="00AF6DF1">
      <w:pPr>
        <w:pStyle w:val="Prrafodelista"/>
        <w:numPr>
          <w:ilvl w:val="0"/>
          <w:numId w:val="3"/>
        </w:numPr>
        <w:spacing w:after="0" w:line="240" w:lineRule="auto"/>
        <w:ind w:left="567" w:right="-574" w:hanging="567"/>
        <w:contextualSpacing w:val="0"/>
        <w:jc w:val="left"/>
      </w:pPr>
      <w:bookmarkStart w:id="6628" w:name="_Ref102389345"/>
      <w:r>
        <w:t>Martha Báez</w:t>
      </w:r>
      <w:r w:rsidR="00B064E3">
        <w:t xml:space="preserve">.  </w:t>
      </w:r>
      <w:r w:rsidR="009B31B7">
        <w:t xml:space="preserve">Holland Ríase. </w:t>
      </w:r>
      <w:r>
        <w:t>Test de orientación vocacional CHASIDE</w:t>
      </w:r>
      <w:r w:rsidR="009B31B7">
        <w:t xml:space="preserve"> (2007)</w:t>
      </w:r>
      <w:r>
        <w:t>. Academia Edu</w:t>
      </w:r>
      <w:ins w:id="6629" w:author="David Recio Arnés" w:date="2022-06-27T20:22:00Z">
        <w:r w:rsidR="002B6437">
          <w:t xml:space="preserve">. </w:t>
        </w:r>
        <w:bookmarkStart w:id="6630" w:name="_Hlk107253777"/>
        <w:r w:rsidR="002B6437">
          <w:t xml:space="preserve">Consultado el 3 de Mayo de 2022. </w:t>
        </w:r>
      </w:ins>
      <w:bookmarkEnd w:id="6630"/>
      <w:del w:id="6631" w:author="David Recio Arnés" w:date="2022-06-27T20:22:00Z">
        <w:r w:rsidDel="002B6437">
          <w:delText xml:space="preserve"> </w:delText>
        </w:r>
      </w:del>
      <w:ins w:id="6632" w:author="David Recio Arnés" w:date="2022-06-27T20:22:00Z">
        <w:r w:rsidR="002B6437">
          <w:fldChar w:fldCharType="begin"/>
        </w:r>
        <w:r w:rsidR="002B6437">
          <w:instrText xml:space="preserve"> HYPERLINK "</w:instrText>
        </w:r>
      </w:ins>
      <w:r w:rsidR="002B6437" w:rsidRPr="002B6437">
        <w:rPr>
          <w:rPrChange w:id="6633" w:author="David Recio Arnés" w:date="2022-06-27T20:22:00Z">
            <w:rPr>
              <w:rStyle w:val="Hipervnculo"/>
            </w:rPr>
          </w:rPrChange>
        </w:rPr>
        <w:instrText>https://www.academia.edu/10367175/Test_De_Orientaci%C3%B3n_Vocacional_Chaside</w:instrText>
      </w:r>
      <w:ins w:id="6634" w:author="David Recio Arnés" w:date="2022-06-27T20:22:00Z">
        <w:r w:rsidR="002B6437">
          <w:instrText xml:space="preserve">" </w:instrText>
        </w:r>
      </w:ins>
      <w:ins w:id="6635" w:author="David Recio Arnés" w:date="2022-06-27T20:22:00Z">
        <w:r w:rsidR="002B6437">
          <w:fldChar w:fldCharType="separate"/>
        </w:r>
      </w:ins>
      <w:r w:rsidR="002B6437" w:rsidRPr="002B6437">
        <w:rPr>
          <w:rStyle w:val="Hipervnculo"/>
        </w:rPr>
        <w:t>https://www.academia.edu/10367175/Test_De_Orientaci%C3%B3n_Vocacional_Chaside</w:t>
      </w:r>
      <w:ins w:id="6636" w:author="David Recio Arnés" w:date="2022-06-27T20:22:00Z">
        <w:r w:rsidR="002B6437">
          <w:fldChar w:fldCharType="end"/>
        </w:r>
      </w:ins>
      <w:bookmarkEnd w:id="6628"/>
      <w:commentRangeStart w:id="6637"/>
      <w:r w:rsidR="00B064E3">
        <w:t xml:space="preserve"> </w:t>
      </w:r>
      <w:commentRangeEnd w:id="6637"/>
      <w:r w:rsidR="009039EF">
        <w:rPr>
          <w:rStyle w:val="Refdecomentario"/>
        </w:rPr>
        <w:commentReference w:id="6637"/>
      </w:r>
    </w:p>
    <w:p w14:paraId="1657312B" w14:textId="3B94A34D" w:rsidR="00993A78" w:rsidRPr="00993A78" w:rsidRDefault="00993A78" w:rsidP="00AF6DF1">
      <w:pPr>
        <w:pStyle w:val="Prrafodelista"/>
        <w:numPr>
          <w:ilvl w:val="0"/>
          <w:numId w:val="3"/>
        </w:numPr>
        <w:spacing w:after="0" w:line="240" w:lineRule="auto"/>
        <w:ind w:left="567" w:right="-574" w:hanging="567"/>
        <w:contextualSpacing w:val="0"/>
        <w:jc w:val="left"/>
      </w:pPr>
      <w:bookmarkStart w:id="6638" w:name="_Ref102391602"/>
      <w:r>
        <w:t xml:space="preserve">E. Toulouse y H. Piéron. </w:t>
      </w:r>
      <w:r w:rsidR="00481C47">
        <w:t xml:space="preserve">TEA Ediciones (1978, 2004, 2013). </w:t>
      </w:r>
      <w:r w:rsidR="00481C47" w:rsidRPr="009039EF">
        <w:rPr>
          <w:rPrChange w:id="6639" w:author="Sergio Saugar García" w:date="2022-06-26T00:25:00Z">
            <w:rPr>
              <w:lang w:val="en-US"/>
            </w:rPr>
          </w:rPrChange>
        </w:rPr>
        <w:t>TP-R. Toulouse-Piéron-Revisado, prueba perceptiva y de atención</w:t>
      </w:r>
      <w:r w:rsidR="00481C47">
        <w:rPr>
          <w:rFonts w:ascii="Arial" w:hAnsi="Arial" w:cs="Arial"/>
          <w:sz w:val="30"/>
          <w:szCs w:val="30"/>
        </w:rPr>
        <w:t xml:space="preserve">. </w:t>
      </w:r>
      <w:ins w:id="6640" w:author="David Recio Arnés" w:date="2022-06-27T20:22:00Z">
        <w:r w:rsidR="002B6437">
          <w:t xml:space="preserve">Consultado el 3 de Mayo de 2022. </w:t>
        </w:r>
      </w:ins>
      <w:hyperlink r:id="rId88" w:history="1">
        <w:r w:rsidR="00481C47" w:rsidRPr="00232531">
          <w:rPr>
            <w:rStyle w:val="Hipervnculo"/>
          </w:rPr>
          <w:t>https://web.teaediciones.com/Ejemplos/Extracto_libro_TP-R.pdf</w:t>
        </w:r>
      </w:hyperlink>
      <w:bookmarkEnd w:id="6638"/>
      <w:r>
        <w:t xml:space="preserve"> </w:t>
      </w:r>
    </w:p>
    <w:p w14:paraId="0661A8D7" w14:textId="263D80B0" w:rsidR="004334C0" w:rsidRPr="004334C0" w:rsidRDefault="004334C0">
      <w:pPr>
        <w:pStyle w:val="Prrafodelista"/>
        <w:numPr>
          <w:ilvl w:val="0"/>
          <w:numId w:val="3"/>
        </w:numPr>
        <w:spacing w:after="0" w:line="240" w:lineRule="auto"/>
        <w:ind w:left="567" w:right="-574" w:hanging="567"/>
        <w:contextualSpacing w:val="0"/>
        <w:jc w:val="left"/>
        <w:pPrChange w:id="6641" w:author="David Recio Arnés" w:date="2022-06-27T20:29:00Z">
          <w:pPr>
            <w:pStyle w:val="Prrafodelista"/>
            <w:numPr>
              <w:numId w:val="3"/>
            </w:numPr>
            <w:spacing w:after="0" w:line="240" w:lineRule="auto"/>
            <w:ind w:left="567" w:right="-574" w:hanging="567"/>
            <w:contextualSpacing w:val="0"/>
          </w:pPr>
        </w:pPrChange>
      </w:pPr>
      <w:bookmarkStart w:id="6642" w:name="_Ref102926326"/>
      <w:r w:rsidRPr="009039EF">
        <w:rPr>
          <w:lang w:val="en-US"/>
          <w:rPrChange w:id="6643" w:author="Sergio Saugar García" w:date="2022-06-26T00:25:00Z">
            <w:rPr/>
          </w:rPrChange>
        </w:rPr>
        <w:t xml:space="preserve">DR. Winston W. Royce </w:t>
      </w:r>
      <w:r w:rsidR="00FD61F0" w:rsidRPr="009039EF">
        <w:rPr>
          <w:lang w:val="en-US"/>
          <w:rPrChange w:id="6644" w:author="Sergio Saugar García" w:date="2022-06-26T00:25:00Z">
            <w:rPr/>
          </w:rPrChange>
        </w:rPr>
        <w:t>(1970) Managin the development of large software systems.</w:t>
      </w:r>
      <w:ins w:id="6645" w:author="David Recio Arnés" w:date="2022-06-27T20:22:00Z">
        <w:r w:rsidR="002B6437" w:rsidRPr="002B6437">
          <w:t xml:space="preserve"> </w:t>
        </w:r>
        <w:bookmarkStart w:id="6646" w:name="_Hlk107253834"/>
        <w:r w:rsidR="002B6437">
          <w:t xml:space="preserve">Consultado el 5 de Mayo de 2022. </w:t>
        </w:r>
      </w:ins>
      <w:r w:rsidR="00FD61F0" w:rsidRPr="009039EF">
        <w:rPr>
          <w:lang w:val="en-US"/>
          <w:rPrChange w:id="6647" w:author="Sergio Saugar García" w:date="2022-06-26T00:25:00Z">
            <w:rPr/>
          </w:rPrChange>
        </w:rPr>
        <w:t xml:space="preserve"> </w:t>
      </w:r>
      <w:bookmarkEnd w:id="6646"/>
      <w:r>
        <w:fldChar w:fldCharType="begin"/>
      </w:r>
      <w:r w:rsidRPr="009039EF">
        <w:rPr>
          <w:lang w:val="en-US"/>
          <w:rPrChange w:id="6648" w:author="Sergio Saugar García" w:date="2022-06-26T00:25:00Z">
            <w:rPr/>
          </w:rPrChange>
        </w:rPr>
        <w:instrText>HYPERLINK "https://www.praxisframework.org/files/royce1970.pdf"</w:instrText>
      </w:r>
      <w:r>
        <w:fldChar w:fldCharType="separate"/>
      </w:r>
      <w:r w:rsidR="00FD61F0" w:rsidRPr="00B726A4">
        <w:rPr>
          <w:rStyle w:val="Hipervnculo"/>
        </w:rPr>
        <w:t>https://www.praxisframework.org/files/royce1970.pdf</w:t>
      </w:r>
      <w:r>
        <w:rPr>
          <w:rStyle w:val="Hipervnculo"/>
        </w:rPr>
        <w:fldChar w:fldCharType="end"/>
      </w:r>
      <w:bookmarkEnd w:id="6642"/>
      <w:r>
        <w:t xml:space="preserve"> </w:t>
      </w:r>
    </w:p>
    <w:p w14:paraId="5CB2BBCF" w14:textId="6E0CC5E5" w:rsidR="00BD6A93" w:rsidRPr="00AF6DF1" w:rsidRDefault="00BD6A93">
      <w:pPr>
        <w:pStyle w:val="Prrafodelista"/>
        <w:numPr>
          <w:ilvl w:val="0"/>
          <w:numId w:val="3"/>
        </w:numPr>
        <w:spacing w:after="0" w:line="240" w:lineRule="auto"/>
        <w:ind w:left="567" w:right="-574" w:hanging="567"/>
        <w:contextualSpacing w:val="0"/>
        <w:jc w:val="left"/>
        <w:rPr>
          <w:ins w:id="6649" w:author="David Recio Arnés" w:date="2022-06-27T20:28:00Z"/>
          <w:rStyle w:val="Hipervnculo"/>
          <w:color w:val="auto"/>
          <w:u w:val="none"/>
          <w:lang w:val="en-US"/>
          <w:rPrChange w:id="6650" w:author="David Recio Arnés" w:date="2022-06-27T20:28:00Z">
            <w:rPr>
              <w:ins w:id="6651" w:author="David Recio Arnés" w:date="2022-06-27T20:28:00Z"/>
              <w:rStyle w:val="Hipervnculo"/>
              <w:lang w:val="en-US"/>
            </w:rPr>
          </w:rPrChange>
        </w:rPr>
        <w:pPrChange w:id="6652" w:author="David Recio Arnés" w:date="2022-06-27T20:29:00Z">
          <w:pPr>
            <w:pStyle w:val="Prrafodelista"/>
            <w:numPr>
              <w:numId w:val="3"/>
            </w:numPr>
            <w:spacing w:after="0" w:line="240" w:lineRule="auto"/>
            <w:ind w:left="567" w:right="-574" w:hanging="567"/>
            <w:contextualSpacing w:val="0"/>
          </w:pPr>
        </w:pPrChange>
      </w:pPr>
      <w:bookmarkStart w:id="6653" w:name="_Ref104403959"/>
      <w:r w:rsidRPr="009039EF">
        <w:rPr>
          <w:lang w:val="en-US"/>
          <w:rPrChange w:id="6654" w:author="Sergio Saugar García" w:date="2022-06-26T00:31:00Z">
            <w:rPr>
              <w:color w:val="0563C1" w:themeColor="hyperlink"/>
              <w:u w:val="single"/>
            </w:rPr>
          </w:rPrChange>
        </w:rPr>
        <w:t>David Booth</w:t>
      </w:r>
      <w:r>
        <w:rPr>
          <w:lang w:val="en-US"/>
        </w:rPr>
        <w:t>,</w:t>
      </w:r>
      <w:r w:rsidRPr="009039EF">
        <w:rPr>
          <w:lang w:val="en-US"/>
          <w:rPrChange w:id="6655" w:author="Sergio Saugar García" w:date="2022-06-26T00:31:00Z">
            <w:rPr/>
          </w:rPrChange>
        </w:rPr>
        <w:t xml:space="preserve"> </w:t>
      </w:r>
      <w:bookmarkStart w:id="6656" w:name="_Hlk106820336"/>
      <w:r w:rsidRPr="009039EF">
        <w:rPr>
          <w:lang w:val="en-US"/>
          <w:rPrChange w:id="6657" w:author="Sergio Saugar García" w:date="2022-06-26T00:31:00Z">
            <w:rPr/>
          </w:rPrChange>
        </w:rPr>
        <w:t>Hugo Haas</w:t>
      </w:r>
      <w:r>
        <w:rPr>
          <w:lang w:val="en-US"/>
        </w:rPr>
        <w:t xml:space="preserve">, </w:t>
      </w:r>
      <w:r w:rsidRPr="009039EF">
        <w:rPr>
          <w:lang w:val="en-US"/>
          <w:rPrChange w:id="6658" w:author="Sergio Saugar García" w:date="2022-06-26T00:31:00Z">
            <w:rPr/>
          </w:rPrChange>
        </w:rPr>
        <w:t>Francis McCabe</w:t>
      </w:r>
      <w:r>
        <w:rPr>
          <w:lang w:val="en-US"/>
        </w:rPr>
        <w:t xml:space="preserve">, </w:t>
      </w:r>
      <w:r w:rsidRPr="009039EF">
        <w:rPr>
          <w:lang w:val="en-US"/>
          <w:rPrChange w:id="6659" w:author="Sergio Saugar García" w:date="2022-06-26T00:31:00Z">
            <w:rPr/>
          </w:rPrChange>
        </w:rPr>
        <w:t>Eric Newcomer</w:t>
      </w:r>
      <w:r>
        <w:rPr>
          <w:lang w:val="en-US"/>
        </w:rPr>
        <w:t xml:space="preserve">, </w:t>
      </w:r>
      <w:r w:rsidRPr="009039EF">
        <w:rPr>
          <w:lang w:val="en-US"/>
          <w:rPrChange w:id="6660" w:author="Sergio Saugar García" w:date="2022-06-26T00:31:00Z">
            <w:rPr/>
          </w:rPrChange>
        </w:rPr>
        <w:t>Michael Champion</w:t>
      </w:r>
      <w:r>
        <w:rPr>
          <w:lang w:val="en-US"/>
        </w:rPr>
        <w:t xml:space="preserve">, </w:t>
      </w:r>
      <w:r w:rsidRPr="009039EF">
        <w:rPr>
          <w:lang w:val="en-US"/>
          <w:rPrChange w:id="6661" w:author="Sergio Saugar García" w:date="2022-06-26T00:31:00Z">
            <w:rPr/>
          </w:rPrChange>
        </w:rPr>
        <w:t>Chris Ferris</w:t>
      </w:r>
      <w:r>
        <w:rPr>
          <w:lang w:val="en-US"/>
        </w:rPr>
        <w:t xml:space="preserve">, </w:t>
      </w:r>
      <w:r w:rsidRPr="009039EF">
        <w:rPr>
          <w:lang w:val="en-US"/>
          <w:rPrChange w:id="6662" w:author="Sergio Saugar García" w:date="2022-06-26T00:31:00Z">
            <w:rPr/>
          </w:rPrChange>
        </w:rPr>
        <w:t>David Orchard</w:t>
      </w:r>
      <w:r>
        <w:rPr>
          <w:lang w:val="en-US"/>
        </w:rPr>
        <w:t xml:space="preserve"> (</w:t>
      </w:r>
      <w:r w:rsidRPr="00BD6A93">
        <w:rPr>
          <w:lang w:val="en-US"/>
        </w:rPr>
        <w:t>W3C Working Group Note 11 February 2004</w:t>
      </w:r>
      <w:r>
        <w:rPr>
          <w:lang w:val="en-US"/>
        </w:rPr>
        <w:t>)</w:t>
      </w:r>
      <w:r w:rsidRPr="009039EF">
        <w:rPr>
          <w:lang w:val="en-US"/>
          <w:rPrChange w:id="6663" w:author="Sergio Saugar García" w:date="2022-06-26T00:31:00Z">
            <w:rPr/>
          </w:rPrChange>
        </w:rPr>
        <w:t xml:space="preserve"> </w:t>
      </w:r>
      <w:r w:rsidRPr="00BD6A93">
        <w:rPr>
          <w:lang w:val="en-US"/>
        </w:rPr>
        <w:t xml:space="preserve">Web Services </w:t>
      </w:r>
      <w:bookmarkEnd w:id="6656"/>
      <w:r w:rsidRPr="00BD6A93">
        <w:rPr>
          <w:lang w:val="en-US"/>
        </w:rPr>
        <w:t>Architecture</w:t>
      </w:r>
      <w:ins w:id="6664" w:author="David Recio Arnés" w:date="2022-06-27T20:23:00Z">
        <w:r w:rsidR="002B6437">
          <w:rPr>
            <w:lang w:val="en-US"/>
          </w:rPr>
          <w:t>.</w:t>
        </w:r>
        <w:r w:rsidR="002B6437" w:rsidRPr="002B6437">
          <w:t xml:space="preserve"> </w:t>
        </w:r>
        <w:r w:rsidR="002B6437">
          <w:t xml:space="preserve">Consultado el 11 de Mayo de 2022. Consultado el 17 de Mayo de 2022. </w:t>
        </w:r>
        <w:r w:rsidR="002B6437" w:rsidRPr="00B03DF8">
          <w:rPr>
            <w:lang w:val="en-US"/>
          </w:rPr>
          <w:t xml:space="preserve"> </w:t>
        </w:r>
      </w:ins>
      <w:r>
        <w:rPr>
          <w:lang w:val="en-US"/>
        </w:rPr>
        <w:t xml:space="preserve"> </w:t>
      </w:r>
      <w:r>
        <w:fldChar w:fldCharType="begin"/>
      </w:r>
      <w:r w:rsidRPr="009039EF">
        <w:rPr>
          <w:lang w:val="en-US"/>
          <w:rPrChange w:id="6665" w:author="Sergio Saugar García" w:date="2022-06-26T00:31:00Z">
            <w:rPr/>
          </w:rPrChange>
        </w:rPr>
        <w:instrText>HYPERLINK "https://www.w3.org/TR/ws-arch/" \l "whatis"</w:instrText>
      </w:r>
      <w:r>
        <w:fldChar w:fldCharType="separate"/>
      </w:r>
      <w:r w:rsidRPr="00F4431A">
        <w:rPr>
          <w:rStyle w:val="Hipervnculo"/>
          <w:lang w:val="en-US"/>
        </w:rPr>
        <w:t>https://www.w3.org/TR/ws-arch/#whatis</w:t>
      </w:r>
      <w:r>
        <w:rPr>
          <w:rStyle w:val="Hipervnculo"/>
          <w:lang w:val="en-US"/>
        </w:rPr>
        <w:fldChar w:fldCharType="end"/>
      </w:r>
      <w:bookmarkEnd w:id="6653"/>
    </w:p>
    <w:p w14:paraId="7B10D1AE" w14:textId="77777777" w:rsidR="00AF6DF1" w:rsidDel="00AF6DF1" w:rsidRDefault="00AF6DF1">
      <w:pPr>
        <w:pStyle w:val="Prrafodelista"/>
        <w:numPr>
          <w:ilvl w:val="0"/>
          <w:numId w:val="3"/>
        </w:numPr>
        <w:spacing w:after="0" w:line="240" w:lineRule="auto"/>
        <w:ind w:left="567" w:right="-574" w:hanging="567"/>
        <w:contextualSpacing w:val="0"/>
        <w:jc w:val="left"/>
        <w:rPr>
          <w:del w:id="6666" w:author="David Recio Arnés" w:date="2022-06-27T20:28:00Z"/>
          <w:lang w:val="en-US"/>
        </w:rPr>
        <w:pPrChange w:id="6667" w:author="David Recio Arnés" w:date="2022-06-27T20:29:00Z">
          <w:pPr>
            <w:pStyle w:val="Prrafodelista"/>
            <w:numPr>
              <w:numId w:val="3"/>
            </w:numPr>
            <w:spacing w:after="0" w:line="240" w:lineRule="auto"/>
            <w:ind w:left="567" w:right="-574" w:hanging="567"/>
            <w:contextualSpacing w:val="0"/>
          </w:pPr>
        </w:pPrChange>
      </w:pPr>
    </w:p>
    <w:p w14:paraId="16799F4B" w14:textId="5E53C8CB" w:rsidR="00324395" w:rsidRPr="009039EF" w:rsidRDefault="00324395">
      <w:pPr>
        <w:pStyle w:val="Prrafodelista"/>
        <w:numPr>
          <w:ilvl w:val="0"/>
          <w:numId w:val="3"/>
        </w:numPr>
        <w:spacing w:after="0" w:line="240" w:lineRule="auto"/>
        <w:ind w:left="567" w:right="-574" w:hanging="567"/>
        <w:contextualSpacing w:val="0"/>
        <w:jc w:val="left"/>
        <w:rPr>
          <w:rPrChange w:id="6668" w:author="Sergio Saugar García" w:date="2022-06-26T00:31:00Z">
            <w:rPr>
              <w:lang w:val="en-US"/>
            </w:rPr>
          </w:rPrChange>
        </w:rPr>
        <w:pPrChange w:id="6669" w:author="David Recio Arnés" w:date="2022-06-27T20:29:00Z">
          <w:pPr>
            <w:pStyle w:val="Prrafodelista"/>
            <w:numPr>
              <w:numId w:val="3"/>
            </w:numPr>
            <w:tabs>
              <w:tab w:val="left" w:pos="567"/>
            </w:tabs>
            <w:spacing w:after="0" w:line="240" w:lineRule="auto"/>
            <w:ind w:left="567" w:right="-574" w:hanging="360"/>
          </w:pPr>
        </w:pPrChange>
      </w:pPr>
      <w:bookmarkStart w:id="6670" w:name="_Ref104492213"/>
      <w:r w:rsidRPr="009039EF">
        <w:rPr>
          <w:rPrChange w:id="6671" w:author="Sergio Saugar García" w:date="2022-06-26T00:31:00Z">
            <w:rPr>
              <w:lang w:val="en-US"/>
            </w:rPr>
          </w:rPrChange>
        </w:rPr>
        <w:t xml:space="preserve">Centro Criptológico Nacional. </w:t>
      </w:r>
      <w:r w:rsidR="00056FFC" w:rsidRPr="009039EF">
        <w:rPr>
          <w:rPrChange w:id="6672" w:author="Sergio Saugar García" w:date="2022-06-26T00:31:00Z">
            <w:rPr>
              <w:lang w:val="en-US"/>
            </w:rPr>
          </w:rPrChange>
        </w:rPr>
        <w:t>(</w:t>
      </w:r>
      <w:r w:rsidRPr="009039EF">
        <w:rPr>
          <w:rPrChange w:id="6673" w:author="Sergio Saugar García" w:date="2022-06-26T00:31:00Z">
            <w:rPr>
              <w:lang w:val="en-US"/>
            </w:rPr>
          </w:rPrChange>
        </w:rPr>
        <w:t>mayo de 2020</w:t>
      </w:r>
      <w:r w:rsidR="00056FFC" w:rsidRPr="009039EF">
        <w:rPr>
          <w:rPrChange w:id="6674" w:author="Sergio Saugar García" w:date="2022-06-26T00:31:00Z">
            <w:rPr>
              <w:lang w:val="en-US"/>
            </w:rPr>
          </w:rPrChange>
        </w:rPr>
        <w:t xml:space="preserve">). </w:t>
      </w:r>
      <w:r w:rsidRPr="009039EF">
        <w:rPr>
          <w:rPrChange w:id="6675" w:author="Sergio Saugar García" w:date="2022-06-26T00:31:00Z">
            <w:rPr>
              <w:lang w:val="en-US"/>
            </w:rPr>
          </w:rPrChange>
        </w:rPr>
        <w:t>Guía de Seguridad de las TIC CCN-STIC 803</w:t>
      </w:r>
      <w:r w:rsidR="00056FFC" w:rsidRPr="009039EF">
        <w:rPr>
          <w:rPrChange w:id="6676" w:author="Sergio Saugar García" w:date="2022-06-26T00:31:00Z">
            <w:rPr>
              <w:lang w:val="en-US"/>
            </w:rPr>
          </w:rPrChange>
        </w:rPr>
        <w:t>.</w:t>
      </w:r>
      <w:ins w:id="6677" w:author="David Recio Arnés" w:date="2022-06-27T20:23:00Z">
        <w:r w:rsidR="002B6437" w:rsidRPr="002B6437">
          <w:t xml:space="preserve"> </w:t>
        </w:r>
        <w:r w:rsidR="002B6437">
          <w:t xml:space="preserve">Consultado el 17 de Mayo de 2022. </w:t>
        </w:r>
        <w:r w:rsidR="002B6437" w:rsidRPr="00AF6DF1">
          <w:rPr>
            <w:lang w:val="en-US"/>
          </w:rPr>
          <w:t xml:space="preserve"> </w:t>
        </w:r>
      </w:ins>
      <w:r w:rsidRPr="009039EF">
        <w:rPr>
          <w:rPrChange w:id="6678" w:author="Sergio Saugar García" w:date="2022-06-26T00:31:00Z">
            <w:rPr>
              <w:lang w:val="en-US"/>
            </w:rPr>
          </w:rPrChange>
        </w:rPr>
        <w:t xml:space="preserve"> </w:t>
      </w:r>
      <w:r w:rsidRPr="00AF6DF1">
        <w:fldChar w:fldCharType="begin"/>
      </w:r>
      <w:r>
        <w:instrText>HYPERLINK "https://www.ccn-cert.cni.es/series-ccn-stic/800-guia-esquema-nacional-de-seguridad/682-ccn-stic-803-valoracion-de-sistemas-en-el-ens-1/file.html"</w:instrText>
      </w:r>
      <w:r w:rsidRPr="00AF6DF1">
        <w:fldChar w:fldCharType="separate"/>
      </w:r>
      <w:r w:rsidRPr="009039EF">
        <w:rPr>
          <w:rStyle w:val="Hipervnculo"/>
          <w:rPrChange w:id="6679" w:author="Sergio Saugar García" w:date="2022-06-26T00:31:00Z">
            <w:rPr>
              <w:rStyle w:val="Hipervnculo"/>
              <w:lang w:val="en-US"/>
            </w:rPr>
          </w:rPrChange>
        </w:rPr>
        <w:t>https://www.ccn-cert.cni.es/series-ccn-stic/800-guia-esquema-nacional-de-seguridad/682-ccn-stic-803-valoracion-de-sistemas-en-el-ens-1/file.html</w:t>
      </w:r>
      <w:r w:rsidRPr="00AF6DF1">
        <w:rPr>
          <w:rStyle w:val="Hipervnculo"/>
          <w:lang w:val="en-US"/>
        </w:rPr>
        <w:fldChar w:fldCharType="end"/>
      </w:r>
      <w:bookmarkEnd w:id="6670"/>
    </w:p>
    <w:p w14:paraId="3EC973C3" w14:textId="38329FD1" w:rsidR="009F5491" w:rsidRPr="009039EF" w:rsidRDefault="009F5491">
      <w:pPr>
        <w:pStyle w:val="Prrafodelista"/>
        <w:numPr>
          <w:ilvl w:val="0"/>
          <w:numId w:val="3"/>
        </w:numPr>
        <w:spacing w:after="0" w:line="240" w:lineRule="auto"/>
        <w:ind w:left="567" w:right="-574" w:hanging="567"/>
        <w:contextualSpacing w:val="0"/>
        <w:jc w:val="left"/>
        <w:rPr>
          <w:rPrChange w:id="6680" w:author="Sergio Saugar García" w:date="2022-06-26T00:33:00Z">
            <w:rPr>
              <w:lang w:val="en-US"/>
            </w:rPr>
          </w:rPrChange>
        </w:rPr>
        <w:pPrChange w:id="6681" w:author="David Recio Arnés" w:date="2022-06-27T20:29:00Z">
          <w:pPr>
            <w:pStyle w:val="Prrafodelista"/>
            <w:numPr>
              <w:numId w:val="3"/>
            </w:numPr>
            <w:spacing w:after="0" w:line="240" w:lineRule="auto"/>
            <w:ind w:left="567" w:right="-574" w:hanging="567"/>
            <w:contextualSpacing w:val="0"/>
          </w:pPr>
        </w:pPrChange>
      </w:pPr>
      <w:bookmarkStart w:id="6682" w:name="_Ref106145075"/>
      <w:r w:rsidRPr="009F5491">
        <w:rPr>
          <w:lang w:val="en-US"/>
        </w:rPr>
        <w:t>Roger S. Pressman, Ph.D.University of Connecticut</w:t>
      </w:r>
      <w:r w:rsidR="00056FFC" w:rsidRPr="009F5491">
        <w:rPr>
          <w:lang w:val="en-US"/>
        </w:rPr>
        <w:t xml:space="preserve">. </w:t>
      </w:r>
      <w:r w:rsidRPr="009039EF">
        <w:rPr>
          <w:rPrChange w:id="6683" w:author="Sergio Saugar García" w:date="2022-06-26T00:33:00Z">
            <w:rPr>
              <w:lang w:val="en-US"/>
            </w:rPr>
          </w:rPrChange>
        </w:rPr>
        <w:t xml:space="preserve">Ingeniería del software, Un enfoque práctico </w:t>
      </w:r>
      <w:r w:rsidR="00056FFC" w:rsidRPr="009039EF">
        <w:rPr>
          <w:rPrChange w:id="6684" w:author="Sergio Saugar García" w:date="2022-06-26T00:33:00Z">
            <w:rPr>
              <w:lang w:val="en-US"/>
            </w:rPr>
          </w:rPrChange>
        </w:rPr>
        <w:t xml:space="preserve">, </w:t>
      </w:r>
      <w:r w:rsidRPr="009039EF">
        <w:rPr>
          <w:rPrChange w:id="6685" w:author="Sergio Saugar García" w:date="2022-06-26T00:33:00Z">
            <w:rPr>
              <w:lang w:val="en-US"/>
            </w:rPr>
          </w:rPrChange>
        </w:rPr>
        <w:t>33</w:t>
      </w:r>
      <w:r w:rsidR="00056FFC" w:rsidRPr="009039EF">
        <w:rPr>
          <w:rPrChange w:id="6686" w:author="Sergio Saugar García" w:date="2022-06-26T00:33:00Z">
            <w:rPr>
              <w:lang w:val="en-US"/>
            </w:rPr>
          </w:rPrChange>
        </w:rPr>
        <w:t>–</w:t>
      </w:r>
      <w:r w:rsidRPr="009039EF">
        <w:rPr>
          <w:rPrChange w:id="6687" w:author="Sergio Saugar García" w:date="2022-06-26T00:33:00Z">
            <w:rPr>
              <w:lang w:val="en-US"/>
            </w:rPr>
          </w:rPrChange>
        </w:rPr>
        <w:t>35</w:t>
      </w:r>
      <w:r w:rsidR="00056FFC" w:rsidRPr="009039EF">
        <w:rPr>
          <w:rPrChange w:id="6688" w:author="Sergio Saugar García" w:date="2022-06-26T00:33:00Z">
            <w:rPr>
              <w:lang w:val="en-US"/>
            </w:rPr>
          </w:rPrChange>
        </w:rPr>
        <w:t>.</w:t>
      </w:r>
      <w:bookmarkEnd w:id="6682"/>
      <w:r w:rsidR="00056FFC" w:rsidRPr="009039EF">
        <w:rPr>
          <w:rPrChange w:id="6689" w:author="Sergio Saugar García" w:date="2022-06-26T00:33:00Z">
            <w:rPr>
              <w:lang w:val="en-US"/>
            </w:rPr>
          </w:rPrChange>
        </w:rPr>
        <w:t xml:space="preserve"> </w:t>
      </w:r>
      <w:ins w:id="6690" w:author="David Recio Arnés" w:date="2022-06-27T20:23:00Z">
        <w:r w:rsidR="002B6437">
          <w:t xml:space="preserve">Consultado el </w:t>
        </w:r>
      </w:ins>
      <w:ins w:id="6691" w:author="David Recio Arnés" w:date="2022-06-27T20:24:00Z">
        <w:r w:rsidR="002B6437">
          <w:t>19</w:t>
        </w:r>
      </w:ins>
      <w:ins w:id="6692" w:author="David Recio Arnés" w:date="2022-06-27T20:23:00Z">
        <w:r w:rsidR="002B6437">
          <w:t xml:space="preserve"> de Mayo de 2022. </w:t>
        </w:r>
        <w:r w:rsidR="002B6437" w:rsidRPr="00B03DF8">
          <w:rPr>
            <w:lang w:val="en-US"/>
          </w:rPr>
          <w:t xml:space="preserve"> </w:t>
        </w:r>
      </w:ins>
    </w:p>
    <w:p w14:paraId="22B0198E" w14:textId="491E467C" w:rsidR="009F5491" w:rsidRPr="009039EF" w:rsidRDefault="000C37CE">
      <w:pPr>
        <w:pStyle w:val="Prrafodelista"/>
        <w:spacing w:after="0" w:line="240" w:lineRule="auto"/>
        <w:ind w:left="567" w:right="-574"/>
        <w:contextualSpacing w:val="0"/>
        <w:jc w:val="left"/>
        <w:rPr>
          <w:rPrChange w:id="6693" w:author="Sergio Saugar García" w:date="2022-06-26T00:33:00Z">
            <w:rPr>
              <w:lang w:val="en-US"/>
            </w:rPr>
          </w:rPrChange>
        </w:rPr>
        <w:pPrChange w:id="6694" w:author="David Recio Arnés" w:date="2022-06-27T20:29:00Z">
          <w:pPr>
            <w:pStyle w:val="Prrafodelista"/>
            <w:spacing w:after="0" w:line="240" w:lineRule="auto"/>
            <w:ind w:left="567" w:right="-574"/>
            <w:contextualSpacing w:val="0"/>
          </w:pPr>
        </w:pPrChange>
      </w:pPr>
      <w:r>
        <w:fldChar w:fldCharType="begin"/>
      </w:r>
      <w:r>
        <w:instrText>HYPERLINK "http://cotana.informatica.edu.bo/downloads/ld-Ingenieria.de.software.enfoque.practico.7ed.Pressman.PDF"</w:instrText>
      </w:r>
      <w:r>
        <w:fldChar w:fldCharType="separate"/>
      </w:r>
      <w:r w:rsidR="0064394B" w:rsidRPr="0093213B">
        <w:rPr>
          <w:rStyle w:val="Hipervnculo"/>
        </w:rPr>
        <w:t>http://cotana.informatica.edu.bo/downloads/ld-Ingenieria.de.software.enfoque.practico.7ed.Pressman.PDF</w:t>
      </w:r>
      <w:r>
        <w:rPr>
          <w:rStyle w:val="Hipervnculo"/>
        </w:rPr>
        <w:fldChar w:fldCharType="end"/>
      </w:r>
    </w:p>
    <w:p w14:paraId="0E827D4C" w14:textId="457B4EBC" w:rsidR="00056FFC" w:rsidRPr="009F5491" w:rsidRDefault="00636643">
      <w:pPr>
        <w:pStyle w:val="Prrafodelista"/>
        <w:numPr>
          <w:ilvl w:val="0"/>
          <w:numId w:val="3"/>
        </w:numPr>
        <w:spacing w:after="0" w:line="240" w:lineRule="auto"/>
        <w:ind w:left="567" w:right="-574" w:hanging="567"/>
        <w:contextualSpacing w:val="0"/>
        <w:jc w:val="left"/>
        <w:rPr>
          <w:lang w:val="en-US"/>
        </w:rPr>
        <w:pPrChange w:id="6695" w:author="David Recio Arnés" w:date="2022-06-27T20:29:00Z">
          <w:pPr>
            <w:pStyle w:val="Prrafodelista"/>
            <w:numPr>
              <w:numId w:val="3"/>
            </w:numPr>
            <w:spacing w:after="0" w:line="240" w:lineRule="auto"/>
            <w:ind w:left="567" w:right="-574" w:hanging="567"/>
            <w:contextualSpacing w:val="0"/>
          </w:pPr>
        </w:pPrChange>
      </w:pPr>
      <w:bookmarkStart w:id="6696" w:name="_Ref106820524"/>
      <w:ins w:id="6697" w:author="David Recio" w:date="2022-06-22T20:00:00Z">
        <w:r w:rsidRPr="009039EF">
          <w:rPr>
            <w:lang w:val="en-US"/>
            <w:rPrChange w:id="6698" w:author="Sergio Saugar García" w:date="2022-06-26T00:33:00Z">
              <w:rPr/>
            </w:rPrChange>
          </w:rPr>
          <w:t>David Booth</w:t>
        </w:r>
        <w:r>
          <w:rPr>
            <w:lang w:val="en-US"/>
          </w:rPr>
          <w:t>,</w:t>
        </w:r>
        <w:r w:rsidRPr="009039EF">
          <w:rPr>
            <w:lang w:val="en-US"/>
            <w:rPrChange w:id="6699" w:author="Sergio Saugar García" w:date="2022-06-26T00:33:00Z">
              <w:rPr/>
            </w:rPrChange>
          </w:rPr>
          <w:t xml:space="preserve"> Hugo Haas</w:t>
        </w:r>
        <w:r>
          <w:rPr>
            <w:lang w:val="en-US"/>
          </w:rPr>
          <w:t xml:space="preserve">, </w:t>
        </w:r>
        <w:r w:rsidRPr="009039EF">
          <w:rPr>
            <w:lang w:val="en-US"/>
            <w:rPrChange w:id="6700" w:author="Sergio Saugar García" w:date="2022-06-26T00:33:00Z">
              <w:rPr/>
            </w:rPrChange>
          </w:rPr>
          <w:t>Francis McCabe</w:t>
        </w:r>
        <w:r>
          <w:rPr>
            <w:lang w:val="en-US"/>
          </w:rPr>
          <w:t xml:space="preserve">, </w:t>
        </w:r>
        <w:r w:rsidRPr="009039EF">
          <w:rPr>
            <w:lang w:val="en-US"/>
            <w:rPrChange w:id="6701" w:author="Sergio Saugar García" w:date="2022-06-26T00:33:00Z">
              <w:rPr/>
            </w:rPrChange>
          </w:rPr>
          <w:t>Eric Newcomer</w:t>
        </w:r>
        <w:r>
          <w:rPr>
            <w:lang w:val="en-US"/>
          </w:rPr>
          <w:t xml:space="preserve">, </w:t>
        </w:r>
        <w:r w:rsidRPr="009039EF">
          <w:rPr>
            <w:lang w:val="en-US"/>
            <w:rPrChange w:id="6702" w:author="Sergio Saugar García" w:date="2022-06-26T00:33:00Z">
              <w:rPr/>
            </w:rPrChange>
          </w:rPr>
          <w:t>Michael Champion</w:t>
        </w:r>
        <w:r>
          <w:rPr>
            <w:lang w:val="en-US"/>
          </w:rPr>
          <w:t xml:space="preserve">, </w:t>
        </w:r>
        <w:r w:rsidRPr="009039EF">
          <w:rPr>
            <w:lang w:val="en-US"/>
            <w:rPrChange w:id="6703" w:author="Sergio Saugar García" w:date="2022-06-26T00:33:00Z">
              <w:rPr/>
            </w:rPrChange>
          </w:rPr>
          <w:t>Chris Ferris</w:t>
        </w:r>
        <w:r>
          <w:rPr>
            <w:lang w:val="en-US"/>
          </w:rPr>
          <w:t xml:space="preserve">, </w:t>
        </w:r>
        <w:r w:rsidRPr="009039EF">
          <w:rPr>
            <w:lang w:val="en-US"/>
            <w:rPrChange w:id="6704" w:author="Sergio Saugar García" w:date="2022-06-26T00:33:00Z">
              <w:rPr/>
            </w:rPrChange>
          </w:rPr>
          <w:t>David Orchard</w:t>
        </w:r>
        <w:r>
          <w:rPr>
            <w:lang w:val="en-US"/>
          </w:rPr>
          <w:t xml:space="preserve"> (</w:t>
        </w:r>
        <w:r w:rsidRPr="00BD6A93">
          <w:rPr>
            <w:lang w:val="en-US"/>
          </w:rPr>
          <w:t>W3C Working Group Note 11 February 2004</w:t>
        </w:r>
        <w:r>
          <w:rPr>
            <w:lang w:val="en-US"/>
          </w:rPr>
          <w:t>)</w:t>
        </w:r>
        <w:r w:rsidRPr="009039EF">
          <w:rPr>
            <w:lang w:val="en-US"/>
            <w:rPrChange w:id="6705" w:author="Sergio Saugar García" w:date="2022-06-26T00:33:00Z">
              <w:rPr/>
            </w:rPrChange>
          </w:rPr>
          <w:t xml:space="preserve"> </w:t>
        </w:r>
        <w:r w:rsidRPr="00BD6A93">
          <w:rPr>
            <w:lang w:val="en-US"/>
          </w:rPr>
          <w:t>Web Services Architecture</w:t>
        </w:r>
      </w:ins>
      <w:ins w:id="6706" w:author="David Recio Arnés" w:date="2022-06-27T20:24:00Z">
        <w:r w:rsidR="002B6437">
          <w:rPr>
            <w:lang w:val="en-US"/>
          </w:rPr>
          <w:t>.</w:t>
        </w:r>
        <w:r w:rsidR="002B6437" w:rsidRPr="002B6437">
          <w:t xml:space="preserve"> </w:t>
        </w:r>
        <w:r w:rsidR="002B6437">
          <w:t xml:space="preserve">Consultado el 19 de Mayo de 2022. Consultado el 2 de Junio de 2022. </w:t>
        </w:r>
        <w:r w:rsidR="002B6437" w:rsidRPr="00B03DF8">
          <w:rPr>
            <w:lang w:val="en-US"/>
          </w:rPr>
          <w:t xml:space="preserve">  </w:t>
        </w:r>
      </w:ins>
      <w:ins w:id="6707" w:author="David Recio" w:date="2022-06-22T20:00:00Z">
        <w:r>
          <w:rPr>
            <w:lang w:val="en-US"/>
          </w:rPr>
          <w:t xml:space="preserve"> </w:t>
        </w:r>
        <w:r>
          <w:rPr>
            <w:lang w:val="en-US"/>
          </w:rPr>
          <w:fldChar w:fldCharType="begin"/>
        </w:r>
        <w:r>
          <w:rPr>
            <w:lang w:val="en-US"/>
          </w:rPr>
          <w:instrText xml:space="preserve"> HYPERLINK "https://www.w3.org/TR/ws-arch/#SOAP" </w:instrText>
        </w:r>
      </w:ins>
      <w:r>
        <w:rPr>
          <w:lang w:val="en-US"/>
        </w:rPr>
      </w:r>
      <w:ins w:id="6708" w:author="David Recio" w:date="2022-06-22T20:00:00Z">
        <w:r>
          <w:rPr>
            <w:lang w:val="en-US"/>
          </w:rPr>
          <w:fldChar w:fldCharType="separate"/>
        </w:r>
        <w:r w:rsidRPr="00636643">
          <w:rPr>
            <w:rStyle w:val="Hipervnculo"/>
            <w:lang w:val="en-US"/>
          </w:rPr>
          <w:t>https://www.w3.org/TR/ws-arch/#SOAP</w:t>
        </w:r>
        <w:r>
          <w:rPr>
            <w:lang w:val="en-US"/>
          </w:rPr>
          <w:fldChar w:fldCharType="end"/>
        </w:r>
      </w:ins>
      <w:ins w:id="6709" w:author="David Recio" w:date="2022-06-22T21:09:00Z">
        <w:r w:rsidR="00FC730D">
          <w:rPr>
            <w:lang w:val="en-US"/>
          </w:rPr>
          <w:t xml:space="preserve"> </w:t>
        </w:r>
      </w:ins>
      <w:del w:id="6710" w:author="David Recio" w:date="2022-06-22T19:59:00Z">
        <w:r w:rsidR="00056FFC" w:rsidRPr="009F5491" w:rsidDel="00636643">
          <w:rPr>
            <w:lang w:val="en-US"/>
          </w:rPr>
          <w:delText xml:space="preserve">Carey, B. (2019, March 22). Can we get better at forgetting? The New </w:delText>
        </w:r>
      </w:del>
      <w:del w:id="6711" w:author="David Recio" w:date="2022-06-22T20:00:00Z">
        <w:r w:rsidR="00056FFC" w:rsidRPr="009F5491" w:rsidDel="00636643">
          <w:rPr>
            <w:lang w:val="en-US"/>
          </w:rPr>
          <w:delText xml:space="preserve">York Times. </w:delText>
        </w:r>
        <w:r w:rsidR="00D40DC9" w:rsidDel="00636643">
          <w:fldChar w:fldCharType="begin"/>
        </w:r>
        <w:r w:rsidR="00D40DC9" w:rsidRPr="009039EF" w:rsidDel="00636643">
          <w:rPr>
            <w:lang w:val="en-US"/>
            <w:rPrChange w:id="6712" w:author="Sergio Saugar García" w:date="2022-06-26T00:33:00Z">
              <w:rPr/>
            </w:rPrChange>
          </w:rPr>
          <w:delInstrText>HYPERLINK "https://www.nytimes.com/2019/03/22/health/memory-forgetting-psychology.html"</w:delInstrText>
        </w:r>
        <w:r w:rsidR="00D40DC9" w:rsidDel="00636643">
          <w:fldChar w:fldCharType="separate"/>
        </w:r>
      </w:del>
      <w:r w:rsidR="0083098F">
        <w:rPr>
          <w:b/>
          <w:bCs/>
        </w:rPr>
        <w:t xml:space="preserve">¡Error! </w:t>
      </w:r>
      <w:r w:rsidR="0083098F">
        <w:rPr>
          <w:b/>
          <w:bCs/>
        </w:rPr>
        <w:t>Referencia de hipervínculo no válida.</w:t>
      </w:r>
      <w:del w:id="6713" w:author="David Recio" w:date="2022-06-22T20:00:00Z">
        <w:r w:rsidR="00D40DC9" w:rsidDel="00636643">
          <w:rPr>
            <w:rStyle w:val="Hipervnculo"/>
            <w:lang w:val="en-US"/>
          </w:rPr>
          <w:fldChar w:fldCharType="end"/>
        </w:r>
        <w:bookmarkEnd w:id="6696"/>
        <w:r w:rsidR="00056FFC" w:rsidRPr="009F5491" w:rsidDel="00636643">
          <w:rPr>
            <w:lang w:val="en-US"/>
          </w:rPr>
          <w:delText xml:space="preserve"> </w:delText>
        </w:r>
      </w:del>
    </w:p>
    <w:p w14:paraId="17731592" w14:textId="77777777" w:rsidR="00FC730D" w:rsidRDefault="00FC730D">
      <w:pPr>
        <w:pStyle w:val="Prrafodelista"/>
        <w:numPr>
          <w:ilvl w:val="0"/>
          <w:numId w:val="3"/>
        </w:numPr>
        <w:spacing w:after="0" w:line="240" w:lineRule="auto"/>
        <w:ind w:left="567" w:right="-574" w:hanging="567"/>
        <w:jc w:val="left"/>
        <w:rPr>
          <w:ins w:id="6714" w:author="David Recio" w:date="2022-06-22T21:09:00Z"/>
        </w:rPr>
        <w:pPrChange w:id="6715" w:author="David Recio Arnés" w:date="2022-06-27T20:29:00Z">
          <w:pPr>
            <w:pStyle w:val="Prrafodelista"/>
            <w:numPr>
              <w:numId w:val="3"/>
            </w:numPr>
            <w:spacing w:after="0" w:line="240" w:lineRule="auto"/>
            <w:ind w:left="567" w:right="-574" w:hanging="567"/>
          </w:pPr>
        </w:pPrChange>
      </w:pPr>
      <w:ins w:id="6716" w:author="David Recio" w:date="2022-06-22T21:09:00Z">
        <w:r>
          <w:t xml:space="preserve">Ministerio de Universidades (Publicación 2020-2021). </w:t>
        </w:r>
      </w:ins>
    </w:p>
    <w:p w14:paraId="350F373D" w14:textId="0E9C37C3" w:rsidR="00FC730D" w:rsidDel="00AF6DF1" w:rsidRDefault="00FC730D" w:rsidP="00AF6DF1">
      <w:pPr>
        <w:pStyle w:val="Prrafodelista"/>
        <w:spacing w:after="0" w:line="240" w:lineRule="auto"/>
        <w:ind w:left="567" w:right="-574"/>
        <w:jc w:val="left"/>
        <w:rPr>
          <w:del w:id="6717" w:author="David Recio Arnés" w:date="2022-06-27T20:18:00Z"/>
          <w:rStyle w:val="Hipervnculo"/>
        </w:rPr>
      </w:pPr>
      <w:ins w:id="6718" w:author="David Recio" w:date="2022-06-22T21:09:00Z">
        <w:r>
          <w:t>Datos y cifras del Sistema Universitario Español. Página 45</w:t>
        </w:r>
      </w:ins>
      <w:ins w:id="6719" w:author="David Recio Arnés" w:date="2022-06-27T20:24:00Z">
        <w:r w:rsidR="002B6437">
          <w:t xml:space="preserve">. </w:t>
        </w:r>
      </w:ins>
      <w:ins w:id="6720" w:author="David Recio" w:date="2022-06-22T21:09:00Z">
        <w:r>
          <w:t xml:space="preserve"> </w:t>
        </w:r>
      </w:ins>
      <w:ins w:id="6721" w:author="David Recio Arnés" w:date="2022-06-27T20:24:00Z">
        <w:r w:rsidR="002B6437">
          <w:t xml:space="preserve">Consultado el 2 de Junio de 2022. </w:t>
        </w:r>
        <w:r w:rsidR="002B6437" w:rsidRPr="00B03DF8">
          <w:rPr>
            <w:lang w:val="en-US"/>
          </w:rPr>
          <w:t xml:space="preserve">  </w:t>
        </w:r>
        <w:r w:rsidR="002B6437">
          <w:rPr>
            <w:lang w:val="en-US"/>
          </w:rPr>
          <w:t xml:space="preserve"> </w:t>
        </w:r>
      </w:ins>
      <w:ins w:id="6722" w:author="David Recio" w:date="2022-06-22T21:09:00Z">
        <w:r>
          <w:fldChar w:fldCharType="begin"/>
        </w:r>
        <w:r>
          <w:instrText>HYPERLINK "https://www.universidades.gob.es/stfls/universidades/Estadisticas/ficheros/Datos_y_Cifras_2020-21.pdf"</w:instrText>
        </w:r>
      </w:ins>
      <w:ins w:id="6723"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A13DA48" w14:textId="77777777" w:rsidR="00AF6DF1" w:rsidRDefault="00AF6DF1">
      <w:pPr>
        <w:pStyle w:val="Prrafodelista"/>
        <w:spacing w:after="0" w:line="240" w:lineRule="auto"/>
        <w:ind w:left="567" w:right="-574"/>
        <w:jc w:val="left"/>
        <w:rPr>
          <w:ins w:id="6724" w:author="David Recio Arnés" w:date="2022-06-27T20:29:00Z"/>
          <w:rStyle w:val="Hipervnculo"/>
        </w:rPr>
        <w:pPrChange w:id="6725" w:author="David Recio Arnés" w:date="2022-06-27T20:29:00Z">
          <w:pPr>
            <w:pStyle w:val="Prrafodelista"/>
            <w:spacing w:after="0" w:line="240" w:lineRule="auto"/>
            <w:ind w:left="567" w:right="-574"/>
          </w:pPr>
        </w:pPrChange>
      </w:pPr>
    </w:p>
    <w:p w14:paraId="74723F06" w14:textId="77777777" w:rsidR="00AF6DF1" w:rsidRDefault="00AF6DF1">
      <w:pPr>
        <w:pStyle w:val="Prrafodelista"/>
        <w:spacing w:after="0" w:line="240" w:lineRule="auto"/>
        <w:ind w:left="567" w:right="-574"/>
        <w:jc w:val="left"/>
        <w:rPr>
          <w:ins w:id="6726" w:author="David Recio Arnés" w:date="2022-06-27T20:27:00Z"/>
          <w:rStyle w:val="Hipervnculo"/>
        </w:rPr>
        <w:pPrChange w:id="6727" w:author="David Recio Arnés" w:date="2022-06-27T20:29:00Z">
          <w:pPr>
            <w:pStyle w:val="Prrafodelista"/>
            <w:spacing w:after="0" w:line="240" w:lineRule="auto"/>
            <w:ind w:left="567" w:right="-574"/>
          </w:pPr>
        </w:pPrChange>
      </w:pPr>
    </w:p>
    <w:p w14:paraId="100E81FD" w14:textId="16F0916A" w:rsidR="00FC730D" w:rsidDel="00AF6DF1" w:rsidRDefault="00FC730D" w:rsidP="00A44C43">
      <w:pPr>
        <w:pStyle w:val="Prrafodelista"/>
        <w:spacing w:after="0" w:line="240" w:lineRule="auto"/>
        <w:ind w:left="567"/>
        <w:rPr>
          <w:del w:id="6728" w:author="David Recio Arnés" w:date="2022-06-27T20:18:00Z"/>
          <w:rStyle w:val="Hipervnculo"/>
        </w:rPr>
      </w:pPr>
    </w:p>
    <w:p w14:paraId="260740D0" w14:textId="3746DB6B" w:rsidR="00AF6DF1" w:rsidRDefault="00AF6DF1" w:rsidP="00FC730D">
      <w:pPr>
        <w:pStyle w:val="Prrafodelista"/>
        <w:spacing w:after="0" w:line="240" w:lineRule="auto"/>
        <w:ind w:left="567"/>
        <w:rPr>
          <w:ins w:id="6729" w:author="David Recio Arnés" w:date="2022-06-27T20:28:00Z"/>
          <w:rStyle w:val="Hipervnculo"/>
        </w:rPr>
      </w:pPr>
    </w:p>
    <w:p w14:paraId="0610B7BD" w14:textId="349DA47B" w:rsidR="00AF6DF1" w:rsidRDefault="00AF6DF1" w:rsidP="00FC730D">
      <w:pPr>
        <w:pStyle w:val="Prrafodelista"/>
        <w:spacing w:after="0" w:line="240" w:lineRule="auto"/>
        <w:ind w:left="567"/>
        <w:rPr>
          <w:ins w:id="6730" w:author="David Recio Arnés" w:date="2022-06-27T20:28:00Z"/>
          <w:rStyle w:val="Hipervnculo"/>
        </w:rPr>
      </w:pPr>
    </w:p>
    <w:p w14:paraId="2CB0C48A" w14:textId="4BBA75DA" w:rsidR="00FC730D" w:rsidRDefault="00FC730D" w:rsidP="00A44C43">
      <w:pPr>
        <w:pStyle w:val="Prrafodelista"/>
        <w:spacing w:after="0" w:line="240" w:lineRule="auto"/>
        <w:ind w:left="567"/>
        <w:rPr>
          <w:ins w:id="6731" w:author="David Recio" w:date="2022-06-22T21:09:00Z"/>
          <w:rStyle w:val="Hipervnculo"/>
        </w:rPr>
      </w:pPr>
    </w:p>
    <w:p w14:paraId="110FAE6F" w14:textId="77777777" w:rsidR="00FC730D" w:rsidRDefault="00FC730D" w:rsidP="00FC730D">
      <w:pPr>
        <w:pStyle w:val="Prrafodelista"/>
        <w:spacing w:after="0" w:line="240" w:lineRule="auto"/>
        <w:ind w:left="567"/>
        <w:rPr>
          <w:ins w:id="6732" w:author="David Recio" w:date="2022-06-22T21:09:00Z"/>
        </w:rPr>
      </w:pPr>
    </w:p>
    <w:p w14:paraId="23C6F7A7" w14:textId="77777777" w:rsidR="00FC730D" w:rsidDel="00AF6DF1" w:rsidRDefault="00FC730D">
      <w:pPr>
        <w:pStyle w:val="Prrafodelista"/>
        <w:numPr>
          <w:ilvl w:val="0"/>
          <w:numId w:val="3"/>
        </w:numPr>
        <w:spacing w:after="0" w:line="240" w:lineRule="auto"/>
        <w:ind w:left="0" w:hanging="567"/>
        <w:jc w:val="left"/>
        <w:rPr>
          <w:ins w:id="6733" w:author="David Recio" w:date="2022-06-22T21:09:00Z"/>
          <w:del w:id="6734" w:author="David Recio Arnés" w:date="2022-06-27T20:27:00Z"/>
        </w:rPr>
        <w:pPrChange w:id="6735" w:author="David Recio Arnés" w:date="2022-06-27T20:29:00Z">
          <w:pPr>
            <w:pStyle w:val="Prrafodelista"/>
            <w:numPr>
              <w:numId w:val="3"/>
            </w:numPr>
            <w:spacing w:after="0" w:line="240" w:lineRule="auto"/>
            <w:ind w:left="567" w:hanging="567"/>
          </w:pPr>
        </w:pPrChange>
      </w:pPr>
      <w:bookmarkStart w:id="6736" w:name="_Hlk106309346"/>
      <w:ins w:id="6737" w:author="David Recio" w:date="2022-06-22T21:09:00Z">
        <w:r>
          <w:lastRenderedPageBreak/>
          <w:t xml:space="preserve">Ministerio de Universidades (Publicación 2020-2021). </w:t>
        </w:r>
      </w:ins>
    </w:p>
    <w:p w14:paraId="71953BBC" w14:textId="1EB6FB5C" w:rsidR="003C1125" w:rsidRPr="00AF6DF1" w:rsidRDefault="00FC730D">
      <w:pPr>
        <w:pStyle w:val="Prrafodelista"/>
        <w:numPr>
          <w:ilvl w:val="0"/>
          <w:numId w:val="3"/>
        </w:numPr>
        <w:spacing w:after="0" w:line="240" w:lineRule="auto"/>
        <w:ind w:left="0" w:hanging="567"/>
        <w:jc w:val="left"/>
        <w:rPr>
          <w:ins w:id="6738" w:author="David Recio" w:date="2022-06-22T21:09:00Z"/>
          <w:color w:val="0563C1" w:themeColor="hyperlink"/>
          <w:u w:val="single"/>
          <w:rPrChange w:id="6739" w:author="David Recio Arnés" w:date="2022-06-27T20:27:00Z">
            <w:rPr>
              <w:ins w:id="6740" w:author="David Recio" w:date="2022-06-22T21:09:00Z"/>
            </w:rPr>
          </w:rPrChange>
        </w:rPr>
        <w:pPrChange w:id="6741" w:author="David Recio Arnés" w:date="2022-06-27T20:29:00Z">
          <w:pPr>
            <w:pStyle w:val="Prrafodelista"/>
            <w:spacing w:after="0" w:line="240" w:lineRule="auto"/>
            <w:ind w:left="567"/>
          </w:pPr>
        </w:pPrChange>
      </w:pPr>
      <w:ins w:id="6742" w:author="David Recio" w:date="2022-06-22T21:09:00Z">
        <w:r>
          <w:t>Datos y cifras del Sistema Universitario Español. Página 26</w:t>
        </w:r>
      </w:ins>
      <w:ins w:id="6743" w:author="David Recio Arnés" w:date="2022-06-27T20:25:00Z">
        <w:r w:rsidR="002B6437">
          <w:t>.</w:t>
        </w:r>
      </w:ins>
      <w:ins w:id="6744" w:author="David Recio" w:date="2022-06-22T21:09:00Z">
        <w:r>
          <w:t xml:space="preserve"> </w:t>
        </w:r>
      </w:ins>
      <w:ins w:id="6745" w:author="David Recio Arnés" w:date="2022-06-27T20:25:00Z">
        <w:r w:rsidR="002B6437">
          <w:t xml:space="preserve">Consultado el 7 de Junio de 2022. </w:t>
        </w:r>
        <w:r w:rsidR="002B6437" w:rsidRPr="00AF6DF1">
          <w:rPr>
            <w:lang w:val="en-US"/>
          </w:rPr>
          <w:t xml:space="preserve">   </w:t>
        </w:r>
      </w:ins>
      <w:ins w:id="6746" w:author="David Recio" w:date="2022-06-22T21:09:00Z">
        <w:r>
          <w:fldChar w:fldCharType="begin"/>
        </w:r>
        <w:r>
          <w:instrText>HYPERLINK "https://www.universidades.gob.es/stfls/universidades/Estadisticas/ficheros/Datos_y_Cifras_2020-21.pdf"</w:instrText>
        </w:r>
      </w:ins>
      <w:ins w:id="6747"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6736"/>
    <w:p w14:paraId="1A40F8F0" w14:textId="3D80F63B" w:rsidR="00056FFC" w:rsidDel="00FC730D" w:rsidRDefault="00056FFC">
      <w:pPr>
        <w:pStyle w:val="Prrafodelista"/>
        <w:numPr>
          <w:ilvl w:val="0"/>
          <w:numId w:val="3"/>
        </w:numPr>
        <w:spacing w:after="0" w:line="240" w:lineRule="auto"/>
        <w:ind w:left="0" w:hanging="567"/>
        <w:contextualSpacing w:val="0"/>
        <w:jc w:val="left"/>
        <w:rPr>
          <w:del w:id="6748" w:author="David Recio" w:date="2022-06-22T21:09:00Z"/>
          <w:lang w:val="en-US"/>
        </w:rPr>
        <w:pPrChange w:id="6749" w:author="David Recio Arnés" w:date="2022-06-27T20:29:00Z">
          <w:pPr>
            <w:pStyle w:val="Prrafodelista"/>
            <w:numPr>
              <w:numId w:val="3"/>
            </w:numPr>
            <w:spacing w:after="0" w:line="240" w:lineRule="auto"/>
            <w:ind w:left="567" w:hanging="567"/>
            <w:contextualSpacing w:val="0"/>
          </w:pPr>
        </w:pPrChange>
      </w:pPr>
      <w:del w:id="6750"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83098F">
        <w:rPr>
          <w:b/>
          <w:bCs/>
        </w:rPr>
        <w:t>¡Error! Referencia de hipervínculo no válida.</w:t>
      </w:r>
      <w:del w:id="6751" w:author="David Recio" w:date="2022-06-22T21:09:00Z">
        <w:r w:rsidR="008407FA" w:rsidDel="00FC730D">
          <w:rPr>
            <w:rStyle w:val="Hipervnculo"/>
            <w:lang w:val="en-US"/>
          </w:rPr>
          <w:fldChar w:fldCharType="end"/>
        </w:r>
        <w:r w:rsidDel="00FC730D">
          <w:rPr>
            <w:lang w:val="en-US"/>
          </w:rPr>
          <w:delText xml:space="preserve"> </w:delText>
        </w:r>
      </w:del>
    </w:p>
    <w:p w14:paraId="32A66A31" w14:textId="3FABF70F" w:rsidR="003C1125" w:rsidRDefault="003C1125">
      <w:pPr>
        <w:pStyle w:val="Prrafodelista"/>
        <w:numPr>
          <w:ilvl w:val="0"/>
          <w:numId w:val="3"/>
        </w:numPr>
        <w:spacing w:after="0" w:line="240" w:lineRule="auto"/>
        <w:ind w:left="0" w:hanging="567"/>
        <w:contextualSpacing w:val="0"/>
        <w:jc w:val="left"/>
        <w:rPr>
          <w:ins w:id="6752" w:author="David Recio Arnés" w:date="2022-06-27T20:28:00Z"/>
          <w:lang w:val="en-US"/>
        </w:rPr>
        <w:pPrChange w:id="6753" w:author="David Recio Arnés" w:date="2022-06-27T20:29:00Z">
          <w:pPr>
            <w:pStyle w:val="Prrafodelista"/>
            <w:numPr>
              <w:numId w:val="3"/>
            </w:numPr>
            <w:spacing w:after="0" w:line="240" w:lineRule="auto"/>
            <w:ind w:left="0" w:hanging="567"/>
            <w:contextualSpacing w:val="0"/>
          </w:pPr>
        </w:pPrChange>
      </w:pPr>
      <w:bookmarkStart w:id="6754" w:name="_Ref106832778"/>
      <w:ins w:id="6755" w:author="David Recio" w:date="2022-06-22T23:24:00Z">
        <w:r w:rsidRPr="009039EF">
          <w:rPr>
            <w:lang w:val="en-US"/>
            <w:rPrChange w:id="6756" w:author="Sergio Saugar García" w:date="2022-06-26T00:33:00Z">
              <w:rPr/>
            </w:rPrChange>
          </w:rPr>
          <w:t>Remote Procedure Invocation.</w:t>
        </w:r>
      </w:ins>
      <w:ins w:id="6757" w:author="David Recio" w:date="2022-06-22T23:25:00Z">
        <w:r w:rsidRPr="009039EF">
          <w:rPr>
            <w:lang w:val="en-US"/>
            <w:rPrChange w:id="6758" w:author="Sergio Saugar García" w:date="2022-06-26T00:33:00Z">
              <w:rPr/>
            </w:rPrChange>
          </w:rPr>
          <w:t xml:space="preserve"> E</w:t>
        </w:r>
      </w:ins>
      <w:ins w:id="6759" w:author="David Recio" w:date="2022-06-22T23:24:00Z">
        <w:r w:rsidRPr="009039EF">
          <w:rPr>
            <w:lang w:val="en-US"/>
            <w:rPrChange w:id="6760" w:author="Sergio Saugar García" w:date="2022-06-26T00:33:00Z">
              <w:rPr/>
            </w:rPrChange>
          </w:rPr>
          <w:t>nterprise</w:t>
        </w:r>
      </w:ins>
      <w:ins w:id="6761" w:author="David Recio" w:date="2022-06-22T23:25:00Z">
        <w:r w:rsidRPr="009039EF">
          <w:rPr>
            <w:lang w:val="en-US"/>
            <w:rPrChange w:id="6762" w:author="Sergio Saugar García" w:date="2022-06-26T00:33:00Z">
              <w:rPr/>
            </w:rPrChange>
          </w:rPr>
          <w:t xml:space="preserve"> I</w:t>
        </w:r>
      </w:ins>
      <w:ins w:id="6763" w:author="David Recio" w:date="2022-06-22T23:24:00Z">
        <w:r w:rsidRPr="009039EF">
          <w:rPr>
            <w:lang w:val="en-US"/>
            <w:rPrChange w:id="6764" w:author="Sergio Saugar García" w:date="2022-06-26T00:33:00Z">
              <w:rPr/>
            </w:rPrChange>
          </w:rPr>
          <w:t>ntegration</w:t>
        </w:r>
      </w:ins>
      <w:ins w:id="6765" w:author="David Recio" w:date="2022-06-22T23:25:00Z">
        <w:r w:rsidRPr="009039EF">
          <w:rPr>
            <w:lang w:val="en-US"/>
            <w:rPrChange w:id="6766" w:author="Sergio Saugar García" w:date="2022-06-26T00:33:00Z">
              <w:rPr/>
            </w:rPrChange>
          </w:rPr>
          <w:t xml:space="preserve"> P</w:t>
        </w:r>
      </w:ins>
      <w:ins w:id="6767" w:author="David Recio" w:date="2022-06-22T23:24:00Z">
        <w:r w:rsidRPr="009039EF">
          <w:rPr>
            <w:lang w:val="en-US"/>
            <w:rPrChange w:id="6768" w:author="Sergio Saugar García" w:date="2022-06-26T00:33:00Z">
              <w:rPr/>
            </w:rPrChange>
          </w:rPr>
          <w:t>atterns</w:t>
        </w:r>
      </w:ins>
      <w:ins w:id="6769" w:author="David Recio Arnés" w:date="2022-06-27T20:25:00Z">
        <w:r w:rsidR="002B6437">
          <w:rPr>
            <w:lang w:val="en-US"/>
          </w:rPr>
          <w:t xml:space="preserve">. </w:t>
        </w:r>
      </w:ins>
      <w:ins w:id="6770" w:author="David Recio" w:date="2022-06-22T23:25:00Z">
        <w:r w:rsidRPr="009039EF">
          <w:rPr>
            <w:lang w:val="en-US"/>
            <w:rPrChange w:id="6771" w:author="Sergio Saugar García" w:date="2022-06-26T00:33:00Z">
              <w:rPr/>
            </w:rPrChange>
          </w:rPr>
          <w:t xml:space="preserve"> </w:t>
        </w:r>
      </w:ins>
      <w:ins w:id="6772" w:author="David Recio Arnés" w:date="2022-06-27T20:25:00Z">
        <w:r w:rsidR="002B6437">
          <w:t xml:space="preserve">Consultado el 9 de Junio de 2022. </w:t>
        </w:r>
        <w:r w:rsidR="002B6437" w:rsidRPr="00B03DF8">
          <w:rPr>
            <w:lang w:val="en-US"/>
          </w:rPr>
          <w:t xml:space="preserve">  </w:t>
        </w:r>
        <w:r w:rsidR="002B6437">
          <w:rPr>
            <w:lang w:val="en-US"/>
          </w:rPr>
          <w:t xml:space="preserve"> </w:t>
        </w:r>
      </w:ins>
      <w:ins w:id="6773" w:author="David Recio Arnés" w:date="2022-06-27T20:28:00Z">
        <w:r w:rsidR="00AF6DF1">
          <w:rPr>
            <w:lang w:val="en-US"/>
          </w:rPr>
          <w:fldChar w:fldCharType="begin"/>
        </w:r>
        <w:r w:rsidR="00AF6DF1">
          <w:rPr>
            <w:lang w:val="en-US"/>
          </w:rPr>
          <w:instrText xml:space="preserve"> HYPERLINK "</w:instrText>
        </w:r>
      </w:ins>
      <w:ins w:id="6774" w:author="David Recio" w:date="2022-06-22T23:23:00Z">
        <w:r w:rsidR="00AF6DF1" w:rsidRPr="003C1125">
          <w:rPr>
            <w:lang w:val="en-US"/>
          </w:rPr>
          <w:instrText>https://www.enterpriseintegrationpatterns.com/EncapsulatedSynchronousIntegration.html</w:instrText>
        </w:r>
      </w:ins>
      <w:ins w:id="6775" w:author="David Recio Arnés" w:date="2022-06-27T20:28:00Z">
        <w:r w:rsidR="00AF6DF1">
          <w:rPr>
            <w:lang w:val="en-US"/>
          </w:rPr>
          <w:instrText xml:space="preserve">" </w:instrText>
        </w:r>
      </w:ins>
      <w:r w:rsidR="00AF6DF1">
        <w:rPr>
          <w:lang w:val="en-US"/>
        </w:rPr>
      </w:r>
      <w:ins w:id="6776" w:author="David Recio Arnés" w:date="2022-06-27T20:28:00Z">
        <w:r w:rsidR="00AF6DF1">
          <w:rPr>
            <w:lang w:val="en-US"/>
          </w:rPr>
          <w:fldChar w:fldCharType="separate"/>
        </w:r>
      </w:ins>
      <w:ins w:id="6777" w:author="David Recio" w:date="2022-06-22T23:23:00Z">
        <w:r w:rsidR="00AF6DF1" w:rsidRPr="00C4546C">
          <w:rPr>
            <w:rStyle w:val="Hipervnculo"/>
            <w:lang w:val="en-US"/>
          </w:rPr>
          <w:t>https://www.enterpriseintegrationpatterns.com/EncapsulatedSynchronousIntegration.html</w:t>
        </w:r>
      </w:ins>
      <w:ins w:id="6778" w:author="David Recio Arnés" w:date="2022-06-27T20:28:00Z">
        <w:r w:rsidR="00AF6DF1">
          <w:rPr>
            <w:lang w:val="en-US"/>
          </w:rPr>
          <w:fldChar w:fldCharType="end"/>
        </w:r>
        <w:bookmarkEnd w:id="6754"/>
      </w:ins>
    </w:p>
    <w:p w14:paraId="43A8467E" w14:textId="77777777" w:rsidR="00AF6DF1" w:rsidRPr="003C1125" w:rsidDel="00AF6DF1" w:rsidRDefault="00AF6DF1">
      <w:pPr>
        <w:pStyle w:val="Prrafodelista"/>
        <w:numPr>
          <w:ilvl w:val="0"/>
          <w:numId w:val="3"/>
        </w:numPr>
        <w:spacing w:after="0" w:line="240" w:lineRule="auto"/>
        <w:ind w:left="0" w:hanging="567"/>
        <w:contextualSpacing w:val="0"/>
        <w:jc w:val="left"/>
        <w:rPr>
          <w:ins w:id="6779" w:author="David Recio" w:date="2022-06-22T23:23:00Z"/>
          <w:del w:id="6780" w:author="David Recio Arnés" w:date="2022-06-27T20:28:00Z"/>
          <w:lang w:val="en-US"/>
          <w:rPrChange w:id="6781" w:author="David Recio" w:date="2022-06-22T23:25:00Z">
            <w:rPr>
              <w:ins w:id="6782" w:author="David Recio" w:date="2022-06-22T23:23:00Z"/>
              <w:del w:id="6783" w:author="David Recio Arnés" w:date="2022-06-27T20:28:00Z"/>
            </w:rPr>
          </w:rPrChange>
        </w:rPr>
        <w:pPrChange w:id="6784" w:author="David Recio Arnés" w:date="2022-06-27T20:29:00Z">
          <w:pPr>
            <w:pStyle w:val="Prrafodelista"/>
            <w:numPr>
              <w:numId w:val="3"/>
            </w:numPr>
            <w:spacing w:after="0" w:line="240" w:lineRule="auto"/>
            <w:ind w:left="567" w:hanging="567"/>
            <w:contextualSpacing w:val="0"/>
          </w:pPr>
        </w:pPrChange>
      </w:pPr>
    </w:p>
    <w:p w14:paraId="7BDB00A1" w14:textId="41BA3F82" w:rsidR="00F37BAA" w:rsidDel="00AF6DF1" w:rsidRDefault="00F37BAA">
      <w:pPr>
        <w:pStyle w:val="Prrafodelista"/>
        <w:numPr>
          <w:ilvl w:val="0"/>
          <w:numId w:val="3"/>
        </w:numPr>
        <w:spacing w:after="0" w:line="240" w:lineRule="auto"/>
        <w:ind w:left="0" w:hanging="567"/>
        <w:contextualSpacing w:val="0"/>
        <w:jc w:val="left"/>
        <w:rPr>
          <w:del w:id="6785" w:author="David Recio Arnés" w:date="2022-06-27T20:28:00Z"/>
          <w:lang w:val="en-US"/>
        </w:rPr>
        <w:pPrChange w:id="6786" w:author="David Recio Arnés" w:date="2022-06-27T20:29:00Z">
          <w:pPr>
            <w:pStyle w:val="Prrafodelista"/>
            <w:numPr>
              <w:numId w:val="3"/>
            </w:numPr>
            <w:spacing w:after="0" w:line="240" w:lineRule="auto"/>
            <w:ind w:left="0" w:hanging="567"/>
            <w:contextualSpacing w:val="0"/>
          </w:pPr>
        </w:pPrChange>
      </w:pPr>
      <w:bookmarkStart w:id="6787" w:name="_Ref106842752"/>
      <w:commentRangeStart w:id="6788"/>
      <w:ins w:id="6789" w:author="David Recio" w:date="2022-06-23T02:09:00Z">
        <w:r w:rsidRPr="00AF6DF1">
          <w:rPr>
            <w:lang w:val="en-US"/>
          </w:rPr>
          <w:t>Fielding R. (2000) Architectural Styles and the Design of Network-based Software Architectures. Thesis Doctoral. University of California, Irvine</w:t>
        </w:r>
      </w:ins>
      <w:bookmarkEnd w:id="6787"/>
      <w:ins w:id="6790" w:author="David Recio Arnés" w:date="2022-06-27T20:25:00Z">
        <w:r w:rsidR="002B6437" w:rsidRPr="00AF6DF1">
          <w:rPr>
            <w:lang w:val="en-US"/>
          </w:rPr>
          <w:t xml:space="preserve">. </w:t>
        </w:r>
        <w:r w:rsidR="002B6437">
          <w:t xml:space="preserve">Consultado el 9 de Junio de 2022. </w:t>
        </w:r>
        <w:r w:rsidR="002B6437" w:rsidRPr="00AF6DF1">
          <w:rPr>
            <w:lang w:val="en-US"/>
          </w:rPr>
          <w:t xml:space="preserve">   </w:t>
        </w:r>
      </w:ins>
    </w:p>
    <w:p w14:paraId="2123288F" w14:textId="77777777" w:rsidR="00AF6DF1" w:rsidRPr="00AF6DF1" w:rsidRDefault="00AF6DF1">
      <w:pPr>
        <w:pStyle w:val="Prrafodelista"/>
        <w:numPr>
          <w:ilvl w:val="0"/>
          <w:numId w:val="3"/>
        </w:numPr>
        <w:spacing w:after="0" w:line="240" w:lineRule="auto"/>
        <w:ind w:left="0" w:hanging="567"/>
        <w:contextualSpacing w:val="0"/>
        <w:jc w:val="left"/>
        <w:rPr>
          <w:ins w:id="6791" w:author="David Recio Arnés" w:date="2022-06-27T20:28:00Z"/>
          <w:lang w:val="en-US"/>
        </w:rPr>
        <w:pPrChange w:id="6792" w:author="David Recio Arnés" w:date="2022-06-27T20:29:00Z">
          <w:pPr>
            <w:pStyle w:val="Prrafodelista"/>
            <w:numPr>
              <w:numId w:val="3"/>
            </w:numPr>
            <w:spacing w:after="0" w:line="240" w:lineRule="auto"/>
            <w:ind w:hanging="360"/>
          </w:pPr>
        </w:pPrChange>
      </w:pPr>
    </w:p>
    <w:p w14:paraId="1BB423D7" w14:textId="24C50ADE" w:rsidR="00F37BAA" w:rsidDel="00AF6DF1" w:rsidRDefault="00F37BAA">
      <w:pPr>
        <w:pStyle w:val="Prrafodelista"/>
        <w:numPr>
          <w:ilvl w:val="0"/>
          <w:numId w:val="3"/>
        </w:numPr>
        <w:spacing w:after="0" w:line="240" w:lineRule="auto"/>
        <w:ind w:left="0" w:hanging="567"/>
        <w:contextualSpacing w:val="0"/>
        <w:jc w:val="left"/>
        <w:rPr>
          <w:del w:id="6793" w:author="David Recio Arnés" w:date="2022-06-27T20:28:00Z"/>
          <w:lang w:val="en-US"/>
        </w:rPr>
        <w:pPrChange w:id="6794" w:author="David Recio Arnés" w:date="2022-06-27T20:29:00Z">
          <w:pPr>
            <w:pStyle w:val="Prrafodelista"/>
            <w:numPr>
              <w:numId w:val="3"/>
            </w:numPr>
            <w:spacing w:after="0" w:line="240" w:lineRule="auto"/>
            <w:ind w:left="0" w:hanging="567"/>
            <w:contextualSpacing w:val="0"/>
          </w:pPr>
        </w:pPrChange>
      </w:pPr>
      <w:bookmarkStart w:id="6795" w:name="_Ref106842786"/>
      <w:ins w:id="6796" w:author="David Recio" w:date="2022-06-23T02:09:00Z">
        <w:r w:rsidRPr="00AF6DF1">
          <w:rPr>
            <w:lang w:val="en-US"/>
          </w:rPr>
          <w:t>Fielding, Taylor (2017) Reflections on the REST architectural style and "principled design of the modern web architecture" (impact paper award) Proceeding’s 11th Joint Meeting on Foundations of Software Engineering.</w:t>
        </w:r>
      </w:ins>
      <w:ins w:id="6797" w:author="David Recio Arnés" w:date="2022-06-27T20:26:00Z">
        <w:r w:rsidR="002B6437" w:rsidRPr="002B6437">
          <w:t xml:space="preserve"> </w:t>
        </w:r>
        <w:r w:rsidR="002B6437">
          <w:t xml:space="preserve">Consultado el 10 de Junio de 2022. </w:t>
        </w:r>
        <w:r w:rsidR="002B6437" w:rsidRPr="00AF6DF1">
          <w:rPr>
            <w:lang w:val="en-US"/>
          </w:rPr>
          <w:t xml:space="preserve">   </w:t>
        </w:r>
      </w:ins>
      <w:ins w:id="6798" w:author="David Recio" w:date="2022-06-23T02:09:00Z">
        <w:r w:rsidRPr="00AF6DF1">
          <w:rPr>
            <w:lang w:val="en-US"/>
          </w:rPr>
          <w:t xml:space="preserve"> </w:t>
        </w:r>
      </w:ins>
      <w:ins w:id="6799" w:author="David Recio" w:date="2022-06-23T02:10:00Z">
        <w:r w:rsidRPr="00AF6DF1">
          <w:rPr>
            <w:lang w:val="en-US"/>
          </w:rPr>
          <w:fldChar w:fldCharType="begin"/>
        </w:r>
        <w:r w:rsidRPr="00AF6DF1">
          <w:rPr>
            <w:lang w:val="en-US"/>
          </w:rPr>
          <w:instrText xml:space="preserve"> HYPERLINK "https://doi.org/10.1145/3106237.3121282" </w:instrText>
        </w:r>
      </w:ins>
      <w:r w:rsidRPr="00AF6DF1">
        <w:rPr>
          <w:lang w:val="en-US"/>
        </w:rPr>
      </w:r>
      <w:ins w:id="6800" w:author="David Recio" w:date="2022-06-23T02:10:00Z">
        <w:r w:rsidRPr="00AF6DF1">
          <w:rPr>
            <w:lang w:val="en-US"/>
          </w:rPr>
          <w:fldChar w:fldCharType="separate"/>
        </w:r>
        <w:r w:rsidRPr="00AF6DF1">
          <w:rPr>
            <w:rStyle w:val="Hipervnculo"/>
            <w:lang w:val="en-US"/>
          </w:rPr>
          <w:t>https://doi.org/10.1145/3106237.3121282</w:t>
        </w:r>
        <w:r w:rsidRPr="00AF6DF1">
          <w:rPr>
            <w:lang w:val="en-US"/>
          </w:rPr>
          <w:fldChar w:fldCharType="end"/>
        </w:r>
      </w:ins>
      <w:bookmarkEnd w:id="6795"/>
    </w:p>
    <w:p w14:paraId="363EA85D" w14:textId="77777777" w:rsidR="00AF6DF1" w:rsidRPr="00AF6DF1" w:rsidRDefault="00AF6DF1">
      <w:pPr>
        <w:pStyle w:val="Prrafodelista"/>
        <w:numPr>
          <w:ilvl w:val="0"/>
          <w:numId w:val="3"/>
        </w:numPr>
        <w:spacing w:after="0" w:line="240" w:lineRule="auto"/>
        <w:ind w:left="0" w:hanging="567"/>
        <w:contextualSpacing w:val="0"/>
        <w:jc w:val="left"/>
        <w:rPr>
          <w:ins w:id="6801" w:author="David Recio Arnés" w:date="2022-06-27T20:28:00Z"/>
          <w:lang w:val="en-US"/>
        </w:rPr>
        <w:pPrChange w:id="6802" w:author="David Recio Arnés" w:date="2022-06-27T20:29:00Z">
          <w:pPr>
            <w:pStyle w:val="Prrafodelista"/>
            <w:numPr>
              <w:numId w:val="3"/>
            </w:numPr>
            <w:spacing w:after="0" w:line="240" w:lineRule="auto"/>
            <w:ind w:hanging="360"/>
          </w:pPr>
        </w:pPrChange>
      </w:pPr>
    </w:p>
    <w:p w14:paraId="68CFB29D" w14:textId="7CD387F8" w:rsidR="00F37BAA" w:rsidRPr="00AF6DF1" w:rsidRDefault="00F37BAA">
      <w:pPr>
        <w:pStyle w:val="Prrafodelista"/>
        <w:numPr>
          <w:ilvl w:val="0"/>
          <w:numId w:val="3"/>
        </w:numPr>
        <w:spacing w:after="0" w:line="240" w:lineRule="auto"/>
        <w:ind w:left="0" w:hanging="567"/>
        <w:contextualSpacing w:val="0"/>
        <w:jc w:val="left"/>
        <w:rPr>
          <w:ins w:id="6803" w:author="David Recio" w:date="2022-06-23T02:09:00Z"/>
          <w:lang w:val="en-US"/>
        </w:rPr>
        <w:pPrChange w:id="6804" w:author="David Recio Arnés" w:date="2022-06-27T20:29:00Z">
          <w:pPr>
            <w:pStyle w:val="Prrafodelista"/>
            <w:numPr>
              <w:numId w:val="3"/>
            </w:numPr>
            <w:spacing w:after="0" w:line="240" w:lineRule="auto"/>
            <w:ind w:hanging="360"/>
          </w:pPr>
        </w:pPrChange>
      </w:pPr>
      <w:bookmarkStart w:id="6805" w:name="_Ref106842812"/>
      <w:ins w:id="6806" w:author="David Recio" w:date="2022-06-23T02:09:00Z">
        <w:r w:rsidRPr="00AF6DF1">
          <w:rPr>
            <w:lang w:val="en-US"/>
          </w:rPr>
          <w:t xml:space="preserve">Fielding, Taylor (2002) Principled Design of the Modern Web Architecture. </w:t>
        </w:r>
        <w:r>
          <w:t>ACM Transactions on Internet Technology, Vol. 2, No. 2Pages 115–150.</w:t>
        </w:r>
      </w:ins>
      <w:bookmarkEnd w:id="6805"/>
      <w:commentRangeEnd w:id="6788"/>
      <w:r w:rsidR="009039EF">
        <w:rPr>
          <w:rStyle w:val="Refdecomentario"/>
        </w:rPr>
        <w:commentReference w:id="6788"/>
      </w:r>
      <w:ins w:id="6807" w:author="David Recio Arnés" w:date="2022-06-27T20:26:00Z">
        <w:r w:rsidR="002B6437" w:rsidRPr="002B6437">
          <w:t xml:space="preserve"> </w:t>
        </w:r>
        <w:r w:rsidR="002B6437">
          <w:t xml:space="preserve">Consultado el 10 de Junio de 2022. </w:t>
        </w:r>
        <w:r w:rsidR="002B6437" w:rsidRPr="00AF6DF1">
          <w:rPr>
            <w:lang w:val="en-US"/>
          </w:rPr>
          <w:t xml:space="preserve">   </w:t>
        </w:r>
      </w:ins>
    </w:p>
    <w:p w14:paraId="1FC39556" w14:textId="178E69E1" w:rsidR="00F37BAA" w:rsidRDefault="008564A2">
      <w:pPr>
        <w:pStyle w:val="Prrafodelista"/>
        <w:numPr>
          <w:ilvl w:val="0"/>
          <w:numId w:val="3"/>
        </w:numPr>
        <w:spacing w:after="0" w:line="240" w:lineRule="auto"/>
        <w:ind w:left="0" w:hanging="567"/>
        <w:contextualSpacing w:val="0"/>
        <w:jc w:val="left"/>
        <w:rPr>
          <w:ins w:id="6808" w:author="David Recio" w:date="2022-06-23T19:10:00Z"/>
          <w:lang w:val="en-US"/>
        </w:rPr>
        <w:pPrChange w:id="6809" w:author="David Recio Arnés" w:date="2022-06-27T20:29:00Z">
          <w:pPr>
            <w:pStyle w:val="Prrafodelista"/>
            <w:numPr>
              <w:numId w:val="3"/>
            </w:numPr>
            <w:spacing w:after="0" w:line="240" w:lineRule="auto"/>
            <w:ind w:left="567" w:hanging="567"/>
            <w:contextualSpacing w:val="0"/>
            <w:jc w:val="left"/>
          </w:pPr>
        </w:pPrChange>
      </w:pPr>
      <w:bookmarkStart w:id="6810" w:name="_Ref106903708"/>
      <w:ins w:id="6811"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6812" w:author="David Recio" w:date="2022-06-23T19:05:00Z">
        <w:r>
          <w:rPr>
            <w:lang w:val="en-US"/>
          </w:rPr>
          <w:t>W3C.</w:t>
        </w:r>
        <w:r w:rsidRPr="008564A2">
          <w:rPr>
            <w:lang w:val="en-US"/>
          </w:rPr>
          <w:t>https://www.w3schools.com/js/js_json_intro.asp</w:t>
        </w:r>
      </w:ins>
      <w:bookmarkEnd w:id="6810"/>
      <w:ins w:id="6813" w:author="David Recio Arnés" w:date="2022-06-27T20:26:00Z">
        <w:r w:rsidR="002B6437" w:rsidRPr="002B6437">
          <w:t xml:space="preserve"> </w:t>
        </w:r>
        <w:r w:rsidR="002B6437">
          <w:t xml:space="preserve">Consultado el 14 de Junio de 2022. </w:t>
        </w:r>
        <w:r w:rsidR="002B6437" w:rsidRPr="00B03DF8">
          <w:rPr>
            <w:lang w:val="en-US"/>
          </w:rPr>
          <w:t xml:space="preserve">  </w:t>
        </w:r>
        <w:r w:rsidR="002B6437">
          <w:rPr>
            <w:lang w:val="en-US"/>
          </w:rPr>
          <w:t xml:space="preserve"> </w:t>
        </w:r>
      </w:ins>
    </w:p>
    <w:p w14:paraId="0C9F0498" w14:textId="628F86F9" w:rsidR="00590C34" w:rsidRPr="00F37BAA" w:rsidRDefault="00590C34">
      <w:pPr>
        <w:pStyle w:val="Prrafodelista"/>
        <w:numPr>
          <w:ilvl w:val="0"/>
          <w:numId w:val="3"/>
        </w:numPr>
        <w:spacing w:after="0" w:line="240" w:lineRule="auto"/>
        <w:ind w:left="0" w:hanging="567"/>
        <w:contextualSpacing w:val="0"/>
        <w:jc w:val="left"/>
        <w:rPr>
          <w:ins w:id="6814" w:author="David Recio" w:date="2022-06-23T02:09:00Z"/>
          <w:lang w:val="en-US"/>
          <w:rPrChange w:id="6815" w:author="David Recio" w:date="2022-06-23T02:09:00Z">
            <w:rPr>
              <w:ins w:id="6816" w:author="David Recio" w:date="2022-06-23T02:09:00Z"/>
            </w:rPr>
          </w:rPrChange>
        </w:rPr>
        <w:pPrChange w:id="6817" w:author="David Recio Arnés" w:date="2022-06-27T20:29:00Z">
          <w:pPr>
            <w:pStyle w:val="Prrafodelista"/>
            <w:numPr>
              <w:numId w:val="3"/>
            </w:numPr>
            <w:spacing w:after="0" w:line="240" w:lineRule="auto"/>
            <w:ind w:left="567" w:hanging="567"/>
            <w:contextualSpacing w:val="0"/>
          </w:pPr>
        </w:pPrChange>
      </w:pPr>
      <w:bookmarkStart w:id="6818" w:name="_Ref106903918"/>
      <w:ins w:id="6819" w:author="David Recio" w:date="2022-06-23T19:10:00Z">
        <w:r>
          <w:rPr>
            <w:lang w:val="en-US"/>
          </w:rPr>
          <w:t xml:space="preserve">Amazon. </w:t>
        </w:r>
        <w:r w:rsidRPr="00590C34">
          <w:rPr>
            <w:lang w:val="en-US"/>
          </w:rPr>
          <w:t>Informática en la nube con AWS</w:t>
        </w:r>
      </w:ins>
      <w:ins w:id="6820" w:author="David Recio" w:date="2022-06-23T19:11:00Z">
        <w:r>
          <w:rPr>
            <w:lang w:val="en-US"/>
          </w:rPr>
          <w:t xml:space="preserve">. </w:t>
        </w:r>
      </w:ins>
      <w:ins w:id="6821" w:author="David Recio Arnés" w:date="2022-06-27T20:26:00Z">
        <w:r w:rsidR="002B6437">
          <w:t xml:space="preserve">Consultado el 14 de Junio de 2022. </w:t>
        </w:r>
        <w:r w:rsidR="002B6437" w:rsidRPr="00B03DF8">
          <w:rPr>
            <w:lang w:val="en-US"/>
          </w:rPr>
          <w:t xml:space="preserve">  </w:t>
        </w:r>
        <w:r w:rsidR="002B6437">
          <w:rPr>
            <w:lang w:val="en-US"/>
          </w:rPr>
          <w:t xml:space="preserve"> </w:t>
        </w:r>
      </w:ins>
      <w:ins w:id="6822" w:author="David Recio" w:date="2022-06-23T19:10:00Z">
        <w:r w:rsidRPr="00590C34">
          <w:rPr>
            <w:lang w:val="en-US"/>
          </w:rPr>
          <w:t>https://aws.amazon.com/es/what-is-aws/</w:t>
        </w:r>
      </w:ins>
      <w:bookmarkEnd w:id="6818"/>
    </w:p>
    <w:p w14:paraId="3C65DF24" w14:textId="6600EDE3" w:rsidR="006A1F3A" w:rsidRPr="006A1F3A" w:rsidRDefault="006A1F3A">
      <w:pPr>
        <w:pStyle w:val="Prrafodelista"/>
        <w:numPr>
          <w:ilvl w:val="0"/>
          <w:numId w:val="3"/>
        </w:numPr>
        <w:spacing w:after="0" w:line="240" w:lineRule="auto"/>
        <w:ind w:left="0" w:hanging="567"/>
        <w:contextualSpacing w:val="0"/>
        <w:jc w:val="left"/>
        <w:rPr>
          <w:ins w:id="6823" w:author="David Recio" w:date="2022-06-23T19:30:00Z"/>
          <w:lang w:val="en-US"/>
          <w:rPrChange w:id="6824" w:author="David Recio" w:date="2022-06-23T19:30:00Z">
            <w:rPr>
              <w:ins w:id="6825" w:author="David Recio" w:date="2022-06-23T19:30:00Z"/>
            </w:rPr>
          </w:rPrChange>
        </w:rPr>
        <w:pPrChange w:id="6826" w:author="David Recio Arnés" w:date="2022-06-27T20:29:00Z">
          <w:pPr>
            <w:pStyle w:val="Prrafodelista"/>
            <w:numPr>
              <w:numId w:val="3"/>
            </w:numPr>
            <w:spacing w:after="0" w:line="240" w:lineRule="auto"/>
            <w:ind w:left="567" w:hanging="567"/>
            <w:contextualSpacing w:val="0"/>
          </w:pPr>
        </w:pPrChange>
      </w:pPr>
      <w:bookmarkStart w:id="6827" w:name="_Ref106905107"/>
      <w:commentRangeStart w:id="6828"/>
      <w:ins w:id="6829" w:author="David Recio" w:date="2022-06-23T19:30:00Z">
        <w:r>
          <w:rPr>
            <w:rStyle w:val="markedcontent"/>
            <w:rFonts w:ascii="Arial" w:hAnsi="Arial" w:cs="Arial"/>
          </w:rPr>
          <w:t xml:space="preserve">Diario Oficial de la Unión Europea. </w:t>
        </w:r>
      </w:ins>
      <w:ins w:id="6830"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ins>
      <w:ins w:id="6831" w:author="David Recio Arnés" w:date="2022-06-27T20:26:00Z">
        <w:r w:rsidR="002B6437" w:rsidRPr="002B6437">
          <w:t xml:space="preserve"> </w:t>
        </w:r>
        <w:r w:rsidR="002B6437">
          <w:t xml:space="preserve">Consultado el 14 de Junio de 2022. </w:t>
        </w:r>
        <w:r w:rsidR="002B6437" w:rsidRPr="00B03DF8">
          <w:rPr>
            <w:lang w:val="en-US"/>
          </w:rPr>
          <w:t xml:space="preserve">  </w:t>
        </w:r>
        <w:r w:rsidR="002B6437">
          <w:rPr>
            <w:lang w:val="en-US"/>
          </w:rPr>
          <w:t xml:space="preserve"> </w:t>
        </w:r>
      </w:ins>
      <w:ins w:id="6832" w:author="David Recio" w:date="2022-06-23T19:30:00Z">
        <w:r w:rsidRPr="006A1F3A">
          <w:rPr>
            <w:lang w:val="en-US"/>
          </w:rPr>
          <w:t>https://www.boe.es/doue/2016/119/L00001-00088.pdf</w:t>
        </w:r>
      </w:ins>
      <w:bookmarkEnd w:id="6827"/>
      <w:commentRangeEnd w:id="6828"/>
      <w:r w:rsidR="009039EF">
        <w:rPr>
          <w:rStyle w:val="Refdecomentario"/>
        </w:rPr>
        <w:commentReference w:id="6828"/>
      </w:r>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6833" w:author="David Recio" w:date="2022-06-23T22:49:00Z"/>
          <w:lang w:val="en-US"/>
        </w:rPr>
      </w:pPr>
      <w:del w:id="6834"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6B0898" w:rsidDel="00271A4B">
          <w:fldChar w:fldCharType="begin"/>
        </w:r>
        <w:r w:rsidR="006B0898" w:rsidDel="00271A4B">
          <w:delInstrText>HYPERLINK "https://doi.org/10.1037/0000120-016"</w:delInstrText>
        </w:r>
        <w:r w:rsidR="006B0898" w:rsidDel="00271A4B">
          <w:fldChar w:fldCharType="separate"/>
        </w:r>
      </w:del>
      <w:r w:rsidR="0083098F">
        <w:rPr>
          <w:b/>
          <w:bCs/>
        </w:rPr>
        <w:t>¡Error! Referencia de hipervínculo no válida.</w:t>
      </w:r>
      <w:del w:id="6835" w:author="David Recio" w:date="2022-06-23T22:49:00Z">
        <w:r w:rsidR="006B0898"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6836" w:author="David Recio" w:date="2022-06-23T22:49:00Z"/>
          <w:lang w:val="en-US"/>
        </w:rPr>
      </w:pPr>
      <w:del w:id="6837" w:author="David Recio" w:date="2022-06-23T22:49:00Z">
        <w:r w:rsidRPr="00056FFC" w:rsidDel="00271A4B">
          <w:rPr>
            <w:lang w:val="en-US"/>
          </w:rPr>
          <w:delText xml:space="preserve">Harvard University. (2019, August 28). Soft robotic gripper for jellyfish [Video]. YouTube. </w:delText>
        </w:r>
        <w:r w:rsidR="006B0898" w:rsidDel="00271A4B">
          <w:fldChar w:fldCharType="begin"/>
        </w:r>
        <w:r w:rsidR="006B0898" w:rsidDel="00271A4B">
          <w:delInstrText>HYPERLINK "https://www.youtube.com/watch?v=guRoWTYfxMs"</w:delInstrText>
        </w:r>
        <w:r w:rsidR="006B0898" w:rsidDel="00271A4B">
          <w:fldChar w:fldCharType="separate"/>
        </w:r>
      </w:del>
      <w:r w:rsidR="0083098F">
        <w:rPr>
          <w:b/>
          <w:bCs/>
        </w:rPr>
        <w:t>¡Error! Referencia de hipervínculo no válida.</w:t>
      </w:r>
      <w:del w:id="6838" w:author="David Recio" w:date="2022-06-23T22:49:00Z">
        <w:r w:rsidR="006B0898"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6839" w:author="David Recio" w:date="2022-06-23T22:49:00Z"/>
          <w:lang w:val="en-US"/>
        </w:rPr>
      </w:pPr>
      <w:del w:id="6840"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6B0898" w:rsidDel="00271A4B">
          <w:fldChar w:fldCharType="begin"/>
        </w:r>
        <w:r w:rsidR="006B0898" w:rsidDel="00271A4B">
          <w:delInstrText>HYPERLINK "https://twitter.com/APA_Databases/status/1169644365452578823"</w:delInstrText>
        </w:r>
        <w:r w:rsidR="006B0898" w:rsidDel="00271A4B">
          <w:fldChar w:fldCharType="separate"/>
        </w:r>
      </w:del>
      <w:r w:rsidR="0083098F">
        <w:rPr>
          <w:b/>
          <w:bCs/>
        </w:rPr>
        <w:t>¡Error! Referencia de hiperví</w:t>
      </w:r>
      <w:r w:rsidR="0083098F">
        <w:rPr>
          <w:b/>
          <w:bCs/>
        </w:rPr>
        <w:t>nculo no válida.</w:t>
      </w:r>
      <w:del w:id="6841" w:author="David Recio" w:date="2022-06-23T22:49:00Z">
        <w:r w:rsidR="006B0898"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6842" w:author="David Recio" w:date="2022-06-23T22:49:00Z"/>
          <w:lang w:val="en-US"/>
        </w:rPr>
      </w:pPr>
      <w:del w:id="6843" w:author="David Recio" w:date="2022-06-23T22:49:00Z">
        <w:r w:rsidRPr="00056FFC" w:rsidDel="00271A4B">
          <w:rPr>
            <w:lang w:val="en-US"/>
          </w:rPr>
          <w:delText xml:space="preserve">Fagan, J. (2019, March 25). Nursing clinical brain. OER Commons. Retrieved September 17, 2019, from </w:delText>
        </w:r>
        <w:r w:rsidR="006B0898" w:rsidDel="00271A4B">
          <w:fldChar w:fldCharType="begin"/>
        </w:r>
        <w:r w:rsidR="006B0898" w:rsidDel="00271A4B">
          <w:delInstrText>HYPERLINK "https://www.oercommons.org/authoring/53029-nursing-clinical-brain/view"</w:delInstrText>
        </w:r>
        <w:r w:rsidR="006B0898" w:rsidDel="00271A4B">
          <w:fldChar w:fldCharType="separate"/>
        </w:r>
      </w:del>
      <w:r w:rsidR="0083098F">
        <w:rPr>
          <w:b/>
          <w:bCs/>
        </w:rPr>
        <w:t>¡Error! Referencia de hipervínculo no válida.</w:t>
      </w:r>
      <w:del w:id="6844" w:author="David Recio" w:date="2022-06-23T22:49:00Z">
        <w:r w:rsidR="006B0898"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6845" w:author="David Recio" w:date="2022-06-23T22:49:00Z"/>
        </w:rPr>
      </w:pPr>
      <w:del w:id="6846"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6B0898" w:rsidDel="00271A4B">
          <w:fldChar w:fldCharType="begin"/>
        </w:r>
        <w:r w:rsidR="006B0898" w:rsidDel="00271A4B">
          <w:delInstrText>HYPERLINK "https://www.nimh.nih.gov/health/topics/anxiety-disorders/index.shtml"</w:delInstrText>
        </w:r>
        <w:r w:rsidR="006B0898" w:rsidDel="00271A4B">
          <w:fldChar w:fldCharType="separate"/>
        </w:r>
      </w:del>
      <w:r w:rsidR="0083098F">
        <w:rPr>
          <w:b/>
          <w:bCs/>
        </w:rPr>
        <w:t>¡Error! Referencia de hipervínculo no válida.</w:t>
      </w:r>
      <w:del w:id="6847" w:author="David Recio" w:date="2022-06-23T22:49:00Z">
        <w:r w:rsidR="006B0898"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6848" w:author="David Recio" w:date="2022-06-23T22:49:00Z"/>
        </w:rPr>
      </w:pPr>
      <w:del w:id="6849"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6B0898" w:rsidDel="00271A4B">
          <w:fldChar w:fldCharType="begin"/>
        </w:r>
        <w:r w:rsidR="006B0898" w:rsidDel="00271A4B">
          <w:delInstrText>HYPERLINK "https://www.cnn.com/2019/09/10/health/nap-heart-health-wellness-intl-scli/index.html"</w:delInstrText>
        </w:r>
        <w:r w:rsidR="006B0898" w:rsidDel="00271A4B">
          <w:fldChar w:fldCharType="separate"/>
        </w:r>
      </w:del>
      <w:r w:rsidR="0083098F">
        <w:rPr>
          <w:b/>
          <w:bCs/>
        </w:rPr>
        <w:t>¡Error! Ref</w:t>
      </w:r>
      <w:r w:rsidR="0083098F">
        <w:rPr>
          <w:b/>
          <w:bCs/>
        </w:rPr>
        <w:t>erencia de hipervínculo no válida.</w:t>
      </w:r>
      <w:del w:id="6850" w:author="David Recio" w:date="2022-06-23T22:49:00Z">
        <w:r w:rsidR="006B0898"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6851" w:author="David Recio" w:date="2022-06-23T22:49:00Z"/>
        </w:rPr>
      </w:pPr>
      <w:del w:id="6852" w:author="David Recio" w:date="2022-06-23T22:49:00Z">
        <w:r w:rsidRPr="39E28D74" w:rsidDel="00271A4B">
          <w:rPr>
            <w:lang w:val="en-US"/>
          </w:rPr>
          <w:delText xml:space="preserve">World Health Organization. (2018, May 24). The top 10 causes of death. </w:delText>
        </w:r>
        <w:r w:rsidR="006B0898" w:rsidDel="00271A4B">
          <w:fldChar w:fldCharType="begin"/>
        </w:r>
        <w:r w:rsidR="006B0898" w:rsidDel="00271A4B">
          <w:delInstrText>HYPERLINK "https://www.who.int/news-room/fact-sheets/detail/the-top-10-causes-of-death" \h</w:delInstrText>
        </w:r>
        <w:r w:rsidR="006B0898" w:rsidDel="00271A4B">
          <w:fldChar w:fldCharType="separate"/>
        </w:r>
      </w:del>
      <w:r w:rsidR="0083098F">
        <w:rPr>
          <w:b/>
          <w:bCs/>
        </w:rPr>
        <w:t>¡Error! Ref</w:t>
      </w:r>
      <w:r w:rsidR="0083098F">
        <w:rPr>
          <w:b/>
          <w:bCs/>
        </w:rPr>
        <w:t>erencia de hipervínculo no válida.</w:t>
      </w:r>
      <w:del w:id="6853" w:author="David Recio" w:date="2022-06-23T22:49:00Z">
        <w:r w:rsidR="006B0898"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6854" w:author="David Recio" w:date="2022-06-23T22:49:00Z"/>
        </w:rPr>
      </w:pPr>
    </w:p>
    <w:p w14:paraId="1F1C4DC8" w14:textId="6D015011" w:rsidR="39E28D74" w:rsidDel="00271A4B" w:rsidRDefault="39E28D74" w:rsidP="39E28D74">
      <w:pPr>
        <w:spacing w:after="0" w:line="240" w:lineRule="auto"/>
        <w:rPr>
          <w:del w:id="6855" w:author="David Recio" w:date="2022-06-23T22:49:00Z"/>
        </w:rPr>
      </w:pPr>
    </w:p>
    <w:p w14:paraId="1450E26E" w14:textId="66697AF5" w:rsidR="00AD1E56" w:rsidDel="00271A4B" w:rsidRDefault="00AD1E56" w:rsidP="39E28D74">
      <w:pPr>
        <w:spacing w:after="0" w:line="240" w:lineRule="auto"/>
        <w:rPr>
          <w:del w:id="6856" w:author="David Recio" w:date="2022-06-23T22:49:00Z"/>
        </w:rPr>
      </w:pPr>
    </w:p>
    <w:p w14:paraId="409F0226" w14:textId="4B6A5AE6" w:rsidR="00AD1E56" w:rsidDel="00636643" w:rsidRDefault="00AD1E56" w:rsidP="39E28D74">
      <w:pPr>
        <w:spacing w:after="0" w:line="240" w:lineRule="auto"/>
        <w:rPr>
          <w:del w:id="6857"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6858" w:author="David Recio" w:date="2022-06-23T22:50:00Z"/>
        </w:rPr>
      </w:pPr>
    </w:p>
    <w:p w14:paraId="0B161C62" w14:textId="328D3B76" w:rsidR="00271A4B" w:rsidRDefault="00271A4B" w:rsidP="39E28D74">
      <w:pPr>
        <w:spacing w:after="0" w:line="240" w:lineRule="auto"/>
        <w:rPr>
          <w:ins w:id="6859" w:author="David Recio" w:date="2022-06-23T22:50:00Z"/>
        </w:rPr>
      </w:pPr>
    </w:p>
    <w:p w14:paraId="6F2EED97" w14:textId="1E24A39A" w:rsidR="00271A4B" w:rsidDel="00C95372" w:rsidRDefault="00271A4B" w:rsidP="39E28D74">
      <w:pPr>
        <w:spacing w:after="0" w:line="240" w:lineRule="auto"/>
        <w:rPr>
          <w:ins w:id="6860" w:author="David Recio" w:date="2022-06-23T22:50:00Z"/>
          <w:del w:id="6861" w:author="David Recio Arnés" w:date="2022-06-27T23:15:00Z"/>
        </w:rPr>
      </w:pPr>
    </w:p>
    <w:p w14:paraId="7EA51053" w14:textId="191626BF" w:rsidR="00271A4B" w:rsidDel="00C95372" w:rsidRDefault="00271A4B" w:rsidP="39E28D74">
      <w:pPr>
        <w:spacing w:after="0" w:line="240" w:lineRule="auto"/>
        <w:rPr>
          <w:ins w:id="6862" w:author="David Recio" w:date="2022-06-23T22:50:00Z"/>
          <w:del w:id="6863" w:author="David Recio Arnés" w:date="2022-06-27T23:15:00Z"/>
        </w:rPr>
      </w:pPr>
    </w:p>
    <w:p w14:paraId="01D93878" w14:textId="11C2AA09" w:rsidR="00271A4B" w:rsidDel="00C95372" w:rsidRDefault="00271A4B" w:rsidP="39E28D74">
      <w:pPr>
        <w:spacing w:after="0" w:line="240" w:lineRule="auto"/>
        <w:rPr>
          <w:ins w:id="6864" w:author="David Recio" w:date="2022-06-23T22:50:00Z"/>
          <w:del w:id="6865" w:author="David Recio Arnés" w:date="2022-06-27T23:15:00Z"/>
        </w:rPr>
      </w:pPr>
    </w:p>
    <w:p w14:paraId="7401C899" w14:textId="2B4A6607" w:rsidR="00271A4B" w:rsidDel="00C95372" w:rsidRDefault="00271A4B" w:rsidP="39E28D74">
      <w:pPr>
        <w:spacing w:after="0" w:line="240" w:lineRule="auto"/>
        <w:rPr>
          <w:ins w:id="6866" w:author="David Recio" w:date="2022-06-23T22:50:00Z"/>
          <w:del w:id="6867" w:author="David Recio Arnés" w:date="2022-06-27T23:15:00Z"/>
        </w:rPr>
      </w:pPr>
    </w:p>
    <w:p w14:paraId="6038EAF0" w14:textId="3CF7607E" w:rsidR="00271A4B" w:rsidDel="00C95372" w:rsidRDefault="00271A4B" w:rsidP="39E28D74">
      <w:pPr>
        <w:spacing w:after="0" w:line="240" w:lineRule="auto"/>
        <w:rPr>
          <w:ins w:id="6868" w:author="David Recio" w:date="2022-06-23T22:50:00Z"/>
          <w:del w:id="6869" w:author="David Recio Arnés" w:date="2022-06-27T23:15:00Z"/>
        </w:rPr>
      </w:pPr>
    </w:p>
    <w:p w14:paraId="793D96F7" w14:textId="77777777" w:rsidR="00271A4B" w:rsidRDefault="00271A4B" w:rsidP="39E28D74">
      <w:pPr>
        <w:spacing w:after="0" w:line="240" w:lineRule="auto"/>
      </w:pPr>
    </w:p>
    <w:p w14:paraId="0BAE2ED7" w14:textId="0FD176F1" w:rsidR="00AD1E56" w:rsidDel="00F07E93" w:rsidRDefault="00AD1E56" w:rsidP="39E28D74">
      <w:pPr>
        <w:spacing w:after="0" w:line="240" w:lineRule="auto"/>
        <w:rPr>
          <w:del w:id="6870" w:author="David Recio" w:date="2022-06-27T13:03:00Z"/>
        </w:rPr>
      </w:pPr>
    </w:p>
    <w:p w14:paraId="71CCA416" w14:textId="77777777" w:rsidR="00AD1E56" w:rsidDel="00F07E93" w:rsidRDefault="00AD1E56" w:rsidP="39E28D74">
      <w:pPr>
        <w:spacing w:after="0" w:line="240" w:lineRule="auto"/>
        <w:rPr>
          <w:del w:id="6871" w:author="David Recio" w:date="2022-06-27T13:03:00Z"/>
        </w:rPr>
      </w:pPr>
    </w:p>
    <w:p w14:paraId="350FECE2" w14:textId="4EA04244" w:rsidR="5DC65E9C" w:rsidDel="00F07E93" w:rsidRDefault="5DC65E9C" w:rsidP="39E28D74">
      <w:pPr>
        <w:pStyle w:val="Ttulo1"/>
        <w:framePr w:wrap="notBeside"/>
        <w:numPr>
          <w:ilvl w:val="0"/>
          <w:numId w:val="0"/>
        </w:numPr>
        <w:rPr>
          <w:del w:id="6872" w:author="David Recio" w:date="2022-06-27T13:03:00Z"/>
        </w:rPr>
      </w:pPr>
      <w:del w:id="6873" w:author="David Recio" w:date="2022-06-27T13:03:00Z">
        <w:r w:rsidDel="00F07E93">
          <w:delText>Anexo I</w:delText>
        </w:r>
      </w:del>
    </w:p>
    <w:p w14:paraId="24CD3EB6" w14:textId="38C6D973" w:rsidR="5DC65E9C" w:rsidDel="00F07E93" w:rsidRDefault="5DC65E9C" w:rsidP="39E28D74">
      <w:pPr>
        <w:pStyle w:val="Ttulo1"/>
        <w:framePr w:wrap="notBeside"/>
        <w:numPr>
          <w:ilvl w:val="0"/>
          <w:numId w:val="0"/>
        </w:numPr>
        <w:rPr>
          <w:del w:id="6874" w:author="David Recio" w:date="2022-06-27T13:03:00Z"/>
        </w:rPr>
      </w:pPr>
      <w:del w:id="6875" w:author="David Recio" w:date="2022-06-27T13:03:00Z">
        <w:r w:rsidDel="00F07E93">
          <w:delText>Otras posibilidades para realizar el análisis y el diseño</w:delText>
        </w:r>
      </w:del>
    </w:p>
    <w:p w14:paraId="4F0151E1" w14:textId="1B386A28" w:rsidR="39E28D74" w:rsidDel="00F07E93" w:rsidRDefault="39E28D74" w:rsidP="39E28D74">
      <w:pPr>
        <w:rPr>
          <w:del w:id="6876" w:author="David Recio" w:date="2022-06-27T13:03:00Z"/>
        </w:rPr>
      </w:pPr>
      <w:del w:id="6877" w:author="David Recio" w:date="2022-06-27T13:03:00Z">
        <w:r w:rsidDel="00F07E93">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457F0CF" w:rsidR="39E28D74" w:rsidDel="00F07E93" w:rsidRDefault="39E28D74" w:rsidP="39E28D74">
      <w:pPr>
        <w:rPr>
          <w:del w:id="6878" w:author="David Recio" w:date="2022-06-27T13:03:00Z"/>
        </w:rPr>
      </w:pPr>
      <w:del w:id="6879" w:author="David Recio" w:date="2022-06-27T13:03:00Z">
        <w:r w:rsidDel="00F07E93">
          <w:delText>Asimismo, es posible utilizar el diagrama entidad-relación de forma complementaria a los diagramas de clases.</w:delText>
        </w:r>
      </w:del>
    </w:p>
    <w:p w14:paraId="3B2106B6" w14:textId="34816B37" w:rsidR="39E28D74" w:rsidDel="00F07E93" w:rsidRDefault="39E28D74" w:rsidP="39E28D74">
      <w:pPr>
        <w:rPr>
          <w:del w:id="6880" w:author="David Recio" w:date="2022-06-27T13:03:00Z"/>
        </w:rPr>
      </w:pPr>
      <w:del w:id="6881" w:author="David Recio" w:date="2022-06-27T13:03:00Z">
        <w:r w:rsidDel="00F07E93">
          <w:delText>Por otra parte, el tutor del proyecto puede dar sus propias orientaciones si lo considera oportuno.</w:delText>
        </w:r>
      </w:del>
    </w:p>
    <w:p w14:paraId="6329EEBF" w14:textId="5E9AFD68" w:rsidR="39E28D74" w:rsidDel="00F07E93" w:rsidRDefault="39E28D74">
      <w:pPr>
        <w:rPr>
          <w:del w:id="6882" w:author="David Recio" w:date="2022-06-27T13:03:00Z"/>
        </w:rPr>
      </w:pPr>
      <w:del w:id="6883" w:author="David Recio" w:date="2022-06-27T13:03:00Z">
        <w:r w:rsidDel="00F07E93">
          <w:br w:type="page"/>
        </w:r>
      </w:del>
    </w:p>
    <w:p w14:paraId="7F523D2F" w14:textId="6F28A329" w:rsidR="39E28D74" w:rsidDel="00F07E93" w:rsidRDefault="39E28D74" w:rsidP="39E28D74">
      <w:pPr>
        <w:rPr>
          <w:del w:id="6884" w:author="David Recio" w:date="2022-06-27T13:03:00Z"/>
        </w:rPr>
      </w:pPr>
    </w:p>
    <w:p w14:paraId="040EF320" w14:textId="50A7E1B5" w:rsidR="5DC65E9C" w:rsidDel="00F07E93" w:rsidRDefault="5DC65E9C" w:rsidP="39E28D74">
      <w:pPr>
        <w:pStyle w:val="Ttulo1"/>
        <w:framePr w:wrap="notBeside"/>
        <w:numPr>
          <w:ilvl w:val="0"/>
          <w:numId w:val="0"/>
        </w:numPr>
        <w:rPr>
          <w:del w:id="6885" w:author="David Recio" w:date="2022-06-27T13:03:00Z"/>
        </w:rPr>
      </w:pPr>
      <w:del w:id="6886" w:author="David Recio" w:date="2022-06-27T13:03:00Z">
        <w:r w:rsidDel="00F07E93">
          <w:delText>Anexo II</w:delText>
        </w:r>
      </w:del>
    </w:p>
    <w:p w14:paraId="45D16DE4" w14:textId="23DAF443" w:rsidR="5DC65E9C" w:rsidDel="00F07E93" w:rsidRDefault="5DC65E9C" w:rsidP="39E28D74">
      <w:pPr>
        <w:pStyle w:val="Ttulo1"/>
        <w:framePr w:wrap="notBeside"/>
        <w:numPr>
          <w:ilvl w:val="0"/>
          <w:numId w:val="0"/>
        </w:numPr>
        <w:rPr>
          <w:del w:id="6887" w:author="David Recio" w:date="2022-06-27T13:03:00Z"/>
        </w:rPr>
      </w:pPr>
      <w:del w:id="6888" w:author="David Recio" w:date="2022-06-27T13:03:00Z">
        <w:r w:rsidDel="00F07E93">
          <w:delText>Fuente de inspiración del presente documento</w:delText>
        </w:r>
      </w:del>
    </w:p>
    <w:p w14:paraId="01D6853A" w14:textId="1F39FBC2" w:rsidR="39E28D74" w:rsidDel="00F07E93" w:rsidRDefault="39E28D74" w:rsidP="39E28D74">
      <w:pPr>
        <w:rPr>
          <w:del w:id="6889" w:author="David Recio" w:date="2022-06-27T13:03:00Z"/>
        </w:rPr>
      </w:pPr>
      <w:del w:id="6890" w:author="David Recio" w:date="2022-06-27T13:03:00Z">
        <w:r w:rsidDel="00F07E93">
          <w:delText xml:space="preserve">Independiente de que su uso que esté actualmente más o menos extendido, se ha considerado que la metodología </w:delText>
        </w:r>
        <w:r w:rsidR="00365A37" w:rsidDel="00F07E93">
          <w:fldChar w:fldCharType="begin"/>
        </w:r>
        <w:r w:rsidR="00365A37" w:rsidDel="00F07E93">
          <w:delInstrText>HYPERLINK "https://administracionelectronica.gob.es/pae_Home/pae_Documentacion/pae_Metodolog/pae_Metrica_v3.html" \h</w:delInstrText>
        </w:r>
        <w:r w:rsidR="00365A37" w:rsidDel="00F07E93">
          <w:fldChar w:fldCharType="separate"/>
        </w:r>
      </w:del>
      <w:r w:rsidR="0083098F">
        <w:rPr>
          <w:b/>
          <w:bCs/>
        </w:rPr>
        <w:t>¡Error! Referencia de hipervínculo no válida.</w:t>
      </w:r>
      <w:del w:id="6891" w:author="David Recio" w:date="2022-06-27T13:03:00Z">
        <w:r w:rsidR="00365A37" w:rsidDel="00F07E93">
          <w:rPr>
            <w:rStyle w:val="Hipervnculo"/>
          </w:rPr>
          <w:fldChar w:fldCharType="end"/>
        </w:r>
        <w:r w:rsidDel="00F07E93">
          <w:delText xml:space="preserve"> es adecuada como marco de referencia en la elaboración de la documentación. En consecuencia, ha sido una fuente de inspiración.</w:delText>
        </w:r>
      </w:del>
    </w:p>
    <w:p w14:paraId="46A81843" w14:textId="14F1C93C" w:rsidR="39E28D74" w:rsidDel="00F07E93" w:rsidRDefault="39E28D74" w:rsidP="39E28D74">
      <w:pPr>
        <w:spacing w:after="0" w:line="240" w:lineRule="auto"/>
        <w:rPr>
          <w:del w:id="6892" w:author="David Recio" w:date="2022-06-27T13:03:00Z"/>
        </w:rPr>
      </w:pPr>
    </w:p>
    <w:p w14:paraId="6B4A576B" w14:textId="2507E323" w:rsidR="39E28D74" w:rsidDel="00F07E93" w:rsidRDefault="39E28D74" w:rsidP="39E28D74">
      <w:pPr>
        <w:spacing w:after="0" w:line="240" w:lineRule="auto"/>
        <w:rPr>
          <w:del w:id="6893" w:author="David Recio" w:date="2022-06-27T13:03:00Z"/>
        </w:rPr>
      </w:pPr>
    </w:p>
    <w:p w14:paraId="5978FACC" w14:textId="1362AA4F" w:rsidR="00EF1449" w:rsidRPr="00051FEC" w:rsidDel="00F07E93" w:rsidRDefault="00EF1449" w:rsidP="00337FBF">
      <w:pPr>
        <w:rPr>
          <w:del w:id="6894" w:author="David Recio" w:date="2022-06-27T13:03:00Z"/>
        </w:rPr>
      </w:pPr>
    </w:p>
    <w:p w14:paraId="57FC923A" w14:textId="77777777" w:rsidR="00EF1449" w:rsidRPr="00051FEC" w:rsidDel="00F07E93" w:rsidRDefault="00EF1449" w:rsidP="00EF1449">
      <w:pPr>
        <w:rPr>
          <w:del w:id="6895" w:author="David Recio" w:date="2022-06-27T13:03:00Z"/>
        </w:rPr>
      </w:pPr>
    </w:p>
    <w:p w14:paraId="7596C7FB" w14:textId="77777777" w:rsidR="00EF1449" w:rsidRPr="00051FEC" w:rsidDel="00F07E93" w:rsidRDefault="00EF1449" w:rsidP="00EF1449">
      <w:pPr>
        <w:rPr>
          <w:del w:id="6896" w:author="David Recio" w:date="2022-06-27T13:03:00Z"/>
        </w:rPr>
      </w:pPr>
    </w:p>
    <w:p w14:paraId="471C7BD0" w14:textId="77777777" w:rsidR="00EF1449" w:rsidRPr="00051FEC" w:rsidDel="00F07E93" w:rsidRDefault="00EF1449" w:rsidP="00EF1449">
      <w:pPr>
        <w:rPr>
          <w:del w:id="6897" w:author="David Recio" w:date="2022-06-27T13:03:00Z"/>
        </w:rPr>
      </w:pPr>
    </w:p>
    <w:p w14:paraId="210B5FA3" w14:textId="23BD2AED" w:rsidR="00EF1449" w:rsidRPr="00051FEC" w:rsidDel="00881BFD" w:rsidRDefault="00EF1449" w:rsidP="00EF1449">
      <w:pPr>
        <w:rPr>
          <w:del w:id="6898" w:author="David Recio Arnés" w:date="2022-06-27T23:19:00Z"/>
        </w:rPr>
        <w:sectPr w:rsidR="00EF1449" w:rsidRPr="00051FEC" w:rsidDel="00881BFD" w:rsidSect="00EF1449">
          <w:type w:val="oddPage"/>
          <w:pgSz w:w="11900" w:h="16840" w:code="9"/>
          <w:pgMar w:top="1985" w:right="1701" w:bottom="1418" w:left="1701" w:header="851" w:footer="851" w:gutter="567"/>
          <w:cols w:space="708"/>
          <w:titlePg/>
          <w:docGrid w:linePitch="360"/>
        </w:sectPr>
      </w:pPr>
    </w:p>
    <w:p w14:paraId="5C046556" w14:textId="4B6DECDA" w:rsidR="00303664" w:rsidRPr="00747FD4" w:rsidDel="00F07E93" w:rsidRDefault="78C3D5C4" w:rsidP="00EF1449">
      <w:pPr>
        <w:pStyle w:val="Ttulo1"/>
        <w:framePr w:wrap="notBeside"/>
        <w:numPr>
          <w:ilvl w:val="0"/>
          <w:numId w:val="0"/>
        </w:numPr>
        <w:rPr>
          <w:del w:id="6899" w:author="David Recio" w:date="2022-06-27T13:03:00Z"/>
        </w:rPr>
      </w:pPr>
      <w:del w:id="6900" w:author="David Recio" w:date="2022-06-27T13:03:00Z">
        <w:r w:rsidDel="00F07E93">
          <w:delText>Glosario de términos</w:delText>
        </w:r>
      </w:del>
    </w:p>
    <w:p w14:paraId="49FD27C4" w14:textId="33EDA4C4" w:rsidR="00303664" w:rsidDel="00F07E93" w:rsidRDefault="00937CF8" w:rsidP="00337FBF">
      <w:pPr>
        <w:rPr>
          <w:del w:id="6901" w:author="David Recio" w:date="2022-06-27T13:03:00Z"/>
        </w:rPr>
      </w:pPr>
      <w:del w:id="6902" w:author="David Recio" w:date="2022-06-27T13:03:00Z">
        <w:r w:rsidDel="00F07E93">
          <w:delText>Si es necesario.</w:delText>
        </w:r>
      </w:del>
    </w:p>
    <w:p w14:paraId="538C75A0" w14:textId="4E895EEE" w:rsidR="00303664" w:rsidDel="00F07E93" w:rsidRDefault="00303664" w:rsidP="00337FBF">
      <w:pPr>
        <w:rPr>
          <w:del w:id="6903" w:author="David Recio" w:date="2022-06-27T13:03:00Z"/>
        </w:rPr>
      </w:pPr>
    </w:p>
    <w:p w14:paraId="4A1267EC" w14:textId="46282B11" w:rsidR="00EF1449" w:rsidDel="00F07E93" w:rsidRDefault="00EF1449" w:rsidP="00337FBF">
      <w:pPr>
        <w:rPr>
          <w:del w:id="6904" w:author="David Recio" w:date="2022-06-27T13:03:00Z"/>
        </w:rPr>
      </w:pPr>
    </w:p>
    <w:p w14:paraId="59C9D4DB" w14:textId="5A059317" w:rsidR="00EF1449" w:rsidDel="00F07E93" w:rsidRDefault="00EF1449" w:rsidP="00337FBF">
      <w:pPr>
        <w:rPr>
          <w:del w:id="6905" w:author="David Recio" w:date="2022-06-27T13:03:00Z"/>
        </w:rPr>
      </w:pPr>
    </w:p>
    <w:p w14:paraId="22E8B572" w14:textId="57B7730F" w:rsidR="00EF1449" w:rsidDel="00F07E93" w:rsidRDefault="00EF1449" w:rsidP="00337FBF">
      <w:pPr>
        <w:rPr>
          <w:del w:id="6906" w:author="David Recio" w:date="2022-06-27T13:03:00Z"/>
        </w:rPr>
      </w:pPr>
    </w:p>
    <w:p w14:paraId="33C5E456" w14:textId="267EEBDE" w:rsidR="00EF1449" w:rsidDel="00F07E93" w:rsidRDefault="00EF1449" w:rsidP="00337FBF">
      <w:pPr>
        <w:rPr>
          <w:del w:id="6907" w:author="David Recio" w:date="2022-06-27T13:03:00Z"/>
        </w:rPr>
      </w:pPr>
    </w:p>
    <w:p w14:paraId="6E2B60CA" w14:textId="46C0E7F3" w:rsidR="00EF1449" w:rsidDel="00F07E93" w:rsidRDefault="00EF1449" w:rsidP="00337FBF">
      <w:pPr>
        <w:rPr>
          <w:del w:id="6908" w:author="David Recio" w:date="2022-06-27T13:03:00Z"/>
        </w:rPr>
      </w:pPr>
    </w:p>
    <w:p w14:paraId="718F2752" w14:textId="7132AC40" w:rsidR="00EF1449" w:rsidDel="00F07E93" w:rsidRDefault="00EF1449" w:rsidP="00337FBF">
      <w:pPr>
        <w:rPr>
          <w:del w:id="6909" w:author="David Recio" w:date="2022-06-27T13:03:00Z"/>
        </w:rPr>
      </w:pPr>
    </w:p>
    <w:p w14:paraId="40070C8F" w14:textId="41953505" w:rsidR="00EF1449" w:rsidDel="00F07E93" w:rsidRDefault="00EF1449" w:rsidP="00337FBF">
      <w:pPr>
        <w:rPr>
          <w:del w:id="6910" w:author="David Recio" w:date="2022-06-27T13:03:00Z"/>
        </w:rPr>
      </w:pPr>
    </w:p>
    <w:p w14:paraId="4257894B" w14:textId="77777777" w:rsidR="00EF1449" w:rsidDel="00F07E93" w:rsidRDefault="00EF1449" w:rsidP="00337FBF">
      <w:pPr>
        <w:rPr>
          <w:del w:id="6911" w:author="David Recio" w:date="2022-06-27T13:03:00Z"/>
        </w:rPr>
      </w:pPr>
    </w:p>
    <w:p w14:paraId="7B778764" w14:textId="3391F16D" w:rsidR="00303664" w:rsidDel="00F07E93" w:rsidRDefault="00303664" w:rsidP="00337FBF">
      <w:pPr>
        <w:rPr>
          <w:del w:id="6912" w:author="David Recio" w:date="2022-06-27T13:03:00Z"/>
        </w:rPr>
      </w:pPr>
    </w:p>
    <w:p w14:paraId="00E7C43C" w14:textId="1443AF68" w:rsidR="00303664" w:rsidDel="00415D69" w:rsidRDefault="00303664" w:rsidP="00337FBF">
      <w:pPr>
        <w:rPr>
          <w:del w:id="6913" w:author="David Recio Arnés" w:date="2022-06-27T23:17:00Z"/>
        </w:rPr>
      </w:pPr>
    </w:p>
    <w:p w14:paraId="36113571" w14:textId="03ACD90A" w:rsidR="00303664" w:rsidDel="00415D69" w:rsidRDefault="00303664" w:rsidP="00337FBF">
      <w:pPr>
        <w:rPr>
          <w:del w:id="6914" w:author="David Recio Arnés" w:date="2022-06-27T23:17:00Z"/>
        </w:rPr>
      </w:pPr>
    </w:p>
    <w:p w14:paraId="39C8B8C2" w14:textId="190F0736" w:rsidR="00835622" w:rsidDel="00415D69" w:rsidRDefault="00835622" w:rsidP="00337FBF">
      <w:pPr>
        <w:rPr>
          <w:del w:id="6915" w:author="David Recio Arnés" w:date="2022-06-27T23:17:00Z"/>
        </w:rPr>
      </w:pPr>
    </w:p>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916" w:name="_Toc107259040"/>
      <w:r>
        <w:lastRenderedPageBreak/>
        <w:t>Anexos</w:t>
      </w:r>
      <w:bookmarkEnd w:id="6916"/>
    </w:p>
    <w:p w14:paraId="582E6017" w14:textId="77777777" w:rsidR="003C2833" w:rsidRPr="003C2833" w:rsidRDefault="003C2833" w:rsidP="003C2833">
      <w:pPr>
        <w:rPr>
          <w:ins w:id="6917" w:author="David Recio" w:date="2022-06-24T17:24:00Z"/>
        </w:rPr>
        <w:pPrChange w:id="6918" w:author="David Recio" w:date="2022-06-28T00:53:00Z">
          <w:pPr>
            <w:pStyle w:val="Ttulo2"/>
            <w:numPr>
              <w:ilvl w:val="0"/>
              <w:numId w:val="31"/>
            </w:numPr>
            <w:ind w:left="720" w:hanging="360"/>
          </w:pPr>
        </w:pPrChange>
      </w:pPr>
    </w:p>
    <w:p w14:paraId="26AFC47E" w14:textId="70AC5B2F" w:rsidR="00B42994" w:rsidRPr="00B42994" w:rsidRDefault="00B42994">
      <w:pPr>
        <w:pStyle w:val="Ttulo2"/>
        <w:numPr>
          <w:ilvl w:val="0"/>
          <w:numId w:val="32"/>
        </w:numPr>
        <w:rPr>
          <w:ins w:id="6919" w:author="David Recio" w:date="2022-06-24T17:25:00Z"/>
        </w:rPr>
        <w:pPrChange w:id="6920" w:author="David Recio" w:date="2022-06-24T17:26:00Z">
          <w:pPr>
            <w:pStyle w:val="Prrafodelista"/>
            <w:numPr>
              <w:numId w:val="32"/>
            </w:numPr>
            <w:ind w:hanging="360"/>
          </w:pPr>
        </w:pPrChange>
      </w:pPr>
      <w:bookmarkStart w:id="6921" w:name="_Ref106987324"/>
      <w:bookmarkStart w:id="6922" w:name="_Toc107259041"/>
      <w:ins w:id="6923" w:author="David Recio" w:date="2022-06-24T17:21:00Z">
        <w:r>
          <w:t>Definición de los recursos de la API</w:t>
        </w:r>
      </w:ins>
      <w:bookmarkEnd w:id="6921"/>
      <w:bookmarkEnd w:id="6922"/>
    </w:p>
    <w:tbl>
      <w:tblPr>
        <w:tblStyle w:val="Tablaconcuadrcula"/>
        <w:tblpPr w:leftFromText="141" w:rightFromText="141" w:vertAnchor="text" w:horzAnchor="page" w:tblpX="841" w:tblpY="1015"/>
        <w:tblW w:w="10736" w:type="dxa"/>
        <w:tblLook w:val="04A0" w:firstRow="1" w:lastRow="0" w:firstColumn="1" w:lastColumn="0" w:noHBand="0" w:noVBand="1"/>
      </w:tblPr>
      <w:tblGrid>
        <w:gridCol w:w="3690"/>
        <w:gridCol w:w="3828"/>
        <w:gridCol w:w="1756"/>
        <w:gridCol w:w="1462"/>
        <w:tblGridChange w:id="6924">
          <w:tblGrid>
            <w:gridCol w:w="2878"/>
            <w:gridCol w:w="812"/>
            <w:gridCol w:w="2685"/>
            <w:gridCol w:w="1143"/>
            <w:gridCol w:w="674"/>
            <w:gridCol w:w="1082"/>
            <w:gridCol w:w="1314"/>
            <w:gridCol w:w="148"/>
          </w:tblGrid>
        </w:tblGridChange>
      </w:tblGrid>
      <w:tr w:rsidR="00B8406A" w14:paraId="3C182878" w14:textId="77777777" w:rsidTr="00B8406A">
        <w:trPr>
          <w:trHeight w:val="232"/>
          <w:ins w:id="6925" w:author="David Recio" w:date="2022-06-24T17:25:00Z"/>
        </w:trPr>
        <w:tc>
          <w:tcPr>
            <w:tcW w:w="3690" w:type="dxa"/>
            <w:shd w:val="clear" w:color="auto" w:fill="D0CECE" w:themeFill="background2" w:themeFillShade="E6"/>
          </w:tcPr>
          <w:p w14:paraId="4011E007" w14:textId="77777777" w:rsidR="00B42994" w:rsidRPr="003C2833" w:rsidRDefault="00B42994" w:rsidP="00A44C43">
            <w:pPr>
              <w:rPr>
                <w:ins w:id="6926" w:author="David Recio" w:date="2022-06-24T17:25:00Z"/>
                <w:b/>
                <w:bCs/>
                <w:sz w:val="22"/>
                <w:rPrChange w:id="6927" w:author="David Recio" w:date="2022-06-28T00:52:00Z">
                  <w:rPr>
                    <w:ins w:id="6928" w:author="David Recio" w:date="2022-06-24T17:25:00Z"/>
                    <w:b/>
                    <w:bCs/>
                  </w:rPr>
                </w:rPrChange>
              </w:rPr>
            </w:pPr>
            <w:ins w:id="6929" w:author="David Recio" w:date="2022-06-24T17:25:00Z">
              <w:r w:rsidRPr="003C2833">
                <w:rPr>
                  <w:b/>
                  <w:bCs/>
                  <w:sz w:val="22"/>
                  <w:rPrChange w:id="6930" w:author="David Recio" w:date="2022-06-28T00:52:00Z">
                    <w:rPr>
                      <w:b/>
                      <w:bCs/>
                    </w:rPr>
                  </w:rPrChange>
                </w:rPr>
                <w:t>Recurso</w:t>
              </w:r>
            </w:ins>
          </w:p>
        </w:tc>
        <w:tc>
          <w:tcPr>
            <w:tcW w:w="3828" w:type="dxa"/>
            <w:shd w:val="clear" w:color="auto" w:fill="D0CECE" w:themeFill="background2" w:themeFillShade="E6"/>
          </w:tcPr>
          <w:p w14:paraId="08CC469C" w14:textId="77777777" w:rsidR="00B42994" w:rsidRPr="003C2833" w:rsidRDefault="00B42994" w:rsidP="00A44C43">
            <w:pPr>
              <w:rPr>
                <w:ins w:id="6931" w:author="David Recio" w:date="2022-06-24T17:25:00Z"/>
                <w:b/>
                <w:bCs/>
                <w:sz w:val="22"/>
                <w:rPrChange w:id="6932" w:author="David Recio" w:date="2022-06-28T00:52:00Z">
                  <w:rPr>
                    <w:ins w:id="6933" w:author="David Recio" w:date="2022-06-24T17:25:00Z"/>
                    <w:b/>
                    <w:bCs/>
                  </w:rPr>
                </w:rPrChange>
              </w:rPr>
            </w:pPr>
            <w:ins w:id="6934" w:author="David Recio" w:date="2022-06-24T17:25:00Z">
              <w:r w:rsidRPr="003C2833">
                <w:rPr>
                  <w:b/>
                  <w:bCs/>
                  <w:sz w:val="22"/>
                  <w:rPrChange w:id="6935" w:author="David Recio" w:date="2022-06-28T00:52:00Z">
                    <w:rPr>
                      <w:b/>
                      <w:bCs/>
                    </w:rPr>
                  </w:rPrChange>
                </w:rPr>
                <w:t>URI</w:t>
              </w:r>
            </w:ins>
          </w:p>
        </w:tc>
        <w:tc>
          <w:tcPr>
            <w:tcW w:w="1756" w:type="dxa"/>
            <w:shd w:val="clear" w:color="auto" w:fill="D0CECE" w:themeFill="background2" w:themeFillShade="E6"/>
          </w:tcPr>
          <w:p w14:paraId="1FBD8EE3" w14:textId="77777777" w:rsidR="00B42994" w:rsidRPr="003C2833" w:rsidRDefault="00B42994" w:rsidP="00A44C43">
            <w:pPr>
              <w:rPr>
                <w:ins w:id="6936" w:author="David Recio" w:date="2022-06-24T17:25:00Z"/>
                <w:b/>
                <w:bCs/>
                <w:sz w:val="22"/>
                <w:rPrChange w:id="6937" w:author="David Recio" w:date="2022-06-28T00:52:00Z">
                  <w:rPr>
                    <w:ins w:id="6938" w:author="David Recio" w:date="2022-06-24T17:25:00Z"/>
                    <w:b/>
                    <w:bCs/>
                  </w:rPr>
                </w:rPrChange>
              </w:rPr>
            </w:pPr>
            <w:ins w:id="6939" w:author="David Recio" w:date="2022-06-24T17:25:00Z">
              <w:r w:rsidRPr="003C2833">
                <w:rPr>
                  <w:b/>
                  <w:bCs/>
                  <w:sz w:val="22"/>
                  <w:rPrChange w:id="6940" w:author="David Recio" w:date="2022-06-28T00:52:00Z">
                    <w:rPr>
                      <w:b/>
                      <w:bCs/>
                    </w:rPr>
                  </w:rPrChange>
                </w:rPr>
                <w:t>Funcionalidad</w:t>
              </w:r>
            </w:ins>
          </w:p>
        </w:tc>
        <w:tc>
          <w:tcPr>
            <w:tcW w:w="1462" w:type="dxa"/>
            <w:shd w:val="clear" w:color="auto" w:fill="D0CECE" w:themeFill="background2" w:themeFillShade="E6"/>
          </w:tcPr>
          <w:p w14:paraId="461F677E" w14:textId="77777777" w:rsidR="00B42994" w:rsidRPr="003C2833" w:rsidRDefault="00B42994" w:rsidP="00A44C43">
            <w:pPr>
              <w:rPr>
                <w:ins w:id="6941" w:author="David Recio" w:date="2022-06-24T17:25:00Z"/>
                <w:b/>
                <w:bCs/>
                <w:sz w:val="22"/>
                <w:rPrChange w:id="6942" w:author="David Recio" w:date="2022-06-28T00:52:00Z">
                  <w:rPr>
                    <w:ins w:id="6943" w:author="David Recio" w:date="2022-06-24T17:25:00Z"/>
                    <w:b/>
                    <w:bCs/>
                  </w:rPr>
                </w:rPrChange>
              </w:rPr>
            </w:pPr>
            <w:ins w:id="6944" w:author="David Recio" w:date="2022-06-24T17:25:00Z">
              <w:r w:rsidRPr="003C2833">
                <w:rPr>
                  <w:b/>
                  <w:bCs/>
                  <w:sz w:val="22"/>
                  <w:rPrChange w:id="6945" w:author="David Recio" w:date="2022-06-28T00:52:00Z">
                    <w:rPr>
                      <w:b/>
                      <w:bCs/>
                    </w:rPr>
                  </w:rPrChange>
                </w:rPr>
                <w:t>Métodos soportados</w:t>
              </w:r>
            </w:ins>
          </w:p>
        </w:tc>
      </w:tr>
      <w:tr w:rsidR="00B42994" w14:paraId="710E6973" w14:textId="77777777" w:rsidTr="00B8406A">
        <w:tblPrEx>
          <w:tblW w:w="10736" w:type="dxa"/>
          <w:tblPrExChange w:id="6946" w:author="David Recio" w:date="2022-06-28T00:57:00Z">
            <w:tblPrEx>
              <w:tblW w:w="10588" w:type="dxa"/>
            </w:tblPrEx>
          </w:tblPrExChange>
        </w:tblPrEx>
        <w:trPr>
          <w:trHeight w:val="684"/>
          <w:ins w:id="6947" w:author="David Recio" w:date="2022-06-24T17:25:00Z"/>
          <w:trPrChange w:id="6948" w:author="David Recio" w:date="2022-06-28T00:57:00Z">
            <w:trPr>
              <w:gridAfter w:val="0"/>
              <w:trHeight w:val="813"/>
            </w:trPr>
          </w:trPrChange>
        </w:trPr>
        <w:tc>
          <w:tcPr>
            <w:tcW w:w="3690" w:type="dxa"/>
            <w:tcPrChange w:id="6949" w:author="David Recio" w:date="2022-06-28T00:57:00Z">
              <w:tcPr>
                <w:tcW w:w="2282" w:type="dxa"/>
              </w:tcPr>
            </w:tcPrChange>
          </w:tcPr>
          <w:p w14:paraId="408DB8D0" w14:textId="77777777" w:rsidR="00B42994" w:rsidRPr="003C2833" w:rsidRDefault="00B42994" w:rsidP="00A44C43">
            <w:pPr>
              <w:rPr>
                <w:ins w:id="6950" w:author="David Recio" w:date="2022-06-24T17:25:00Z"/>
                <w:rFonts w:cstheme="minorHAnsi"/>
                <w:sz w:val="22"/>
                <w:rPrChange w:id="6951" w:author="David Recio" w:date="2022-06-28T00:52:00Z">
                  <w:rPr>
                    <w:ins w:id="6952" w:author="David Recio" w:date="2022-06-24T17:25:00Z"/>
                    <w:rFonts w:cstheme="minorHAnsi"/>
                    <w:sz w:val="20"/>
                    <w:szCs w:val="20"/>
                  </w:rPr>
                </w:rPrChange>
              </w:rPr>
            </w:pPr>
            <w:ins w:id="6953" w:author="David Recio" w:date="2022-06-24T17:25:00Z">
              <w:r w:rsidRPr="003C2833">
                <w:rPr>
                  <w:rFonts w:cstheme="minorHAnsi"/>
                  <w:sz w:val="22"/>
                  <w:rPrChange w:id="6954" w:author="David Recio" w:date="2022-06-28T00:52:00Z">
                    <w:rPr>
                      <w:rFonts w:cstheme="minorHAnsi"/>
                      <w:sz w:val="20"/>
                      <w:szCs w:val="20"/>
                    </w:rPr>
                  </w:rPrChange>
                </w:rPr>
                <w:t>Usuario</w:t>
              </w:r>
            </w:ins>
          </w:p>
        </w:tc>
        <w:tc>
          <w:tcPr>
            <w:tcW w:w="3828" w:type="dxa"/>
            <w:tcPrChange w:id="6955" w:author="David Recio" w:date="2022-06-28T00:57:00Z">
              <w:tcPr>
                <w:tcW w:w="3766" w:type="dxa"/>
                <w:gridSpan w:val="2"/>
              </w:tcPr>
            </w:tcPrChange>
          </w:tcPr>
          <w:p w14:paraId="17F7DE74" w14:textId="77777777" w:rsidR="00B42994" w:rsidRPr="003C2833" w:rsidRDefault="00B42994" w:rsidP="00A44C43">
            <w:pPr>
              <w:rPr>
                <w:ins w:id="6956" w:author="David Recio" w:date="2022-06-24T17:25:00Z"/>
                <w:rFonts w:cstheme="minorHAnsi"/>
                <w:sz w:val="22"/>
                <w:rPrChange w:id="6957" w:author="David Recio" w:date="2022-06-28T00:52:00Z">
                  <w:rPr>
                    <w:ins w:id="6958" w:author="David Recio" w:date="2022-06-24T17:25:00Z"/>
                    <w:rFonts w:cstheme="minorHAnsi"/>
                    <w:sz w:val="20"/>
                    <w:szCs w:val="20"/>
                  </w:rPr>
                </w:rPrChange>
              </w:rPr>
            </w:pPr>
            <w:ins w:id="6959" w:author="David Recio" w:date="2022-06-24T17:25:00Z">
              <w:r w:rsidRPr="003C2833">
                <w:rPr>
                  <w:rFonts w:cstheme="minorHAnsi"/>
                  <w:sz w:val="22"/>
                  <w:rPrChange w:id="6960" w:author="David Recio" w:date="2022-06-28T00:52:00Z">
                    <w:rPr>
                      <w:rFonts w:cstheme="minorHAnsi"/>
                      <w:sz w:val="20"/>
                      <w:szCs w:val="20"/>
                    </w:rPr>
                  </w:rPrChange>
                </w:rPr>
                <w:t>/usuarios</w:t>
              </w:r>
            </w:ins>
          </w:p>
        </w:tc>
        <w:tc>
          <w:tcPr>
            <w:tcW w:w="1756" w:type="dxa"/>
            <w:tcPrChange w:id="6961" w:author="David Recio" w:date="2022-06-28T00:57:00Z">
              <w:tcPr>
                <w:tcW w:w="1948" w:type="dxa"/>
                <w:gridSpan w:val="2"/>
              </w:tcPr>
            </w:tcPrChange>
          </w:tcPr>
          <w:p w14:paraId="1B1DC848" w14:textId="77777777" w:rsidR="00B42994" w:rsidRPr="003C2833" w:rsidRDefault="00B42994" w:rsidP="00A44C43">
            <w:pPr>
              <w:rPr>
                <w:ins w:id="6962" w:author="David Recio" w:date="2022-06-24T17:25:00Z"/>
                <w:rFonts w:cstheme="minorHAnsi"/>
                <w:sz w:val="22"/>
                <w:rPrChange w:id="6963" w:author="David Recio" w:date="2022-06-28T00:52:00Z">
                  <w:rPr>
                    <w:ins w:id="6964" w:author="David Recio" w:date="2022-06-24T17:25:00Z"/>
                    <w:rFonts w:cstheme="minorHAnsi"/>
                    <w:sz w:val="20"/>
                    <w:szCs w:val="20"/>
                  </w:rPr>
                </w:rPrChange>
              </w:rPr>
            </w:pPr>
            <w:ins w:id="6965" w:author="David Recio" w:date="2022-06-24T17:25:00Z">
              <w:r w:rsidRPr="003C2833">
                <w:rPr>
                  <w:rFonts w:cstheme="minorHAnsi"/>
                  <w:sz w:val="22"/>
                  <w:rPrChange w:id="6966" w:author="David Recio" w:date="2022-06-28T00:52:00Z">
                    <w:rPr>
                      <w:rFonts w:cstheme="minorHAnsi"/>
                      <w:sz w:val="20"/>
                      <w:szCs w:val="20"/>
                    </w:rPr>
                  </w:rPrChange>
                </w:rPr>
                <w:t>Representa el conjunto de Usuarios</w:t>
              </w:r>
            </w:ins>
          </w:p>
        </w:tc>
        <w:tc>
          <w:tcPr>
            <w:tcW w:w="1462" w:type="dxa"/>
            <w:tcPrChange w:id="6967" w:author="David Recio" w:date="2022-06-28T00:57:00Z">
              <w:tcPr>
                <w:tcW w:w="2592" w:type="dxa"/>
                <w:gridSpan w:val="2"/>
              </w:tcPr>
            </w:tcPrChange>
          </w:tcPr>
          <w:p w14:paraId="60993836" w14:textId="162B782F" w:rsidR="00B42994" w:rsidRPr="003C2833" w:rsidRDefault="00B42994" w:rsidP="00A44C43">
            <w:pPr>
              <w:rPr>
                <w:ins w:id="6968" w:author="David Recio" w:date="2022-06-24T17:25:00Z"/>
                <w:rFonts w:cstheme="minorHAnsi"/>
                <w:sz w:val="22"/>
                <w:rPrChange w:id="6969" w:author="David Recio" w:date="2022-06-28T00:52:00Z">
                  <w:rPr>
                    <w:ins w:id="6970" w:author="David Recio" w:date="2022-06-24T17:25:00Z"/>
                    <w:rFonts w:cstheme="minorHAnsi"/>
                    <w:sz w:val="20"/>
                    <w:szCs w:val="20"/>
                  </w:rPr>
                </w:rPrChange>
              </w:rPr>
            </w:pPr>
            <w:ins w:id="6971" w:author="David Recio" w:date="2022-06-24T17:25:00Z">
              <w:r w:rsidRPr="003C2833">
                <w:rPr>
                  <w:rFonts w:cstheme="minorHAnsi"/>
                  <w:sz w:val="22"/>
                  <w:rPrChange w:id="6972" w:author="David Recio" w:date="2022-06-28T00:52:00Z">
                    <w:rPr>
                      <w:rFonts w:cstheme="minorHAnsi"/>
                      <w:sz w:val="20"/>
                      <w:szCs w:val="20"/>
                    </w:rPr>
                  </w:rPrChange>
                </w:rPr>
                <w:t>POST,</w:t>
              </w:r>
            </w:ins>
            <w:ins w:id="6973" w:author="David Recio Arnés" w:date="2022-06-27T22:07:00Z">
              <w:r w:rsidR="00D17C84" w:rsidRPr="003C2833">
                <w:rPr>
                  <w:rFonts w:cstheme="minorHAnsi"/>
                  <w:sz w:val="22"/>
                  <w:rPrChange w:id="6974" w:author="David Recio" w:date="2022-06-28T00:52:00Z">
                    <w:rPr>
                      <w:rFonts w:cstheme="minorHAnsi"/>
                      <w:sz w:val="20"/>
                      <w:szCs w:val="20"/>
                    </w:rPr>
                  </w:rPrChange>
                </w:rPr>
                <w:t xml:space="preserve"> </w:t>
              </w:r>
            </w:ins>
            <w:ins w:id="6975" w:author="David Recio" w:date="2022-06-24T17:25:00Z">
              <w:r w:rsidRPr="003C2833">
                <w:rPr>
                  <w:rFonts w:cstheme="minorHAnsi"/>
                  <w:sz w:val="22"/>
                  <w:rPrChange w:id="6976" w:author="David Recio" w:date="2022-06-28T00:52:00Z">
                    <w:rPr>
                      <w:rFonts w:cstheme="minorHAnsi"/>
                      <w:sz w:val="20"/>
                      <w:szCs w:val="20"/>
                    </w:rPr>
                  </w:rPrChange>
                </w:rPr>
                <w:t>GET</w:t>
              </w:r>
            </w:ins>
            <w:ins w:id="6977" w:author="David Recio Arnés" w:date="2022-06-27T22:07:00Z">
              <w:del w:id="6978" w:author="David Recio" w:date="2022-06-28T00:47:00Z">
                <w:r w:rsidR="00D17C84" w:rsidRPr="003C2833" w:rsidDel="001F75BC">
                  <w:rPr>
                    <w:rFonts w:cstheme="minorHAnsi"/>
                    <w:sz w:val="22"/>
                    <w:rPrChange w:id="6979" w:author="David Recio" w:date="2022-06-28T00:52:00Z">
                      <w:rPr>
                        <w:rFonts w:cstheme="minorHAnsi"/>
                        <w:sz w:val="20"/>
                        <w:szCs w:val="20"/>
                      </w:rPr>
                    </w:rPrChange>
                  </w:rPr>
                  <w:delText xml:space="preserve"> </w:delText>
                </w:r>
              </w:del>
            </w:ins>
          </w:p>
        </w:tc>
      </w:tr>
      <w:tr w:rsidR="001F75BC" w14:paraId="6DEBCB92" w14:textId="77777777" w:rsidTr="00B8406A">
        <w:tblPrEx>
          <w:tblW w:w="10736" w:type="dxa"/>
          <w:tblPrExChange w:id="6980" w:author="David Recio" w:date="2022-06-28T00:57:00Z">
            <w:tblPrEx>
              <w:tblW w:w="10588" w:type="dxa"/>
            </w:tblPrEx>
          </w:tblPrExChange>
        </w:tblPrEx>
        <w:trPr>
          <w:trHeight w:val="684"/>
          <w:ins w:id="6981" w:author="David Recio" w:date="2022-06-24T17:25:00Z"/>
          <w:trPrChange w:id="6982" w:author="David Recio" w:date="2022-06-28T00:57:00Z">
            <w:trPr>
              <w:gridAfter w:val="0"/>
              <w:trHeight w:val="813"/>
            </w:trPr>
          </w:trPrChange>
        </w:trPr>
        <w:tc>
          <w:tcPr>
            <w:tcW w:w="3690" w:type="dxa"/>
            <w:tcPrChange w:id="6983" w:author="David Recio" w:date="2022-06-28T00:57:00Z">
              <w:tcPr>
                <w:tcW w:w="2282" w:type="dxa"/>
              </w:tcPr>
            </w:tcPrChange>
          </w:tcPr>
          <w:p w14:paraId="50F047F4" w14:textId="237DADEC" w:rsidR="001F75BC" w:rsidRPr="003C2833" w:rsidRDefault="001F75BC" w:rsidP="00A44C43">
            <w:pPr>
              <w:rPr>
                <w:ins w:id="6984" w:author="David Recio" w:date="2022-06-24T17:25:00Z"/>
                <w:rFonts w:cstheme="minorHAnsi"/>
                <w:sz w:val="22"/>
                <w:rPrChange w:id="6985" w:author="David Recio" w:date="2022-06-28T00:52:00Z">
                  <w:rPr>
                    <w:ins w:id="6986" w:author="David Recio" w:date="2022-06-24T17:25:00Z"/>
                    <w:rFonts w:cstheme="minorHAnsi"/>
                    <w:sz w:val="20"/>
                    <w:szCs w:val="20"/>
                  </w:rPr>
                </w:rPrChange>
              </w:rPr>
            </w:pPr>
            <w:ins w:id="6987" w:author="David Recio" w:date="2022-06-28T00:47:00Z">
              <w:r w:rsidRPr="003C2833">
                <w:rPr>
                  <w:rFonts w:cstheme="minorHAnsi"/>
                  <w:sz w:val="22"/>
                  <w:rPrChange w:id="6988" w:author="David Recio" w:date="2022-06-28T00:52:00Z">
                    <w:rPr>
                      <w:rFonts w:cstheme="minorHAnsi"/>
                      <w:sz w:val="20"/>
                      <w:szCs w:val="20"/>
                    </w:rPr>
                  </w:rPrChange>
                </w:rPr>
                <w:t>Notas</w:t>
              </w:r>
            </w:ins>
          </w:p>
        </w:tc>
        <w:tc>
          <w:tcPr>
            <w:tcW w:w="3828" w:type="dxa"/>
            <w:tcPrChange w:id="6989" w:author="David Recio" w:date="2022-06-28T00:57:00Z">
              <w:tcPr>
                <w:tcW w:w="3766" w:type="dxa"/>
                <w:gridSpan w:val="2"/>
              </w:tcPr>
            </w:tcPrChange>
          </w:tcPr>
          <w:p w14:paraId="2D053A20" w14:textId="5843021B" w:rsidR="001F75BC" w:rsidRPr="003C2833" w:rsidRDefault="001F75BC" w:rsidP="00A44C43">
            <w:pPr>
              <w:rPr>
                <w:ins w:id="6990" w:author="David Recio" w:date="2022-06-24T17:25:00Z"/>
                <w:rFonts w:cstheme="minorHAnsi"/>
                <w:sz w:val="22"/>
                <w:rPrChange w:id="6991" w:author="David Recio" w:date="2022-06-28T00:52:00Z">
                  <w:rPr>
                    <w:ins w:id="6992" w:author="David Recio" w:date="2022-06-24T17:25:00Z"/>
                    <w:rFonts w:cstheme="minorHAnsi"/>
                    <w:sz w:val="20"/>
                    <w:szCs w:val="20"/>
                  </w:rPr>
                </w:rPrChange>
              </w:rPr>
            </w:pPr>
            <w:ins w:id="6993" w:author="David Recio" w:date="2022-06-28T00:47:00Z">
              <w:r w:rsidRPr="003C2833">
                <w:rPr>
                  <w:rFonts w:cstheme="minorHAnsi"/>
                  <w:sz w:val="22"/>
                  <w:rPrChange w:id="6994" w:author="David Recio" w:date="2022-06-28T00:52:00Z">
                    <w:rPr>
                      <w:rFonts w:cstheme="minorHAnsi"/>
                      <w:sz w:val="20"/>
                      <w:szCs w:val="20"/>
                    </w:rPr>
                  </w:rPrChange>
                </w:rPr>
                <w:t>/notas</w:t>
              </w:r>
            </w:ins>
          </w:p>
        </w:tc>
        <w:tc>
          <w:tcPr>
            <w:tcW w:w="1756" w:type="dxa"/>
            <w:tcPrChange w:id="6995" w:author="David Recio" w:date="2022-06-28T00:57:00Z">
              <w:tcPr>
                <w:tcW w:w="1948" w:type="dxa"/>
                <w:gridSpan w:val="2"/>
              </w:tcPr>
            </w:tcPrChange>
          </w:tcPr>
          <w:p w14:paraId="3C93B956" w14:textId="37713D0D" w:rsidR="001F75BC" w:rsidRPr="003C2833" w:rsidRDefault="001F75BC" w:rsidP="00A44C43">
            <w:pPr>
              <w:rPr>
                <w:ins w:id="6996" w:author="David Recio" w:date="2022-06-24T17:25:00Z"/>
                <w:rFonts w:cstheme="minorHAnsi"/>
                <w:sz w:val="22"/>
                <w:rPrChange w:id="6997" w:author="David Recio" w:date="2022-06-28T00:52:00Z">
                  <w:rPr>
                    <w:ins w:id="6998" w:author="David Recio" w:date="2022-06-24T17:25:00Z"/>
                    <w:rFonts w:cstheme="minorHAnsi"/>
                    <w:sz w:val="20"/>
                    <w:szCs w:val="20"/>
                  </w:rPr>
                </w:rPrChange>
              </w:rPr>
            </w:pPr>
            <w:ins w:id="6999" w:author="David Recio" w:date="2022-06-28T00:47:00Z">
              <w:r w:rsidRPr="003C2833">
                <w:rPr>
                  <w:rFonts w:cstheme="minorHAnsi"/>
                  <w:sz w:val="22"/>
                  <w:rPrChange w:id="7000" w:author="David Recio" w:date="2022-06-28T00:52:00Z">
                    <w:rPr>
                      <w:rFonts w:cstheme="minorHAnsi"/>
                      <w:sz w:val="20"/>
                      <w:szCs w:val="20"/>
                    </w:rPr>
                  </w:rPrChange>
                </w:rPr>
                <w:t>Representa el conjunto de notas</w:t>
              </w:r>
            </w:ins>
          </w:p>
        </w:tc>
        <w:tc>
          <w:tcPr>
            <w:tcW w:w="1462" w:type="dxa"/>
            <w:tcPrChange w:id="7001" w:author="David Recio" w:date="2022-06-28T00:57:00Z">
              <w:tcPr>
                <w:tcW w:w="2592" w:type="dxa"/>
                <w:gridSpan w:val="2"/>
              </w:tcPr>
            </w:tcPrChange>
          </w:tcPr>
          <w:p w14:paraId="0A39FEAC" w14:textId="7D8C035F" w:rsidR="001F75BC" w:rsidRPr="003C2833" w:rsidRDefault="001F75BC" w:rsidP="00A44C43">
            <w:pPr>
              <w:rPr>
                <w:ins w:id="7002" w:author="David Recio" w:date="2022-06-24T17:25:00Z"/>
                <w:rFonts w:cstheme="minorHAnsi"/>
                <w:sz w:val="22"/>
                <w:rPrChange w:id="7003" w:author="David Recio" w:date="2022-06-28T00:52:00Z">
                  <w:rPr>
                    <w:ins w:id="7004" w:author="David Recio" w:date="2022-06-24T17:25:00Z"/>
                    <w:rFonts w:cstheme="minorHAnsi"/>
                    <w:sz w:val="20"/>
                    <w:szCs w:val="20"/>
                  </w:rPr>
                </w:rPrChange>
              </w:rPr>
            </w:pPr>
            <w:ins w:id="7005" w:author="David Recio" w:date="2022-06-28T00:47:00Z">
              <w:r w:rsidRPr="003C2833">
                <w:rPr>
                  <w:rFonts w:cstheme="minorHAnsi"/>
                  <w:sz w:val="22"/>
                  <w:rPrChange w:id="7006" w:author="David Recio" w:date="2022-06-28T00:52:00Z">
                    <w:rPr>
                      <w:rFonts w:cstheme="minorHAnsi"/>
                      <w:sz w:val="20"/>
                      <w:szCs w:val="20"/>
                    </w:rPr>
                  </w:rPrChange>
                </w:rPr>
                <w:t>GET, DELETE</w:t>
              </w:r>
            </w:ins>
            <w:ins w:id="7007" w:author="David Recio Arnés" w:date="2022-06-27T22:07:00Z">
              <w:del w:id="7008" w:author="David Recio" w:date="2022-06-28T00:47:00Z">
                <w:r w:rsidRPr="003C2833" w:rsidDel="00096C3C">
                  <w:rPr>
                    <w:rFonts w:cstheme="minorHAnsi"/>
                    <w:sz w:val="22"/>
                    <w:rPrChange w:id="7009" w:author="David Recio" w:date="2022-06-28T00:52:00Z">
                      <w:rPr>
                        <w:rFonts w:cstheme="minorHAnsi"/>
                        <w:sz w:val="20"/>
                        <w:szCs w:val="20"/>
                      </w:rPr>
                    </w:rPrChange>
                  </w:rPr>
                  <w:delText xml:space="preserve"> </w:delText>
                </w:r>
              </w:del>
            </w:ins>
          </w:p>
        </w:tc>
      </w:tr>
      <w:tr w:rsidR="003C2833" w14:paraId="0A002674" w14:textId="77777777" w:rsidTr="00B8406A">
        <w:tblPrEx>
          <w:tblW w:w="10736" w:type="dxa"/>
          <w:tblPrExChange w:id="7010" w:author="David Recio" w:date="2022-06-28T00:57:00Z">
            <w:tblPrEx>
              <w:tblW w:w="10588" w:type="dxa"/>
            </w:tblPrEx>
          </w:tblPrExChange>
        </w:tblPrEx>
        <w:trPr>
          <w:trHeight w:val="1193"/>
          <w:ins w:id="7011" w:author="David Recio" w:date="2022-06-24T17:25:00Z"/>
          <w:trPrChange w:id="7012" w:author="David Recio" w:date="2022-06-28T00:57:00Z">
            <w:trPr>
              <w:gridAfter w:val="0"/>
              <w:trHeight w:val="829"/>
            </w:trPr>
          </w:trPrChange>
        </w:trPr>
        <w:tc>
          <w:tcPr>
            <w:tcW w:w="3690" w:type="dxa"/>
            <w:tcPrChange w:id="7013" w:author="David Recio" w:date="2022-06-28T00:57:00Z">
              <w:tcPr>
                <w:tcW w:w="2282" w:type="dxa"/>
              </w:tcPr>
            </w:tcPrChange>
          </w:tcPr>
          <w:p w14:paraId="09ED9DFF" w14:textId="271B85E3" w:rsidR="003C2833" w:rsidRPr="003C2833" w:rsidRDefault="003C2833" w:rsidP="00A44C43">
            <w:pPr>
              <w:rPr>
                <w:ins w:id="7014" w:author="David Recio" w:date="2022-06-24T17:25:00Z"/>
                <w:rFonts w:cstheme="minorHAnsi"/>
                <w:sz w:val="22"/>
                <w:rPrChange w:id="7015" w:author="David Recio" w:date="2022-06-28T00:52:00Z">
                  <w:rPr>
                    <w:ins w:id="7016" w:author="David Recio" w:date="2022-06-24T17:25:00Z"/>
                    <w:rFonts w:cstheme="minorHAnsi"/>
                    <w:sz w:val="20"/>
                    <w:szCs w:val="20"/>
                  </w:rPr>
                </w:rPrChange>
              </w:rPr>
            </w:pPr>
            <w:ins w:id="7017" w:author="David Recio" w:date="2022-06-28T00:56:00Z">
              <w:r w:rsidRPr="003C2833">
                <w:rPr>
                  <w:rFonts w:cstheme="minorHAnsi"/>
                  <w:sz w:val="22"/>
                  <w:rPrChange w:id="7018" w:author="David Recio" w:date="2022-06-28T00:52:00Z">
                    <w:rPr>
                      <w:rFonts w:cstheme="minorHAnsi"/>
                      <w:sz w:val="20"/>
                      <w:szCs w:val="20"/>
                    </w:rPr>
                  </w:rPrChange>
                </w:rPr>
                <w:t>Usuarios/id</w:t>
              </w:r>
            </w:ins>
          </w:p>
        </w:tc>
        <w:tc>
          <w:tcPr>
            <w:tcW w:w="3828" w:type="dxa"/>
            <w:tcPrChange w:id="7019" w:author="David Recio" w:date="2022-06-28T00:57:00Z">
              <w:tcPr>
                <w:tcW w:w="3766" w:type="dxa"/>
                <w:gridSpan w:val="2"/>
              </w:tcPr>
            </w:tcPrChange>
          </w:tcPr>
          <w:p w14:paraId="7BD30026" w14:textId="2F1F292F" w:rsidR="003C2833" w:rsidRPr="003C2833" w:rsidRDefault="003C2833" w:rsidP="00A44C43">
            <w:pPr>
              <w:rPr>
                <w:ins w:id="7020" w:author="David Recio" w:date="2022-06-24T17:25:00Z"/>
                <w:rFonts w:cstheme="minorHAnsi"/>
                <w:sz w:val="22"/>
                <w:rPrChange w:id="7021" w:author="David Recio" w:date="2022-06-28T00:52:00Z">
                  <w:rPr>
                    <w:ins w:id="7022" w:author="David Recio" w:date="2022-06-24T17:25:00Z"/>
                    <w:rFonts w:cstheme="minorHAnsi"/>
                    <w:sz w:val="20"/>
                    <w:szCs w:val="20"/>
                  </w:rPr>
                </w:rPrChange>
              </w:rPr>
            </w:pPr>
            <w:ins w:id="7023" w:author="David Recio" w:date="2022-06-28T00:56:00Z">
              <w:r w:rsidRPr="003C2833">
                <w:rPr>
                  <w:rFonts w:cstheme="minorHAnsi"/>
                  <w:sz w:val="22"/>
                  <w:rPrChange w:id="7024" w:author="David Recio" w:date="2022-06-28T00:52:00Z">
                    <w:rPr>
                      <w:rFonts w:cstheme="minorHAnsi"/>
                      <w:sz w:val="20"/>
                      <w:szCs w:val="20"/>
                    </w:rPr>
                  </w:rPrChange>
                </w:rPr>
                <w:t>/usuarios/:id</w:t>
              </w:r>
            </w:ins>
          </w:p>
        </w:tc>
        <w:tc>
          <w:tcPr>
            <w:tcW w:w="1756" w:type="dxa"/>
            <w:tcPrChange w:id="7025" w:author="David Recio" w:date="2022-06-28T00:57:00Z">
              <w:tcPr>
                <w:tcW w:w="1948" w:type="dxa"/>
                <w:gridSpan w:val="2"/>
              </w:tcPr>
            </w:tcPrChange>
          </w:tcPr>
          <w:p w14:paraId="68B99AB4" w14:textId="027442E4" w:rsidR="003C2833" w:rsidRPr="003C2833" w:rsidRDefault="003C2833" w:rsidP="00A44C43">
            <w:pPr>
              <w:rPr>
                <w:ins w:id="7026" w:author="David Recio" w:date="2022-06-24T17:25:00Z"/>
                <w:rFonts w:cstheme="minorHAnsi"/>
                <w:sz w:val="22"/>
                <w:rPrChange w:id="7027" w:author="David Recio" w:date="2022-06-28T00:52:00Z">
                  <w:rPr>
                    <w:ins w:id="7028" w:author="David Recio" w:date="2022-06-24T17:25:00Z"/>
                    <w:rFonts w:cstheme="minorHAnsi"/>
                    <w:sz w:val="20"/>
                    <w:szCs w:val="20"/>
                  </w:rPr>
                </w:rPrChange>
              </w:rPr>
            </w:pPr>
            <w:ins w:id="7029" w:author="David Recio" w:date="2022-06-28T00:56:00Z">
              <w:r w:rsidRPr="003C2833">
                <w:rPr>
                  <w:rFonts w:cstheme="minorHAnsi"/>
                  <w:sz w:val="22"/>
                  <w:rPrChange w:id="7030" w:author="David Recio" w:date="2022-06-28T00:52:00Z">
                    <w:rPr>
                      <w:rFonts w:cstheme="minorHAnsi"/>
                      <w:sz w:val="20"/>
                      <w:szCs w:val="20"/>
                    </w:rPr>
                  </w:rPrChange>
                </w:rPr>
                <w:t>Representa un usuario determinado</w:t>
              </w:r>
              <w:r w:rsidRPr="003C2833" w:rsidDel="00096C3C">
                <w:rPr>
                  <w:rFonts w:cstheme="minorHAnsi"/>
                  <w:sz w:val="22"/>
                  <w:rPrChange w:id="7031" w:author="David Recio" w:date="2022-06-28T00:52:00Z">
                    <w:rPr>
                      <w:rFonts w:cstheme="minorHAnsi"/>
                      <w:sz w:val="20"/>
                      <w:szCs w:val="20"/>
                    </w:rPr>
                  </w:rPrChange>
                </w:rPr>
                <w:t xml:space="preserve">  </w:t>
              </w:r>
            </w:ins>
          </w:p>
        </w:tc>
        <w:tc>
          <w:tcPr>
            <w:tcW w:w="1462" w:type="dxa"/>
            <w:tcPrChange w:id="7032" w:author="David Recio" w:date="2022-06-28T00:57:00Z">
              <w:tcPr>
                <w:tcW w:w="2592" w:type="dxa"/>
                <w:gridSpan w:val="2"/>
              </w:tcPr>
            </w:tcPrChange>
          </w:tcPr>
          <w:p w14:paraId="3370D09F" w14:textId="5E4CB339" w:rsidR="003C2833" w:rsidRPr="003C2833" w:rsidRDefault="003C2833" w:rsidP="00A44C43">
            <w:pPr>
              <w:rPr>
                <w:ins w:id="7033" w:author="David Recio" w:date="2022-06-24T17:25:00Z"/>
                <w:rFonts w:cstheme="minorHAnsi"/>
                <w:sz w:val="22"/>
                <w:rPrChange w:id="7034" w:author="David Recio" w:date="2022-06-28T00:52:00Z">
                  <w:rPr>
                    <w:ins w:id="7035" w:author="David Recio" w:date="2022-06-24T17:25:00Z"/>
                    <w:rFonts w:cstheme="minorHAnsi"/>
                    <w:sz w:val="20"/>
                    <w:szCs w:val="20"/>
                  </w:rPr>
                </w:rPrChange>
              </w:rPr>
            </w:pPr>
            <w:ins w:id="7036" w:author="David Recio" w:date="2022-06-28T00:56:00Z">
              <w:r w:rsidRPr="003C2833">
                <w:rPr>
                  <w:rFonts w:cstheme="minorHAnsi"/>
                  <w:sz w:val="22"/>
                  <w:rPrChange w:id="7037" w:author="David Recio" w:date="2022-06-28T00:52:00Z">
                    <w:rPr>
                      <w:rFonts w:cstheme="minorHAnsi"/>
                      <w:sz w:val="20"/>
                      <w:szCs w:val="20"/>
                    </w:rPr>
                  </w:rPrChange>
                </w:rPr>
                <w:t>GET, DELETE, PATCH</w:t>
              </w:r>
              <w:r w:rsidRPr="003C2833" w:rsidDel="00096C3C">
                <w:rPr>
                  <w:rFonts w:cstheme="minorHAnsi"/>
                  <w:sz w:val="22"/>
                  <w:rPrChange w:id="7038" w:author="David Recio" w:date="2022-06-28T00:52:00Z">
                    <w:rPr>
                      <w:rFonts w:cstheme="minorHAnsi"/>
                      <w:sz w:val="20"/>
                      <w:szCs w:val="20"/>
                    </w:rPr>
                  </w:rPrChange>
                </w:rPr>
                <w:t xml:space="preserve"> </w:t>
              </w:r>
            </w:ins>
            <w:ins w:id="7039" w:author="David Recio Arnés" w:date="2022-06-27T22:07:00Z">
              <w:del w:id="7040" w:author="David Recio" w:date="2022-06-28T00:47:00Z">
                <w:r w:rsidRPr="003C2833" w:rsidDel="00096C3C">
                  <w:rPr>
                    <w:rFonts w:cstheme="minorHAnsi"/>
                    <w:sz w:val="22"/>
                    <w:rPrChange w:id="7041" w:author="David Recio" w:date="2022-06-28T00:52:00Z">
                      <w:rPr>
                        <w:rFonts w:cstheme="minorHAnsi"/>
                        <w:sz w:val="20"/>
                        <w:szCs w:val="20"/>
                      </w:rPr>
                    </w:rPrChange>
                  </w:rPr>
                  <w:delText xml:space="preserve"> </w:delText>
                </w:r>
              </w:del>
            </w:ins>
          </w:p>
        </w:tc>
      </w:tr>
      <w:tr w:rsidR="003C2833" w14:paraId="620F527C" w14:textId="77777777" w:rsidTr="00B8406A">
        <w:tblPrEx>
          <w:tblW w:w="10736" w:type="dxa"/>
          <w:tblPrExChange w:id="7042" w:author="David Recio" w:date="2022-06-28T00:57:00Z">
            <w:tblPrEx>
              <w:tblW w:w="10588" w:type="dxa"/>
            </w:tblPrEx>
          </w:tblPrExChange>
        </w:tblPrEx>
        <w:trPr>
          <w:trHeight w:val="684"/>
          <w:ins w:id="7043" w:author="David Recio" w:date="2022-06-24T17:25:00Z"/>
          <w:trPrChange w:id="7044" w:author="David Recio" w:date="2022-06-28T00:57:00Z">
            <w:trPr>
              <w:gridAfter w:val="0"/>
              <w:trHeight w:val="813"/>
            </w:trPr>
          </w:trPrChange>
        </w:trPr>
        <w:tc>
          <w:tcPr>
            <w:tcW w:w="3690" w:type="dxa"/>
            <w:tcPrChange w:id="7045" w:author="David Recio" w:date="2022-06-28T00:57:00Z">
              <w:tcPr>
                <w:tcW w:w="2282" w:type="dxa"/>
              </w:tcPr>
            </w:tcPrChange>
          </w:tcPr>
          <w:p w14:paraId="42CFD694" w14:textId="57499E15" w:rsidR="003C2833" w:rsidRPr="003C2833" w:rsidRDefault="003C2833" w:rsidP="00A44C43">
            <w:pPr>
              <w:rPr>
                <w:ins w:id="7046" w:author="David Recio" w:date="2022-06-24T17:25:00Z"/>
                <w:rFonts w:cstheme="minorHAnsi"/>
                <w:sz w:val="22"/>
                <w:rPrChange w:id="7047" w:author="David Recio" w:date="2022-06-28T00:52:00Z">
                  <w:rPr>
                    <w:ins w:id="7048" w:author="David Recio" w:date="2022-06-24T17:25:00Z"/>
                    <w:rFonts w:cstheme="minorHAnsi"/>
                    <w:sz w:val="20"/>
                    <w:szCs w:val="20"/>
                  </w:rPr>
                </w:rPrChange>
              </w:rPr>
            </w:pPr>
            <w:ins w:id="7049" w:author="David Recio" w:date="2022-06-28T00:56:00Z">
              <w:r w:rsidRPr="003C2833">
                <w:rPr>
                  <w:rFonts w:cstheme="minorHAnsi"/>
                  <w:sz w:val="22"/>
                  <w:rPrChange w:id="7050" w:author="David Recio" w:date="2022-06-28T00:52:00Z">
                    <w:rPr>
                      <w:rFonts w:cstheme="minorHAnsi"/>
                      <w:sz w:val="20"/>
                      <w:szCs w:val="20"/>
                    </w:rPr>
                  </w:rPrChange>
                </w:rPr>
                <w:t>Usuarios/idUsuarios/notas/id</w:t>
              </w:r>
            </w:ins>
          </w:p>
        </w:tc>
        <w:tc>
          <w:tcPr>
            <w:tcW w:w="3828" w:type="dxa"/>
            <w:tcPrChange w:id="7051" w:author="David Recio" w:date="2022-06-28T00:57:00Z">
              <w:tcPr>
                <w:tcW w:w="3766" w:type="dxa"/>
                <w:gridSpan w:val="2"/>
              </w:tcPr>
            </w:tcPrChange>
          </w:tcPr>
          <w:p w14:paraId="3A67CC93" w14:textId="132D4A6D" w:rsidR="003C2833" w:rsidRPr="003C2833" w:rsidRDefault="003C2833" w:rsidP="00A44C43">
            <w:pPr>
              <w:rPr>
                <w:ins w:id="7052" w:author="David Recio" w:date="2022-06-24T17:25:00Z"/>
                <w:rFonts w:cstheme="minorHAnsi"/>
                <w:sz w:val="22"/>
                <w:rPrChange w:id="7053" w:author="David Recio" w:date="2022-06-28T00:52:00Z">
                  <w:rPr>
                    <w:ins w:id="7054" w:author="David Recio" w:date="2022-06-24T17:25:00Z"/>
                    <w:rFonts w:cstheme="minorHAnsi"/>
                    <w:sz w:val="20"/>
                    <w:szCs w:val="20"/>
                  </w:rPr>
                </w:rPrChange>
              </w:rPr>
            </w:pPr>
            <w:ins w:id="7055" w:author="David Recio" w:date="2022-06-28T00:56:00Z">
              <w:r w:rsidRPr="003C2833">
                <w:rPr>
                  <w:rFonts w:cstheme="minorHAnsi"/>
                  <w:sz w:val="22"/>
                  <w:rPrChange w:id="7056" w:author="David Recio" w:date="2022-06-28T00:52:00Z">
                    <w:rPr>
                      <w:rFonts w:cstheme="minorHAnsi"/>
                      <w:sz w:val="20"/>
                      <w:szCs w:val="20"/>
                    </w:rPr>
                  </w:rPrChange>
                </w:rPr>
                <w:t>/usuarios/:idUsuarios/notas/:id</w:t>
              </w:r>
            </w:ins>
          </w:p>
        </w:tc>
        <w:tc>
          <w:tcPr>
            <w:tcW w:w="1756" w:type="dxa"/>
            <w:tcPrChange w:id="7057" w:author="David Recio" w:date="2022-06-28T00:57:00Z">
              <w:tcPr>
                <w:tcW w:w="1948" w:type="dxa"/>
                <w:gridSpan w:val="2"/>
              </w:tcPr>
            </w:tcPrChange>
          </w:tcPr>
          <w:p w14:paraId="3B1FF0F4" w14:textId="78A183E1" w:rsidR="003C2833" w:rsidRPr="003C2833" w:rsidRDefault="003C2833" w:rsidP="00A44C43">
            <w:pPr>
              <w:rPr>
                <w:ins w:id="7058" w:author="David Recio" w:date="2022-06-24T17:25:00Z"/>
                <w:rFonts w:cstheme="minorHAnsi"/>
                <w:sz w:val="22"/>
                <w:rPrChange w:id="7059" w:author="David Recio" w:date="2022-06-28T00:52:00Z">
                  <w:rPr>
                    <w:ins w:id="7060" w:author="David Recio" w:date="2022-06-24T17:25:00Z"/>
                    <w:rFonts w:cstheme="minorHAnsi"/>
                    <w:sz w:val="20"/>
                    <w:szCs w:val="20"/>
                  </w:rPr>
                </w:rPrChange>
              </w:rPr>
            </w:pPr>
            <w:ins w:id="7061" w:author="David Recio" w:date="2022-06-28T00:56:00Z">
              <w:r w:rsidRPr="003C2833">
                <w:rPr>
                  <w:rFonts w:cstheme="minorHAnsi"/>
                  <w:sz w:val="22"/>
                  <w:rPrChange w:id="7062" w:author="David Recio" w:date="2022-06-28T00:52:00Z">
                    <w:rPr>
                      <w:rFonts w:cstheme="minorHAnsi"/>
                      <w:sz w:val="20"/>
                      <w:szCs w:val="20"/>
                    </w:rPr>
                  </w:rPrChange>
                </w:rPr>
                <w:t xml:space="preserve">Representa una nota </w:t>
              </w:r>
              <w:r w:rsidRPr="003C2833" w:rsidDel="00D17C84">
                <w:rPr>
                  <w:rFonts w:cstheme="minorHAnsi"/>
                  <w:sz w:val="22"/>
                  <w:rPrChange w:id="7063" w:author="David Recio" w:date="2022-06-28T00:52:00Z">
                    <w:rPr>
                      <w:rFonts w:cstheme="minorHAnsi"/>
                      <w:sz w:val="20"/>
                      <w:szCs w:val="20"/>
                    </w:rPr>
                  </w:rPrChange>
                </w:rPr>
                <w:t xml:space="preserve"> </w:t>
              </w:r>
              <w:r w:rsidRPr="003C2833">
                <w:rPr>
                  <w:rFonts w:cstheme="minorHAnsi"/>
                  <w:sz w:val="22"/>
                  <w:rPrChange w:id="7064" w:author="David Recio" w:date="2022-06-28T00:52:00Z">
                    <w:rPr>
                      <w:rFonts w:cstheme="minorHAnsi"/>
                      <w:sz w:val="20"/>
                      <w:szCs w:val="20"/>
                    </w:rPr>
                  </w:rPrChange>
                </w:rPr>
                <w:t>determinada de un usuario determinado</w:t>
              </w:r>
              <w:r w:rsidRPr="003C2833" w:rsidDel="00096C3C">
                <w:rPr>
                  <w:rFonts w:cstheme="minorHAnsi"/>
                  <w:sz w:val="22"/>
                  <w:rPrChange w:id="7065" w:author="David Recio" w:date="2022-06-28T00:52:00Z">
                    <w:rPr>
                      <w:rFonts w:cstheme="minorHAnsi"/>
                      <w:sz w:val="20"/>
                      <w:szCs w:val="20"/>
                    </w:rPr>
                  </w:rPrChange>
                </w:rPr>
                <w:t xml:space="preserve">  </w:t>
              </w:r>
            </w:ins>
            <w:ins w:id="7066" w:author="David Recio Arnés" w:date="2022-06-27T22:05:00Z">
              <w:del w:id="7067" w:author="David Recio" w:date="2022-06-28T00:47:00Z">
                <w:r w:rsidRPr="003C2833" w:rsidDel="00096C3C">
                  <w:rPr>
                    <w:rFonts w:cstheme="minorHAnsi"/>
                    <w:sz w:val="22"/>
                    <w:rPrChange w:id="7068" w:author="David Recio" w:date="2022-06-28T00:52:00Z">
                      <w:rPr>
                        <w:rFonts w:cstheme="minorHAnsi"/>
                        <w:sz w:val="20"/>
                        <w:szCs w:val="20"/>
                      </w:rPr>
                    </w:rPrChange>
                  </w:rPr>
                  <w:delText xml:space="preserve"> </w:delText>
                </w:r>
              </w:del>
            </w:ins>
            <w:ins w:id="7069" w:author="David Recio Arnés" w:date="2022-06-27T22:07:00Z">
              <w:del w:id="7070" w:author="David Recio" w:date="2022-06-28T00:47:00Z">
                <w:r w:rsidRPr="003C2833" w:rsidDel="00096C3C">
                  <w:rPr>
                    <w:rFonts w:cstheme="minorHAnsi"/>
                    <w:sz w:val="22"/>
                    <w:rPrChange w:id="7071" w:author="David Recio" w:date="2022-06-28T00:52:00Z">
                      <w:rPr>
                        <w:rFonts w:cstheme="minorHAnsi"/>
                        <w:sz w:val="20"/>
                        <w:szCs w:val="20"/>
                      </w:rPr>
                    </w:rPrChange>
                  </w:rPr>
                  <w:delText xml:space="preserve"> </w:delText>
                </w:r>
              </w:del>
            </w:ins>
          </w:p>
        </w:tc>
        <w:tc>
          <w:tcPr>
            <w:tcW w:w="1462" w:type="dxa"/>
            <w:tcPrChange w:id="7072" w:author="David Recio" w:date="2022-06-28T00:57:00Z">
              <w:tcPr>
                <w:tcW w:w="2592" w:type="dxa"/>
                <w:gridSpan w:val="2"/>
              </w:tcPr>
            </w:tcPrChange>
          </w:tcPr>
          <w:p w14:paraId="536B9A67" w14:textId="56FB6575" w:rsidR="003C2833" w:rsidRPr="003C2833" w:rsidRDefault="003C2833" w:rsidP="00A44C43">
            <w:pPr>
              <w:rPr>
                <w:ins w:id="7073" w:author="David Recio" w:date="2022-06-24T17:25:00Z"/>
                <w:rFonts w:cstheme="minorHAnsi"/>
                <w:sz w:val="22"/>
                <w:rPrChange w:id="7074" w:author="David Recio" w:date="2022-06-28T00:52:00Z">
                  <w:rPr>
                    <w:ins w:id="7075" w:author="David Recio" w:date="2022-06-24T17:25:00Z"/>
                    <w:rFonts w:cstheme="minorHAnsi"/>
                    <w:sz w:val="20"/>
                    <w:szCs w:val="20"/>
                  </w:rPr>
                </w:rPrChange>
              </w:rPr>
            </w:pPr>
            <w:ins w:id="7076" w:author="David Recio" w:date="2022-06-28T00:56:00Z">
              <w:r w:rsidRPr="003C2833">
                <w:rPr>
                  <w:rFonts w:cstheme="minorHAnsi"/>
                  <w:sz w:val="22"/>
                  <w:rPrChange w:id="7077" w:author="David Recio" w:date="2022-06-28T00:52:00Z">
                    <w:rPr>
                      <w:rFonts w:cstheme="minorHAnsi"/>
                      <w:sz w:val="20"/>
                      <w:szCs w:val="20"/>
                    </w:rPr>
                  </w:rPrChange>
                </w:rPr>
                <w:t>GET, DELETE, PUT</w:t>
              </w:r>
            </w:ins>
            <w:ins w:id="7078" w:author="David Recio Arnés" w:date="2022-06-27T22:06:00Z">
              <w:del w:id="7079" w:author="David Recio" w:date="2022-06-28T00:47:00Z">
                <w:r w:rsidRPr="003C2833" w:rsidDel="00096C3C">
                  <w:rPr>
                    <w:rFonts w:cstheme="minorHAnsi"/>
                    <w:sz w:val="22"/>
                    <w:rPrChange w:id="7080" w:author="David Recio" w:date="2022-06-28T00:52:00Z">
                      <w:rPr>
                        <w:rFonts w:cstheme="minorHAnsi"/>
                        <w:sz w:val="20"/>
                        <w:szCs w:val="20"/>
                      </w:rPr>
                    </w:rPrChange>
                  </w:rPr>
                  <w:delText xml:space="preserve"> </w:delText>
                </w:r>
              </w:del>
            </w:ins>
          </w:p>
        </w:tc>
      </w:tr>
      <w:tr w:rsidR="003C2833" w14:paraId="0B648A41" w14:textId="77777777" w:rsidTr="00B8406A">
        <w:tblPrEx>
          <w:tblW w:w="10736" w:type="dxa"/>
          <w:tblPrExChange w:id="7081" w:author="David Recio" w:date="2022-06-28T00:57:00Z">
            <w:tblPrEx>
              <w:tblW w:w="10588" w:type="dxa"/>
            </w:tblPrEx>
          </w:tblPrExChange>
        </w:tblPrEx>
        <w:trPr>
          <w:trHeight w:val="684"/>
          <w:ins w:id="7082" w:author="David Recio" w:date="2022-06-24T17:25:00Z"/>
          <w:trPrChange w:id="7083" w:author="David Recio" w:date="2022-06-28T00:57:00Z">
            <w:trPr>
              <w:gridAfter w:val="0"/>
              <w:trHeight w:val="813"/>
            </w:trPr>
          </w:trPrChange>
        </w:trPr>
        <w:tc>
          <w:tcPr>
            <w:tcW w:w="3690" w:type="dxa"/>
            <w:tcPrChange w:id="7084" w:author="David Recio" w:date="2022-06-28T00:57:00Z">
              <w:tcPr>
                <w:tcW w:w="2282" w:type="dxa"/>
              </w:tcPr>
            </w:tcPrChange>
          </w:tcPr>
          <w:p w14:paraId="00DC3C90" w14:textId="288E360F" w:rsidR="003C2833" w:rsidRPr="003C2833" w:rsidRDefault="003C2833" w:rsidP="003C2833">
            <w:pPr>
              <w:rPr>
                <w:ins w:id="7085" w:author="David Recio" w:date="2022-06-24T17:25:00Z"/>
                <w:rFonts w:cstheme="minorHAnsi"/>
                <w:sz w:val="22"/>
                <w:rPrChange w:id="7086" w:author="David Recio" w:date="2022-06-28T00:52:00Z">
                  <w:rPr>
                    <w:ins w:id="7087" w:author="David Recio" w:date="2022-06-24T17:25:00Z"/>
                    <w:rFonts w:cstheme="minorHAnsi"/>
                    <w:sz w:val="20"/>
                    <w:szCs w:val="20"/>
                  </w:rPr>
                </w:rPrChange>
              </w:rPr>
            </w:pPr>
            <w:ins w:id="7088" w:author="David Recio" w:date="2022-06-28T00:56:00Z">
              <w:r w:rsidRPr="003C2833">
                <w:rPr>
                  <w:rFonts w:cstheme="minorHAnsi"/>
                  <w:sz w:val="22"/>
                  <w:rPrChange w:id="7089" w:author="David Recio" w:date="2022-06-28T00:52:00Z">
                    <w:rPr>
                      <w:rFonts w:cstheme="minorHAnsi"/>
                      <w:sz w:val="20"/>
                      <w:szCs w:val="20"/>
                    </w:rPr>
                  </w:rPrChange>
                </w:rPr>
                <w:t>Usuarios/idUsuarios/notas</w:t>
              </w:r>
            </w:ins>
          </w:p>
        </w:tc>
        <w:tc>
          <w:tcPr>
            <w:tcW w:w="3828" w:type="dxa"/>
            <w:tcPrChange w:id="7090" w:author="David Recio" w:date="2022-06-28T00:57:00Z">
              <w:tcPr>
                <w:tcW w:w="3766" w:type="dxa"/>
                <w:gridSpan w:val="2"/>
              </w:tcPr>
            </w:tcPrChange>
          </w:tcPr>
          <w:p w14:paraId="1C0C07CD" w14:textId="525F2850" w:rsidR="003C2833" w:rsidRPr="003C2833" w:rsidRDefault="003C2833" w:rsidP="003C2833">
            <w:pPr>
              <w:rPr>
                <w:ins w:id="7091" w:author="David Recio" w:date="2022-06-24T17:25:00Z"/>
                <w:rFonts w:cstheme="minorHAnsi"/>
                <w:sz w:val="22"/>
                <w:rPrChange w:id="7092" w:author="David Recio" w:date="2022-06-28T00:52:00Z">
                  <w:rPr>
                    <w:ins w:id="7093" w:author="David Recio" w:date="2022-06-24T17:25:00Z"/>
                    <w:rFonts w:cstheme="minorHAnsi"/>
                    <w:sz w:val="20"/>
                    <w:szCs w:val="20"/>
                  </w:rPr>
                </w:rPrChange>
              </w:rPr>
            </w:pPr>
            <w:ins w:id="7094" w:author="David Recio" w:date="2022-06-28T00:56:00Z">
              <w:r w:rsidRPr="003C2833">
                <w:rPr>
                  <w:rFonts w:cstheme="minorHAnsi"/>
                  <w:sz w:val="22"/>
                  <w:rPrChange w:id="7095" w:author="David Recio" w:date="2022-06-28T00:52:00Z">
                    <w:rPr>
                      <w:rFonts w:cstheme="minorHAnsi"/>
                      <w:sz w:val="20"/>
                      <w:szCs w:val="20"/>
                    </w:rPr>
                  </w:rPrChange>
                </w:rPr>
                <w:t>/usuarios/:idUsuarios/notas</w:t>
              </w:r>
            </w:ins>
          </w:p>
        </w:tc>
        <w:tc>
          <w:tcPr>
            <w:tcW w:w="1756" w:type="dxa"/>
            <w:tcPrChange w:id="7096" w:author="David Recio" w:date="2022-06-28T00:57:00Z">
              <w:tcPr>
                <w:tcW w:w="1948" w:type="dxa"/>
                <w:gridSpan w:val="2"/>
              </w:tcPr>
            </w:tcPrChange>
          </w:tcPr>
          <w:p w14:paraId="149412C0" w14:textId="66A53AEF" w:rsidR="003C2833" w:rsidRPr="003C2833" w:rsidRDefault="003C2833" w:rsidP="00A44C43">
            <w:pPr>
              <w:rPr>
                <w:ins w:id="7097" w:author="David Recio" w:date="2022-06-24T17:25:00Z"/>
                <w:rFonts w:cstheme="minorHAnsi"/>
                <w:sz w:val="22"/>
                <w:rPrChange w:id="7098" w:author="David Recio" w:date="2022-06-28T00:52:00Z">
                  <w:rPr>
                    <w:ins w:id="7099" w:author="David Recio" w:date="2022-06-24T17:25:00Z"/>
                    <w:rFonts w:cstheme="minorHAnsi"/>
                    <w:sz w:val="20"/>
                    <w:szCs w:val="20"/>
                  </w:rPr>
                </w:rPrChange>
              </w:rPr>
            </w:pPr>
            <w:ins w:id="7100" w:author="David Recio" w:date="2022-06-28T00:56:00Z">
              <w:r w:rsidRPr="003C2833">
                <w:rPr>
                  <w:rFonts w:cstheme="minorHAnsi"/>
                  <w:sz w:val="22"/>
                  <w:rPrChange w:id="7101" w:author="David Recio" w:date="2022-06-28T00:52:00Z">
                    <w:rPr>
                      <w:rFonts w:cstheme="minorHAnsi"/>
                      <w:sz w:val="20"/>
                      <w:szCs w:val="20"/>
                    </w:rPr>
                  </w:rPrChange>
                </w:rPr>
                <w:t xml:space="preserve">Representa el conjunto de </w:t>
              </w:r>
              <w:r w:rsidRPr="003C2833" w:rsidDel="00D17C84">
                <w:rPr>
                  <w:rFonts w:cstheme="minorHAnsi"/>
                  <w:sz w:val="22"/>
                  <w:rPrChange w:id="7102" w:author="David Recio" w:date="2022-06-28T00:52:00Z">
                    <w:rPr>
                      <w:rFonts w:cstheme="minorHAnsi"/>
                      <w:sz w:val="20"/>
                      <w:szCs w:val="20"/>
                    </w:rPr>
                  </w:rPrChange>
                </w:rPr>
                <w:t xml:space="preserve"> </w:t>
              </w:r>
              <w:r>
                <w:rPr>
                  <w:rFonts w:cstheme="minorHAnsi"/>
                  <w:sz w:val="22"/>
                </w:rPr>
                <w:t>notas</w:t>
              </w:r>
              <w:r w:rsidRPr="003C2833">
                <w:rPr>
                  <w:rFonts w:cstheme="minorHAnsi"/>
                  <w:sz w:val="22"/>
                  <w:rPrChange w:id="7103" w:author="David Recio" w:date="2022-06-28T00:52:00Z">
                    <w:rPr>
                      <w:rFonts w:cstheme="minorHAnsi"/>
                      <w:sz w:val="20"/>
                      <w:szCs w:val="20"/>
                    </w:rPr>
                  </w:rPrChange>
                </w:rPr>
                <w:t xml:space="preserve">  </w:t>
              </w:r>
              <w:r w:rsidRPr="003C2833" w:rsidDel="00D17C84">
                <w:rPr>
                  <w:rFonts w:cstheme="minorHAnsi"/>
                  <w:sz w:val="22"/>
                  <w:rPrChange w:id="7104" w:author="David Recio" w:date="2022-06-28T00:52:00Z">
                    <w:rPr>
                      <w:rFonts w:cstheme="minorHAnsi"/>
                      <w:sz w:val="20"/>
                      <w:szCs w:val="20"/>
                    </w:rPr>
                  </w:rPrChange>
                </w:rPr>
                <w:t xml:space="preserve"> </w:t>
              </w:r>
              <w:r>
                <w:rPr>
                  <w:rFonts w:cstheme="minorHAnsi"/>
                  <w:sz w:val="20"/>
                  <w:szCs w:val="20"/>
                </w:rPr>
                <w:t xml:space="preserve"> </w:t>
              </w:r>
              <w:r>
                <w:rPr>
                  <w:rFonts w:cstheme="minorHAnsi"/>
                  <w:sz w:val="20"/>
                  <w:szCs w:val="20"/>
                </w:rPr>
                <w:t xml:space="preserve">de un </w:t>
              </w:r>
              <w:r w:rsidRPr="00FA78EB">
                <w:rPr>
                  <w:rFonts w:cstheme="minorHAnsi"/>
                  <w:sz w:val="20"/>
                  <w:szCs w:val="20"/>
                </w:rPr>
                <w:lastRenderedPageBreak/>
                <w:t>usuario determinado</w:t>
              </w:r>
              <w:r w:rsidDel="00096C3C">
                <w:rPr>
                  <w:rFonts w:cstheme="minorHAnsi"/>
                  <w:sz w:val="20"/>
                  <w:szCs w:val="20"/>
                </w:rPr>
                <w:t xml:space="preserve">  </w:t>
              </w:r>
            </w:ins>
          </w:p>
        </w:tc>
        <w:tc>
          <w:tcPr>
            <w:tcW w:w="1462" w:type="dxa"/>
            <w:tcPrChange w:id="7105" w:author="David Recio" w:date="2022-06-28T00:57:00Z">
              <w:tcPr>
                <w:tcW w:w="2592" w:type="dxa"/>
                <w:gridSpan w:val="2"/>
              </w:tcPr>
            </w:tcPrChange>
          </w:tcPr>
          <w:p w14:paraId="0FA01579" w14:textId="780048E3" w:rsidR="003C2833" w:rsidRPr="003C2833" w:rsidRDefault="003C2833" w:rsidP="00A44C43">
            <w:pPr>
              <w:rPr>
                <w:ins w:id="7106" w:author="David Recio" w:date="2022-06-24T17:25:00Z"/>
                <w:rFonts w:cstheme="minorHAnsi"/>
                <w:sz w:val="22"/>
                <w:rPrChange w:id="7107" w:author="David Recio" w:date="2022-06-28T00:52:00Z">
                  <w:rPr>
                    <w:ins w:id="7108" w:author="David Recio" w:date="2022-06-24T17:25:00Z"/>
                    <w:rFonts w:cstheme="minorHAnsi"/>
                    <w:sz w:val="20"/>
                    <w:szCs w:val="20"/>
                  </w:rPr>
                </w:rPrChange>
              </w:rPr>
            </w:pPr>
            <w:ins w:id="7109" w:author="David Recio" w:date="2022-06-28T00:56:00Z">
              <w:r>
                <w:rPr>
                  <w:rFonts w:cstheme="minorHAnsi"/>
                  <w:sz w:val="22"/>
                </w:rPr>
                <w:lastRenderedPageBreak/>
                <w:t>POST,</w:t>
              </w:r>
              <w:r w:rsidRPr="003C2833">
                <w:rPr>
                  <w:rFonts w:cstheme="minorHAnsi"/>
                  <w:sz w:val="22"/>
                  <w:rPrChange w:id="7110" w:author="David Recio" w:date="2022-06-28T00:52:00Z">
                    <w:rPr>
                      <w:rFonts w:cstheme="minorHAnsi"/>
                      <w:sz w:val="20"/>
                      <w:szCs w:val="20"/>
                    </w:rPr>
                  </w:rPrChange>
                </w:rPr>
                <w:t>GET, DELETE</w:t>
              </w:r>
              <w:r w:rsidRPr="003C2833" w:rsidDel="00096C3C">
                <w:rPr>
                  <w:rFonts w:cstheme="minorHAnsi"/>
                  <w:sz w:val="22"/>
                  <w:rPrChange w:id="7111" w:author="David Recio" w:date="2022-06-28T00:52:00Z">
                    <w:rPr>
                      <w:rFonts w:cstheme="minorHAnsi"/>
                      <w:sz w:val="20"/>
                      <w:szCs w:val="20"/>
                    </w:rPr>
                  </w:rPrChange>
                </w:rPr>
                <w:t xml:space="preserve">       </w:t>
              </w:r>
            </w:ins>
          </w:p>
        </w:tc>
      </w:tr>
      <w:tr w:rsidR="003C2833" w14:paraId="2C72AE75" w14:textId="77777777" w:rsidTr="00B8406A">
        <w:tblPrEx>
          <w:tblW w:w="10736" w:type="dxa"/>
          <w:tblPrExChange w:id="7112" w:author="David Recio" w:date="2022-06-28T00:57:00Z">
            <w:tblPrEx>
              <w:tblW w:w="10588" w:type="dxa"/>
            </w:tblPrEx>
          </w:tblPrExChange>
        </w:tblPrEx>
        <w:trPr>
          <w:trHeight w:val="698"/>
          <w:ins w:id="7113" w:author="David Recio" w:date="2022-06-24T17:25:00Z"/>
          <w:trPrChange w:id="7114" w:author="David Recio" w:date="2022-06-28T00:57:00Z">
            <w:trPr>
              <w:gridAfter w:val="0"/>
              <w:trHeight w:val="829"/>
            </w:trPr>
          </w:trPrChange>
        </w:trPr>
        <w:tc>
          <w:tcPr>
            <w:tcW w:w="3690" w:type="dxa"/>
            <w:tcPrChange w:id="7115" w:author="David Recio" w:date="2022-06-28T00:57:00Z">
              <w:tcPr>
                <w:tcW w:w="2282" w:type="dxa"/>
              </w:tcPr>
            </w:tcPrChange>
          </w:tcPr>
          <w:p w14:paraId="2B189FCA" w14:textId="6A798D36" w:rsidR="003C2833" w:rsidRPr="003C2833" w:rsidRDefault="003C2833" w:rsidP="00A44C43">
            <w:pPr>
              <w:rPr>
                <w:ins w:id="7116" w:author="David Recio" w:date="2022-06-24T17:25:00Z"/>
                <w:rFonts w:cstheme="minorHAnsi"/>
                <w:sz w:val="22"/>
                <w:rPrChange w:id="7117" w:author="David Recio" w:date="2022-06-28T00:52:00Z">
                  <w:rPr>
                    <w:ins w:id="7118" w:author="David Recio" w:date="2022-06-24T17:25:00Z"/>
                    <w:rFonts w:cstheme="minorHAnsi"/>
                    <w:sz w:val="20"/>
                    <w:szCs w:val="20"/>
                  </w:rPr>
                </w:rPrChange>
              </w:rPr>
            </w:pPr>
            <w:ins w:id="7119" w:author="David Recio" w:date="2022-06-28T00:56:00Z">
              <w:r w:rsidRPr="003C2833">
                <w:rPr>
                  <w:rFonts w:cstheme="minorHAnsi"/>
                  <w:sz w:val="22"/>
                  <w:rPrChange w:id="7120" w:author="David Recio" w:date="2022-06-28T00:52:00Z">
                    <w:rPr>
                      <w:rFonts w:cstheme="minorHAnsi"/>
                      <w:sz w:val="20"/>
                      <w:szCs w:val="20"/>
                    </w:rPr>
                  </w:rPrChange>
                </w:rPr>
                <w:t xml:space="preserve">Usuarios/idUsuarios/formularios  </w:t>
              </w:r>
            </w:ins>
          </w:p>
        </w:tc>
        <w:tc>
          <w:tcPr>
            <w:tcW w:w="3828" w:type="dxa"/>
            <w:tcPrChange w:id="7121" w:author="David Recio" w:date="2022-06-28T00:57:00Z">
              <w:tcPr>
                <w:tcW w:w="3766" w:type="dxa"/>
                <w:gridSpan w:val="2"/>
              </w:tcPr>
            </w:tcPrChange>
          </w:tcPr>
          <w:p w14:paraId="6AB6E51B" w14:textId="771292CE" w:rsidR="003C2833" w:rsidRPr="003C2833" w:rsidRDefault="003C2833" w:rsidP="00A44C43">
            <w:pPr>
              <w:rPr>
                <w:ins w:id="7122" w:author="David Recio" w:date="2022-06-24T17:25:00Z"/>
                <w:rFonts w:cstheme="minorHAnsi"/>
                <w:sz w:val="22"/>
                <w:rPrChange w:id="7123" w:author="David Recio" w:date="2022-06-28T00:52:00Z">
                  <w:rPr>
                    <w:ins w:id="7124" w:author="David Recio" w:date="2022-06-24T17:25:00Z"/>
                    <w:rFonts w:cstheme="minorHAnsi"/>
                    <w:sz w:val="20"/>
                    <w:szCs w:val="20"/>
                  </w:rPr>
                </w:rPrChange>
              </w:rPr>
            </w:pPr>
            <w:ins w:id="7125" w:author="David Recio" w:date="2022-06-28T00:56:00Z">
              <w:r w:rsidRPr="003C2833">
                <w:rPr>
                  <w:rFonts w:cstheme="minorHAnsi"/>
                  <w:sz w:val="22"/>
                  <w:rPrChange w:id="7126" w:author="David Recio" w:date="2022-06-28T00:52:00Z">
                    <w:rPr>
                      <w:rFonts w:cstheme="minorHAnsi"/>
                      <w:sz w:val="20"/>
                      <w:szCs w:val="20"/>
                    </w:rPr>
                  </w:rPrChange>
                </w:rPr>
                <w:t xml:space="preserve">/usuarios/:idUsuarios/formularios  </w:t>
              </w:r>
            </w:ins>
          </w:p>
        </w:tc>
        <w:tc>
          <w:tcPr>
            <w:tcW w:w="1756" w:type="dxa"/>
            <w:tcPrChange w:id="7127" w:author="David Recio" w:date="2022-06-28T00:57:00Z">
              <w:tcPr>
                <w:tcW w:w="1948" w:type="dxa"/>
                <w:gridSpan w:val="2"/>
              </w:tcPr>
            </w:tcPrChange>
          </w:tcPr>
          <w:p w14:paraId="05802167" w14:textId="2D089907" w:rsidR="003C2833" w:rsidRPr="003C2833" w:rsidRDefault="003C2833" w:rsidP="00A44C43">
            <w:pPr>
              <w:rPr>
                <w:ins w:id="7128" w:author="David Recio" w:date="2022-06-24T17:25:00Z"/>
                <w:rFonts w:cstheme="minorHAnsi"/>
                <w:sz w:val="22"/>
                <w:rPrChange w:id="7129" w:author="David Recio" w:date="2022-06-28T00:52:00Z">
                  <w:rPr>
                    <w:ins w:id="7130" w:author="David Recio" w:date="2022-06-24T17:25:00Z"/>
                    <w:rFonts w:cstheme="minorHAnsi"/>
                    <w:sz w:val="20"/>
                    <w:szCs w:val="20"/>
                  </w:rPr>
                </w:rPrChange>
              </w:rPr>
            </w:pPr>
            <w:ins w:id="7131" w:author="David Recio" w:date="2022-06-28T00:56:00Z">
              <w:r w:rsidRPr="003C2833">
                <w:rPr>
                  <w:rFonts w:cstheme="minorHAnsi"/>
                  <w:sz w:val="22"/>
                  <w:rPrChange w:id="7132" w:author="David Recio" w:date="2022-06-28T00:52:00Z">
                    <w:rPr>
                      <w:rFonts w:cstheme="minorHAnsi"/>
                      <w:sz w:val="20"/>
                      <w:szCs w:val="20"/>
                    </w:rPr>
                  </w:rPrChange>
                </w:rPr>
                <w:t xml:space="preserve">Representa </w:t>
              </w:r>
              <w:r w:rsidRPr="003C2833" w:rsidDel="00D17C84">
                <w:rPr>
                  <w:rFonts w:cstheme="minorHAnsi"/>
                  <w:sz w:val="22"/>
                  <w:rPrChange w:id="7133" w:author="David Recio" w:date="2022-06-28T00:52:00Z">
                    <w:rPr>
                      <w:rFonts w:cstheme="minorHAnsi"/>
                      <w:sz w:val="20"/>
                      <w:szCs w:val="20"/>
                    </w:rPr>
                  </w:rPrChange>
                </w:rPr>
                <w:t xml:space="preserve">  </w:t>
              </w:r>
              <w:r w:rsidRPr="003C2833">
                <w:rPr>
                  <w:rFonts w:cstheme="minorHAnsi"/>
                  <w:sz w:val="22"/>
                  <w:rPrChange w:id="7134" w:author="David Recio" w:date="2022-06-28T00:52:00Z">
                    <w:rPr>
                      <w:rFonts w:cstheme="minorHAnsi"/>
                      <w:sz w:val="20"/>
                      <w:szCs w:val="20"/>
                    </w:rPr>
                  </w:rPrChange>
                </w:rPr>
                <w:t>u</w:t>
              </w:r>
              <w:r w:rsidRPr="003C2833" w:rsidDel="00D17C84">
                <w:rPr>
                  <w:rFonts w:cstheme="minorHAnsi"/>
                  <w:sz w:val="22"/>
                  <w:rPrChange w:id="7135" w:author="David Recio" w:date="2022-06-28T00:52:00Z">
                    <w:rPr>
                      <w:rFonts w:cstheme="minorHAnsi"/>
                      <w:sz w:val="20"/>
                      <w:szCs w:val="20"/>
                    </w:rPr>
                  </w:rPrChange>
                </w:rPr>
                <w:t xml:space="preserve">n  </w:t>
              </w:r>
              <w:r w:rsidRPr="003C2833">
                <w:rPr>
                  <w:rFonts w:cstheme="minorHAnsi"/>
                  <w:sz w:val="22"/>
                  <w:rPrChange w:id="7136" w:author="David Recio" w:date="2022-06-28T00:52:00Z">
                    <w:rPr>
                      <w:rFonts w:cstheme="minorHAnsi"/>
                      <w:sz w:val="20"/>
                      <w:szCs w:val="20"/>
                    </w:rPr>
                  </w:rPrChange>
                </w:rPr>
                <w:t>conjunto de formularios de un usuario determinado</w:t>
              </w:r>
              <w:r w:rsidRPr="003C2833" w:rsidDel="00096C3C">
                <w:rPr>
                  <w:rFonts w:cstheme="minorHAnsi"/>
                  <w:sz w:val="22"/>
                  <w:rPrChange w:id="7137" w:author="David Recio" w:date="2022-06-28T00:52:00Z">
                    <w:rPr>
                      <w:rFonts w:cstheme="minorHAnsi"/>
                      <w:sz w:val="20"/>
                      <w:szCs w:val="20"/>
                    </w:rPr>
                  </w:rPrChange>
                </w:rPr>
                <w:t xml:space="preserve">   </w:t>
              </w:r>
            </w:ins>
          </w:p>
        </w:tc>
        <w:tc>
          <w:tcPr>
            <w:tcW w:w="1462" w:type="dxa"/>
            <w:tcPrChange w:id="7138" w:author="David Recio" w:date="2022-06-28T00:57:00Z">
              <w:tcPr>
                <w:tcW w:w="2592" w:type="dxa"/>
                <w:gridSpan w:val="2"/>
              </w:tcPr>
            </w:tcPrChange>
          </w:tcPr>
          <w:p w14:paraId="1F8E2D75" w14:textId="2CF6A2FE" w:rsidR="003C2833" w:rsidRPr="003C2833" w:rsidRDefault="003C2833" w:rsidP="00A44C43">
            <w:pPr>
              <w:rPr>
                <w:ins w:id="7139" w:author="David Recio" w:date="2022-06-24T17:25:00Z"/>
                <w:rFonts w:cstheme="minorHAnsi"/>
                <w:sz w:val="22"/>
                <w:rPrChange w:id="7140" w:author="David Recio" w:date="2022-06-28T00:52:00Z">
                  <w:rPr>
                    <w:ins w:id="7141" w:author="David Recio" w:date="2022-06-24T17:25:00Z"/>
                    <w:rFonts w:cstheme="minorHAnsi"/>
                    <w:sz w:val="20"/>
                    <w:szCs w:val="20"/>
                  </w:rPr>
                </w:rPrChange>
              </w:rPr>
            </w:pPr>
            <w:ins w:id="7142" w:author="David Recio" w:date="2022-06-28T00:56:00Z">
              <w:r>
                <w:rPr>
                  <w:rFonts w:cstheme="minorHAnsi"/>
                  <w:sz w:val="22"/>
                </w:rPr>
                <w:t>DELETE</w:t>
              </w:r>
              <w:r w:rsidRPr="003C2833" w:rsidDel="00096C3C">
                <w:rPr>
                  <w:rFonts w:cstheme="minorHAnsi"/>
                  <w:sz w:val="22"/>
                  <w:rPrChange w:id="7143" w:author="David Recio" w:date="2022-06-28T00:52:00Z">
                    <w:rPr>
                      <w:rFonts w:cstheme="minorHAnsi"/>
                      <w:sz w:val="20"/>
                      <w:szCs w:val="20"/>
                    </w:rPr>
                  </w:rPrChange>
                </w:rPr>
                <w:t xml:space="preserve">   </w:t>
              </w:r>
            </w:ins>
            <w:ins w:id="7144" w:author="David Recio Arnés" w:date="2022-06-27T22:06:00Z">
              <w:del w:id="7145" w:author="David Recio" w:date="2022-06-28T00:47:00Z">
                <w:r w:rsidRPr="003C2833" w:rsidDel="00096C3C">
                  <w:rPr>
                    <w:rFonts w:cstheme="minorHAnsi"/>
                    <w:sz w:val="22"/>
                    <w:rPrChange w:id="7146" w:author="David Recio" w:date="2022-06-28T00:52:00Z">
                      <w:rPr>
                        <w:rFonts w:cstheme="minorHAnsi"/>
                        <w:sz w:val="20"/>
                        <w:szCs w:val="20"/>
                      </w:rPr>
                    </w:rPrChange>
                  </w:rPr>
                  <w:delText xml:space="preserve"> </w:delText>
                </w:r>
              </w:del>
            </w:ins>
            <w:ins w:id="7147" w:author="David Recio Arnés" w:date="2022-06-27T22:07:00Z">
              <w:del w:id="7148" w:author="David Recio" w:date="2022-06-28T00:47:00Z">
                <w:r w:rsidRPr="003C2833" w:rsidDel="00096C3C">
                  <w:rPr>
                    <w:rFonts w:cstheme="minorHAnsi"/>
                    <w:sz w:val="22"/>
                    <w:rPrChange w:id="7149" w:author="David Recio" w:date="2022-06-28T00:52:00Z">
                      <w:rPr>
                        <w:rFonts w:cstheme="minorHAnsi"/>
                        <w:sz w:val="20"/>
                        <w:szCs w:val="20"/>
                      </w:rPr>
                    </w:rPrChange>
                  </w:rPr>
                  <w:delText xml:space="preserve">  </w:delText>
                </w:r>
              </w:del>
            </w:ins>
          </w:p>
        </w:tc>
      </w:tr>
      <w:tr w:rsidR="003C2833" w14:paraId="4E431191" w14:textId="77777777" w:rsidTr="00B8406A">
        <w:tblPrEx>
          <w:tblW w:w="10736" w:type="dxa"/>
          <w:tblPrExChange w:id="7150" w:author="David Recio" w:date="2022-06-28T00:57:00Z">
            <w:tblPrEx>
              <w:tblW w:w="10588" w:type="dxa"/>
            </w:tblPrEx>
          </w:tblPrExChange>
        </w:tblPrEx>
        <w:trPr>
          <w:trHeight w:val="1150"/>
          <w:ins w:id="7151" w:author="David Recio" w:date="2022-06-24T17:25:00Z"/>
          <w:trPrChange w:id="7152" w:author="David Recio" w:date="2022-06-28T00:57:00Z">
            <w:trPr>
              <w:gridAfter w:val="0"/>
              <w:trHeight w:val="1366"/>
            </w:trPr>
          </w:trPrChange>
        </w:trPr>
        <w:tc>
          <w:tcPr>
            <w:tcW w:w="3690" w:type="dxa"/>
            <w:tcPrChange w:id="7153" w:author="David Recio" w:date="2022-06-28T00:57:00Z">
              <w:tcPr>
                <w:tcW w:w="2282" w:type="dxa"/>
              </w:tcPr>
            </w:tcPrChange>
          </w:tcPr>
          <w:p w14:paraId="469B86E2" w14:textId="49EABC78" w:rsidR="003C2833" w:rsidRPr="003C2833" w:rsidRDefault="003C2833" w:rsidP="00A44C43">
            <w:pPr>
              <w:rPr>
                <w:ins w:id="7154" w:author="David Recio" w:date="2022-06-24T17:25:00Z"/>
                <w:rFonts w:cstheme="minorHAnsi"/>
                <w:sz w:val="22"/>
                <w:rPrChange w:id="7155" w:author="David Recio" w:date="2022-06-28T00:52:00Z">
                  <w:rPr>
                    <w:ins w:id="7156" w:author="David Recio" w:date="2022-06-24T17:25:00Z"/>
                    <w:rFonts w:cstheme="minorHAnsi"/>
                    <w:sz w:val="20"/>
                    <w:szCs w:val="20"/>
                  </w:rPr>
                </w:rPrChange>
              </w:rPr>
            </w:pPr>
            <w:ins w:id="7157" w:author="David Recio" w:date="2022-06-28T00:56:00Z">
              <w:r w:rsidRPr="00382B8C">
                <w:rPr>
                  <w:rFonts w:cstheme="minorHAnsi"/>
                  <w:sz w:val="22"/>
                </w:rPr>
                <w:t xml:space="preserve">Usuarios/idUsuarios/formularios  </w:t>
              </w:r>
            </w:ins>
          </w:p>
        </w:tc>
        <w:tc>
          <w:tcPr>
            <w:tcW w:w="3828" w:type="dxa"/>
            <w:tcPrChange w:id="7158" w:author="David Recio" w:date="2022-06-28T00:57:00Z">
              <w:tcPr>
                <w:tcW w:w="3766" w:type="dxa"/>
                <w:gridSpan w:val="2"/>
              </w:tcPr>
            </w:tcPrChange>
          </w:tcPr>
          <w:p w14:paraId="579277C6" w14:textId="23C068B9" w:rsidR="003C2833" w:rsidRPr="003C2833" w:rsidRDefault="003C2833" w:rsidP="00A44C43">
            <w:pPr>
              <w:rPr>
                <w:ins w:id="7159" w:author="David Recio" w:date="2022-06-24T17:25:00Z"/>
                <w:rFonts w:cstheme="minorHAnsi"/>
                <w:sz w:val="22"/>
                <w:rPrChange w:id="7160" w:author="David Recio" w:date="2022-06-28T00:52:00Z">
                  <w:rPr>
                    <w:ins w:id="7161" w:author="David Recio" w:date="2022-06-24T17:25:00Z"/>
                    <w:rFonts w:cstheme="minorHAnsi"/>
                    <w:sz w:val="20"/>
                    <w:szCs w:val="20"/>
                  </w:rPr>
                </w:rPrChange>
              </w:rPr>
            </w:pPr>
            <w:ins w:id="7162" w:author="David Recio" w:date="2022-06-28T00:56:00Z">
              <w:r w:rsidRPr="00382B8C">
                <w:rPr>
                  <w:rFonts w:cstheme="minorHAnsi"/>
                  <w:sz w:val="22"/>
                </w:rPr>
                <w:t xml:space="preserve">Usuarios/idUsuarios/formularios </w:t>
              </w:r>
              <w:r>
                <w:rPr>
                  <w:rFonts w:cstheme="minorHAnsi"/>
                  <w:sz w:val="22"/>
                </w:rPr>
                <w:t>/:id</w:t>
              </w:r>
            </w:ins>
          </w:p>
        </w:tc>
        <w:tc>
          <w:tcPr>
            <w:tcW w:w="1756" w:type="dxa"/>
            <w:tcPrChange w:id="7163" w:author="David Recio" w:date="2022-06-28T00:57:00Z">
              <w:tcPr>
                <w:tcW w:w="1948" w:type="dxa"/>
                <w:gridSpan w:val="2"/>
              </w:tcPr>
            </w:tcPrChange>
          </w:tcPr>
          <w:p w14:paraId="2909C172" w14:textId="439749B3" w:rsidR="003C2833" w:rsidRPr="003C2833" w:rsidRDefault="003C2833" w:rsidP="00A44C43">
            <w:pPr>
              <w:rPr>
                <w:ins w:id="7164" w:author="David Recio" w:date="2022-06-24T17:25:00Z"/>
                <w:rFonts w:cstheme="minorHAnsi"/>
                <w:sz w:val="22"/>
                <w:rPrChange w:id="7165" w:author="David Recio" w:date="2022-06-28T00:52:00Z">
                  <w:rPr>
                    <w:ins w:id="7166" w:author="David Recio" w:date="2022-06-24T17:25:00Z"/>
                    <w:rFonts w:cstheme="minorHAnsi"/>
                    <w:sz w:val="20"/>
                    <w:szCs w:val="20"/>
                  </w:rPr>
                </w:rPrChange>
              </w:rPr>
            </w:pPr>
            <w:ins w:id="7167" w:author="David Recio" w:date="2022-06-28T00:56:00Z">
              <w:r w:rsidRPr="003C2833">
                <w:rPr>
                  <w:rFonts w:cstheme="minorHAnsi"/>
                  <w:sz w:val="22"/>
                  <w:rPrChange w:id="7168" w:author="David Recio" w:date="2022-06-28T00:52:00Z">
                    <w:rPr>
                      <w:rFonts w:cstheme="minorHAnsi"/>
                      <w:sz w:val="20"/>
                      <w:szCs w:val="20"/>
                    </w:rPr>
                  </w:rPrChange>
                </w:rPr>
                <w:t xml:space="preserve">Representa </w:t>
              </w:r>
              <w:r w:rsidRPr="003C2833" w:rsidDel="00D17C84">
                <w:rPr>
                  <w:rFonts w:cstheme="minorHAnsi"/>
                  <w:sz w:val="22"/>
                  <w:rPrChange w:id="7169" w:author="David Recio" w:date="2022-06-28T00:52:00Z">
                    <w:rPr>
                      <w:rFonts w:cstheme="minorHAnsi"/>
                      <w:sz w:val="20"/>
                      <w:szCs w:val="20"/>
                    </w:rPr>
                  </w:rPrChange>
                </w:rPr>
                <w:t xml:space="preserve">  </w:t>
              </w:r>
              <w:r w:rsidRPr="003C2833">
                <w:rPr>
                  <w:rFonts w:cstheme="minorHAnsi"/>
                  <w:sz w:val="22"/>
                  <w:rPrChange w:id="7170" w:author="David Recio" w:date="2022-06-28T00:52:00Z">
                    <w:rPr>
                      <w:rFonts w:cstheme="minorHAnsi"/>
                      <w:sz w:val="20"/>
                      <w:szCs w:val="20"/>
                    </w:rPr>
                  </w:rPrChange>
                </w:rPr>
                <w:t xml:space="preserve">un formulario </w:t>
              </w:r>
              <w:r>
                <w:rPr>
                  <w:rFonts w:cstheme="minorHAnsi"/>
                  <w:sz w:val="22"/>
                </w:rPr>
                <w:t>de un usuario determinado</w:t>
              </w:r>
            </w:ins>
          </w:p>
        </w:tc>
        <w:tc>
          <w:tcPr>
            <w:tcW w:w="1462" w:type="dxa"/>
            <w:tcPrChange w:id="7171" w:author="David Recio" w:date="2022-06-28T00:57:00Z">
              <w:tcPr>
                <w:tcW w:w="2592" w:type="dxa"/>
                <w:gridSpan w:val="2"/>
              </w:tcPr>
            </w:tcPrChange>
          </w:tcPr>
          <w:p w14:paraId="764EF612" w14:textId="1917A69E" w:rsidR="003C2833" w:rsidRPr="003C2833" w:rsidRDefault="003C2833" w:rsidP="00A44C43">
            <w:pPr>
              <w:rPr>
                <w:ins w:id="7172" w:author="David Recio" w:date="2022-06-24T17:25:00Z"/>
                <w:rFonts w:cstheme="minorHAnsi"/>
                <w:sz w:val="22"/>
                <w:rPrChange w:id="7173" w:author="David Recio" w:date="2022-06-28T00:52:00Z">
                  <w:rPr>
                    <w:ins w:id="7174" w:author="David Recio" w:date="2022-06-24T17:25:00Z"/>
                    <w:rFonts w:cstheme="minorHAnsi"/>
                    <w:sz w:val="20"/>
                    <w:szCs w:val="20"/>
                  </w:rPr>
                </w:rPrChange>
              </w:rPr>
            </w:pPr>
            <w:ins w:id="7175" w:author="David Recio" w:date="2022-06-28T00:56:00Z">
              <w:r w:rsidRPr="003C2833">
                <w:rPr>
                  <w:rFonts w:cstheme="minorHAnsi"/>
                  <w:sz w:val="22"/>
                  <w:rPrChange w:id="7176" w:author="David Recio" w:date="2022-06-28T00:52:00Z">
                    <w:rPr>
                      <w:rFonts w:cstheme="minorHAnsi"/>
                      <w:sz w:val="20"/>
                      <w:szCs w:val="20"/>
                    </w:rPr>
                  </w:rPrChange>
                </w:rPr>
                <w:t>GET</w:t>
              </w:r>
              <w:r w:rsidRPr="003C2833" w:rsidDel="00096C3C">
                <w:rPr>
                  <w:rFonts w:cstheme="minorHAnsi"/>
                  <w:sz w:val="22"/>
                  <w:rPrChange w:id="7177" w:author="David Recio" w:date="2022-06-28T00:52:00Z">
                    <w:rPr>
                      <w:rFonts w:cstheme="minorHAnsi"/>
                      <w:sz w:val="20"/>
                      <w:szCs w:val="20"/>
                    </w:rPr>
                  </w:rPrChange>
                </w:rPr>
                <w:t xml:space="preserve"> </w:t>
              </w:r>
              <w:r>
                <w:rPr>
                  <w:rFonts w:cstheme="minorHAnsi"/>
                  <w:sz w:val="22"/>
                </w:rPr>
                <w:t>, PUT</w:t>
              </w:r>
              <w:r w:rsidRPr="003C2833" w:rsidDel="00096C3C">
                <w:rPr>
                  <w:rFonts w:cstheme="minorHAnsi"/>
                  <w:sz w:val="22"/>
                  <w:rPrChange w:id="7178" w:author="David Recio" w:date="2022-06-28T00:52:00Z">
                    <w:rPr>
                      <w:rFonts w:cstheme="minorHAnsi"/>
                      <w:sz w:val="20"/>
                      <w:szCs w:val="20"/>
                    </w:rPr>
                  </w:rPrChange>
                </w:rPr>
                <w:t xml:space="preserve"> </w:t>
              </w:r>
            </w:ins>
            <w:ins w:id="7179" w:author="David Recio Arnés" w:date="2022-06-27T22:07:00Z">
              <w:del w:id="7180" w:author="David Recio" w:date="2022-06-28T00:47:00Z">
                <w:r w:rsidRPr="003C2833" w:rsidDel="00096C3C">
                  <w:rPr>
                    <w:rFonts w:cstheme="minorHAnsi"/>
                    <w:sz w:val="22"/>
                    <w:rPrChange w:id="7181" w:author="David Recio" w:date="2022-06-28T00:52:00Z">
                      <w:rPr>
                        <w:rFonts w:cstheme="minorHAnsi"/>
                        <w:sz w:val="20"/>
                        <w:szCs w:val="20"/>
                      </w:rPr>
                    </w:rPrChange>
                  </w:rPr>
                  <w:delText xml:space="preserve">  </w:delText>
                </w:r>
              </w:del>
            </w:ins>
          </w:p>
        </w:tc>
      </w:tr>
    </w:tbl>
    <w:p w14:paraId="40A17A6A" w14:textId="6D32757F" w:rsidR="00B42994" w:rsidDel="00A44C43" w:rsidRDefault="003C2833" w:rsidP="00A44C43">
      <w:pPr>
        <w:pStyle w:val="Prrafodelista"/>
        <w:rPr>
          <w:del w:id="7182" w:author="David Recio Arnés" w:date="2022-06-27T20:18:00Z"/>
          <w:b/>
          <w:bCs/>
          <w:u w:val="single"/>
        </w:rPr>
      </w:pPr>
      <w:ins w:id="7183" w:author="David Recio Arnés" w:date="2022-06-27T22:06:00Z">
        <w:del w:id="7184" w:author="David Recio" w:date="2022-06-28T00:47:00Z">
          <w:r w:rsidRPr="003C2833" w:rsidDel="00096C3C">
            <w:rPr>
              <w:rFonts w:cstheme="minorHAnsi"/>
              <w:sz w:val="22"/>
              <w:rPrChange w:id="7185" w:author="David Recio" w:date="2022-06-28T00:52:00Z">
                <w:rPr>
                  <w:rFonts w:cstheme="minorHAnsi"/>
                  <w:sz w:val="20"/>
                  <w:szCs w:val="20"/>
                </w:rPr>
              </w:rPrChange>
            </w:rPr>
            <w:delText xml:space="preserve"> </w:delText>
          </w:r>
        </w:del>
      </w:ins>
      <w:ins w:id="7186" w:author="David Recio Arnés" w:date="2022-06-27T22:05:00Z">
        <w:del w:id="7187" w:author="David Recio" w:date="2022-06-28T00:47:00Z">
          <w:r w:rsidR="001F75BC" w:rsidRPr="003C2833" w:rsidDel="00096C3C">
            <w:rPr>
              <w:rFonts w:cstheme="minorHAnsi"/>
              <w:sz w:val="22"/>
              <w:rPrChange w:id="7188" w:author="David Recio" w:date="2022-06-28T00:52:00Z">
                <w:rPr>
                  <w:rFonts w:cstheme="minorHAnsi"/>
                  <w:sz w:val="20"/>
                  <w:szCs w:val="20"/>
                </w:rPr>
              </w:rPrChange>
            </w:rPr>
            <w:delText xml:space="preserve">  </w:delText>
          </w:r>
        </w:del>
      </w:ins>
      <w:ins w:id="7189" w:author="David Recio Arnés" w:date="2022-06-27T22:06:00Z">
        <w:del w:id="7190" w:author="David Recio" w:date="2022-06-28T00:47:00Z">
          <w:r w:rsidR="001F75BC" w:rsidRPr="003C2833" w:rsidDel="00096C3C">
            <w:rPr>
              <w:rFonts w:cstheme="minorHAnsi"/>
              <w:sz w:val="22"/>
              <w:rPrChange w:id="7191" w:author="David Recio" w:date="2022-06-28T00:52:00Z">
                <w:rPr>
                  <w:rFonts w:cstheme="minorHAnsi"/>
                  <w:sz w:val="20"/>
                  <w:szCs w:val="20"/>
                </w:rPr>
              </w:rPrChange>
            </w:rPr>
            <w:delText xml:space="preserve"> </w:delText>
          </w:r>
        </w:del>
      </w:ins>
      <w:ins w:id="7192" w:author="David Recio Arnés" w:date="2022-06-27T22:07:00Z">
        <w:del w:id="7193" w:author="David Recio" w:date="2022-06-28T00:47:00Z">
          <w:r w:rsidR="001F75BC" w:rsidRPr="003C2833" w:rsidDel="00096C3C">
            <w:rPr>
              <w:rFonts w:cstheme="minorHAnsi"/>
              <w:sz w:val="22"/>
              <w:rPrChange w:id="7194" w:author="David Recio" w:date="2022-06-28T00:52:00Z">
                <w:rPr>
                  <w:rFonts w:cstheme="minorHAnsi"/>
                  <w:sz w:val="20"/>
                  <w:szCs w:val="20"/>
                </w:rPr>
              </w:rPrChange>
            </w:rPr>
            <w:delText xml:space="preserve"> </w:delText>
          </w:r>
        </w:del>
      </w:ins>
      <w:ins w:id="7195" w:author="David Recio Arnés" w:date="2022-06-27T22:06:00Z">
        <w:del w:id="7196" w:author="David Recio" w:date="2022-06-28T00:47:00Z">
          <w:r w:rsidR="001F75BC" w:rsidDel="00096C3C">
            <w:rPr>
              <w:rFonts w:cstheme="minorHAnsi"/>
              <w:sz w:val="20"/>
              <w:szCs w:val="20"/>
            </w:rPr>
            <w:delText xml:space="preserve">  y     </w:delText>
          </w:r>
        </w:del>
      </w:ins>
      <w:ins w:id="7197" w:author="David Recio Arnés" w:date="2022-06-27T22:05:00Z">
        <w:del w:id="7198" w:author="David Recio" w:date="2022-06-28T00:47:00Z">
          <w:r w:rsidR="001F75BC" w:rsidDel="00096C3C">
            <w:rPr>
              <w:rFonts w:cstheme="minorHAnsi"/>
              <w:sz w:val="20"/>
              <w:szCs w:val="20"/>
            </w:rPr>
            <w:delText xml:space="preserve"> </w:delText>
          </w:r>
          <w:r w:rsidR="001F75BC" w:rsidDel="00617034">
            <w:rPr>
              <w:rFonts w:cstheme="minorHAnsi"/>
              <w:sz w:val="20"/>
              <w:szCs w:val="20"/>
            </w:rPr>
            <w:delText xml:space="preserve"> </w:delText>
          </w:r>
        </w:del>
      </w:ins>
    </w:p>
    <w:p w14:paraId="6A007E6B" w14:textId="0A5E4E25" w:rsidR="00A44C43" w:rsidRDefault="00A44C43" w:rsidP="00A44C43">
      <w:pPr>
        <w:pStyle w:val="Prrafodelista"/>
        <w:rPr>
          <w:ins w:id="7199" w:author="David Recio Arnés" w:date="2022-06-27T20:18:00Z"/>
          <w:b/>
          <w:bCs/>
          <w:u w:val="single"/>
        </w:rPr>
      </w:pPr>
    </w:p>
    <w:p w14:paraId="5EE89092" w14:textId="2BB8DBCF" w:rsidR="00A44C43" w:rsidRDefault="00A44C43" w:rsidP="00A44C43">
      <w:pPr>
        <w:pStyle w:val="Prrafodelista"/>
        <w:rPr>
          <w:ins w:id="7200" w:author="David Recio Arnés" w:date="2022-06-27T20:18:00Z"/>
          <w:b/>
          <w:bCs/>
          <w:u w:val="single"/>
        </w:rPr>
      </w:pPr>
    </w:p>
    <w:p w14:paraId="6DD55216" w14:textId="6FFE605B" w:rsidR="00A44C43" w:rsidRDefault="00A44C43" w:rsidP="00A44C43">
      <w:pPr>
        <w:pStyle w:val="Prrafodelista"/>
        <w:rPr>
          <w:ins w:id="7201" w:author="David Recio Arnés" w:date="2022-06-27T20:18:00Z"/>
          <w:b/>
          <w:bCs/>
          <w:u w:val="single"/>
        </w:rPr>
      </w:pPr>
    </w:p>
    <w:p w14:paraId="0CC37BEC" w14:textId="2E7E20DD" w:rsidR="00A44C43" w:rsidRDefault="00A44C43" w:rsidP="00A44C43">
      <w:pPr>
        <w:pStyle w:val="Prrafodelista"/>
        <w:rPr>
          <w:ins w:id="7202" w:author="David Recio Arnés" w:date="2022-06-27T20:18:00Z"/>
          <w:b/>
          <w:bCs/>
          <w:u w:val="single"/>
        </w:rPr>
      </w:pPr>
    </w:p>
    <w:p w14:paraId="37BF96B4" w14:textId="55EFABE5" w:rsidR="00A44C43" w:rsidRDefault="00A44C43" w:rsidP="00A44C43">
      <w:pPr>
        <w:pStyle w:val="Prrafodelista"/>
        <w:rPr>
          <w:ins w:id="7203" w:author="David Recio Arnés" w:date="2022-06-27T20:18:00Z"/>
          <w:b/>
          <w:bCs/>
          <w:u w:val="single"/>
        </w:rPr>
      </w:pPr>
    </w:p>
    <w:p w14:paraId="66A25531" w14:textId="05107B19" w:rsidR="00A44C43" w:rsidRDefault="00A44C43" w:rsidP="00A44C43">
      <w:pPr>
        <w:pStyle w:val="Prrafodelista"/>
        <w:rPr>
          <w:ins w:id="7204" w:author="David Recio Arnés" w:date="2022-06-27T20:18:00Z"/>
          <w:b/>
          <w:bCs/>
          <w:u w:val="single"/>
        </w:rPr>
      </w:pPr>
    </w:p>
    <w:p w14:paraId="644F0ED3" w14:textId="275F0EC8" w:rsidR="00A44C43" w:rsidRDefault="00A44C43" w:rsidP="00A44C43">
      <w:pPr>
        <w:pStyle w:val="Prrafodelista"/>
        <w:rPr>
          <w:ins w:id="7205" w:author="David Recio Arnés" w:date="2022-06-27T20:18:00Z"/>
          <w:b/>
          <w:bCs/>
          <w:u w:val="single"/>
        </w:rPr>
      </w:pPr>
    </w:p>
    <w:p w14:paraId="04C6E4AE" w14:textId="67E7612C" w:rsidR="00A44C43" w:rsidRDefault="00A44C43" w:rsidP="00A44C43">
      <w:pPr>
        <w:pStyle w:val="Prrafodelista"/>
        <w:rPr>
          <w:ins w:id="7206" w:author="David Recio Arnés" w:date="2022-06-27T20:18:00Z"/>
          <w:b/>
          <w:bCs/>
          <w:u w:val="single"/>
        </w:rPr>
      </w:pPr>
    </w:p>
    <w:p w14:paraId="3287D2DD" w14:textId="5AEE14CA" w:rsidR="00A44C43" w:rsidRDefault="00A44C43" w:rsidP="00A44C43">
      <w:pPr>
        <w:pStyle w:val="Prrafodelista"/>
        <w:rPr>
          <w:ins w:id="7207" w:author="David Recio Arnés" w:date="2022-06-27T20:18:00Z"/>
          <w:b/>
          <w:bCs/>
          <w:u w:val="single"/>
        </w:rPr>
      </w:pPr>
    </w:p>
    <w:p w14:paraId="7AA07C3F" w14:textId="7772DC8E" w:rsidR="00A44C43" w:rsidRDefault="00A44C43" w:rsidP="00A44C43">
      <w:pPr>
        <w:pStyle w:val="Prrafodelista"/>
        <w:rPr>
          <w:ins w:id="7208" w:author="David Recio Arnés" w:date="2022-06-27T20:18:00Z"/>
          <w:b/>
          <w:bCs/>
          <w:u w:val="single"/>
        </w:rPr>
      </w:pPr>
    </w:p>
    <w:p w14:paraId="0C8428C7" w14:textId="29BD81AB" w:rsidR="00A44C43" w:rsidRDefault="00A44C43" w:rsidP="00A44C43">
      <w:pPr>
        <w:pStyle w:val="Prrafodelista"/>
        <w:rPr>
          <w:ins w:id="7209" w:author="David Recio Arnés" w:date="2022-06-27T20:18:00Z"/>
          <w:b/>
          <w:bCs/>
          <w:u w:val="single"/>
        </w:rPr>
      </w:pPr>
    </w:p>
    <w:p w14:paraId="66244C3E" w14:textId="005BF4FC" w:rsidR="00A44C43" w:rsidRDefault="00A44C43" w:rsidP="00A44C43">
      <w:pPr>
        <w:pStyle w:val="Prrafodelista"/>
        <w:rPr>
          <w:ins w:id="7210" w:author="David Recio Arnés" w:date="2022-06-27T20:18:00Z"/>
          <w:b/>
          <w:bCs/>
          <w:u w:val="single"/>
        </w:rPr>
      </w:pPr>
    </w:p>
    <w:p w14:paraId="62D22AFB" w14:textId="32799FEA" w:rsidR="00A44C43" w:rsidRDefault="00A44C43" w:rsidP="00A44C43">
      <w:pPr>
        <w:pStyle w:val="Prrafodelista"/>
        <w:rPr>
          <w:ins w:id="7211" w:author="David Recio Arnés" w:date="2022-06-27T20:18:00Z"/>
          <w:b/>
          <w:bCs/>
          <w:u w:val="single"/>
        </w:rPr>
      </w:pPr>
    </w:p>
    <w:p w14:paraId="7EF8A826" w14:textId="2B1F943E" w:rsidR="00A44C43" w:rsidRDefault="00A44C43" w:rsidP="00A44C43">
      <w:pPr>
        <w:pStyle w:val="Prrafodelista"/>
        <w:rPr>
          <w:ins w:id="7212" w:author="David Recio Arnés" w:date="2022-06-27T20:18:00Z"/>
          <w:b/>
          <w:bCs/>
          <w:u w:val="single"/>
        </w:rPr>
      </w:pPr>
    </w:p>
    <w:p w14:paraId="7586D1F5" w14:textId="6203780B" w:rsidR="00A44C43" w:rsidRDefault="00A44C43" w:rsidP="00A44C43">
      <w:pPr>
        <w:pStyle w:val="Prrafodelista"/>
        <w:rPr>
          <w:ins w:id="7213" w:author="David Recio Arnés" w:date="2022-06-27T20:18:00Z"/>
          <w:b/>
          <w:bCs/>
          <w:u w:val="single"/>
        </w:rPr>
      </w:pPr>
    </w:p>
    <w:p w14:paraId="3A211B22" w14:textId="4D07318B" w:rsidR="00A44C43" w:rsidRDefault="00A44C43" w:rsidP="00A44C43">
      <w:pPr>
        <w:pStyle w:val="Prrafodelista"/>
        <w:rPr>
          <w:ins w:id="7214" w:author="David Recio Arnés" w:date="2022-06-27T20:18:00Z"/>
          <w:b/>
          <w:bCs/>
          <w:u w:val="single"/>
        </w:rPr>
      </w:pPr>
    </w:p>
    <w:p w14:paraId="28048C58" w14:textId="77777777" w:rsidR="00A44C43" w:rsidRPr="00B42994" w:rsidRDefault="00A44C43">
      <w:pPr>
        <w:pStyle w:val="Prrafodelista"/>
        <w:rPr>
          <w:ins w:id="7215" w:author="David Recio Arnés" w:date="2022-06-27T20:18:00Z"/>
          <w:b/>
          <w:bCs/>
          <w:u w:val="single"/>
        </w:rPr>
        <w:pPrChange w:id="7216" w:author="David Recio Arnés" w:date="2022-06-27T20:18:00Z">
          <w:pPr>
            <w:pStyle w:val="Prrafodelista"/>
            <w:numPr>
              <w:numId w:val="32"/>
            </w:numPr>
            <w:ind w:hanging="360"/>
          </w:pPr>
        </w:pPrChange>
      </w:pPr>
    </w:p>
    <w:p w14:paraId="185AD4B6" w14:textId="77777777" w:rsidR="00B42994" w:rsidRPr="00B42994" w:rsidRDefault="00B42994">
      <w:pPr>
        <w:pStyle w:val="Prrafodelista"/>
        <w:rPr>
          <w:ins w:id="7217" w:author="David Recio" w:date="2022-06-24T17:25:00Z"/>
        </w:rPr>
        <w:pPrChange w:id="7218" w:author="David Recio Arnés" w:date="2022-06-27T20:18:00Z">
          <w:pPr>
            <w:pStyle w:val="Ttulo2"/>
            <w:numPr>
              <w:ilvl w:val="0"/>
              <w:numId w:val="32"/>
            </w:numPr>
            <w:ind w:left="720" w:hanging="360"/>
          </w:pPr>
        </w:pPrChange>
      </w:pPr>
    </w:p>
    <w:p w14:paraId="03477D43" w14:textId="0F2C37F7" w:rsidR="00B42994" w:rsidDel="00A44C43" w:rsidRDefault="00B42994">
      <w:pPr>
        <w:pStyle w:val="Ttulo2"/>
        <w:numPr>
          <w:ilvl w:val="0"/>
          <w:numId w:val="33"/>
        </w:numPr>
        <w:rPr>
          <w:ins w:id="7219" w:author="David Recio" w:date="2022-06-24T17:21:00Z"/>
          <w:del w:id="7220" w:author="David Recio Arnés" w:date="2022-06-27T20:19:00Z"/>
        </w:rPr>
        <w:pPrChange w:id="7221" w:author="David Recio" w:date="2022-06-24T17:27:00Z">
          <w:pPr/>
        </w:pPrChange>
      </w:pPr>
      <w:bookmarkStart w:id="7222" w:name="_Toc107259042"/>
      <w:ins w:id="7223" w:author="David Recio" w:date="2022-06-24T17:23:00Z">
        <w:r>
          <w:rPr>
            <w:bCs/>
            <w:u w:val="single"/>
          </w:rPr>
          <w:lastRenderedPageBreak/>
          <w:t>Métodos HTTP de los recursos</w:t>
        </w:r>
      </w:ins>
      <w:bookmarkEnd w:id="7222"/>
    </w:p>
    <w:p w14:paraId="689D2B29" w14:textId="77777777" w:rsidR="00B42994" w:rsidRPr="00A44C43" w:rsidDel="00A44C43" w:rsidRDefault="00B42994">
      <w:pPr>
        <w:pStyle w:val="Ttulo2"/>
        <w:numPr>
          <w:ilvl w:val="0"/>
          <w:numId w:val="33"/>
        </w:numPr>
        <w:rPr>
          <w:ins w:id="7224" w:author="David Recio" w:date="2022-06-24T17:21:00Z"/>
          <w:del w:id="7225" w:author="David Recio Arnés" w:date="2022-06-27T20:19:00Z"/>
          <w:b w:val="0"/>
          <w:bCs/>
          <w:u w:val="single"/>
          <w:rPrChange w:id="7226" w:author="David Recio Arnés" w:date="2022-06-27T20:19:00Z">
            <w:rPr>
              <w:ins w:id="7227" w:author="David Recio" w:date="2022-06-24T17:21:00Z"/>
              <w:del w:id="7228" w:author="David Recio Arnés" w:date="2022-06-27T20:19:00Z"/>
              <w:b/>
            </w:rPr>
          </w:rPrChange>
        </w:rPr>
        <w:pPrChange w:id="7229" w:author="David Recio Arnés" w:date="2022-06-27T20:19:00Z">
          <w:pPr/>
        </w:pPrChange>
      </w:pPr>
      <w:bookmarkStart w:id="7230" w:name="_Toc107258965"/>
      <w:bookmarkStart w:id="7231" w:name="_Toc107259043"/>
      <w:bookmarkEnd w:id="7230"/>
      <w:bookmarkEnd w:id="7231"/>
    </w:p>
    <w:p w14:paraId="708DAA19" w14:textId="77777777" w:rsidR="00B42994" w:rsidDel="00A44C43" w:rsidRDefault="00B42994">
      <w:pPr>
        <w:pStyle w:val="Ttulo2"/>
        <w:rPr>
          <w:ins w:id="7232" w:author="David Recio" w:date="2022-06-24T17:21:00Z"/>
          <w:del w:id="7233" w:author="David Recio Arnés" w:date="2022-06-27T20:19:00Z"/>
        </w:rPr>
        <w:pPrChange w:id="7234" w:author="David Recio Arnés" w:date="2022-06-27T20:19:00Z">
          <w:pPr/>
        </w:pPrChange>
      </w:pPr>
      <w:bookmarkStart w:id="7235" w:name="_Toc107258966"/>
      <w:bookmarkStart w:id="7236" w:name="_Toc107259044"/>
      <w:bookmarkEnd w:id="7235"/>
      <w:bookmarkEnd w:id="7236"/>
    </w:p>
    <w:p w14:paraId="14D56E05" w14:textId="77777777" w:rsidR="00B42994" w:rsidDel="00A44C43" w:rsidRDefault="00B42994">
      <w:pPr>
        <w:pStyle w:val="Ttulo2"/>
        <w:rPr>
          <w:ins w:id="7237" w:author="David Recio" w:date="2022-06-24T17:21:00Z"/>
          <w:del w:id="7238" w:author="David Recio Arnés" w:date="2022-06-27T20:19:00Z"/>
        </w:rPr>
        <w:pPrChange w:id="7239" w:author="David Recio Arnés" w:date="2022-06-27T20:19:00Z">
          <w:pPr>
            <w:ind w:left="2832" w:firstLine="708"/>
          </w:pPr>
        </w:pPrChange>
      </w:pPr>
      <w:bookmarkStart w:id="7240" w:name="_Toc107258967"/>
      <w:bookmarkStart w:id="7241" w:name="_Toc107259045"/>
      <w:bookmarkEnd w:id="7240"/>
      <w:bookmarkEnd w:id="7241"/>
    </w:p>
    <w:p w14:paraId="5AEA797A" w14:textId="77777777" w:rsidR="00B42994" w:rsidDel="00A44C43" w:rsidRDefault="00B42994">
      <w:pPr>
        <w:pStyle w:val="Ttulo2"/>
        <w:rPr>
          <w:ins w:id="7242" w:author="David Recio" w:date="2022-06-24T17:21:00Z"/>
          <w:del w:id="7243" w:author="David Recio Arnés" w:date="2022-06-27T20:19:00Z"/>
        </w:rPr>
        <w:pPrChange w:id="7244" w:author="David Recio Arnés" w:date="2022-06-27T20:19:00Z">
          <w:pPr>
            <w:ind w:left="2832" w:firstLine="708"/>
          </w:pPr>
        </w:pPrChange>
      </w:pPr>
      <w:bookmarkStart w:id="7245" w:name="_Toc107258968"/>
      <w:bookmarkStart w:id="7246" w:name="_Toc107259046"/>
      <w:bookmarkEnd w:id="7245"/>
      <w:bookmarkEnd w:id="7246"/>
    </w:p>
    <w:p w14:paraId="3828FC4A" w14:textId="77777777" w:rsidR="00B42994" w:rsidDel="00A44C43" w:rsidRDefault="00B42994">
      <w:pPr>
        <w:pStyle w:val="Ttulo2"/>
        <w:rPr>
          <w:ins w:id="7247" w:author="David Recio" w:date="2022-06-24T17:21:00Z"/>
          <w:del w:id="7248" w:author="David Recio Arnés" w:date="2022-06-27T20:19:00Z"/>
        </w:rPr>
        <w:pPrChange w:id="7249" w:author="David Recio Arnés" w:date="2022-06-27T20:19:00Z">
          <w:pPr/>
        </w:pPrChange>
      </w:pPr>
      <w:bookmarkStart w:id="7250" w:name="_Toc107258969"/>
      <w:bookmarkStart w:id="7251" w:name="_Toc107259047"/>
      <w:bookmarkEnd w:id="7250"/>
      <w:bookmarkEnd w:id="7251"/>
    </w:p>
    <w:p w14:paraId="176365F2" w14:textId="77777777" w:rsidR="00B42994" w:rsidDel="00A44C43" w:rsidRDefault="00B42994">
      <w:pPr>
        <w:pStyle w:val="Ttulo2"/>
        <w:rPr>
          <w:ins w:id="7252" w:author="David Recio" w:date="2022-06-24T17:21:00Z"/>
          <w:del w:id="7253" w:author="David Recio Arnés" w:date="2022-06-27T20:19:00Z"/>
        </w:rPr>
        <w:pPrChange w:id="7254" w:author="David Recio Arnés" w:date="2022-06-27T20:19:00Z">
          <w:pPr/>
        </w:pPrChange>
      </w:pPr>
      <w:bookmarkStart w:id="7255" w:name="_Toc107258970"/>
      <w:bookmarkStart w:id="7256" w:name="_Toc107259048"/>
      <w:bookmarkEnd w:id="7255"/>
      <w:bookmarkEnd w:id="7256"/>
    </w:p>
    <w:p w14:paraId="5B4ABE31" w14:textId="77777777" w:rsidR="00B42994" w:rsidDel="00A44C43" w:rsidRDefault="00B42994">
      <w:pPr>
        <w:pStyle w:val="Ttulo2"/>
        <w:rPr>
          <w:ins w:id="7257" w:author="David Recio" w:date="2022-06-24T17:21:00Z"/>
          <w:del w:id="7258" w:author="David Recio Arnés" w:date="2022-06-27T20:19:00Z"/>
        </w:rPr>
        <w:pPrChange w:id="7259" w:author="David Recio Arnés" w:date="2022-06-27T20:19:00Z">
          <w:pPr/>
        </w:pPrChange>
      </w:pPr>
      <w:bookmarkStart w:id="7260" w:name="_Toc107258971"/>
      <w:bookmarkStart w:id="7261" w:name="_Toc107259049"/>
      <w:bookmarkEnd w:id="7260"/>
      <w:bookmarkEnd w:id="7261"/>
    </w:p>
    <w:p w14:paraId="5D6F505D" w14:textId="77777777" w:rsidR="00B42994" w:rsidDel="00A44C43" w:rsidRDefault="00B42994">
      <w:pPr>
        <w:pStyle w:val="Ttulo2"/>
        <w:rPr>
          <w:ins w:id="7262" w:author="David Recio" w:date="2022-06-24T17:21:00Z"/>
          <w:del w:id="7263" w:author="David Recio Arnés" w:date="2022-06-27T20:19:00Z"/>
        </w:rPr>
        <w:pPrChange w:id="7264" w:author="David Recio Arnés" w:date="2022-06-27T20:19:00Z">
          <w:pPr/>
        </w:pPrChange>
      </w:pPr>
      <w:bookmarkStart w:id="7265" w:name="_Toc107258972"/>
      <w:bookmarkStart w:id="7266" w:name="_Toc107259050"/>
      <w:bookmarkEnd w:id="7265"/>
      <w:bookmarkEnd w:id="7266"/>
    </w:p>
    <w:p w14:paraId="126AF593" w14:textId="77777777" w:rsidR="00B42994" w:rsidDel="00A44C43" w:rsidRDefault="00B42994">
      <w:pPr>
        <w:pStyle w:val="Ttulo2"/>
        <w:rPr>
          <w:ins w:id="7267" w:author="David Recio" w:date="2022-06-24T17:21:00Z"/>
          <w:del w:id="7268" w:author="David Recio Arnés" w:date="2022-06-27T20:19:00Z"/>
        </w:rPr>
        <w:pPrChange w:id="7269" w:author="David Recio Arnés" w:date="2022-06-27T20:19:00Z">
          <w:pPr/>
        </w:pPrChange>
      </w:pPr>
      <w:bookmarkStart w:id="7270" w:name="_Toc107258973"/>
      <w:bookmarkStart w:id="7271" w:name="_Toc107259051"/>
      <w:bookmarkEnd w:id="7270"/>
      <w:bookmarkEnd w:id="7271"/>
    </w:p>
    <w:p w14:paraId="752A4A5C" w14:textId="77777777" w:rsidR="00B42994" w:rsidDel="00A44C43" w:rsidRDefault="00B42994">
      <w:pPr>
        <w:pStyle w:val="Ttulo2"/>
        <w:rPr>
          <w:ins w:id="7272" w:author="David Recio" w:date="2022-06-24T17:21:00Z"/>
          <w:del w:id="7273" w:author="David Recio Arnés" w:date="2022-06-27T20:19:00Z"/>
        </w:rPr>
        <w:pPrChange w:id="7274" w:author="David Recio Arnés" w:date="2022-06-27T20:19:00Z">
          <w:pPr/>
        </w:pPrChange>
      </w:pPr>
      <w:bookmarkStart w:id="7275" w:name="_Toc107258974"/>
      <w:bookmarkStart w:id="7276" w:name="_Toc107259052"/>
      <w:bookmarkEnd w:id="7275"/>
      <w:bookmarkEnd w:id="7276"/>
    </w:p>
    <w:p w14:paraId="727399B7" w14:textId="77777777" w:rsidR="00B42994" w:rsidDel="00A44C43" w:rsidRDefault="00B42994">
      <w:pPr>
        <w:pStyle w:val="Ttulo2"/>
        <w:rPr>
          <w:ins w:id="7277" w:author="David Recio" w:date="2022-06-24T17:21:00Z"/>
          <w:del w:id="7278" w:author="David Recio Arnés" w:date="2022-06-27T20:19:00Z"/>
        </w:rPr>
        <w:pPrChange w:id="7279" w:author="David Recio Arnés" w:date="2022-06-27T20:19:00Z">
          <w:pPr/>
        </w:pPrChange>
      </w:pPr>
      <w:bookmarkStart w:id="7280" w:name="_Toc107258975"/>
      <w:bookmarkStart w:id="7281" w:name="_Toc107259053"/>
      <w:bookmarkEnd w:id="7280"/>
      <w:bookmarkEnd w:id="7281"/>
    </w:p>
    <w:p w14:paraId="57DCE9B4" w14:textId="77777777" w:rsidR="00B42994" w:rsidRDefault="00B42994">
      <w:pPr>
        <w:pStyle w:val="Ttulo2"/>
        <w:numPr>
          <w:ilvl w:val="0"/>
          <w:numId w:val="33"/>
        </w:numPr>
        <w:rPr>
          <w:ins w:id="7282" w:author="David Recio" w:date="2022-06-24T17:21:00Z"/>
        </w:rPr>
        <w:pPrChange w:id="7283" w:author="David Recio Arnés" w:date="2022-06-27T20:19:00Z">
          <w:pPr/>
        </w:pPrChange>
      </w:pPr>
      <w:bookmarkStart w:id="7284" w:name="_Toc107259054"/>
      <w:bookmarkEnd w:id="7284"/>
    </w:p>
    <w:p w14:paraId="50FE91B4" w14:textId="77777777" w:rsidR="00B42994" w:rsidRDefault="00B42994" w:rsidP="00B42994">
      <w:pPr>
        <w:rPr>
          <w:ins w:id="7285" w:author="David Recio" w:date="2022-06-24T17:21:00Z"/>
        </w:rPr>
      </w:pPr>
    </w:p>
    <w:p w14:paraId="51289522" w14:textId="2A6B2D38" w:rsidR="00B42994" w:rsidRDefault="00B42994">
      <w:pPr>
        <w:rPr>
          <w:ins w:id="7286" w:author="David Recio" w:date="2022-06-24T17:21:00Z"/>
        </w:rPr>
        <w:pPrChange w:id="7287" w:author="David Recio Arnés" w:date="2022-06-27T20:19:00Z">
          <w:pPr>
            <w:ind w:left="2124" w:firstLine="708"/>
          </w:pPr>
        </w:pPrChange>
      </w:pPr>
      <w:ins w:id="7288" w:author="David Recio" w:date="2022-06-24T17:21:00Z">
        <w:r>
          <w:t xml:space="preserve">Recurso </w:t>
        </w:r>
        <w:r w:rsidRPr="00F87CC1">
          <w:t>/</w:t>
        </w:r>
      </w:ins>
      <w:ins w:id="7289" w:author="David Recio" w:date="2022-06-28T00:59:00Z">
        <w:r w:rsidR="00B8406A">
          <w:t>notas</w:t>
        </w:r>
      </w:ins>
      <w:ins w:id="7290" w:author="David Recio" w:date="2022-06-24T17:21:00Z">
        <w:r w:rsidRPr="004B28DA">
          <w:t xml:space="preserve">  </w:t>
        </w:r>
      </w:ins>
    </w:p>
    <w:tbl>
      <w:tblPr>
        <w:tblStyle w:val="Tablaconcuadrcula"/>
        <w:tblW w:w="9128" w:type="dxa"/>
        <w:tblInd w:w="-997" w:type="dxa"/>
        <w:tblLook w:val="04A0" w:firstRow="1" w:lastRow="0" w:firstColumn="1" w:lastColumn="0" w:noHBand="0" w:noVBand="1"/>
        <w:tblPrChange w:id="7291" w:author="David Recio" w:date="2022-06-28T01:00:00Z">
          <w:tblPr>
            <w:tblStyle w:val="Tablaconcuadrcula"/>
            <w:tblW w:w="10884" w:type="dxa"/>
            <w:tblInd w:w="-997" w:type="dxa"/>
            <w:tblLook w:val="04A0" w:firstRow="1" w:lastRow="0" w:firstColumn="1" w:lastColumn="0" w:noHBand="0" w:noVBand="1"/>
          </w:tblPr>
        </w:tblPrChange>
      </w:tblPr>
      <w:tblGrid>
        <w:gridCol w:w="1001"/>
        <w:gridCol w:w="2467"/>
        <w:gridCol w:w="1966"/>
        <w:gridCol w:w="1739"/>
        <w:gridCol w:w="1955"/>
        <w:tblGridChange w:id="7292">
          <w:tblGrid>
            <w:gridCol w:w="1065"/>
            <w:gridCol w:w="3161"/>
            <w:gridCol w:w="2469"/>
            <w:gridCol w:w="1765"/>
            <w:gridCol w:w="2424"/>
          </w:tblGrid>
        </w:tblGridChange>
      </w:tblGrid>
      <w:tr w:rsidR="00B42994" w14:paraId="358252FE" w14:textId="77777777" w:rsidTr="00B8406A">
        <w:trPr>
          <w:trHeight w:val="104"/>
          <w:ins w:id="7293" w:author="David Recio" w:date="2022-06-24T17:21:00Z"/>
          <w:trPrChange w:id="7294" w:author="David Recio" w:date="2022-06-28T01:00:00Z">
            <w:trPr>
              <w:trHeight w:val="174"/>
            </w:trPr>
          </w:trPrChange>
        </w:trPr>
        <w:tc>
          <w:tcPr>
            <w:tcW w:w="893" w:type="dxa"/>
            <w:shd w:val="clear" w:color="auto" w:fill="D0CECE" w:themeFill="background2" w:themeFillShade="E6"/>
            <w:tcPrChange w:id="7295" w:author="David Recio" w:date="2022-06-28T01:00:00Z">
              <w:tcPr>
                <w:tcW w:w="1065" w:type="dxa"/>
                <w:shd w:val="clear" w:color="auto" w:fill="D0CECE" w:themeFill="background2" w:themeFillShade="E6"/>
              </w:tcPr>
            </w:tcPrChange>
          </w:tcPr>
          <w:p w14:paraId="1CEE2507" w14:textId="77777777" w:rsidR="00B42994" w:rsidRDefault="00B42994" w:rsidP="00FA78EB">
            <w:pPr>
              <w:rPr>
                <w:ins w:id="7296" w:author="David Recio" w:date="2022-06-24T17:21:00Z"/>
              </w:rPr>
            </w:pPr>
            <w:ins w:id="7297" w:author="David Recio" w:date="2022-06-24T17:21:00Z">
              <w:r>
                <w:t>Método</w:t>
              </w:r>
            </w:ins>
          </w:p>
        </w:tc>
        <w:tc>
          <w:tcPr>
            <w:tcW w:w="2651" w:type="dxa"/>
            <w:shd w:val="clear" w:color="auto" w:fill="D0CECE" w:themeFill="background2" w:themeFillShade="E6"/>
            <w:tcPrChange w:id="7298" w:author="David Recio" w:date="2022-06-28T01:00:00Z">
              <w:tcPr>
                <w:tcW w:w="3161" w:type="dxa"/>
                <w:shd w:val="clear" w:color="auto" w:fill="D0CECE" w:themeFill="background2" w:themeFillShade="E6"/>
              </w:tcPr>
            </w:tcPrChange>
          </w:tcPr>
          <w:p w14:paraId="770F31B1" w14:textId="77777777" w:rsidR="00B42994" w:rsidRDefault="00B42994" w:rsidP="00FA78EB">
            <w:pPr>
              <w:rPr>
                <w:ins w:id="7299" w:author="David Recio" w:date="2022-06-24T17:21:00Z"/>
              </w:rPr>
            </w:pPr>
            <w:ins w:id="7300" w:author="David Recio" w:date="2022-06-24T17:21:00Z">
              <w:r>
                <w:t>URI</w:t>
              </w:r>
            </w:ins>
          </w:p>
        </w:tc>
        <w:tc>
          <w:tcPr>
            <w:tcW w:w="2071" w:type="dxa"/>
            <w:shd w:val="clear" w:color="auto" w:fill="D0CECE" w:themeFill="background2" w:themeFillShade="E6"/>
            <w:tcPrChange w:id="7301" w:author="David Recio" w:date="2022-06-28T01:00:00Z">
              <w:tcPr>
                <w:tcW w:w="2469" w:type="dxa"/>
                <w:shd w:val="clear" w:color="auto" w:fill="D0CECE" w:themeFill="background2" w:themeFillShade="E6"/>
              </w:tcPr>
            </w:tcPrChange>
          </w:tcPr>
          <w:p w14:paraId="1CF23D54" w14:textId="77777777" w:rsidR="00B42994" w:rsidRDefault="00B42994" w:rsidP="00FA78EB">
            <w:pPr>
              <w:rPr>
                <w:ins w:id="7302" w:author="David Recio" w:date="2022-06-24T17:21:00Z"/>
              </w:rPr>
            </w:pPr>
            <w:ins w:id="7303" w:author="David Recio" w:date="2022-06-24T17:21:00Z">
              <w:r>
                <w:t>Utilidad</w:t>
              </w:r>
            </w:ins>
          </w:p>
        </w:tc>
        <w:tc>
          <w:tcPr>
            <w:tcW w:w="1480" w:type="dxa"/>
            <w:shd w:val="clear" w:color="auto" w:fill="D0CECE" w:themeFill="background2" w:themeFillShade="E6"/>
            <w:tcPrChange w:id="7304" w:author="David Recio" w:date="2022-06-28T01:00:00Z">
              <w:tcPr>
                <w:tcW w:w="1765" w:type="dxa"/>
                <w:shd w:val="clear" w:color="auto" w:fill="D0CECE" w:themeFill="background2" w:themeFillShade="E6"/>
              </w:tcPr>
            </w:tcPrChange>
          </w:tcPr>
          <w:p w14:paraId="142773E5" w14:textId="77777777" w:rsidR="00B42994" w:rsidRDefault="00B42994" w:rsidP="00FA78EB">
            <w:pPr>
              <w:rPr>
                <w:ins w:id="7305" w:author="David Recio" w:date="2022-06-24T17:21:00Z"/>
              </w:rPr>
            </w:pPr>
            <w:ins w:id="7306" w:author="David Recio" w:date="2022-06-24T17:21:00Z">
              <w:r>
                <w:t>Representación</w:t>
              </w:r>
            </w:ins>
          </w:p>
        </w:tc>
        <w:tc>
          <w:tcPr>
            <w:tcW w:w="2033" w:type="dxa"/>
            <w:shd w:val="clear" w:color="auto" w:fill="D0CECE" w:themeFill="background2" w:themeFillShade="E6"/>
            <w:tcPrChange w:id="7307" w:author="David Recio" w:date="2022-06-28T01:00:00Z">
              <w:tcPr>
                <w:tcW w:w="2424" w:type="dxa"/>
                <w:shd w:val="clear" w:color="auto" w:fill="D0CECE" w:themeFill="background2" w:themeFillShade="E6"/>
              </w:tcPr>
            </w:tcPrChange>
          </w:tcPr>
          <w:p w14:paraId="4895CA65" w14:textId="77777777" w:rsidR="00B42994" w:rsidRDefault="00B42994" w:rsidP="00FA78EB">
            <w:pPr>
              <w:rPr>
                <w:ins w:id="7308" w:author="David Recio" w:date="2022-06-24T17:21:00Z"/>
              </w:rPr>
            </w:pPr>
            <w:ins w:id="7309" w:author="David Recio" w:date="2022-06-24T17:21:00Z">
              <w:r>
                <w:t>Código Respuesta</w:t>
              </w:r>
            </w:ins>
          </w:p>
        </w:tc>
      </w:tr>
      <w:tr w:rsidR="00B8406A" w14:paraId="2115FF86" w14:textId="77777777" w:rsidTr="00B8406A">
        <w:trPr>
          <w:trHeight w:val="1321"/>
          <w:ins w:id="7310" w:author="David Recio" w:date="2022-06-24T17:21:00Z"/>
          <w:trPrChange w:id="7311" w:author="David Recio" w:date="2022-06-28T01:00:00Z">
            <w:trPr>
              <w:trHeight w:val="2199"/>
            </w:trPr>
          </w:trPrChange>
        </w:trPr>
        <w:tc>
          <w:tcPr>
            <w:tcW w:w="893" w:type="dxa"/>
            <w:shd w:val="clear" w:color="auto" w:fill="BDD6EE" w:themeFill="accent5" w:themeFillTint="66"/>
            <w:tcPrChange w:id="7312" w:author="David Recio" w:date="2022-06-28T01:00:00Z">
              <w:tcPr>
                <w:tcW w:w="1065" w:type="dxa"/>
                <w:shd w:val="clear" w:color="auto" w:fill="BDD6EE" w:themeFill="accent5" w:themeFillTint="66"/>
              </w:tcPr>
            </w:tcPrChange>
          </w:tcPr>
          <w:p w14:paraId="63B6ACFE" w14:textId="77777777" w:rsidR="00B8406A" w:rsidRDefault="00B8406A" w:rsidP="00FA78EB">
            <w:pPr>
              <w:rPr>
                <w:ins w:id="7313" w:author="David Recio" w:date="2022-06-24T17:21:00Z"/>
              </w:rPr>
            </w:pPr>
            <w:ins w:id="7314" w:author="David Recio" w:date="2022-06-24T17:21:00Z">
              <w:r>
                <w:t>POST</w:t>
              </w:r>
            </w:ins>
          </w:p>
        </w:tc>
        <w:tc>
          <w:tcPr>
            <w:tcW w:w="2651" w:type="dxa"/>
            <w:tcPrChange w:id="7315" w:author="David Recio" w:date="2022-06-28T01:00:00Z">
              <w:tcPr>
                <w:tcW w:w="3161" w:type="dxa"/>
              </w:tcPr>
            </w:tcPrChange>
          </w:tcPr>
          <w:p w14:paraId="72177A7D" w14:textId="2D0DE14B" w:rsidR="00B8406A" w:rsidRPr="00FA78EB" w:rsidRDefault="00B8406A" w:rsidP="00FA78EB">
            <w:pPr>
              <w:rPr>
                <w:ins w:id="7316" w:author="David Recio" w:date="2022-06-24T17:21:00Z"/>
                <w:sz w:val="20"/>
                <w:szCs w:val="20"/>
              </w:rPr>
            </w:pPr>
            <w:ins w:id="7317" w:author="David Recio" w:date="2022-06-24T17:21:00Z">
              <w:r w:rsidRPr="00FA78EB">
                <w:rPr>
                  <w:sz w:val="20"/>
                  <w:szCs w:val="20"/>
                </w:rPr>
                <w:t>/</w:t>
              </w:r>
            </w:ins>
            <w:ins w:id="7318" w:author="David Recio" w:date="2022-06-28T00:59:00Z">
              <w:r>
                <w:rPr>
                  <w:sz w:val="20"/>
                  <w:szCs w:val="20"/>
                </w:rPr>
                <w:t>notas</w:t>
              </w:r>
            </w:ins>
            <w:ins w:id="7319" w:author="David Recio" w:date="2022-06-24T17:21:00Z">
              <w:r w:rsidRPr="00FA78EB">
                <w:rPr>
                  <w:sz w:val="20"/>
                  <w:szCs w:val="20"/>
                </w:rPr>
                <w:t xml:space="preserve">  </w:t>
              </w:r>
            </w:ins>
          </w:p>
        </w:tc>
        <w:tc>
          <w:tcPr>
            <w:tcW w:w="2071" w:type="dxa"/>
            <w:tcPrChange w:id="7320" w:author="David Recio" w:date="2022-06-28T01:00:00Z">
              <w:tcPr>
                <w:tcW w:w="2469" w:type="dxa"/>
              </w:tcPr>
            </w:tcPrChange>
          </w:tcPr>
          <w:p w14:paraId="09C31509" w14:textId="37502C91" w:rsidR="00B8406A" w:rsidRPr="00FA78EB" w:rsidRDefault="00B8406A" w:rsidP="00FA78EB">
            <w:pPr>
              <w:rPr>
                <w:ins w:id="7321" w:author="David Recio" w:date="2022-06-24T17:21:00Z"/>
                <w:sz w:val="20"/>
                <w:szCs w:val="20"/>
              </w:rPr>
            </w:pPr>
            <w:ins w:id="7322" w:author="David Recio" w:date="2022-06-28T01:00:00Z">
              <w:r>
                <w:rPr>
                  <w:sz w:val="20"/>
                  <w:szCs w:val="20"/>
                </w:rPr>
                <w:t>-</w:t>
              </w:r>
            </w:ins>
            <w:ins w:id="7323" w:author="David Recio Arnés" w:date="2022-06-27T21:51:00Z">
              <w:del w:id="7324" w:author="David Recio" w:date="2022-06-28T01:00:00Z">
                <w:r w:rsidDel="00B8406A">
                  <w:rPr>
                    <w:sz w:val="20"/>
                    <w:szCs w:val="20"/>
                  </w:rPr>
                  <w:delText xml:space="preserve"> </w:delText>
                </w:r>
              </w:del>
            </w:ins>
          </w:p>
        </w:tc>
        <w:tc>
          <w:tcPr>
            <w:tcW w:w="1480" w:type="dxa"/>
            <w:tcPrChange w:id="7325" w:author="David Recio" w:date="2022-06-28T01:00:00Z">
              <w:tcPr>
                <w:tcW w:w="1765" w:type="dxa"/>
              </w:tcPr>
            </w:tcPrChange>
          </w:tcPr>
          <w:p w14:paraId="1C0AA50E" w14:textId="2EFEC6C7" w:rsidR="00B8406A" w:rsidRPr="00FA78EB" w:rsidRDefault="00B8406A" w:rsidP="00FA78EB">
            <w:pPr>
              <w:rPr>
                <w:ins w:id="7326" w:author="David Recio" w:date="2022-06-24T17:21:00Z"/>
                <w:sz w:val="20"/>
                <w:szCs w:val="20"/>
              </w:rPr>
            </w:pPr>
            <w:ins w:id="7327" w:author="David Recio" w:date="2022-06-28T01:00:00Z">
              <w:r>
                <w:rPr>
                  <w:sz w:val="20"/>
                  <w:szCs w:val="20"/>
                </w:rPr>
                <w:t>-</w:t>
              </w:r>
            </w:ins>
          </w:p>
        </w:tc>
        <w:tc>
          <w:tcPr>
            <w:tcW w:w="2033" w:type="dxa"/>
            <w:tcPrChange w:id="7328" w:author="David Recio" w:date="2022-06-28T01:00:00Z">
              <w:tcPr>
                <w:tcW w:w="2424" w:type="dxa"/>
              </w:tcPr>
            </w:tcPrChange>
          </w:tcPr>
          <w:p w14:paraId="5F6AD90F" w14:textId="5FF7AAC4" w:rsidR="00B8406A" w:rsidRPr="00FA78EB" w:rsidRDefault="00B8406A" w:rsidP="00FA78EB">
            <w:pPr>
              <w:rPr>
                <w:ins w:id="7329" w:author="David Recio" w:date="2022-06-24T17:21:00Z"/>
                <w:sz w:val="20"/>
                <w:szCs w:val="20"/>
              </w:rPr>
            </w:pPr>
            <w:ins w:id="7330" w:author="David Recio" w:date="2022-06-28T01:00:00Z">
              <w:r w:rsidRPr="00FA78EB">
                <w:rPr>
                  <w:sz w:val="20"/>
                  <w:szCs w:val="20"/>
                </w:rPr>
                <w:t>404-Not Found</w:t>
              </w:r>
            </w:ins>
          </w:p>
        </w:tc>
      </w:tr>
      <w:tr w:rsidR="00B42994" w14:paraId="011406AD" w14:textId="77777777" w:rsidTr="00B8406A">
        <w:trPr>
          <w:trHeight w:val="139"/>
          <w:ins w:id="7331" w:author="David Recio" w:date="2022-06-24T17:21:00Z"/>
          <w:trPrChange w:id="7332" w:author="David Recio" w:date="2022-06-28T01:00:00Z">
            <w:trPr>
              <w:trHeight w:val="232"/>
            </w:trPr>
          </w:trPrChange>
        </w:trPr>
        <w:tc>
          <w:tcPr>
            <w:tcW w:w="893" w:type="dxa"/>
            <w:vMerge w:val="restart"/>
            <w:shd w:val="clear" w:color="auto" w:fill="BDD6EE" w:themeFill="accent5" w:themeFillTint="66"/>
            <w:tcPrChange w:id="7333" w:author="David Recio" w:date="2022-06-28T01:00:00Z">
              <w:tcPr>
                <w:tcW w:w="1065" w:type="dxa"/>
                <w:vMerge w:val="restart"/>
                <w:shd w:val="clear" w:color="auto" w:fill="BDD6EE" w:themeFill="accent5" w:themeFillTint="66"/>
              </w:tcPr>
            </w:tcPrChange>
          </w:tcPr>
          <w:p w14:paraId="3B5EA17C" w14:textId="77777777" w:rsidR="00B42994" w:rsidRDefault="00B42994" w:rsidP="00FA78EB">
            <w:pPr>
              <w:rPr>
                <w:ins w:id="7334" w:author="David Recio" w:date="2022-06-24T17:21:00Z"/>
              </w:rPr>
            </w:pPr>
            <w:ins w:id="7335" w:author="David Recio" w:date="2022-06-24T17:21:00Z">
              <w:r>
                <w:t>GET</w:t>
              </w:r>
            </w:ins>
          </w:p>
        </w:tc>
        <w:tc>
          <w:tcPr>
            <w:tcW w:w="2651" w:type="dxa"/>
            <w:vMerge w:val="restart"/>
            <w:tcPrChange w:id="7336" w:author="David Recio" w:date="2022-06-28T01:00:00Z">
              <w:tcPr>
                <w:tcW w:w="3161" w:type="dxa"/>
                <w:vMerge w:val="restart"/>
              </w:tcPr>
            </w:tcPrChange>
          </w:tcPr>
          <w:p w14:paraId="3865E0A6" w14:textId="227C9613" w:rsidR="00B42994" w:rsidRPr="00FA78EB" w:rsidRDefault="00B8406A" w:rsidP="00FA78EB">
            <w:pPr>
              <w:rPr>
                <w:ins w:id="7337" w:author="David Recio" w:date="2022-06-24T17:21:00Z"/>
                <w:sz w:val="20"/>
                <w:szCs w:val="20"/>
              </w:rPr>
            </w:pPr>
            <w:ins w:id="7338" w:author="David Recio" w:date="2022-06-28T01:00:00Z">
              <w:r w:rsidRPr="00FA78EB">
                <w:rPr>
                  <w:sz w:val="20"/>
                  <w:szCs w:val="20"/>
                </w:rPr>
                <w:t>/</w:t>
              </w:r>
              <w:r>
                <w:rPr>
                  <w:sz w:val="20"/>
                  <w:szCs w:val="20"/>
                </w:rPr>
                <w:t>notas</w:t>
              </w:r>
              <w:r w:rsidRPr="00FA78EB">
                <w:rPr>
                  <w:sz w:val="20"/>
                  <w:szCs w:val="20"/>
                </w:rPr>
                <w:t xml:space="preserve">  </w:t>
              </w:r>
            </w:ins>
          </w:p>
        </w:tc>
        <w:tc>
          <w:tcPr>
            <w:tcW w:w="2071" w:type="dxa"/>
            <w:vMerge w:val="restart"/>
            <w:tcPrChange w:id="7339" w:author="David Recio" w:date="2022-06-28T01:00:00Z">
              <w:tcPr>
                <w:tcW w:w="2469" w:type="dxa"/>
                <w:vMerge w:val="restart"/>
              </w:tcPr>
            </w:tcPrChange>
          </w:tcPr>
          <w:p w14:paraId="37680889" w14:textId="7059D985" w:rsidR="00B42994" w:rsidRPr="00FA78EB" w:rsidRDefault="00B42994" w:rsidP="00FA78EB">
            <w:pPr>
              <w:rPr>
                <w:ins w:id="7340" w:author="David Recio" w:date="2022-06-24T17:21:00Z"/>
                <w:sz w:val="20"/>
                <w:szCs w:val="20"/>
              </w:rPr>
            </w:pPr>
            <w:ins w:id="7341" w:author="David Recio" w:date="2022-06-24T17:21:00Z">
              <w:r w:rsidRPr="00FA78EB">
                <w:rPr>
                  <w:sz w:val="20"/>
                  <w:szCs w:val="20"/>
                </w:rPr>
                <w:t>Obtiene tod</w:t>
              </w:r>
            </w:ins>
            <w:ins w:id="7342" w:author="David Recio" w:date="2022-06-28T01:01:00Z">
              <w:r w:rsidR="00B8406A">
                <w:rPr>
                  <w:sz w:val="20"/>
                  <w:szCs w:val="20"/>
                </w:rPr>
                <w:t>as las notas</w:t>
              </w:r>
            </w:ins>
          </w:p>
        </w:tc>
        <w:tc>
          <w:tcPr>
            <w:tcW w:w="1480" w:type="dxa"/>
            <w:vMerge w:val="restart"/>
            <w:tcPrChange w:id="7343" w:author="David Recio" w:date="2022-06-28T01:00:00Z">
              <w:tcPr>
                <w:tcW w:w="1765" w:type="dxa"/>
                <w:vMerge w:val="restart"/>
              </w:tcPr>
            </w:tcPrChange>
          </w:tcPr>
          <w:p w14:paraId="2D1C4D82" w14:textId="77777777" w:rsidR="00B42994" w:rsidRPr="00FA78EB" w:rsidRDefault="00B42994" w:rsidP="00FA78EB">
            <w:pPr>
              <w:rPr>
                <w:ins w:id="7344" w:author="David Recio" w:date="2022-06-24T17:21:00Z"/>
                <w:sz w:val="20"/>
                <w:szCs w:val="20"/>
              </w:rPr>
            </w:pPr>
            <w:ins w:id="7345" w:author="David Recio" w:date="2022-06-24T17:21:00Z">
              <w:r w:rsidRPr="00FA78EB">
                <w:rPr>
                  <w:sz w:val="20"/>
                  <w:szCs w:val="20"/>
                </w:rPr>
                <w:t>JSON</w:t>
              </w:r>
            </w:ins>
          </w:p>
        </w:tc>
        <w:tc>
          <w:tcPr>
            <w:tcW w:w="2033" w:type="dxa"/>
            <w:tcPrChange w:id="7346" w:author="David Recio" w:date="2022-06-28T01:00:00Z">
              <w:tcPr>
                <w:tcW w:w="2424" w:type="dxa"/>
              </w:tcPr>
            </w:tcPrChange>
          </w:tcPr>
          <w:p w14:paraId="31D6309F" w14:textId="77777777" w:rsidR="00B42994" w:rsidRPr="00FA78EB" w:rsidRDefault="00B42994" w:rsidP="00FA78EB">
            <w:pPr>
              <w:rPr>
                <w:ins w:id="7347" w:author="David Recio" w:date="2022-06-24T17:21:00Z"/>
                <w:sz w:val="20"/>
                <w:szCs w:val="20"/>
              </w:rPr>
            </w:pPr>
            <w:ins w:id="7348" w:author="David Recio" w:date="2022-06-24T17:21:00Z">
              <w:r w:rsidRPr="00FA78EB">
                <w:rPr>
                  <w:sz w:val="20"/>
                  <w:szCs w:val="20"/>
                </w:rPr>
                <w:t>200-OK</w:t>
              </w:r>
            </w:ins>
          </w:p>
        </w:tc>
      </w:tr>
      <w:tr w:rsidR="00B42994" w14:paraId="183FEC74" w14:textId="77777777" w:rsidTr="00B8406A">
        <w:trPr>
          <w:trHeight w:val="131"/>
          <w:ins w:id="7349" w:author="David Recio" w:date="2022-06-24T17:21:00Z"/>
          <w:trPrChange w:id="7350" w:author="David Recio" w:date="2022-06-28T01:00:00Z">
            <w:trPr>
              <w:trHeight w:val="218"/>
            </w:trPr>
          </w:trPrChange>
        </w:trPr>
        <w:tc>
          <w:tcPr>
            <w:tcW w:w="893" w:type="dxa"/>
            <w:vMerge/>
            <w:shd w:val="clear" w:color="auto" w:fill="BDD6EE" w:themeFill="accent5" w:themeFillTint="66"/>
            <w:tcPrChange w:id="7351" w:author="David Recio" w:date="2022-06-28T01:00:00Z">
              <w:tcPr>
                <w:tcW w:w="1065" w:type="dxa"/>
                <w:vMerge/>
                <w:shd w:val="clear" w:color="auto" w:fill="BDD6EE" w:themeFill="accent5" w:themeFillTint="66"/>
              </w:tcPr>
            </w:tcPrChange>
          </w:tcPr>
          <w:p w14:paraId="7850D630" w14:textId="77777777" w:rsidR="00B42994" w:rsidRDefault="00B42994" w:rsidP="00FA78EB">
            <w:pPr>
              <w:rPr>
                <w:ins w:id="7352" w:author="David Recio" w:date="2022-06-24T17:21:00Z"/>
              </w:rPr>
            </w:pPr>
          </w:p>
        </w:tc>
        <w:tc>
          <w:tcPr>
            <w:tcW w:w="2651" w:type="dxa"/>
            <w:vMerge/>
            <w:tcPrChange w:id="7353" w:author="David Recio" w:date="2022-06-28T01:00:00Z">
              <w:tcPr>
                <w:tcW w:w="3161" w:type="dxa"/>
                <w:vMerge/>
              </w:tcPr>
            </w:tcPrChange>
          </w:tcPr>
          <w:p w14:paraId="5035EA3F" w14:textId="77777777" w:rsidR="00B42994" w:rsidRPr="00FA78EB" w:rsidRDefault="00B42994" w:rsidP="00FA78EB">
            <w:pPr>
              <w:rPr>
                <w:ins w:id="7354" w:author="David Recio" w:date="2022-06-24T17:21:00Z"/>
                <w:sz w:val="20"/>
                <w:szCs w:val="20"/>
              </w:rPr>
            </w:pPr>
          </w:p>
        </w:tc>
        <w:tc>
          <w:tcPr>
            <w:tcW w:w="2071" w:type="dxa"/>
            <w:vMerge/>
            <w:tcPrChange w:id="7355" w:author="David Recio" w:date="2022-06-28T01:00:00Z">
              <w:tcPr>
                <w:tcW w:w="2469" w:type="dxa"/>
                <w:vMerge/>
              </w:tcPr>
            </w:tcPrChange>
          </w:tcPr>
          <w:p w14:paraId="3F684D2D" w14:textId="77777777" w:rsidR="00B42994" w:rsidRPr="00FA78EB" w:rsidRDefault="00B42994" w:rsidP="00FA78EB">
            <w:pPr>
              <w:rPr>
                <w:ins w:id="7356" w:author="David Recio" w:date="2022-06-24T17:21:00Z"/>
                <w:sz w:val="20"/>
                <w:szCs w:val="20"/>
              </w:rPr>
            </w:pPr>
          </w:p>
        </w:tc>
        <w:tc>
          <w:tcPr>
            <w:tcW w:w="1480" w:type="dxa"/>
            <w:vMerge/>
            <w:tcPrChange w:id="7357" w:author="David Recio" w:date="2022-06-28T01:00:00Z">
              <w:tcPr>
                <w:tcW w:w="1765" w:type="dxa"/>
                <w:vMerge/>
              </w:tcPr>
            </w:tcPrChange>
          </w:tcPr>
          <w:p w14:paraId="1F658C78" w14:textId="77777777" w:rsidR="00B42994" w:rsidRPr="00FA78EB" w:rsidRDefault="00B42994" w:rsidP="00FA78EB">
            <w:pPr>
              <w:rPr>
                <w:ins w:id="7358" w:author="David Recio" w:date="2022-06-24T17:21:00Z"/>
                <w:sz w:val="20"/>
                <w:szCs w:val="20"/>
              </w:rPr>
            </w:pPr>
          </w:p>
        </w:tc>
        <w:tc>
          <w:tcPr>
            <w:tcW w:w="2033" w:type="dxa"/>
            <w:tcPrChange w:id="7359" w:author="David Recio" w:date="2022-06-28T01:00:00Z">
              <w:tcPr>
                <w:tcW w:w="2424" w:type="dxa"/>
              </w:tcPr>
            </w:tcPrChange>
          </w:tcPr>
          <w:p w14:paraId="15CA9843" w14:textId="77777777" w:rsidR="00B42994" w:rsidRPr="00FA78EB" w:rsidRDefault="00B42994" w:rsidP="00FA78EB">
            <w:pPr>
              <w:rPr>
                <w:ins w:id="7360" w:author="David Recio" w:date="2022-06-24T17:21:00Z"/>
                <w:sz w:val="20"/>
                <w:szCs w:val="20"/>
              </w:rPr>
            </w:pPr>
            <w:ins w:id="7361" w:author="David Recio" w:date="2022-06-24T17:21:00Z">
              <w:r w:rsidRPr="00FA78EB">
                <w:rPr>
                  <w:sz w:val="20"/>
                  <w:szCs w:val="20"/>
                </w:rPr>
                <w:t>500-Internal Server Error</w:t>
              </w:r>
            </w:ins>
          </w:p>
        </w:tc>
      </w:tr>
      <w:tr w:rsidR="00B42994" w14:paraId="2A3F065A" w14:textId="77777777" w:rsidTr="00B8406A">
        <w:trPr>
          <w:trHeight w:val="163"/>
          <w:ins w:id="7362" w:author="David Recio" w:date="2022-06-24T17:21:00Z"/>
          <w:trPrChange w:id="7363" w:author="David Recio" w:date="2022-06-28T01:00:00Z">
            <w:trPr>
              <w:trHeight w:val="272"/>
            </w:trPr>
          </w:trPrChange>
        </w:trPr>
        <w:tc>
          <w:tcPr>
            <w:tcW w:w="893" w:type="dxa"/>
            <w:shd w:val="clear" w:color="auto" w:fill="BDD6EE" w:themeFill="accent5" w:themeFillTint="66"/>
            <w:tcPrChange w:id="7364" w:author="David Recio" w:date="2022-06-28T01:00:00Z">
              <w:tcPr>
                <w:tcW w:w="1065" w:type="dxa"/>
                <w:shd w:val="clear" w:color="auto" w:fill="BDD6EE" w:themeFill="accent5" w:themeFillTint="66"/>
              </w:tcPr>
            </w:tcPrChange>
          </w:tcPr>
          <w:p w14:paraId="675ED4C3" w14:textId="77777777" w:rsidR="00B42994" w:rsidRDefault="00B42994" w:rsidP="00FA78EB">
            <w:pPr>
              <w:rPr>
                <w:ins w:id="7365" w:author="David Recio" w:date="2022-06-24T17:21:00Z"/>
              </w:rPr>
            </w:pPr>
            <w:ins w:id="7366" w:author="David Recio" w:date="2022-06-24T17:21:00Z">
              <w:r>
                <w:t>PUT</w:t>
              </w:r>
            </w:ins>
          </w:p>
        </w:tc>
        <w:tc>
          <w:tcPr>
            <w:tcW w:w="2651" w:type="dxa"/>
            <w:tcPrChange w:id="7367" w:author="David Recio" w:date="2022-06-28T01:00:00Z">
              <w:tcPr>
                <w:tcW w:w="3161" w:type="dxa"/>
              </w:tcPr>
            </w:tcPrChange>
          </w:tcPr>
          <w:p w14:paraId="3C1526A4" w14:textId="2B6FA3B0" w:rsidR="00B42994" w:rsidRPr="00FA78EB" w:rsidRDefault="00B8406A" w:rsidP="00FA78EB">
            <w:pPr>
              <w:rPr>
                <w:ins w:id="7368" w:author="David Recio" w:date="2022-06-24T17:21:00Z"/>
                <w:sz w:val="20"/>
                <w:szCs w:val="20"/>
              </w:rPr>
            </w:pPr>
            <w:ins w:id="7369" w:author="David Recio" w:date="2022-06-28T01:00:00Z">
              <w:r w:rsidRPr="00FA78EB">
                <w:rPr>
                  <w:sz w:val="20"/>
                  <w:szCs w:val="20"/>
                </w:rPr>
                <w:t>/</w:t>
              </w:r>
              <w:r>
                <w:rPr>
                  <w:sz w:val="20"/>
                  <w:szCs w:val="20"/>
                </w:rPr>
                <w:t>notas</w:t>
              </w:r>
              <w:r w:rsidRPr="00FA78EB">
                <w:rPr>
                  <w:sz w:val="20"/>
                  <w:szCs w:val="20"/>
                </w:rPr>
                <w:t xml:space="preserve">  </w:t>
              </w:r>
            </w:ins>
          </w:p>
        </w:tc>
        <w:tc>
          <w:tcPr>
            <w:tcW w:w="2071" w:type="dxa"/>
            <w:tcPrChange w:id="7370" w:author="David Recio" w:date="2022-06-28T01:00:00Z">
              <w:tcPr>
                <w:tcW w:w="2469" w:type="dxa"/>
              </w:tcPr>
            </w:tcPrChange>
          </w:tcPr>
          <w:p w14:paraId="12782757" w14:textId="77777777" w:rsidR="00B42994" w:rsidRPr="00FA78EB" w:rsidRDefault="00B42994" w:rsidP="00FA78EB">
            <w:pPr>
              <w:rPr>
                <w:ins w:id="7371" w:author="David Recio" w:date="2022-06-24T17:21:00Z"/>
                <w:sz w:val="20"/>
                <w:szCs w:val="20"/>
              </w:rPr>
            </w:pPr>
            <w:ins w:id="7372" w:author="David Recio" w:date="2022-06-24T17:21:00Z">
              <w:r w:rsidRPr="00FA78EB">
                <w:rPr>
                  <w:sz w:val="20"/>
                  <w:szCs w:val="20"/>
                </w:rPr>
                <w:t>-</w:t>
              </w:r>
            </w:ins>
          </w:p>
        </w:tc>
        <w:tc>
          <w:tcPr>
            <w:tcW w:w="1480" w:type="dxa"/>
            <w:tcPrChange w:id="7373" w:author="David Recio" w:date="2022-06-28T01:00:00Z">
              <w:tcPr>
                <w:tcW w:w="1765" w:type="dxa"/>
              </w:tcPr>
            </w:tcPrChange>
          </w:tcPr>
          <w:p w14:paraId="2689EC34" w14:textId="77777777" w:rsidR="00B42994" w:rsidRPr="00FA78EB" w:rsidRDefault="00B42994" w:rsidP="00FA78EB">
            <w:pPr>
              <w:rPr>
                <w:ins w:id="7374" w:author="David Recio" w:date="2022-06-24T17:21:00Z"/>
                <w:sz w:val="20"/>
                <w:szCs w:val="20"/>
              </w:rPr>
            </w:pPr>
            <w:ins w:id="7375" w:author="David Recio" w:date="2022-06-24T17:21:00Z">
              <w:r w:rsidRPr="00FA78EB">
                <w:rPr>
                  <w:sz w:val="20"/>
                  <w:szCs w:val="20"/>
                </w:rPr>
                <w:t>-</w:t>
              </w:r>
            </w:ins>
          </w:p>
        </w:tc>
        <w:tc>
          <w:tcPr>
            <w:tcW w:w="2033" w:type="dxa"/>
            <w:tcPrChange w:id="7376" w:author="David Recio" w:date="2022-06-28T01:00:00Z">
              <w:tcPr>
                <w:tcW w:w="2424" w:type="dxa"/>
              </w:tcPr>
            </w:tcPrChange>
          </w:tcPr>
          <w:p w14:paraId="14375831" w14:textId="77777777" w:rsidR="00B42994" w:rsidRPr="00FA78EB" w:rsidRDefault="00B42994" w:rsidP="00FA78EB">
            <w:pPr>
              <w:rPr>
                <w:ins w:id="7377" w:author="David Recio" w:date="2022-06-24T17:21:00Z"/>
                <w:sz w:val="20"/>
                <w:szCs w:val="20"/>
              </w:rPr>
            </w:pPr>
            <w:ins w:id="7378" w:author="David Recio" w:date="2022-06-24T17:21:00Z">
              <w:r w:rsidRPr="00FA78EB">
                <w:rPr>
                  <w:sz w:val="20"/>
                  <w:szCs w:val="20"/>
                </w:rPr>
                <w:t>404-Not Found</w:t>
              </w:r>
            </w:ins>
          </w:p>
        </w:tc>
      </w:tr>
      <w:tr w:rsidR="00B42994" w14:paraId="7CD9D082" w14:textId="77777777" w:rsidTr="00B8406A">
        <w:trPr>
          <w:trHeight w:val="79"/>
          <w:ins w:id="7379" w:author="David Recio" w:date="2022-06-24T17:21:00Z"/>
          <w:trPrChange w:id="7380" w:author="David Recio" w:date="2022-06-28T01:00:00Z">
            <w:trPr>
              <w:trHeight w:val="132"/>
            </w:trPr>
          </w:trPrChange>
        </w:trPr>
        <w:tc>
          <w:tcPr>
            <w:tcW w:w="893" w:type="dxa"/>
            <w:vMerge w:val="restart"/>
            <w:shd w:val="clear" w:color="auto" w:fill="BDD6EE" w:themeFill="accent5" w:themeFillTint="66"/>
            <w:tcPrChange w:id="7381" w:author="David Recio" w:date="2022-06-28T01:00:00Z">
              <w:tcPr>
                <w:tcW w:w="1065" w:type="dxa"/>
                <w:vMerge w:val="restart"/>
                <w:shd w:val="clear" w:color="auto" w:fill="BDD6EE" w:themeFill="accent5" w:themeFillTint="66"/>
              </w:tcPr>
            </w:tcPrChange>
          </w:tcPr>
          <w:p w14:paraId="4EE36729" w14:textId="77777777" w:rsidR="00B42994" w:rsidRDefault="00B42994" w:rsidP="00FA78EB">
            <w:pPr>
              <w:rPr>
                <w:ins w:id="7382" w:author="David Recio" w:date="2022-06-24T17:21:00Z"/>
              </w:rPr>
            </w:pPr>
            <w:ins w:id="7383" w:author="David Recio" w:date="2022-06-24T17:21:00Z">
              <w:r>
                <w:t>DELETE</w:t>
              </w:r>
            </w:ins>
          </w:p>
        </w:tc>
        <w:tc>
          <w:tcPr>
            <w:tcW w:w="2651" w:type="dxa"/>
            <w:vMerge w:val="restart"/>
            <w:tcPrChange w:id="7384" w:author="David Recio" w:date="2022-06-28T01:00:00Z">
              <w:tcPr>
                <w:tcW w:w="3161" w:type="dxa"/>
                <w:vMerge w:val="restart"/>
              </w:tcPr>
            </w:tcPrChange>
          </w:tcPr>
          <w:p w14:paraId="04F98024" w14:textId="323A8BE5" w:rsidR="00B42994" w:rsidRPr="00FA78EB" w:rsidRDefault="00B8406A" w:rsidP="00FA78EB">
            <w:pPr>
              <w:rPr>
                <w:ins w:id="7385" w:author="David Recio" w:date="2022-06-24T17:21:00Z"/>
                <w:sz w:val="20"/>
                <w:szCs w:val="20"/>
              </w:rPr>
            </w:pPr>
            <w:ins w:id="7386" w:author="David Recio" w:date="2022-06-28T01:00:00Z">
              <w:r w:rsidRPr="00FA78EB">
                <w:rPr>
                  <w:sz w:val="20"/>
                  <w:szCs w:val="20"/>
                </w:rPr>
                <w:t>/</w:t>
              </w:r>
              <w:r>
                <w:rPr>
                  <w:sz w:val="20"/>
                  <w:szCs w:val="20"/>
                </w:rPr>
                <w:t>notas</w:t>
              </w:r>
              <w:r w:rsidRPr="00FA78EB">
                <w:rPr>
                  <w:sz w:val="20"/>
                  <w:szCs w:val="20"/>
                </w:rPr>
                <w:t xml:space="preserve">  </w:t>
              </w:r>
            </w:ins>
          </w:p>
        </w:tc>
        <w:tc>
          <w:tcPr>
            <w:tcW w:w="2071" w:type="dxa"/>
            <w:vMerge w:val="restart"/>
            <w:tcPrChange w:id="7387" w:author="David Recio" w:date="2022-06-28T01:00:00Z">
              <w:tcPr>
                <w:tcW w:w="2469" w:type="dxa"/>
                <w:vMerge w:val="restart"/>
              </w:tcPr>
            </w:tcPrChange>
          </w:tcPr>
          <w:p w14:paraId="72B59C4C" w14:textId="11AFCE38" w:rsidR="00B42994" w:rsidRPr="00FA78EB" w:rsidRDefault="00B42994" w:rsidP="00FA78EB">
            <w:pPr>
              <w:rPr>
                <w:ins w:id="7388" w:author="David Recio" w:date="2022-06-24T17:21:00Z"/>
                <w:sz w:val="20"/>
                <w:szCs w:val="20"/>
              </w:rPr>
            </w:pPr>
            <w:ins w:id="7389" w:author="David Recio" w:date="2022-06-24T17:21:00Z">
              <w:r w:rsidRPr="00FA78EB">
                <w:rPr>
                  <w:sz w:val="20"/>
                  <w:szCs w:val="20"/>
                </w:rPr>
                <w:t>Borra tod</w:t>
              </w:r>
            </w:ins>
            <w:ins w:id="7390" w:author="David Recio" w:date="2022-06-28T01:03:00Z">
              <w:r w:rsidR="00164113">
                <w:rPr>
                  <w:sz w:val="20"/>
                  <w:szCs w:val="20"/>
                </w:rPr>
                <w:t>a</w:t>
              </w:r>
            </w:ins>
            <w:ins w:id="7391" w:author="David Recio" w:date="2022-06-24T17:21:00Z">
              <w:r w:rsidRPr="00FA78EB">
                <w:rPr>
                  <w:sz w:val="20"/>
                  <w:szCs w:val="20"/>
                </w:rPr>
                <w:t>s l</w:t>
              </w:r>
            </w:ins>
            <w:ins w:id="7392" w:author="David Recio" w:date="2022-06-28T01:03:00Z">
              <w:r w:rsidR="00164113">
                <w:rPr>
                  <w:sz w:val="20"/>
                  <w:szCs w:val="20"/>
                </w:rPr>
                <w:t>a</w:t>
              </w:r>
            </w:ins>
            <w:ins w:id="7393" w:author="David Recio" w:date="2022-06-24T17:21:00Z">
              <w:r w:rsidRPr="00FA78EB">
                <w:rPr>
                  <w:sz w:val="20"/>
                  <w:szCs w:val="20"/>
                </w:rPr>
                <w:t xml:space="preserve">s </w:t>
              </w:r>
            </w:ins>
            <w:ins w:id="7394" w:author="David Recio" w:date="2022-06-28T01:03:00Z">
              <w:r w:rsidR="00164113">
                <w:rPr>
                  <w:sz w:val="20"/>
                  <w:szCs w:val="20"/>
                </w:rPr>
                <w:t>notas</w:t>
              </w:r>
            </w:ins>
            <w:ins w:id="7395" w:author="David Recio" w:date="2022-06-24T17:21:00Z">
              <w:r w:rsidRPr="00FA78EB">
                <w:rPr>
                  <w:sz w:val="20"/>
                  <w:szCs w:val="20"/>
                </w:rPr>
                <w:t xml:space="preserve"> </w:t>
              </w:r>
            </w:ins>
          </w:p>
        </w:tc>
        <w:tc>
          <w:tcPr>
            <w:tcW w:w="1480" w:type="dxa"/>
            <w:vMerge w:val="restart"/>
            <w:tcPrChange w:id="7396" w:author="David Recio" w:date="2022-06-28T01:00:00Z">
              <w:tcPr>
                <w:tcW w:w="1765" w:type="dxa"/>
                <w:vMerge w:val="restart"/>
              </w:tcPr>
            </w:tcPrChange>
          </w:tcPr>
          <w:p w14:paraId="3C3A0ACB" w14:textId="77777777" w:rsidR="00B42994" w:rsidRPr="00FA78EB" w:rsidRDefault="00B42994" w:rsidP="00FA78EB">
            <w:pPr>
              <w:rPr>
                <w:ins w:id="7397" w:author="David Recio" w:date="2022-06-24T17:21:00Z"/>
                <w:sz w:val="20"/>
                <w:szCs w:val="20"/>
              </w:rPr>
            </w:pPr>
            <w:ins w:id="7398" w:author="David Recio" w:date="2022-06-24T17:21:00Z">
              <w:r w:rsidRPr="00FA78EB">
                <w:rPr>
                  <w:sz w:val="20"/>
                  <w:szCs w:val="20"/>
                </w:rPr>
                <w:t>JSON</w:t>
              </w:r>
            </w:ins>
          </w:p>
        </w:tc>
        <w:tc>
          <w:tcPr>
            <w:tcW w:w="2033" w:type="dxa"/>
            <w:tcPrChange w:id="7399" w:author="David Recio" w:date="2022-06-28T01:00:00Z">
              <w:tcPr>
                <w:tcW w:w="2424" w:type="dxa"/>
              </w:tcPr>
            </w:tcPrChange>
          </w:tcPr>
          <w:p w14:paraId="19BCD8E7" w14:textId="77777777" w:rsidR="00B42994" w:rsidRPr="00FA78EB" w:rsidRDefault="00B42994" w:rsidP="00FA78EB">
            <w:pPr>
              <w:rPr>
                <w:ins w:id="7400" w:author="David Recio" w:date="2022-06-24T17:21:00Z"/>
                <w:sz w:val="20"/>
                <w:szCs w:val="20"/>
              </w:rPr>
            </w:pPr>
            <w:ins w:id="7401" w:author="David Recio" w:date="2022-06-24T17:21:00Z">
              <w:r w:rsidRPr="00FA78EB">
                <w:rPr>
                  <w:sz w:val="20"/>
                  <w:szCs w:val="20"/>
                </w:rPr>
                <w:t>200-OK</w:t>
              </w:r>
            </w:ins>
          </w:p>
        </w:tc>
      </w:tr>
      <w:tr w:rsidR="00B42994" w14:paraId="2186E927" w14:textId="77777777" w:rsidTr="00B8406A">
        <w:trPr>
          <w:trHeight w:val="328"/>
          <w:ins w:id="7402" w:author="David Recio" w:date="2022-06-24T17:21:00Z"/>
          <w:trPrChange w:id="7403" w:author="David Recio" w:date="2022-06-28T01:00:00Z">
            <w:trPr>
              <w:trHeight w:val="547"/>
            </w:trPr>
          </w:trPrChange>
        </w:trPr>
        <w:tc>
          <w:tcPr>
            <w:tcW w:w="893" w:type="dxa"/>
            <w:vMerge/>
            <w:shd w:val="clear" w:color="auto" w:fill="BDD6EE" w:themeFill="accent5" w:themeFillTint="66"/>
            <w:tcPrChange w:id="7404" w:author="David Recio" w:date="2022-06-28T01:00:00Z">
              <w:tcPr>
                <w:tcW w:w="1065" w:type="dxa"/>
                <w:vMerge/>
                <w:shd w:val="clear" w:color="auto" w:fill="BDD6EE" w:themeFill="accent5" w:themeFillTint="66"/>
              </w:tcPr>
            </w:tcPrChange>
          </w:tcPr>
          <w:p w14:paraId="4B210D14" w14:textId="77777777" w:rsidR="00B42994" w:rsidRDefault="00B42994" w:rsidP="00FA78EB">
            <w:pPr>
              <w:rPr>
                <w:ins w:id="7405" w:author="David Recio" w:date="2022-06-24T17:21:00Z"/>
              </w:rPr>
            </w:pPr>
          </w:p>
        </w:tc>
        <w:tc>
          <w:tcPr>
            <w:tcW w:w="2651" w:type="dxa"/>
            <w:vMerge/>
            <w:tcPrChange w:id="7406" w:author="David Recio" w:date="2022-06-28T01:00:00Z">
              <w:tcPr>
                <w:tcW w:w="3161" w:type="dxa"/>
                <w:vMerge/>
              </w:tcPr>
            </w:tcPrChange>
          </w:tcPr>
          <w:p w14:paraId="4DFF89DD" w14:textId="77777777" w:rsidR="00B42994" w:rsidRPr="00FA78EB" w:rsidRDefault="00B42994" w:rsidP="00FA78EB">
            <w:pPr>
              <w:rPr>
                <w:ins w:id="7407" w:author="David Recio" w:date="2022-06-24T17:21:00Z"/>
                <w:sz w:val="20"/>
                <w:szCs w:val="20"/>
              </w:rPr>
            </w:pPr>
          </w:p>
        </w:tc>
        <w:tc>
          <w:tcPr>
            <w:tcW w:w="2071" w:type="dxa"/>
            <w:vMerge/>
            <w:tcPrChange w:id="7408" w:author="David Recio" w:date="2022-06-28T01:00:00Z">
              <w:tcPr>
                <w:tcW w:w="2469" w:type="dxa"/>
                <w:vMerge/>
              </w:tcPr>
            </w:tcPrChange>
          </w:tcPr>
          <w:p w14:paraId="5F58B5B4" w14:textId="77777777" w:rsidR="00B42994" w:rsidRPr="00FA78EB" w:rsidRDefault="00B42994" w:rsidP="00FA78EB">
            <w:pPr>
              <w:rPr>
                <w:ins w:id="7409" w:author="David Recio" w:date="2022-06-24T17:21:00Z"/>
                <w:sz w:val="20"/>
                <w:szCs w:val="20"/>
              </w:rPr>
            </w:pPr>
          </w:p>
        </w:tc>
        <w:tc>
          <w:tcPr>
            <w:tcW w:w="1480" w:type="dxa"/>
            <w:vMerge/>
            <w:tcPrChange w:id="7410" w:author="David Recio" w:date="2022-06-28T01:00:00Z">
              <w:tcPr>
                <w:tcW w:w="1765" w:type="dxa"/>
                <w:vMerge/>
              </w:tcPr>
            </w:tcPrChange>
          </w:tcPr>
          <w:p w14:paraId="693FB319" w14:textId="77777777" w:rsidR="00B42994" w:rsidRPr="00FA78EB" w:rsidRDefault="00B42994" w:rsidP="00FA78EB">
            <w:pPr>
              <w:rPr>
                <w:ins w:id="7411" w:author="David Recio" w:date="2022-06-24T17:21:00Z"/>
                <w:sz w:val="20"/>
                <w:szCs w:val="20"/>
              </w:rPr>
            </w:pPr>
          </w:p>
        </w:tc>
        <w:tc>
          <w:tcPr>
            <w:tcW w:w="2033" w:type="dxa"/>
            <w:tcPrChange w:id="7412" w:author="David Recio" w:date="2022-06-28T01:00:00Z">
              <w:tcPr>
                <w:tcW w:w="2424" w:type="dxa"/>
              </w:tcPr>
            </w:tcPrChange>
          </w:tcPr>
          <w:p w14:paraId="4BC6B7D3" w14:textId="77777777" w:rsidR="00B42994" w:rsidRPr="00FA78EB" w:rsidRDefault="00B42994" w:rsidP="00FA78EB">
            <w:pPr>
              <w:rPr>
                <w:ins w:id="7413" w:author="David Recio" w:date="2022-06-24T17:21:00Z"/>
                <w:sz w:val="20"/>
                <w:szCs w:val="20"/>
              </w:rPr>
            </w:pPr>
            <w:ins w:id="7414" w:author="David Recio" w:date="2022-06-24T17:21:00Z">
              <w:r w:rsidRPr="00FA78EB">
                <w:rPr>
                  <w:sz w:val="20"/>
                  <w:szCs w:val="20"/>
                </w:rPr>
                <w:t>400-Bad Request</w:t>
              </w:r>
            </w:ins>
          </w:p>
        </w:tc>
      </w:tr>
      <w:tr w:rsidR="00B42994" w14:paraId="03AA6E05" w14:textId="77777777" w:rsidTr="00B8406A">
        <w:trPr>
          <w:trHeight w:val="78"/>
          <w:ins w:id="7415" w:author="David Recio" w:date="2022-06-24T17:21:00Z"/>
          <w:trPrChange w:id="7416" w:author="David Recio" w:date="2022-06-28T01:00:00Z">
            <w:trPr>
              <w:trHeight w:val="130"/>
            </w:trPr>
          </w:trPrChange>
        </w:trPr>
        <w:tc>
          <w:tcPr>
            <w:tcW w:w="893" w:type="dxa"/>
            <w:vMerge/>
            <w:shd w:val="clear" w:color="auto" w:fill="BDD6EE" w:themeFill="accent5" w:themeFillTint="66"/>
            <w:tcPrChange w:id="7417" w:author="David Recio" w:date="2022-06-28T01:00:00Z">
              <w:tcPr>
                <w:tcW w:w="1065" w:type="dxa"/>
                <w:vMerge/>
                <w:shd w:val="clear" w:color="auto" w:fill="BDD6EE" w:themeFill="accent5" w:themeFillTint="66"/>
              </w:tcPr>
            </w:tcPrChange>
          </w:tcPr>
          <w:p w14:paraId="4FAB4C4B" w14:textId="77777777" w:rsidR="00B42994" w:rsidRDefault="00B42994" w:rsidP="00FA78EB">
            <w:pPr>
              <w:rPr>
                <w:ins w:id="7418" w:author="David Recio" w:date="2022-06-24T17:21:00Z"/>
              </w:rPr>
            </w:pPr>
          </w:p>
        </w:tc>
        <w:tc>
          <w:tcPr>
            <w:tcW w:w="2651" w:type="dxa"/>
            <w:vMerge/>
            <w:tcPrChange w:id="7419" w:author="David Recio" w:date="2022-06-28T01:00:00Z">
              <w:tcPr>
                <w:tcW w:w="3161" w:type="dxa"/>
                <w:vMerge/>
              </w:tcPr>
            </w:tcPrChange>
          </w:tcPr>
          <w:p w14:paraId="799AABE4" w14:textId="77777777" w:rsidR="00B42994" w:rsidRPr="00FA78EB" w:rsidRDefault="00B42994" w:rsidP="00FA78EB">
            <w:pPr>
              <w:rPr>
                <w:ins w:id="7420" w:author="David Recio" w:date="2022-06-24T17:21:00Z"/>
                <w:sz w:val="20"/>
                <w:szCs w:val="20"/>
              </w:rPr>
            </w:pPr>
          </w:p>
        </w:tc>
        <w:tc>
          <w:tcPr>
            <w:tcW w:w="2071" w:type="dxa"/>
            <w:vMerge/>
            <w:tcPrChange w:id="7421" w:author="David Recio" w:date="2022-06-28T01:00:00Z">
              <w:tcPr>
                <w:tcW w:w="2469" w:type="dxa"/>
                <w:vMerge/>
              </w:tcPr>
            </w:tcPrChange>
          </w:tcPr>
          <w:p w14:paraId="3DC13114" w14:textId="77777777" w:rsidR="00B42994" w:rsidRPr="00FA78EB" w:rsidRDefault="00B42994" w:rsidP="00FA78EB">
            <w:pPr>
              <w:rPr>
                <w:ins w:id="7422" w:author="David Recio" w:date="2022-06-24T17:21:00Z"/>
                <w:sz w:val="20"/>
                <w:szCs w:val="20"/>
              </w:rPr>
            </w:pPr>
          </w:p>
        </w:tc>
        <w:tc>
          <w:tcPr>
            <w:tcW w:w="1480" w:type="dxa"/>
            <w:vMerge/>
            <w:tcPrChange w:id="7423" w:author="David Recio" w:date="2022-06-28T01:00:00Z">
              <w:tcPr>
                <w:tcW w:w="1765" w:type="dxa"/>
                <w:vMerge/>
              </w:tcPr>
            </w:tcPrChange>
          </w:tcPr>
          <w:p w14:paraId="3784B1CB" w14:textId="77777777" w:rsidR="00B42994" w:rsidRPr="00FA78EB" w:rsidRDefault="00B42994" w:rsidP="00FA78EB">
            <w:pPr>
              <w:rPr>
                <w:ins w:id="7424" w:author="David Recio" w:date="2022-06-24T17:21:00Z"/>
                <w:sz w:val="20"/>
                <w:szCs w:val="20"/>
              </w:rPr>
            </w:pPr>
          </w:p>
        </w:tc>
        <w:tc>
          <w:tcPr>
            <w:tcW w:w="2033" w:type="dxa"/>
            <w:tcPrChange w:id="7425" w:author="David Recio" w:date="2022-06-28T01:00:00Z">
              <w:tcPr>
                <w:tcW w:w="2424" w:type="dxa"/>
              </w:tcPr>
            </w:tcPrChange>
          </w:tcPr>
          <w:p w14:paraId="78A5974D" w14:textId="77777777" w:rsidR="00B42994" w:rsidRPr="00FA78EB" w:rsidRDefault="00B42994" w:rsidP="00FA78EB">
            <w:pPr>
              <w:rPr>
                <w:ins w:id="7426" w:author="David Recio" w:date="2022-06-24T17:21:00Z"/>
                <w:sz w:val="20"/>
                <w:szCs w:val="20"/>
              </w:rPr>
            </w:pPr>
            <w:ins w:id="7427" w:author="David Recio" w:date="2022-06-24T17:21:00Z">
              <w:r w:rsidRPr="00FA78EB">
                <w:rPr>
                  <w:sz w:val="20"/>
                  <w:szCs w:val="20"/>
                </w:rPr>
                <w:t>500-Internal Server Error</w:t>
              </w:r>
            </w:ins>
          </w:p>
        </w:tc>
      </w:tr>
      <w:tr w:rsidR="00B42994" w14:paraId="6A090E83" w14:textId="77777777" w:rsidTr="00B8406A">
        <w:trPr>
          <w:trHeight w:val="104"/>
          <w:ins w:id="7428" w:author="David Recio" w:date="2022-06-24T17:21:00Z"/>
          <w:trPrChange w:id="7429" w:author="David Recio" w:date="2022-06-28T01:00:00Z">
            <w:trPr>
              <w:trHeight w:val="174"/>
            </w:trPr>
          </w:trPrChange>
        </w:trPr>
        <w:tc>
          <w:tcPr>
            <w:tcW w:w="893" w:type="dxa"/>
            <w:shd w:val="clear" w:color="auto" w:fill="BDD6EE" w:themeFill="accent5" w:themeFillTint="66"/>
            <w:tcPrChange w:id="7430" w:author="David Recio" w:date="2022-06-28T01:00:00Z">
              <w:tcPr>
                <w:tcW w:w="1065" w:type="dxa"/>
                <w:shd w:val="clear" w:color="auto" w:fill="BDD6EE" w:themeFill="accent5" w:themeFillTint="66"/>
              </w:tcPr>
            </w:tcPrChange>
          </w:tcPr>
          <w:p w14:paraId="3C4B71D6" w14:textId="77777777" w:rsidR="00B42994" w:rsidRDefault="00B42994" w:rsidP="00FA78EB">
            <w:pPr>
              <w:rPr>
                <w:ins w:id="7431" w:author="David Recio" w:date="2022-06-24T17:21:00Z"/>
              </w:rPr>
            </w:pPr>
            <w:ins w:id="7432" w:author="David Recio" w:date="2022-06-24T17:21:00Z">
              <w:r>
                <w:t>PATCH</w:t>
              </w:r>
            </w:ins>
          </w:p>
        </w:tc>
        <w:tc>
          <w:tcPr>
            <w:tcW w:w="2651" w:type="dxa"/>
            <w:tcPrChange w:id="7433" w:author="David Recio" w:date="2022-06-28T01:00:00Z">
              <w:tcPr>
                <w:tcW w:w="3161" w:type="dxa"/>
              </w:tcPr>
            </w:tcPrChange>
          </w:tcPr>
          <w:p w14:paraId="355AE52D" w14:textId="2EC59ECA" w:rsidR="00B42994" w:rsidRPr="00FA78EB" w:rsidRDefault="00B8406A" w:rsidP="00FA78EB">
            <w:pPr>
              <w:rPr>
                <w:ins w:id="7434" w:author="David Recio" w:date="2022-06-24T17:21:00Z"/>
                <w:sz w:val="20"/>
                <w:szCs w:val="20"/>
              </w:rPr>
            </w:pPr>
            <w:ins w:id="7435" w:author="David Recio" w:date="2022-06-28T01:00:00Z">
              <w:r w:rsidRPr="00FA78EB">
                <w:rPr>
                  <w:sz w:val="20"/>
                  <w:szCs w:val="20"/>
                </w:rPr>
                <w:t>/</w:t>
              </w:r>
              <w:r>
                <w:rPr>
                  <w:sz w:val="20"/>
                  <w:szCs w:val="20"/>
                </w:rPr>
                <w:t>notas</w:t>
              </w:r>
              <w:r w:rsidRPr="00FA78EB">
                <w:rPr>
                  <w:sz w:val="20"/>
                  <w:szCs w:val="20"/>
                </w:rPr>
                <w:t xml:space="preserve">  </w:t>
              </w:r>
            </w:ins>
          </w:p>
        </w:tc>
        <w:tc>
          <w:tcPr>
            <w:tcW w:w="2071" w:type="dxa"/>
            <w:tcPrChange w:id="7436" w:author="David Recio" w:date="2022-06-28T01:00:00Z">
              <w:tcPr>
                <w:tcW w:w="2469" w:type="dxa"/>
              </w:tcPr>
            </w:tcPrChange>
          </w:tcPr>
          <w:p w14:paraId="7B16BF4B" w14:textId="77777777" w:rsidR="00B42994" w:rsidRPr="00FA78EB" w:rsidRDefault="00B42994" w:rsidP="00FA78EB">
            <w:pPr>
              <w:rPr>
                <w:ins w:id="7437" w:author="David Recio" w:date="2022-06-24T17:21:00Z"/>
                <w:sz w:val="20"/>
                <w:szCs w:val="20"/>
              </w:rPr>
            </w:pPr>
            <w:ins w:id="7438" w:author="David Recio" w:date="2022-06-24T17:21:00Z">
              <w:r w:rsidRPr="00FA78EB">
                <w:rPr>
                  <w:sz w:val="20"/>
                  <w:szCs w:val="20"/>
                </w:rPr>
                <w:t>-</w:t>
              </w:r>
            </w:ins>
          </w:p>
        </w:tc>
        <w:tc>
          <w:tcPr>
            <w:tcW w:w="1480" w:type="dxa"/>
            <w:tcPrChange w:id="7439" w:author="David Recio" w:date="2022-06-28T01:00:00Z">
              <w:tcPr>
                <w:tcW w:w="1765" w:type="dxa"/>
              </w:tcPr>
            </w:tcPrChange>
          </w:tcPr>
          <w:p w14:paraId="32B5992E" w14:textId="77777777" w:rsidR="00B42994" w:rsidRPr="00FA78EB" w:rsidRDefault="00B42994" w:rsidP="00FA78EB">
            <w:pPr>
              <w:rPr>
                <w:ins w:id="7440" w:author="David Recio" w:date="2022-06-24T17:21:00Z"/>
                <w:sz w:val="20"/>
                <w:szCs w:val="20"/>
              </w:rPr>
            </w:pPr>
            <w:ins w:id="7441" w:author="David Recio" w:date="2022-06-24T17:21:00Z">
              <w:r w:rsidRPr="00FA78EB">
                <w:rPr>
                  <w:sz w:val="20"/>
                  <w:szCs w:val="20"/>
                </w:rPr>
                <w:t>-</w:t>
              </w:r>
            </w:ins>
          </w:p>
        </w:tc>
        <w:tc>
          <w:tcPr>
            <w:tcW w:w="2033" w:type="dxa"/>
            <w:tcPrChange w:id="7442" w:author="David Recio" w:date="2022-06-28T01:00:00Z">
              <w:tcPr>
                <w:tcW w:w="2424" w:type="dxa"/>
              </w:tcPr>
            </w:tcPrChange>
          </w:tcPr>
          <w:p w14:paraId="7BC25A24" w14:textId="77777777" w:rsidR="00B42994" w:rsidRPr="00FA78EB" w:rsidRDefault="00B42994" w:rsidP="00FA78EB">
            <w:pPr>
              <w:rPr>
                <w:ins w:id="7443" w:author="David Recio" w:date="2022-06-24T17:21:00Z"/>
                <w:sz w:val="20"/>
                <w:szCs w:val="20"/>
              </w:rPr>
            </w:pPr>
            <w:ins w:id="7444" w:author="David Recio" w:date="2022-06-24T17:21:00Z">
              <w:r w:rsidRPr="00FA78EB">
                <w:rPr>
                  <w:sz w:val="20"/>
                  <w:szCs w:val="20"/>
                </w:rPr>
                <w:t>404-Not Found</w:t>
              </w:r>
            </w:ins>
          </w:p>
        </w:tc>
      </w:tr>
    </w:tbl>
    <w:p w14:paraId="787EA61B" w14:textId="77777777" w:rsidR="00B42994" w:rsidRDefault="00B42994" w:rsidP="00B42994">
      <w:pPr>
        <w:rPr>
          <w:ins w:id="7445" w:author="David Recio" w:date="2022-06-24T17:21:00Z"/>
        </w:rPr>
      </w:pPr>
    </w:p>
    <w:p w14:paraId="2DB756F1" w14:textId="77777777" w:rsidR="00B42994" w:rsidRDefault="00B42994" w:rsidP="00B42994">
      <w:pPr>
        <w:rPr>
          <w:ins w:id="7446" w:author="David Recio" w:date="2022-06-24T17:21:00Z"/>
        </w:rPr>
      </w:pPr>
    </w:p>
    <w:p w14:paraId="6D8F1C36" w14:textId="474532D0" w:rsidR="00B42994" w:rsidRDefault="00B42994" w:rsidP="00B42994">
      <w:pPr>
        <w:rPr>
          <w:ins w:id="7447" w:author="David Recio Arnés" w:date="2022-06-27T20:19:00Z"/>
        </w:rPr>
      </w:pPr>
    </w:p>
    <w:p w14:paraId="44BB2D9A" w14:textId="77777777" w:rsidR="00A44C43" w:rsidRDefault="00A44C43" w:rsidP="00B42994">
      <w:pPr>
        <w:rPr>
          <w:ins w:id="7448" w:author="David Recio" w:date="2022-06-24T17:21:00Z"/>
        </w:rPr>
      </w:pPr>
    </w:p>
    <w:p w14:paraId="263A3A75" w14:textId="77777777" w:rsidR="00B42994" w:rsidDel="00A44C43" w:rsidRDefault="00B42994" w:rsidP="00B42994">
      <w:pPr>
        <w:rPr>
          <w:ins w:id="7449" w:author="David Recio" w:date="2022-06-24T17:21:00Z"/>
          <w:del w:id="7450" w:author="David Recio Arnés" w:date="2022-06-27T20:19:00Z"/>
        </w:rPr>
      </w:pPr>
    </w:p>
    <w:p w14:paraId="22E15147" w14:textId="77777777" w:rsidR="00B42994" w:rsidDel="00A44C43" w:rsidRDefault="00B42994" w:rsidP="00B42994">
      <w:pPr>
        <w:rPr>
          <w:ins w:id="7451" w:author="David Recio" w:date="2022-06-24T17:21:00Z"/>
          <w:del w:id="7452" w:author="David Recio Arnés" w:date="2022-06-27T20:19:00Z"/>
        </w:rPr>
      </w:pPr>
    </w:p>
    <w:p w14:paraId="38F7E22A" w14:textId="77777777" w:rsidR="00B42994" w:rsidDel="00A44C43" w:rsidRDefault="00B42994" w:rsidP="00B42994">
      <w:pPr>
        <w:rPr>
          <w:ins w:id="7453" w:author="David Recio" w:date="2022-06-24T17:21:00Z"/>
          <w:del w:id="7454" w:author="David Recio Arnés" w:date="2022-06-27T20:19:00Z"/>
        </w:rPr>
      </w:pPr>
    </w:p>
    <w:p w14:paraId="18AC4924" w14:textId="50DC9E2C" w:rsidR="00B42994" w:rsidDel="00A44C43" w:rsidRDefault="00B42994" w:rsidP="00B42994">
      <w:pPr>
        <w:ind w:left="2124" w:firstLine="708"/>
        <w:rPr>
          <w:ins w:id="7455" w:author="David Recio" w:date="2022-06-24T17:21:00Z"/>
          <w:del w:id="7456" w:author="David Recio Arnés" w:date="2022-06-27T20:19:00Z"/>
        </w:rPr>
      </w:pPr>
    </w:p>
    <w:p w14:paraId="1AF5A0F9" w14:textId="77777777" w:rsidR="00B42994" w:rsidDel="00A44C43" w:rsidRDefault="00B42994" w:rsidP="00B42994">
      <w:pPr>
        <w:rPr>
          <w:ins w:id="7457" w:author="David Recio" w:date="2022-06-24T17:21:00Z"/>
          <w:del w:id="7458" w:author="David Recio Arnés" w:date="2022-06-27T20:19:00Z"/>
        </w:rPr>
      </w:pPr>
    </w:p>
    <w:p w14:paraId="5C2D2B80" w14:textId="77777777" w:rsidR="00B42994" w:rsidDel="00A44C43" w:rsidRDefault="00B42994" w:rsidP="00B42994">
      <w:pPr>
        <w:rPr>
          <w:ins w:id="7459" w:author="David Recio" w:date="2022-06-24T17:21:00Z"/>
          <w:del w:id="7460" w:author="David Recio Arnés" w:date="2022-06-27T20:19:00Z"/>
        </w:rPr>
      </w:pPr>
    </w:p>
    <w:p w14:paraId="4BEAAC6F" w14:textId="77777777" w:rsidR="00B42994" w:rsidDel="00A44C43" w:rsidRDefault="00B42994" w:rsidP="00B42994">
      <w:pPr>
        <w:rPr>
          <w:ins w:id="7461" w:author="David Recio" w:date="2022-06-24T17:21:00Z"/>
          <w:del w:id="7462" w:author="David Recio Arnés" w:date="2022-06-27T20:19:00Z"/>
        </w:rPr>
      </w:pPr>
    </w:p>
    <w:p w14:paraId="04E5FD7D" w14:textId="77777777" w:rsidR="00B42994" w:rsidDel="00A44C43" w:rsidRDefault="00B42994" w:rsidP="00B42994">
      <w:pPr>
        <w:rPr>
          <w:ins w:id="7463" w:author="David Recio" w:date="2022-06-24T17:21:00Z"/>
          <w:del w:id="7464" w:author="David Recio Arnés" w:date="2022-06-27T20:19:00Z"/>
        </w:rPr>
      </w:pPr>
    </w:p>
    <w:p w14:paraId="24E4100F" w14:textId="77777777" w:rsidR="00B42994" w:rsidDel="00A44C43" w:rsidRDefault="00B42994" w:rsidP="00B42994">
      <w:pPr>
        <w:rPr>
          <w:ins w:id="7465" w:author="David Recio" w:date="2022-06-24T17:21:00Z"/>
          <w:del w:id="7466" w:author="David Recio Arnés" w:date="2022-06-27T20:19:00Z"/>
        </w:rPr>
      </w:pPr>
    </w:p>
    <w:p w14:paraId="5C48E3BE" w14:textId="77777777" w:rsidR="00B42994" w:rsidDel="00A44C43" w:rsidRDefault="00B42994" w:rsidP="00B42994">
      <w:pPr>
        <w:ind w:left="2124" w:firstLine="708"/>
        <w:rPr>
          <w:ins w:id="7467" w:author="David Recio" w:date="2022-06-24T17:21:00Z"/>
          <w:del w:id="7468" w:author="David Recio Arnés" w:date="2022-06-27T20:19:00Z"/>
        </w:rPr>
      </w:pPr>
    </w:p>
    <w:p w14:paraId="7355D71F" w14:textId="77777777" w:rsidR="00B42994" w:rsidDel="00A44C43" w:rsidRDefault="00B42994" w:rsidP="00B42994">
      <w:pPr>
        <w:ind w:left="2124" w:firstLine="708"/>
        <w:rPr>
          <w:ins w:id="7469" w:author="David Recio" w:date="2022-06-24T17:21:00Z"/>
          <w:del w:id="7470" w:author="David Recio Arnés" w:date="2022-06-27T20:19:00Z"/>
        </w:rPr>
      </w:pPr>
    </w:p>
    <w:p w14:paraId="3F2ABE11" w14:textId="77777777" w:rsidR="00B42994" w:rsidDel="00A44C43" w:rsidRDefault="00B42994">
      <w:pPr>
        <w:rPr>
          <w:ins w:id="7471" w:author="David Recio" w:date="2022-06-24T17:21:00Z"/>
          <w:del w:id="7472" w:author="David Recio Arnés" w:date="2022-06-27T20:19:00Z"/>
        </w:rPr>
        <w:pPrChange w:id="7473" w:author="David Recio Arnés" w:date="2022-06-27T20:19:00Z">
          <w:pPr>
            <w:ind w:left="2124" w:firstLine="708"/>
          </w:pPr>
        </w:pPrChange>
      </w:pPr>
    </w:p>
    <w:p w14:paraId="65CA6B1D" w14:textId="2E713E9A" w:rsidR="00B42994" w:rsidRDefault="00B42994" w:rsidP="00B42994">
      <w:pPr>
        <w:rPr>
          <w:ins w:id="7474" w:author="David Recio" w:date="2022-06-24T17:21:00Z"/>
        </w:rPr>
      </w:pPr>
      <w:ins w:id="7475" w:author="David Recio" w:date="2022-06-24T17:21:00Z">
        <w:del w:id="7476" w:author="David Recio Arnés" w:date="2022-06-27T20:19:00Z">
          <w:r w:rsidDel="00A44C43">
            <w:delText xml:space="preserve">                           </w:delText>
          </w:r>
        </w:del>
        <w:r>
          <w:t xml:space="preserve">  Recurso /usuarios/idUsuarios/notas</w:t>
        </w:r>
      </w:ins>
    </w:p>
    <w:tbl>
      <w:tblPr>
        <w:tblStyle w:val="Tablaconcuadrcula"/>
        <w:tblW w:w="10116" w:type="dxa"/>
        <w:tblInd w:w="-815" w:type="dxa"/>
        <w:tblLook w:val="04A0" w:firstRow="1" w:lastRow="0" w:firstColumn="1" w:lastColumn="0" w:noHBand="0" w:noVBand="1"/>
        <w:tblPrChange w:id="7477" w:author="David Recio" w:date="2022-06-28T01:03:00Z">
          <w:tblPr>
            <w:tblStyle w:val="Tablaconcuadrcula"/>
            <w:tblW w:w="10706" w:type="dxa"/>
            <w:tblInd w:w="-997" w:type="dxa"/>
            <w:tblLook w:val="04A0" w:firstRow="1" w:lastRow="0" w:firstColumn="1" w:lastColumn="0" w:noHBand="0" w:noVBand="1"/>
          </w:tblPr>
        </w:tblPrChange>
      </w:tblPr>
      <w:tblGrid>
        <w:gridCol w:w="1961"/>
        <w:gridCol w:w="3128"/>
        <w:gridCol w:w="1139"/>
        <w:gridCol w:w="1553"/>
        <w:gridCol w:w="2335"/>
        <w:tblGridChange w:id="7478">
          <w:tblGrid>
            <w:gridCol w:w="815"/>
            <w:gridCol w:w="1146"/>
            <w:gridCol w:w="15"/>
            <w:gridCol w:w="3113"/>
            <w:gridCol w:w="548"/>
            <w:gridCol w:w="591"/>
            <w:gridCol w:w="742"/>
            <w:gridCol w:w="811"/>
            <w:gridCol w:w="1007"/>
            <w:gridCol w:w="1328"/>
            <w:gridCol w:w="1405"/>
          </w:tblGrid>
        </w:tblGridChange>
      </w:tblGrid>
      <w:tr w:rsidR="00B42994" w14:paraId="1D75D2C9" w14:textId="77777777" w:rsidTr="00164113">
        <w:trPr>
          <w:trHeight w:val="224"/>
          <w:ins w:id="7479" w:author="David Recio" w:date="2022-06-24T17:21:00Z"/>
          <w:trPrChange w:id="7480" w:author="David Recio" w:date="2022-06-28T01:03:00Z">
            <w:trPr>
              <w:gridBefore w:val="1"/>
              <w:trHeight w:val="253"/>
            </w:trPr>
          </w:trPrChange>
        </w:trPr>
        <w:tc>
          <w:tcPr>
            <w:tcW w:w="1961" w:type="dxa"/>
            <w:shd w:val="clear" w:color="auto" w:fill="D0CECE" w:themeFill="background2" w:themeFillShade="E6"/>
            <w:tcPrChange w:id="7481" w:author="David Recio" w:date="2022-06-28T01:03:00Z">
              <w:tcPr>
                <w:tcW w:w="1161" w:type="dxa"/>
                <w:gridSpan w:val="2"/>
                <w:shd w:val="clear" w:color="auto" w:fill="D0CECE" w:themeFill="background2" w:themeFillShade="E6"/>
              </w:tcPr>
            </w:tcPrChange>
          </w:tcPr>
          <w:p w14:paraId="217C28AE" w14:textId="77777777" w:rsidR="00B42994" w:rsidRPr="00A44C43" w:rsidRDefault="00B42994" w:rsidP="00FA78EB">
            <w:pPr>
              <w:rPr>
                <w:ins w:id="7482" w:author="David Recio" w:date="2022-06-24T17:21:00Z"/>
                <w:rFonts w:cstheme="minorHAnsi"/>
                <w:sz w:val="18"/>
                <w:szCs w:val="18"/>
                <w:rPrChange w:id="7483" w:author="David Recio Arnés" w:date="2022-06-27T20:19:00Z">
                  <w:rPr>
                    <w:ins w:id="7484" w:author="David Recio" w:date="2022-06-24T17:21:00Z"/>
                    <w:rFonts w:cstheme="minorHAnsi"/>
                  </w:rPr>
                </w:rPrChange>
              </w:rPr>
            </w:pPr>
            <w:ins w:id="7485" w:author="David Recio" w:date="2022-06-24T17:21:00Z">
              <w:r w:rsidRPr="00A44C43">
                <w:rPr>
                  <w:rFonts w:cstheme="minorHAnsi"/>
                  <w:sz w:val="18"/>
                  <w:szCs w:val="18"/>
                  <w:rPrChange w:id="7486" w:author="David Recio Arnés" w:date="2022-06-27T20:19:00Z">
                    <w:rPr>
                      <w:rFonts w:cstheme="minorHAnsi"/>
                    </w:rPr>
                  </w:rPrChange>
                </w:rPr>
                <w:t>Método</w:t>
              </w:r>
            </w:ins>
          </w:p>
        </w:tc>
        <w:tc>
          <w:tcPr>
            <w:tcW w:w="3128" w:type="dxa"/>
            <w:shd w:val="clear" w:color="auto" w:fill="D0CECE" w:themeFill="background2" w:themeFillShade="E6"/>
            <w:tcPrChange w:id="7487" w:author="David Recio" w:date="2022-06-28T01:03:00Z">
              <w:tcPr>
                <w:tcW w:w="3661" w:type="dxa"/>
                <w:gridSpan w:val="2"/>
                <w:shd w:val="clear" w:color="auto" w:fill="D0CECE" w:themeFill="background2" w:themeFillShade="E6"/>
              </w:tcPr>
            </w:tcPrChange>
          </w:tcPr>
          <w:p w14:paraId="33315954" w14:textId="77777777" w:rsidR="00B42994" w:rsidRPr="00A44C43" w:rsidRDefault="00B42994" w:rsidP="00FA78EB">
            <w:pPr>
              <w:rPr>
                <w:ins w:id="7488" w:author="David Recio" w:date="2022-06-24T17:21:00Z"/>
                <w:rFonts w:cstheme="minorHAnsi"/>
                <w:sz w:val="18"/>
                <w:szCs w:val="18"/>
                <w:rPrChange w:id="7489" w:author="David Recio Arnés" w:date="2022-06-27T20:19:00Z">
                  <w:rPr>
                    <w:ins w:id="7490" w:author="David Recio" w:date="2022-06-24T17:21:00Z"/>
                    <w:rFonts w:cstheme="minorHAnsi"/>
                  </w:rPr>
                </w:rPrChange>
              </w:rPr>
            </w:pPr>
            <w:ins w:id="7491" w:author="David Recio" w:date="2022-06-24T17:21:00Z">
              <w:r w:rsidRPr="00A44C43">
                <w:rPr>
                  <w:rFonts w:cstheme="minorHAnsi"/>
                  <w:sz w:val="18"/>
                  <w:szCs w:val="18"/>
                  <w:rPrChange w:id="7492" w:author="David Recio Arnés" w:date="2022-06-27T20:19:00Z">
                    <w:rPr>
                      <w:rFonts w:cstheme="minorHAnsi"/>
                    </w:rPr>
                  </w:rPrChange>
                </w:rPr>
                <w:t>URI</w:t>
              </w:r>
            </w:ins>
          </w:p>
        </w:tc>
        <w:tc>
          <w:tcPr>
            <w:tcW w:w="1139" w:type="dxa"/>
            <w:shd w:val="clear" w:color="auto" w:fill="D0CECE" w:themeFill="background2" w:themeFillShade="E6"/>
            <w:tcPrChange w:id="7493" w:author="David Recio" w:date="2022-06-28T01:03:00Z">
              <w:tcPr>
                <w:tcW w:w="1333" w:type="dxa"/>
                <w:gridSpan w:val="2"/>
                <w:shd w:val="clear" w:color="auto" w:fill="D0CECE" w:themeFill="background2" w:themeFillShade="E6"/>
              </w:tcPr>
            </w:tcPrChange>
          </w:tcPr>
          <w:p w14:paraId="073CB540" w14:textId="77777777" w:rsidR="00B42994" w:rsidRPr="00A44C43" w:rsidRDefault="00B42994" w:rsidP="00FA78EB">
            <w:pPr>
              <w:rPr>
                <w:ins w:id="7494" w:author="David Recio" w:date="2022-06-24T17:21:00Z"/>
                <w:rFonts w:cstheme="minorHAnsi"/>
                <w:sz w:val="18"/>
                <w:szCs w:val="18"/>
                <w:rPrChange w:id="7495" w:author="David Recio Arnés" w:date="2022-06-27T20:19:00Z">
                  <w:rPr>
                    <w:ins w:id="7496" w:author="David Recio" w:date="2022-06-24T17:21:00Z"/>
                    <w:rFonts w:cstheme="minorHAnsi"/>
                  </w:rPr>
                </w:rPrChange>
              </w:rPr>
            </w:pPr>
            <w:ins w:id="7497" w:author="David Recio" w:date="2022-06-24T17:21:00Z">
              <w:r w:rsidRPr="00A44C43">
                <w:rPr>
                  <w:rFonts w:cstheme="minorHAnsi"/>
                  <w:sz w:val="18"/>
                  <w:szCs w:val="18"/>
                  <w:rPrChange w:id="7498" w:author="David Recio Arnés" w:date="2022-06-27T20:19:00Z">
                    <w:rPr>
                      <w:rFonts w:cstheme="minorHAnsi"/>
                    </w:rPr>
                  </w:rPrChange>
                </w:rPr>
                <w:t>Utilidad</w:t>
              </w:r>
            </w:ins>
          </w:p>
        </w:tc>
        <w:tc>
          <w:tcPr>
            <w:tcW w:w="1553" w:type="dxa"/>
            <w:shd w:val="clear" w:color="auto" w:fill="D0CECE" w:themeFill="background2" w:themeFillShade="E6"/>
            <w:tcPrChange w:id="7499" w:author="David Recio" w:date="2022-06-28T01:03:00Z">
              <w:tcPr>
                <w:tcW w:w="1818" w:type="dxa"/>
                <w:gridSpan w:val="2"/>
                <w:shd w:val="clear" w:color="auto" w:fill="D0CECE" w:themeFill="background2" w:themeFillShade="E6"/>
              </w:tcPr>
            </w:tcPrChange>
          </w:tcPr>
          <w:p w14:paraId="3F020189" w14:textId="77777777" w:rsidR="00B42994" w:rsidRPr="00A44C43" w:rsidRDefault="00B42994" w:rsidP="00FA78EB">
            <w:pPr>
              <w:rPr>
                <w:ins w:id="7500" w:author="David Recio" w:date="2022-06-24T17:21:00Z"/>
                <w:rFonts w:cstheme="minorHAnsi"/>
                <w:sz w:val="18"/>
                <w:szCs w:val="18"/>
                <w:rPrChange w:id="7501" w:author="David Recio Arnés" w:date="2022-06-27T20:19:00Z">
                  <w:rPr>
                    <w:ins w:id="7502" w:author="David Recio" w:date="2022-06-24T17:21:00Z"/>
                    <w:rFonts w:cstheme="minorHAnsi"/>
                  </w:rPr>
                </w:rPrChange>
              </w:rPr>
            </w:pPr>
            <w:ins w:id="7503" w:author="David Recio" w:date="2022-06-24T17:21:00Z">
              <w:r w:rsidRPr="00A44C43">
                <w:rPr>
                  <w:rFonts w:cstheme="minorHAnsi"/>
                  <w:sz w:val="18"/>
                  <w:szCs w:val="18"/>
                  <w:rPrChange w:id="7504" w:author="David Recio Arnés" w:date="2022-06-27T20:19:00Z">
                    <w:rPr>
                      <w:rFonts w:cstheme="minorHAnsi"/>
                    </w:rPr>
                  </w:rPrChange>
                </w:rPr>
                <w:t>Representación</w:t>
              </w:r>
            </w:ins>
          </w:p>
        </w:tc>
        <w:tc>
          <w:tcPr>
            <w:tcW w:w="2335" w:type="dxa"/>
            <w:shd w:val="clear" w:color="auto" w:fill="D0CECE" w:themeFill="background2" w:themeFillShade="E6"/>
            <w:tcPrChange w:id="7505" w:author="David Recio" w:date="2022-06-28T01:03:00Z">
              <w:tcPr>
                <w:tcW w:w="2733" w:type="dxa"/>
                <w:gridSpan w:val="2"/>
                <w:shd w:val="clear" w:color="auto" w:fill="D0CECE" w:themeFill="background2" w:themeFillShade="E6"/>
              </w:tcPr>
            </w:tcPrChange>
          </w:tcPr>
          <w:p w14:paraId="4B01C1D5" w14:textId="77777777" w:rsidR="00B42994" w:rsidRPr="00A44C43" w:rsidRDefault="00B42994" w:rsidP="00FA78EB">
            <w:pPr>
              <w:rPr>
                <w:ins w:id="7506" w:author="David Recio" w:date="2022-06-24T17:21:00Z"/>
                <w:rFonts w:cstheme="minorHAnsi"/>
                <w:sz w:val="18"/>
                <w:szCs w:val="18"/>
                <w:rPrChange w:id="7507" w:author="David Recio Arnés" w:date="2022-06-27T20:19:00Z">
                  <w:rPr>
                    <w:ins w:id="7508" w:author="David Recio" w:date="2022-06-24T17:21:00Z"/>
                    <w:rFonts w:cstheme="minorHAnsi"/>
                  </w:rPr>
                </w:rPrChange>
              </w:rPr>
            </w:pPr>
            <w:ins w:id="7509" w:author="David Recio" w:date="2022-06-24T17:21:00Z">
              <w:r w:rsidRPr="00A44C43">
                <w:rPr>
                  <w:rFonts w:cstheme="minorHAnsi"/>
                  <w:sz w:val="18"/>
                  <w:szCs w:val="18"/>
                  <w:rPrChange w:id="7510" w:author="David Recio Arnés" w:date="2022-06-27T20:19:00Z">
                    <w:rPr>
                      <w:rFonts w:cstheme="minorHAnsi"/>
                    </w:rPr>
                  </w:rPrChange>
                </w:rPr>
                <w:t>Código Respuesta</w:t>
              </w:r>
            </w:ins>
          </w:p>
        </w:tc>
      </w:tr>
      <w:tr w:rsidR="00164113" w14:paraId="4210AF91" w14:textId="77777777" w:rsidTr="00164113">
        <w:trPr>
          <w:trHeight w:val="352"/>
          <w:ins w:id="7511" w:author="David Recio" w:date="2022-06-24T17:21:00Z"/>
        </w:trPr>
        <w:tc>
          <w:tcPr>
            <w:tcW w:w="1961" w:type="dxa"/>
            <w:vMerge w:val="restart"/>
            <w:shd w:val="clear" w:color="auto" w:fill="BDD6EE" w:themeFill="accent5" w:themeFillTint="66"/>
          </w:tcPr>
          <w:p w14:paraId="4C242AA8" w14:textId="77777777" w:rsidR="00164113" w:rsidRPr="00A44C43" w:rsidRDefault="00164113" w:rsidP="00FA78EB">
            <w:pPr>
              <w:rPr>
                <w:ins w:id="7512" w:author="David Recio" w:date="2022-06-24T17:21:00Z"/>
                <w:rFonts w:cstheme="minorHAnsi"/>
                <w:sz w:val="18"/>
                <w:szCs w:val="18"/>
                <w:rPrChange w:id="7513" w:author="David Recio Arnés" w:date="2022-06-27T20:19:00Z">
                  <w:rPr>
                    <w:ins w:id="7514" w:author="David Recio" w:date="2022-06-24T17:21:00Z"/>
                    <w:rFonts w:cstheme="minorHAnsi"/>
                  </w:rPr>
                </w:rPrChange>
              </w:rPr>
            </w:pPr>
            <w:ins w:id="7515" w:author="David Recio" w:date="2022-06-24T17:21:00Z">
              <w:r w:rsidRPr="00A44C43">
                <w:rPr>
                  <w:rFonts w:cstheme="minorHAnsi"/>
                  <w:sz w:val="18"/>
                  <w:szCs w:val="18"/>
                  <w:rPrChange w:id="7516" w:author="David Recio Arnés" w:date="2022-06-27T20:19:00Z">
                    <w:rPr>
                      <w:rFonts w:cstheme="minorHAnsi"/>
                    </w:rPr>
                  </w:rPrChange>
                </w:rPr>
                <w:t>POST</w:t>
              </w:r>
            </w:ins>
          </w:p>
        </w:tc>
        <w:tc>
          <w:tcPr>
            <w:tcW w:w="3128" w:type="dxa"/>
            <w:vMerge w:val="restart"/>
          </w:tcPr>
          <w:p w14:paraId="6EF5DCEC" w14:textId="2C843CCF" w:rsidR="00164113" w:rsidRPr="00A44C43" w:rsidRDefault="00164113" w:rsidP="00164113">
            <w:pPr>
              <w:rPr>
                <w:ins w:id="7517" w:author="David Recio" w:date="2022-06-24T17:21:00Z"/>
                <w:rFonts w:cstheme="minorHAnsi"/>
                <w:sz w:val="18"/>
                <w:szCs w:val="18"/>
                <w:rPrChange w:id="7518" w:author="David Recio Arnés" w:date="2022-06-27T20:19:00Z">
                  <w:rPr>
                    <w:ins w:id="7519" w:author="David Recio" w:date="2022-06-24T17:21:00Z"/>
                    <w:rFonts w:cstheme="minorHAnsi"/>
                  </w:rPr>
                </w:rPrChange>
              </w:rPr>
            </w:pPr>
            <w:ins w:id="7520" w:author="David Recio" w:date="2022-06-24T17:21:00Z">
              <w:r w:rsidRPr="00A44C43">
                <w:rPr>
                  <w:rFonts w:cstheme="minorHAnsi"/>
                  <w:sz w:val="18"/>
                  <w:szCs w:val="18"/>
                  <w:rPrChange w:id="7521" w:author="David Recio Arnés" w:date="2022-06-27T20:19:00Z">
                    <w:rPr>
                      <w:rFonts w:cstheme="minorHAnsi"/>
                    </w:rPr>
                  </w:rPrChange>
                </w:rPr>
                <w:t>/usuarios/:idUsuarios/notas</w:t>
              </w:r>
            </w:ins>
          </w:p>
        </w:tc>
        <w:tc>
          <w:tcPr>
            <w:tcW w:w="1139" w:type="dxa"/>
            <w:vMerge w:val="restart"/>
          </w:tcPr>
          <w:p w14:paraId="69293867" w14:textId="70174A73" w:rsidR="00164113" w:rsidRPr="00A44C43" w:rsidRDefault="00164113" w:rsidP="00FA78EB">
            <w:pPr>
              <w:rPr>
                <w:ins w:id="7522" w:author="David Recio" w:date="2022-06-24T17:21:00Z"/>
                <w:rFonts w:cstheme="minorHAnsi"/>
                <w:sz w:val="18"/>
                <w:szCs w:val="18"/>
                <w:rPrChange w:id="7523" w:author="David Recio Arnés" w:date="2022-06-27T20:19:00Z">
                  <w:rPr>
                    <w:ins w:id="7524" w:author="David Recio" w:date="2022-06-24T17:21:00Z"/>
                    <w:rFonts w:cstheme="minorHAnsi"/>
                  </w:rPr>
                </w:rPrChange>
              </w:rPr>
            </w:pPr>
            <w:ins w:id="7525" w:author="David Recio" w:date="2022-06-28T01:07:00Z">
              <w:r>
                <w:rPr>
                  <w:rFonts w:cstheme="minorHAnsi"/>
                  <w:sz w:val="18"/>
                  <w:szCs w:val="18"/>
                </w:rPr>
                <w:t>I</w:t>
              </w:r>
            </w:ins>
            <w:ins w:id="7526" w:author="David Recio" w:date="2022-06-28T01:08:00Z">
              <w:r>
                <w:rPr>
                  <w:rFonts w:cstheme="minorHAnsi"/>
                  <w:sz w:val="18"/>
                  <w:szCs w:val="18"/>
                </w:rPr>
                <w:t>añade una nueva nota a un usuario</w:t>
              </w:r>
            </w:ins>
          </w:p>
          <w:p w14:paraId="6D65AC32" w14:textId="77777777" w:rsidR="00164113" w:rsidRPr="00A44C43" w:rsidRDefault="00164113" w:rsidP="00FA78EB">
            <w:pPr>
              <w:rPr>
                <w:ins w:id="7527" w:author="David Recio" w:date="2022-06-24T17:21:00Z"/>
                <w:rFonts w:cstheme="minorHAnsi"/>
                <w:sz w:val="18"/>
                <w:szCs w:val="18"/>
                <w:rPrChange w:id="7528" w:author="David Recio Arnés" w:date="2022-06-27T20:19:00Z">
                  <w:rPr>
                    <w:ins w:id="7529" w:author="David Recio" w:date="2022-06-24T17:21:00Z"/>
                    <w:rFonts w:cstheme="minorHAnsi"/>
                  </w:rPr>
                </w:rPrChange>
              </w:rPr>
            </w:pPr>
          </w:p>
        </w:tc>
        <w:tc>
          <w:tcPr>
            <w:tcW w:w="1553" w:type="dxa"/>
            <w:vMerge w:val="restart"/>
          </w:tcPr>
          <w:p w14:paraId="708BDFC4" w14:textId="2719ACF0" w:rsidR="00164113" w:rsidRPr="00A44C43" w:rsidRDefault="00164113" w:rsidP="00FA78EB">
            <w:pPr>
              <w:rPr>
                <w:ins w:id="7530" w:author="David Recio" w:date="2022-06-24T17:21:00Z"/>
                <w:rFonts w:cstheme="minorHAnsi"/>
                <w:sz w:val="18"/>
                <w:szCs w:val="18"/>
                <w:rPrChange w:id="7531" w:author="David Recio Arnés" w:date="2022-06-27T20:19:00Z">
                  <w:rPr>
                    <w:ins w:id="7532" w:author="David Recio" w:date="2022-06-24T17:21:00Z"/>
                    <w:rFonts w:cstheme="minorHAnsi"/>
                  </w:rPr>
                </w:rPrChange>
              </w:rPr>
            </w:pPr>
            <w:ins w:id="7533" w:author="David Recio" w:date="2022-06-28T01:07:00Z">
              <w:r w:rsidRPr="00382B8C">
                <w:rPr>
                  <w:rFonts w:cstheme="minorHAnsi"/>
                  <w:sz w:val="18"/>
                  <w:szCs w:val="18"/>
                </w:rPr>
                <w:t>JSON</w:t>
              </w:r>
            </w:ins>
          </w:p>
        </w:tc>
        <w:tc>
          <w:tcPr>
            <w:tcW w:w="2335" w:type="dxa"/>
          </w:tcPr>
          <w:p w14:paraId="411447BB" w14:textId="6B9111C8" w:rsidR="00164113" w:rsidRPr="00A44C43" w:rsidRDefault="00164113" w:rsidP="00FA78EB">
            <w:pPr>
              <w:rPr>
                <w:ins w:id="7534" w:author="David Recio" w:date="2022-06-24T17:21:00Z"/>
                <w:rFonts w:cstheme="minorHAnsi"/>
                <w:sz w:val="18"/>
                <w:szCs w:val="18"/>
                <w:rPrChange w:id="7535" w:author="David Recio Arnés" w:date="2022-06-27T20:19:00Z">
                  <w:rPr>
                    <w:ins w:id="7536" w:author="David Recio" w:date="2022-06-24T17:21:00Z"/>
                    <w:rFonts w:cstheme="minorHAnsi"/>
                  </w:rPr>
                </w:rPrChange>
              </w:rPr>
            </w:pPr>
            <w:ins w:id="7537" w:author="David Recio" w:date="2022-06-28T01:09:00Z">
              <w:r w:rsidRPr="00FA78EB">
                <w:rPr>
                  <w:sz w:val="20"/>
                  <w:szCs w:val="20"/>
                </w:rPr>
                <w:t>200-OK</w:t>
              </w:r>
            </w:ins>
          </w:p>
        </w:tc>
      </w:tr>
      <w:tr w:rsidR="00164113" w14:paraId="671762E3" w14:textId="77777777" w:rsidTr="00164113">
        <w:trPr>
          <w:trHeight w:val="350"/>
          <w:ins w:id="7538" w:author="David Recio" w:date="2022-06-24T17:21:00Z"/>
        </w:trPr>
        <w:tc>
          <w:tcPr>
            <w:tcW w:w="1961" w:type="dxa"/>
            <w:vMerge/>
            <w:shd w:val="clear" w:color="auto" w:fill="BDD6EE" w:themeFill="accent5" w:themeFillTint="66"/>
          </w:tcPr>
          <w:p w14:paraId="364E9DC7" w14:textId="77777777" w:rsidR="00164113" w:rsidRPr="00164113" w:rsidRDefault="00164113" w:rsidP="00FA78EB">
            <w:pPr>
              <w:rPr>
                <w:ins w:id="7539" w:author="David Recio" w:date="2022-06-24T17:21:00Z"/>
                <w:rFonts w:cstheme="minorHAnsi"/>
                <w:sz w:val="18"/>
                <w:szCs w:val="18"/>
              </w:rPr>
            </w:pPr>
          </w:p>
        </w:tc>
        <w:tc>
          <w:tcPr>
            <w:tcW w:w="3128" w:type="dxa"/>
            <w:vMerge/>
          </w:tcPr>
          <w:p w14:paraId="0107B7D5" w14:textId="77777777" w:rsidR="00164113" w:rsidRPr="00164113" w:rsidRDefault="00164113" w:rsidP="00164113">
            <w:pPr>
              <w:rPr>
                <w:ins w:id="7540" w:author="David Recio" w:date="2022-06-24T17:21:00Z"/>
                <w:rFonts w:cstheme="minorHAnsi"/>
                <w:sz w:val="18"/>
                <w:szCs w:val="18"/>
              </w:rPr>
            </w:pPr>
          </w:p>
        </w:tc>
        <w:tc>
          <w:tcPr>
            <w:tcW w:w="1139" w:type="dxa"/>
            <w:vMerge/>
          </w:tcPr>
          <w:p w14:paraId="2024265F" w14:textId="77777777" w:rsidR="00164113" w:rsidRPr="00164113" w:rsidRDefault="00164113" w:rsidP="00FA78EB">
            <w:pPr>
              <w:rPr>
                <w:ins w:id="7541" w:author="David Recio" w:date="2022-06-24T17:21:00Z"/>
                <w:rFonts w:cstheme="minorHAnsi"/>
                <w:sz w:val="18"/>
                <w:szCs w:val="18"/>
              </w:rPr>
            </w:pPr>
          </w:p>
        </w:tc>
        <w:tc>
          <w:tcPr>
            <w:tcW w:w="1553" w:type="dxa"/>
            <w:vMerge/>
          </w:tcPr>
          <w:p w14:paraId="25E0C2A3" w14:textId="77777777" w:rsidR="00164113" w:rsidRPr="00164113" w:rsidRDefault="00164113" w:rsidP="00FA78EB">
            <w:pPr>
              <w:rPr>
                <w:ins w:id="7542" w:author="David Recio" w:date="2022-06-24T17:21:00Z"/>
                <w:rFonts w:cstheme="minorHAnsi"/>
                <w:sz w:val="18"/>
                <w:szCs w:val="18"/>
              </w:rPr>
            </w:pPr>
          </w:p>
        </w:tc>
        <w:tc>
          <w:tcPr>
            <w:tcW w:w="2335" w:type="dxa"/>
          </w:tcPr>
          <w:p w14:paraId="3A97A811" w14:textId="6B3213FC" w:rsidR="00164113" w:rsidRPr="00164113" w:rsidRDefault="00164113" w:rsidP="00FA78EB">
            <w:pPr>
              <w:rPr>
                <w:ins w:id="7543" w:author="David Recio" w:date="2022-06-24T17:21:00Z"/>
                <w:rFonts w:cstheme="minorHAnsi"/>
                <w:sz w:val="18"/>
                <w:szCs w:val="18"/>
              </w:rPr>
            </w:pPr>
            <w:ins w:id="7544" w:author="David Recio" w:date="2022-06-28T01:09:00Z">
              <w:r w:rsidRPr="00FA78EB">
                <w:rPr>
                  <w:sz w:val="20"/>
                  <w:szCs w:val="20"/>
                </w:rPr>
                <w:t>400-Bad Request</w:t>
              </w:r>
            </w:ins>
          </w:p>
        </w:tc>
      </w:tr>
      <w:tr w:rsidR="00164113" w14:paraId="5D3DB127" w14:textId="77777777" w:rsidTr="00164113">
        <w:trPr>
          <w:trHeight w:val="350"/>
          <w:ins w:id="7545" w:author="David Recio" w:date="2022-06-24T17:21:00Z"/>
        </w:trPr>
        <w:tc>
          <w:tcPr>
            <w:tcW w:w="1961" w:type="dxa"/>
            <w:vMerge/>
            <w:shd w:val="clear" w:color="auto" w:fill="BDD6EE" w:themeFill="accent5" w:themeFillTint="66"/>
          </w:tcPr>
          <w:p w14:paraId="0739845F" w14:textId="77777777" w:rsidR="00164113" w:rsidRPr="00164113" w:rsidRDefault="00164113" w:rsidP="00FA78EB">
            <w:pPr>
              <w:rPr>
                <w:ins w:id="7546" w:author="David Recio" w:date="2022-06-24T17:21:00Z"/>
                <w:rFonts w:cstheme="minorHAnsi"/>
                <w:sz w:val="18"/>
                <w:szCs w:val="18"/>
              </w:rPr>
            </w:pPr>
          </w:p>
        </w:tc>
        <w:tc>
          <w:tcPr>
            <w:tcW w:w="3128" w:type="dxa"/>
            <w:vMerge/>
          </w:tcPr>
          <w:p w14:paraId="4497E530" w14:textId="77777777" w:rsidR="00164113" w:rsidRPr="00164113" w:rsidRDefault="00164113" w:rsidP="00164113">
            <w:pPr>
              <w:rPr>
                <w:ins w:id="7547" w:author="David Recio" w:date="2022-06-24T17:21:00Z"/>
                <w:rFonts w:cstheme="minorHAnsi"/>
                <w:sz w:val="18"/>
                <w:szCs w:val="18"/>
              </w:rPr>
            </w:pPr>
          </w:p>
        </w:tc>
        <w:tc>
          <w:tcPr>
            <w:tcW w:w="1139" w:type="dxa"/>
            <w:vMerge/>
          </w:tcPr>
          <w:p w14:paraId="12403084" w14:textId="77777777" w:rsidR="00164113" w:rsidRPr="00164113" w:rsidRDefault="00164113" w:rsidP="00FA78EB">
            <w:pPr>
              <w:rPr>
                <w:ins w:id="7548" w:author="David Recio" w:date="2022-06-24T17:21:00Z"/>
                <w:rFonts w:cstheme="minorHAnsi"/>
                <w:sz w:val="18"/>
                <w:szCs w:val="18"/>
              </w:rPr>
            </w:pPr>
          </w:p>
        </w:tc>
        <w:tc>
          <w:tcPr>
            <w:tcW w:w="1553" w:type="dxa"/>
            <w:vMerge/>
          </w:tcPr>
          <w:p w14:paraId="4391F5C5" w14:textId="77777777" w:rsidR="00164113" w:rsidRPr="00164113" w:rsidRDefault="00164113" w:rsidP="00FA78EB">
            <w:pPr>
              <w:rPr>
                <w:ins w:id="7549" w:author="David Recio" w:date="2022-06-24T17:21:00Z"/>
                <w:rFonts w:cstheme="minorHAnsi"/>
                <w:sz w:val="18"/>
                <w:szCs w:val="18"/>
              </w:rPr>
            </w:pPr>
          </w:p>
        </w:tc>
        <w:tc>
          <w:tcPr>
            <w:tcW w:w="2335" w:type="dxa"/>
          </w:tcPr>
          <w:p w14:paraId="518E5AC9" w14:textId="3398A217" w:rsidR="00164113" w:rsidRPr="00164113" w:rsidRDefault="00164113" w:rsidP="00FA78EB">
            <w:pPr>
              <w:rPr>
                <w:ins w:id="7550" w:author="David Recio" w:date="2022-06-24T17:21:00Z"/>
                <w:rFonts w:cstheme="minorHAnsi"/>
                <w:sz w:val="18"/>
                <w:szCs w:val="18"/>
              </w:rPr>
            </w:pPr>
            <w:ins w:id="7551" w:author="David Recio" w:date="2022-06-28T01:09:00Z">
              <w:r w:rsidRPr="00FA78EB">
                <w:rPr>
                  <w:sz w:val="20"/>
                  <w:szCs w:val="20"/>
                </w:rPr>
                <w:t>500-Internal Server Error</w:t>
              </w:r>
            </w:ins>
          </w:p>
        </w:tc>
      </w:tr>
      <w:tr w:rsidR="00B42994" w14:paraId="4A5EFD06" w14:textId="77777777" w:rsidTr="00164113">
        <w:trPr>
          <w:trHeight w:val="333"/>
          <w:ins w:id="7552" w:author="David Recio" w:date="2022-06-24T17:21:00Z"/>
          <w:trPrChange w:id="7553" w:author="David Recio" w:date="2022-06-28T01:03:00Z">
            <w:trPr>
              <w:gridBefore w:val="1"/>
              <w:trHeight w:val="376"/>
            </w:trPr>
          </w:trPrChange>
        </w:trPr>
        <w:tc>
          <w:tcPr>
            <w:tcW w:w="1961" w:type="dxa"/>
            <w:vMerge w:val="restart"/>
            <w:shd w:val="clear" w:color="auto" w:fill="BDD6EE" w:themeFill="accent5" w:themeFillTint="66"/>
            <w:tcPrChange w:id="7554" w:author="David Recio" w:date="2022-06-28T01:03:00Z">
              <w:tcPr>
                <w:tcW w:w="1161" w:type="dxa"/>
                <w:gridSpan w:val="2"/>
                <w:vMerge w:val="restart"/>
                <w:shd w:val="clear" w:color="auto" w:fill="BDD6EE" w:themeFill="accent5" w:themeFillTint="66"/>
              </w:tcPr>
            </w:tcPrChange>
          </w:tcPr>
          <w:p w14:paraId="152C3754" w14:textId="77777777" w:rsidR="00B42994" w:rsidRPr="00A44C43" w:rsidRDefault="00B42994" w:rsidP="00FA78EB">
            <w:pPr>
              <w:rPr>
                <w:ins w:id="7555" w:author="David Recio" w:date="2022-06-24T17:21:00Z"/>
                <w:rFonts w:cstheme="minorHAnsi"/>
                <w:sz w:val="18"/>
                <w:szCs w:val="18"/>
                <w:rPrChange w:id="7556" w:author="David Recio Arnés" w:date="2022-06-27T20:19:00Z">
                  <w:rPr>
                    <w:ins w:id="7557" w:author="David Recio" w:date="2022-06-24T17:21:00Z"/>
                    <w:rFonts w:cstheme="minorHAnsi"/>
                  </w:rPr>
                </w:rPrChange>
              </w:rPr>
            </w:pPr>
            <w:ins w:id="7558" w:author="David Recio" w:date="2022-06-24T17:21:00Z">
              <w:r w:rsidRPr="00A44C43">
                <w:rPr>
                  <w:rFonts w:cstheme="minorHAnsi"/>
                  <w:sz w:val="18"/>
                  <w:szCs w:val="18"/>
                  <w:rPrChange w:id="7559" w:author="David Recio Arnés" w:date="2022-06-27T20:19:00Z">
                    <w:rPr>
                      <w:rFonts w:cstheme="minorHAnsi"/>
                    </w:rPr>
                  </w:rPrChange>
                </w:rPr>
                <w:t>GET</w:t>
              </w:r>
            </w:ins>
          </w:p>
        </w:tc>
        <w:tc>
          <w:tcPr>
            <w:tcW w:w="3128" w:type="dxa"/>
            <w:vMerge w:val="restart"/>
            <w:tcPrChange w:id="7560" w:author="David Recio" w:date="2022-06-28T01:03:00Z">
              <w:tcPr>
                <w:tcW w:w="3661" w:type="dxa"/>
                <w:gridSpan w:val="2"/>
                <w:vMerge w:val="restart"/>
              </w:tcPr>
            </w:tcPrChange>
          </w:tcPr>
          <w:p w14:paraId="02314E73" w14:textId="3BA2A536" w:rsidR="00B42994" w:rsidRPr="00A44C43" w:rsidRDefault="00164113" w:rsidP="00FA78EB">
            <w:pPr>
              <w:rPr>
                <w:ins w:id="7561" w:author="David Recio" w:date="2022-06-24T17:21:00Z"/>
                <w:rFonts w:cstheme="minorHAnsi"/>
                <w:sz w:val="18"/>
                <w:szCs w:val="18"/>
                <w:rPrChange w:id="7562" w:author="David Recio Arnés" w:date="2022-06-27T20:19:00Z">
                  <w:rPr>
                    <w:ins w:id="7563" w:author="David Recio" w:date="2022-06-24T17:21:00Z"/>
                    <w:rFonts w:cstheme="minorHAnsi"/>
                  </w:rPr>
                </w:rPrChange>
              </w:rPr>
            </w:pPr>
            <w:ins w:id="7564" w:author="David Recio" w:date="2022-06-28T01:05:00Z">
              <w:r w:rsidRPr="00382B8C">
                <w:rPr>
                  <w:rFonts w:cstheme="minorHAnsi"/>
                  <w:sz w:val="18"/>
                  <w:szCs w:val="18"/>
                </w:rPr>
                <w:t>/usuarios/:idUsuarios/notas</w:t>
              </w:r>
            </w:ins>
          </w:p>
        </w:tc>
        <w:tc>
          <w:tcPr>
            <w:tcW w:w="1139" w:type="dxa"/>
            <w:vMerge w:val="restart"/>
            <w:tcPrChange w:id="7565" w:author="David Recio" w:date="2022-06-28T01:03:00Z">
              <w:tcPr>
                <w:tcW w:w="1333" w:type="dxa"/>
                <w:gridSpan w:val="2"/>
                <w:vMerge w:val="restart"/>
              </w:tcPr>
            </w:tcPrChange>
          </w:tcPr>
          <w:p w14:paraId="389B3BF6" w14:textId="644FD4FB" w:rsidR="00B42994" w:rsidRPr="00A44C43" w:rsidRDefault="00B42994" w:rsidP="00FA78EB">
            <w:pPr>
              <w:rPr>
                <w:ins w:id="7566" w:author="David Recio" w:date="2022-06-24T17:21:00Z"/>
                <w:rFonts w:cstheme="minorHAnsi"/>
                <w:sz w:val="18"/>
                <w:szCs w:val="18"/>
                <w:rPrChange w:id="7567" w:author="David Recio Arnés" w:date="2022-06-27T20:19:00Z">
                  <w:rPr>
                    <w:ins w:id="7568" w:author="David Recio" w:date="2022-06-24T17:21:00Z"/>
                    <w:rFonts w:cstheme="minorHAnsi"/>
                  </w:rPr>
                </w:rPrChange>
              </w:rPr>
            </w:pPr>
            <w:ins w:id="7569" w:author="David Recio" w:date="2022-06-24T17:21:00Z">
              <w:r w:rsidRPr="00A44C43">
                <w:rPr>
                  <w:rFonts w:cstheme="minorHAnsi"/>
                  <w:sz w:val="18"/>
                  <w:szCs w:val="18"/>
                  <w:rPrChange w:id="7570" w:author="David Recio Arnés" w:date="2022-06-27T20:19:00Z">
                    <w:rPr>
                      <w:rFonts w:cstheme="minorHAnsi"/>
                    </w:rPr>
                  </w:rPrChange>
                </w:rPr>
                <w:t xml:space="preserve">Obtiene </w:t>
              </w:r>
            </w:ins>
            <w:ins w:id="7571" w:author="David Recio" w:date="2022-06-28T01:08:00Z">
              <w:r w:rsidR="00164113">
                <w:rPr>
                  <w:rFonts w:cstheme="minorHAnsi"/>
                  <w:sz w:val="18"/>
                  <w:szCs w:val="18"/>
                </w:rPr>
                <w:t xml:space="preserve">todas las notas de un usuario </w:t>
              </w:r>
            </w:ins>
            <w:ins w:id="7572" w:author="David Recio" w:date="2022-06-24T17:21:00Z">
              <w:r w:rsidRPr="00A44C43">
                <w:rPr>
                  <w:rFonts w:cstheme="minorHAnsi"/>
                  <w:sz w:val="18"/>
                  <w:szCs w:val="18"/>
                  <w:rPrChange w:id="7573" w:author="David Recio Arnés" w:date="2022-06-27T20:19:00Z">
                    <w:rPr>
                      <w:rFonts w:cstheme="minorHAnsi"/>
                    </w:rPr>
                  </w:rPrChange>
                </w:rPr>
                <w:t>en concreto</w:t>
              </w:r>
            </w:ins>
          </w:p>
        </w:tc>
        <w:tc>
          <w:tcPr>
            <w:tcW w:w="1553" w:type="dxa"/>
            <w:vMerge w:val="restart"/>
            <w:tcPrChange w:id="7574" w:author="David Recio" w:date="2022-06-28T01:03:00Z">
              <w:tcPr>
                <w:tcW w:w="1818" w:type="dxa"/>
                <w:gridSpan w:val="2"/>
                <w:vMerge w:val="restart"/>
              </w:tcPr>
            </w:tcPrChange>
          </w:tcPr>
          <w:p w14:paraId="36583053" w14:textId="77777777" w:rsidR="00B42994" w:rsidRPr="00A44C43" w:rsidRDefault="00B42994" w:rsidP="00FA78EB">
            <w:pPr>
              <w:rPr>
                <w:ins w:id="7575" w:author="David Recio" w:date="2022-06-24T17:21:00Z"/>
                <w:rFonts w:cstheme="minorHAnsi"/>
                <w:sz w:val="18"/>
                <w:szCs w:val="18"/>
                <w:rPrChange w:id="7576" w:author="David Recio Arnés" w:date="2022-06-27T20:19:00Z">
                  <w:rPr>
                    <w:ins w:id="7577" w:author="David Recio" w:date="2022-06-24T17:21:00Z"/>
                    <w:rFonts w:cstheme="minorHAnsi"/>
                  </w:rPr>
                </w:rPrChange>
              </w:rPr>
            </w:pPr>
            <w:ins w:id="7578" w:author="David Recio" w:date="2022-06-24T17:21:00Z">
              <w:r w:rsidRPr="00A44C43">
                <w:rPr>
                  <w:rFonts w:cstheme="minorHAnsi"/>
                  <w:sz w:val="18"/>
                  <w:szCs w:val="18"/>
                  <w:rPrChange w:id="7579" w:author="David Recio Arnés" w:date="2022-06-27T20:19:00Z">
                    <w:rPr>
                      <w:rFonts w:cstheme="minorHAnsi"/>
                    </w:rPr>
                  </w:rPrChange>
                </w:rPr>
                <w:t>JSON</w:t>
              </w:r>
            </w:ins>
          </w:p>
        </w:tc>
        <w:tc>
          <w:tcPr>
            <w:tcW w:w="2335" w:type="dxa"/>
            <w:tcPrChange w:id="7580" w:author="David Recio" w:date="2022-06-28T01:03:00Z">
              <w:tcPr>
                <w:tcW w:w="2733" w:type="dxa"/>
                <w:gridSpan w:val="2"/>
              </w:tcPr>
            </w:tcPrChange>
          </w:tcPr>
          <w:p w14:paraId="7042B678" w14:textId="77777777" w:rsidR="00B42994" w:rsidRPr="00A44C43" w:rsidRDefault="00B42994" w:rsidP="00FA78EB">
            <w:pPr>
              <w:rPr>
                <w:ins w:id="7581" w:author="David Recio" w:date="2022-06-24T17:21:00Z"/>
                <w:rFonts w:cstheme="minorHAnsi"/>
                <w:sz w:val="18"/>
                <w:szCs w:val="18"/>
                <w:rPrChange w:id="7582" w:author="David Recio Arnés" w:date="2022-06-27T20:19:00Z">
                  <w:rPr>
                    <w:ins w:id="7583" w:author="David Recio" w:date="2022-06-24T17:21:00Z"/>
                    <w:rFonts w:cstheme="minorHAnsi"/>
                  </w:rPr>
                </w:rPrChange>
              </w:rPr>
            </w:pPr>
            <w:ins w:id="7584" w:author="David Recio" w:date="2022-06-24T17:21:00Z">
              <w:r w:rsidRPr="00A44C43">
                <w:rPr>
                  <w:rFonts w:cstheme="minorHAnsi"/>
                  <w:sz w:val="18"/>
                  <w:szCs w:val="18"/>
                  <w:rPrChange w:id="7585" w:author="David Recio Arnés" w:date="2022-06-27T20:19:00Z">
                    <w:rPr>
                      <w:rFonts w:cstheme="minorHAnsi"/>
                    </w:rPr>
                  </w:rPrChange>
                </w:rPr>
                <w:t>200-OK</w:t>
              </w:r>
            </w:ins>
          </w:p>
        </w:tc>
      </w:tr>
      <w:tr w:rsidR="00B42994" w14:paraId="545454D6" w14:textId="77777777" w:rsidTr="00164113">
        <w:trPr>
          <w:trHeight w:val="279"/>
          <w:ins w:id="7586" w:author="David Recio" w:date="2022-06-24T17:21:00Z"/>
          <w:trPrChange w:id="7587" w:author="David Recio" w:date="2022-06-28T01:03:00Z">
            <w:trPr>
              <w:gridBefore w:val="1"/>
              <w:trHeight w:val="316"/>
            </w:trPr>
          </w:trPrChange>
        </w:trPr>
        <w:tc>
          <w:tcPr>
            <w:tcW w:w="1961" w:type="dxa"/>
            <w:vMerge/>
            <w:shd w:val="clear" w:color="auto" w:fill="BDD6EE" w:themeFill="accent5" w:themeFillTint="66"/>
            <w:tcPrChange w:id="7588" w:author="David Recio" w:date="2022-06-28T01:03:00Z">
              <w:tcPr>
                <w:tcW w:w="1161" w:type="dxa"/>
                <w:gridSpan w:val="2"/>
                <w:vMerge/>
                <w:shd w:val="clear" w:color="auto" w:fill="BDD6EE" w:themeFill="accent5" w:themeFillTint="66"/>
              </w:tcPr>
            </w:tcPrChange>
          </w:tcPr>
          <w:p w14:paraId="391DAA85" w14:textId="77777777" w:rsidR="00B42994" w:rsidRPr="00A44C43" w:rsidRDefault="00B42994" w:rsidP="00FA78EB">
            <w:pPr>
              <w:rPr>
                <w:ins w:id="7589" w:author="David Recio" w:date="2022-06-24T17:21:00Z"/>
                <w:rFonts w:cstheme="minorHAnsi"/>
                <w:sz w:val="18"/>
                <w:szCs w:val="18"/>
                <w:rPrChange w:id="7590" w:author="David Recio Arnés" w:date="2022-06-27T20:19:00Z">
                  <w:rPr>
                    <w:ins w:id="7591" w:author="David Recio" w:date="2022-06-24T17:21:00Z"/>
                    <w:rFonts w:cstheme="minorHAnsi"/>
                  </w:rPr>
                </w:rPrChange>
              </w:rPr>
            </w:pPr>
          </w:p>
        </w:tc>
        <w:tc>
          <w:tcPr>
            <w:tcW w:w="3128" w:type="dxa"/>
            <w:vMerge/>
            <w:tcPrChange w:id="7592" w:author="David Recio" w:date="2022-06-28T01:03:00Z">
              <w:tcPr>
                <w:tcW w:w="3661" w:type="dxa"/>
                <w:gridSpan w:val="2"/>
                <w:vMerge/>
              </w:tcPr>
            </w:tcPrChange>
          </w:tcPr>
          <w:p w14:paraId="422373E7" w14:textId="77777777" w:rsidR="00B42994" w:rsidRPr="00A44C43" w:rsidRDefault="00B42994" w:rsidP="00FA78EB">
            <w:pPr>
              <w:rPr>
                <w:ins w:id="7593" w:author="David Recio" w:date="2022-06-24T17:21:00Z"/>
                <w:rFonts w:cstheme="minorHAnsi"/>
                <w:sz w:val="18"/>
                <w:szCs w:val="18"/>
                <w:rPrChange w:id="7594" w:author="David Recio Arnés" w:date="2022-06-27T20:19:00Z">
                  <w:rPr>
                    <w:ins w:id="7595" w:author="David Recio" w:date="2022-06-24T17:21:00Z"/>
                    <w:rFonts w:cstheme="minorHAnsi"/>
                  </w:rPr>
                </w:rPrChange>
              </w:rPr>
            </w:pPr>
          </w:p>
        </w:tc>
        <w:tc>
          <w:tcPr>
            <w:tcW w:w="1139" w:type="dxa"/>
            <w:vMerge/>
            <w:tcPrChange w:id="7596" w:author="David Recio" w:date="2022-06-28T01:03:00Z">
              <w:tcPr>
                <w:tcW w:w="1333" w:type="dxa"/>
                <w:gridSpan w:val="2"/>
                <w:vMerge/>
              </w:tcPr>
            </w:tcPrChange>
          </w:tcPr>
          <w:p w14:paraId="6522389C" w14:textId="77777777" w:rsidR="00B42994" w:rsidRPr="00A44C43" w:rsidRDefault="00B42994" w:rsidP="00FA78EB">
            <w:pPr>
              <w:rPr>
                <w:ins w:id="7597" w:author="David Recio" w:date="2022-06-24T17:21:00Z"/>
                <w:rFonts w:cstheme="minorHAnsi"/>
                <w:sz w:val="18"/>
                <w:szCs w:val="18"/>
                <w:rPrChange w:id="7598" w:author="David Recio Arnés" w:date="2022-06-27T20:19:00Z">
                  <w:rPr>
                    <w:ins w:id="7599" w:author="David Recio" w:date="2022-06-24T17:21:00Z"/>
                    <w:rFonts w:cstheme="minorHAnsi"/>
                  </w:rPr>
                </w:rPrChange>
              </w:rPr>
            </w:pPr>
          </w:p>
        </w:tc>
        <w:tc>
          <w:tcPr>
            <w:tcW w:w="1553" w:type="dxa"/>
            <w:vMerge/>
            <w:tcPrChange w:id="7600" w:author="David Recio" w:date="2022-06-28T01:03:00Z">
              <w:tcPr>
                <w:tcW w:w="1818" w:type="dxa"/>
                <w:gridSpan w:val="2"/>
                <w:vMerge/>
              </w:tcPr>
            </w:tcPrChange>
          </w:tcPr>
          <w:p w14:paraId="6CE2B4C0" w14:textId="77777777" w:rsidR="00B42994" w:rsidRPr="00A44C43" w:rsidRDefault="00B42994" w:rsidP="00FA78EB">
            <w:pPr>
              <w:rPr>
                <w:ins w:id="7601" w:author="David Recio" w:date="2022-06-24T17:21:00Z"/>
                <w:rFonts w:cstheme="minorHAnsi"/>
                <w:sz w:val="18"/>
                <w:szCs w:val="18"/>
                <w:rPrChange w:id="7602" w:author="David Recio Arnés" w:date="2022-06-27T20:19:00Z">
                  <w:rPr>
                    <w:ins w:id="7603" w:author="David Recio" w:date="2022-06-24T17:21:00Z"/>
                    <w:rFonts w:cstheme="minorHAnsi"/>
                  </w:rPr>
                </w:rPrChange>
              </w:rPr>
            </w:pPr>
          </w:p>
        </w:tc>
        <w:tc>
          <w:tcPr>
            <w:tcW w:w="2335" w:type="dxa"/>
            <w:tcPrChange w:id="7604" w:author="David Recio" w:date="2022-06-28T01:03:00Z">
              <w:tcPr>
                <w:tcW w:w="2733" w:type="dxa"/>
                <w:gridSpan w:val="2"/>
              </w:tcPr>
            </w:tcPrChange>
          </w:tcPr>
          <w:p w14:paraId="503D2229" w14:textId="77777777" w:rsidR="00B42994" w:rsidRPr="00A44C43" w:rsidRDefault="00B42994" w:rsidP="00FA78EB">
            <w:pPr>
              <w:rPr>
                <w:ins w:id="7605" w:author="David Recio" w:date="2022-06-24T17:21:00Z"/>
                <w:rFonts w:cstheme="minorHAnsi"/>
                <w:sz w:val="18"/>
                <w:szCs w:val="18"/>
                <w:rPrChange w:id="7606" w:author="David Recio Arnés" w:date="2022-06-27T20:19:00Z">
                  <w:rPr>
                    <w:ins w:id="7607" w:author="David Recio" w:date="2022-06-24T17:21:00Z"/>
                    <w:rFonts w:cstheme="minorHAnsi"/>
                  </w:rPr>
                </w:rPrChange>
              </w:rPr>
            </w:pPr>
            <w:ins w:id="7608" w:author="David Recio" w:date="2022-06-24T17:21:00Z">
              <w:r w:rsidRPr="00A44C43">
                <w:rPr>
                  <w:rFonts w:cstheme="minorHAnsi"/>
                  <w:sz w:val="18"/>
                  <w:szCs w:val="18"/>
                  <w:rPrChange w:id="7609" w:author="David Recio Arnés" w:date="2022-06-27T20:19:00Z">
                    <w:rPr>
                      <w:rFonts w:cstheme="minorHAnsi"/>
                    </w:rPr>
                  </w:rPrChange>
                </w:rPr>
                <w:t>500-Internal Server Error</w:t>
              </w:r>
            </w:ins>
          </w:p>
        </w:tc>
      </w:tr>
      <w:tr w:rsidR="00B42994" w14:paraId="070E58D5" w14:textId="77777777" w:rsidTr="00164113">
        <w:trPr>
          <w:trHeight w:val="440"/>
          <w:ins w:id="7610" w:author="David Recio" w:date="2022-06-24T17:21:00Z"/>
          <w:trPrChange w:id="7611" w:author="David Recio" w:date="2022-06-28T01:03:00Z">
            <w:trPr>
              <w:gridBefore w:val="1"/>
              <w:trHeight w:val="498"/>
            </w:trPr>
          </w:trPrChange>
        </w:trPr>
        <w:tc>
          <w:tcPr>
            <w:tcW w:w="1961" w:type="dxa"/>
            <w:shd w:val="clear" w:color="auto" w:fill="BDD6EE" w:themeFill="accent5" w:themeFillTint="66"/>
            <w:tcPrChange w:id="7612" w:author="David Recio" w:date="2022-06-28T01:03:00Z">
              <w:tcPr>
                <w:tcW w:w="1161" w:type="dxa"/>
                <w:gridSpan w:val="2"/>
                <w:shd w:val="clear" w:color="auto" w:fill="BDD6EE" w:themeFill="accent5" w:themeFillTint="66"/>
              </w:tcPr>
            </w:tcPrChange>
          </w:tcPr>
          <w:p w14:paraId="42477CB2" w14:textId="77777777" w:rsidR="00B42994" w:rsidRPr="00A44C43" w:rsidRDefault="00B42994" w:rsidP="00FA78EB">
            <w:pPr>
              <w:rPr>
                <w:ins w:id="7613" w:author="David Recio" w:date="2022-06-24T17:21:00Z"/>
                <w:rFonts w:cstheme="minorHAnsi"/>
                <w:sz w:val="18"/>
                <w:szCs w:val="18"/>
                <w:rPrChange w:id="7614" w:author="David Recio Arnés" w:date="2022-06-27T20:19:00Z">
                  <w:rPr>
                    <w:ins w:id="7615" w:author="David Recio" w:date="2022-06-24T17:21:00Z"/>
                    <w:rFonts w:cstheme="minorHAnsi"/>
                  </w:rPr>
                </w:rPrChange>
              </w:rPr>
            </w:pPr>
            <w:ins w:id="7616" w:author="David Recio" w:date="2022-06-24T17:21:00Z">
              <w:r w:rsidRPr="00A44C43">
                <w:rPr>
                  <w:rFonts w:cstheme="minorHAnsi"/>
                  <w:sz w:val="18"/>
                  <w:szCs w:val="18"/>
                  <w:rPrChange w:id="7617" w:author="David Recio Arnés" w:date="2022-06-27T20:19:00Z">
                    <w:rPr>
                      <w:rFonts w:cstheme="minorHAnsi"/>
                    </w:rPr>
                  </w:rPrChange>
                </w:rPr>
                <w:t>PUT</w:t>
              </w:r>
            </w:ins>
          </w:p>
        </w:tc>
        <w:tc>
          <w:tcPr>
            <w:tcW w:w="3128" w:type="dxa"/>
            <w:tcPrChange w:id="7618" w:author="David Recio" w:date="2022-06-28T01:03:00Z">
              <w:tcPr>
                <w:tcW w:w="3661" w:type="dxa"/>
                <w:gridSpan w:val="2"/>
              </w:tcPr>
            </w:tcPrChange>
          </w:tcPr>
          <w:p w14:paraId="28998CBB" w14:textId="693C427E" w:rsidR="00B42994" w:rsidRPr="00A44C43" w:rsidRDefault="00164113" w:rsidP="00FA78EB">
            <w:pPr>
              <w:rPr>
                <w:ins w:id="7619" w:author="David Recio" w:date="2022-06-24T17:21:00Z"/>
                <w:rFonts w:cstheme="minorHAnsi"/>
                <w:sz w:val="18"/>
                <w:szCs w:val="18"/>
                <w:rPrChange w:id="7620" w:author="David Recio Arnés" w:date="2022-06-27T20:19:00Z">
                  <w:rPr>
                    <w:ins w:id="7621" w:author="David Recio" w:date="2022-06-24T17:21:00Z"/>
                    <w:rFonts w:cstheme="minorHAnsi"/>
                  </w:rPr>
                </w:rPrChange>
              </w:rPr>
            </w:pPr>
            <w:ins w:id="7622" w:author="David Recio" w:date="2022-06-28T01:05:00Z">
              <w:r w:rsidRPr="00382B8C">
                <w:rPr>
                  <w:rFonts w:cstheme="minorHAnsi"/>
                  <w:sz w:val="18"/>
                  <w:szCs w:val="18"/>
                </w:rPr>
                <w:t>/usuarios/:idUsuarios/notas</w:t>
              </w:r>
            </w:ins>
          </w:p>
        </w:tc>
        <w:tc>
          <w:tcPr>
            <w:tcW w:w="1139" w:type="dxa"/>
            <w:tcPrChange w:id="7623" w:author="David Recio" w:date="2022-06-28T01:03:00Z">
              <w:tcPr>
                <w:tcW w:w="1333" w:type="dxa"/>
                <w:gridSpan w:val="2"/>
              </w:tcPr>
            </w:tcPrChange>
          </w:tcPr>
          <w:p w14:paraId="25B8A4FF" w14:textId="77777777" w:rsidR="00B42994" w:rsidRPr="00A44C43" w:rsidRDefault="00B42994" w:rsidP="00FA78EB">
            <w:pPr>
              <w:rPr>
                <w:ins w:id="7624" w:author="David Recio" w:date="2022-06-24T17:21:00Z"/>
                <w:rFonts w:cstheme="minorHAnsi"/>
                <w:sz w:val="18"/>
                <w:szCs w:val="18"/>
                <w:rPrChange w:id="7625" w:author="David Recio Arnés" w:date="2022-06-27T20:19:00Z">
                  <w:rPr>
                    <w:ins w:id="7626" w:author="David Recio" w:date="2022-06-24T17:21:00Z"/>
                    <w:rFonts w:cstheme="minorHAnsi"/>
                  </w:rPr>
                </w:rPrChange>
              </w:rPr>
            </w:pPr>
            <w:ins w:id="7627" w:author="David Recio" w:date="2022-06-24T17:21:00Z">
              <w:r w:rsidRPr="00A44C43">
                <w:rPr>
                  <w:rFonts w:cstheme="minorHAnsi"/>
                  <w:sz w:val="18"/>
                  <w:szCs w:val="18"/>
                  <w:rPrChange w:id="7628" w:author="David Recio Arnés" w:date="2022-06-27T20:19:00Z">
                    <w:rPr>
                      <w:rFonts w:cstheme="minorHAnsi"/>
                    </w:rPr>
                  </w:rPrChange>
                </w:rPr>
                <w:t>-</w:t>
              </w:r>
            </w:ins>
          </w:p>
        </w:tc>
        <w:tc>
          <w:tcPr>
            <w:tcW w:w="1553" w:type="dxa"/>
            <w:tcPrChange w:id="7629" w:author="David Recio" w:date="2022-06-28T01:03:00Z">
              <w:tcPr>
                <w:tcW w:w="1818" w:type="dxa"/>
                <w:gridSpan w:val="2"/>
              </w:tcPr>
            </w:tcPrChange>
          </w:tcPr>
          <w:p w14:paraId="379E93EB" w14:textId="77777777" w:rsidR="00B42994" w:rsidRPr="00A44C43" w:rsidRDefault="00B42994" w:rsidP="00FA78EB">
            <w:pPr>
              <w:rPr>
                <w:ins w:id="7630" w:author="David Recio" w:date="2022-06-24T17:21:00Z"/>
                <w:rFonts w:cstheme="minorHAnsi"/>
                <w:sz w:val="18"/>
                <w:szCs w:val="18"/>
                <w:rPrChange w:id="7631" w:author="David Recio Arnés" w:date="2022-06-27T20:19:00Z">
                  <w:rPr>
                    <w:ins w:id="7632" w:author="David Recio" w:date="2022-06-24T17:21:00Z"/>
                    <w:rFonts w:cstheme="minorHAnsi"/>
                  </w:rPr>
                </w:rPrChange>
              </w:rPr>
            </w:pPr>
            <w:ins w:id="7633" w:author="David Recio" w:date="2022-06-24T17:21:00Z">
              <w:r w:rsidRPr="00A44C43">
                <w:rPr>
                  <w:rFonts w:cstheme="minorHAnsi"/>
                  <w:sz w:val="18"/>
                  <w:szCs w:val="18"/>
                  <w:rPrChange w:id="7634" w:author="David Recio Arnés" w:date="2022-06-27T20:19:00Z">
                    <w:rPr>
                      <w:rFonts w:cstheme="minorHAnsi"/>
                    </w:rPr>
                  </w:rPrChange>
                </w:rPr>
                <w:t>-</w:t>
              </w:r>
            </w:ins>
          </w:p>
        </w:tc>
        <w:tc>
          <w:tcPr>
            <w:tcW w:w="2335" w:type="dxa"/>
            <w:tcPrChange w:id="7635" w:author="David Recio" w:date="2022-06-28T01:03:00Z">
              <w:tcPr>
                <w:tcW w:w="2733" w:type="dxa"/>
                <w:gridSpan w:val="2"/>
              </w:tcPr>
            </w:tcPrChange>
          </w:tcPr>
          <w:p w14:paraId="599D6A92" w14:textId="77777777" w:rsidR="00B42994" w:rsidRPr="00A44C43" w:rsidRDefault="00B42994" w:rsidP="00FA78EB">
            <w:pPr>
              <w:rPr>
                <w:ins w:id="7636" w:author="David Recio" w:date="2022-06-24T17:21:00Z"/>
                <w:rFonts w:cstheme="minorHAnsi"/>
                <w:sz w:val="18"/>
                <w:szCs w:val="18"/>
                <w:rPrChange w:id="7637" w:author="David Recio Arnés" w:date="2022-06-27T20:19:00Z">
                  <w:rPr>
                    <w:ins w:id="7638" w:author="David Recio" w:date="2022-06-24T17:21:00Z"/>
                    <w:rFonts w:cstheme="minorHAnsi"/>
                  </w:rPr>
                </w:rPrChange>
              </w:rPr>
            </w:pPr>
            <w:ins w:id="7639" w:author="David Recio" w:date="2022-06-24T17:21:00Z">
              <w:r w:rsidRPr="00A44C43">
                <w:rPr>
                  <w:rFonts w:cstheme="minorHAnsi"/>
                  <w:sz w:val="18"/>
                  <w:szCs w:val="18"/>
                  <w:rPrChange w:id="7640" w:author="David Recio Arnés" w:date="2022-06-27T20:19:00Z">
                    <w:rPr>
                      <w:rFonts w:cstheme="minorHAnsi"/>
                    </w:rPr>
                  </w:rPrChange>
                </w:rPr>
                <w:t>404-Not Found</w:t>
              </w:r>
            </w:ins>
          </w:p>
        </w:tc>
      </w:tr>
      <w:tr w:rsidR="00B42994" w14:paraId="2A3B8F2F" w14:textId="77777777" w:rsidTr="00164113">
        <w:trPr>
          <w:trHeight w:val="255"/>
          <w:ins w:id="7641" w:author="David Recio" w:date="2022-06-24T17:21:00Z"/>
          <w:trPrChange w:id="7642" w:author="David Recio" w:date="2022-06-28T01:03:00Z">
            <w:trPr>
              <w:gridBefore w:val="1"/>
              <w:trHeight w:val="289"/>
            </w:trPr>
          </w:trPrChange>
        </w:trPr>
        <w:tc>
          <w:tcPr>
            <w:tcW w:w="1961" w:type="dxa"/>
            <w:vMerge w:val="restart"/>
            <w:shd w:val="clear" w:color="auto" w:fill="BDD6EE" w:themeFill="accent5" w:themeFillTint="66"/>
            <w:tcPrChange w:id="7643" w:author="David Recio" w:date="2022-06-28T01:03:00Z">
              <w:tcPr>
                <w:tcW w:w="1161" w:type="dxa"/>
                <w:gridSpan w:val="2"/>
                <w:vMerge w:val="restart"/>
                <w:shd w:val="clear" w:color="auto" w:fill="BDD6EE" w:themeFill="accent5" w:themeFillTint="66"/>
              </w:tcPr>
            </w:tcPrChange>
          </w:tcPr>
          <w:p w14:paraId="4C72852C" w14:textId="77777777" w:rsidR="00B42994" w:rsidRPr="00A44C43" w:rsidRDefault="00B42994" w:rsidP="00FA78EB">
            <w:pPr>
              <w:rPr>
                <w:ins w:id="7644" w:author="David Recio" w:date="2022-06-24T17:21:00Z"/>
                <w:rFonts w:cstheme="minorHAnsi"/>
                <w:sz w:val="18"/>
                <w:szCs w:val="18"/>
                <w:rPrChange w:id="7645" w:author="David Recio Arnés" w:date="2022-06-27T20:19:00Z">
                  <w:rPr>
                    <w:ins w:id="7646" w:author="David Recio" w:date="2022-06-24T17:21:00Z"/>
                    <w:rFonts w:cstheme="minorHAnsi"/>
                  </w:rPr>
                </w:rPrChange>
              </w:rPr>
            </w:pPr>
            <w:ins w:id="7647" w:author="David Recio" w:date="2022-06-24T17:21:00Z">
              <w:r w:rsidRPr="00A44C43">
                <w:rPr>
                  <w:rFonts w:cstheme="minorHAnsi"/>
                  <w:sz w:val="18"/>
                  <w:szCs w:val="18"/>
                  <w:rPrChange w:id="7648" w:author="David Recio Arnés" w:date="2022-06-27T20:19:00Z">
                    <w:rPr>
                      <w:rFonts w:cstheme="minorHAnsi"/>
                    </w:rPr>
                  </w:rPrChange>
                </w:rPr>
                <w:t>DELETE</w:t>
              </w:r>
            </w:ins>
          </w:p>
        </w:tc>
        <w:tc>
          <w:tcPr>
            <w:tcW w:w="3128" w:type="dxa"/>
            <w:vMerge w:val="restart"/>
            <w:tcPrChange w:id="7649" w:author="David Recio" w:date="2022-06-28T01:03:00Z">
              <w:tcPr>
                <w:tcW w:w="3661" w:type="dxa"/>
                <w:gridSpan w:val="2"/>
                <w:vMerge w:val="restart"/>
              </w:tcPr>
            </w:tcPrChange>
          </w:tcPr>
          <w:p w14:paraId="20A80FA1" w14:textId="0A407126" w:rsidR="00B42994" w:rsidRPr="00A44C43" w:rsidRDefault="00164113" w:rsidP="00FA78EB">
            <w:pPr>
              <w:rPr>
                <w:ins w:id="7650" w:author="David Recio" w:date="2022-06-24T17:21:00Z"/>
                <w:rFonts w:cstheme="minorHAnsi"/>
                <w:sz w:val="18"/>
                <w:szCs w:val="18"/>
                <w:rPrChange w:id="7651" w:author="David Recio Arnés" w:date="2022-06-27T20:19:00Z">
                  <w:rPr>
                    <w:ins w:id="7652" w:author="David Recio" w:date="2022-06-24T17:21:00Z"/>
                    <w:rFonts w:cstheme="minorHAnsi"/>
                  </w:rPr>
                </w:rPrChange>
              </w:rPr>
            </w:pPr>
            <w:ins w:id="7653" w:author="David Recio" w:date="2022-06-28T01:05:00Z">
              <w:r w:rsidRPr="00382B8C">
                <w:rPr>
                  <w:rFonts w:cstheme="minorHAnsi"/>
                  <w:sz w:val="18"/>
                  <w:szCs w:val="18"/>
                </w:rPr>
                <w:t>/usuarios/:idUsuarios/notas</w:t>
              </w:r>
            </w:ins>
          </w:p>
        </w:tc>
        <w:tc>
          <w:tcPr>
            <w:tcW w:w="1139" w:type="dxa"/>
            <w:vMerge w:val="restart"/>
            <w:tcPrChange w:id="7654" w:author="David Recio" w:date="2022-06-28T01:03:00Z">
              <w:tcPr>
                <w:tcW w:w="1333" w:type="dxa"/>
                <w:gridSpan w:val="2"/>
                <w:vMerge w:val="restart"/>
              </w:tcPr>
            </w:tcPrChange>
          </w:tcPr>
          <w:p w14:paraId="6A6C5606" w14:textId="118DA8CF" w:rsidR="00B42994" w:rsidRPr="00A44C43" w:rsidRDefault="00B42994" w:rsidP="00FA78EB">
            <w:pPr>
              <w:rPr>
                <w:ins w:id="7655" w:author="David Recio" w:date="2022-06-24T17:21:00Z"/>
                <w:rFonts w:cstheme="minorHAnsi"/>
                <w:sz w:val="18"/>
                <w:szCs w:val="18"/>
                <w:rPrChange w:id="7656" w:author="David Recio Arnés" w:date="2022-06-27T20:19:00Z">
                  <w:rPr>
                    <w:ins w:id="7657" w:author="David Recio" w:date="2022-06-24T17:21:00Z"/>
                    <w:rFonts w:cstheme="minorHAnsi"/>
                  </w:rPr>
                </w:rPrChange>
              </w:rPr>
            </w:pPr>
            <w:ins w:id="7658" w:author="David Recio" w:date="2022-06-24T17:21:00Z">
              <w:r w:rsidRPr="00A44C43">
                <w:rPr>
                  <w:rFonts w:cstheme="minorHAnsi"/>
                  <w:sz w:val="18"/>
                  <w:szCs w:val="18"/>
                  <w:rPrChange w:id="7659" w:author="David Recio Arnés" w:date="2022-06-27T20:19:00Z">
                    <w:rPr>
                      <w:rFonts w:cstheme="minorHAnsi"/>
                    </w:rPr>
                  </w:rPrChange>
                </w:rPr>
                <w:t xml:space="preserve">Borra </w:t>
              </w:r>
            </w:ins>
            <w:ins w:id="7660" w:author="David Recio" w:date="2022-06-28T01:08:00Z">
              <w:r w:rsidR="00164113">
                <w:rPr>
                  <w:rFonts w:cstheme="minorHAnsi"/>
                  <w:sz w:val="18"/>
                  <w:szCs w:val="18"/>
                </w:rPr>
                <w:t xml:space="preserve">todas las notas de un usuario </w:t>
              </w:r>
              <w:r w:rsidR="00164113" w:rsidRPr="00382B8C">
                <w:rPr>
                  <w:rFonts w:cstheme="minorHAnsi"/>
                  <w:sz w:val="18"/>
                  <w:szCs w:val="18"/>
                </w:rPr>
                <w:t>en concreto</w:t>
              </w:r>
            </w:ins>
          </w:p>
        </w:tc>
        <w:tc>
          <w:tcPr>
            <w:tcW w:w="1553" w:type="dxa"/>
            <w:vMerge w:val="restart"/>
            <w:tcPrChange w:id="7661" w:author="David Recio" w:date="2022-06-28T01:03:00Z">
              <w:tcPr>
                <w:tcW w:w="1818" w:type="dxa"/>
                <w:gridSpan w:val="2"/>
                <w:vMerge w:val="restart"/>
              </w:tcPr>
            </w:tcPrChange>
          </w:tcPr>
          <w:p w14:paraId="592D0968" w14:textId="77777777" w:rsidR="00B42994" w:rsidRPr="00A44C43" w:rsidRDefault="00B42994" w:rsidP="00FA78EB">
            <w:pPr>
              <w:rPr>
                <w:ins w:id="7662" w:author="David Recio" w:date="2022-06-24T17:21:00Z"/>
                <w:rFonts w:cstheme="minorHAnsi"/>
                <w:sz w:val="18"/>
                <w:szCs w:val="18"/>
                <w:rPrChange w:id="7663" w:author="David Recio Arnés" w:date="2022-06-27T20:19:00Z">
                  <w:rPr>
                    <w:ins w:id="7664" w:author="David Recio" w:date="2022-06-24T17:21:00Z"/>
                    <w:rFonts w:cstheme="minorHAnsi"/>
                  </w:rPr>
                </w:rPrChange>
              </w:rPr>
            </w:pPr>
            <w:ins w:id="7665" w:author="David Recio" w:date="2022-06-24T17:21:00Z">
              <w:r w:rsidRPr="00A44C43">
                <w:rPr>
                  <w:rFonts w:cstheme="minorHAnsi"/>
                  <w:sz w:val="18"/>
                  <w:szCs w:val="18"/>
                  <w:rPrChange w:id="7666" w:author="David Recio Arnés" w:date="2022-06-27T20:19:00Z">
                    <w:rPr>
                      <w:rFonts w:cstheme="minorHAnsi"/>
                    </w:rPr>
                  </w:rPrChange>
                </w:rPr>
                <w:t>-</w:t>
              </w:r>
            </w:ins>
          </w:p>
        </w:tc>
        <w:tc>
          <w:tcPr>
            <w:tcW w:w="2335" w:type="dxa"/>
            <w:tcPrChange w:id="7667" w:author="David Recio" w:date="2022-06-28T01:03:00Z">
              <w:tcPr>
                <w:tcW w:w="2733" w:type="dxa"/>
                <w:gridSpan w:val="2"/>
              </w:tcPr>
            </w:tcPrChange>
          </w:tcPr>
          <w:p w14:paraId="2FCEC3D5" w14:textId="77777777" w:rsidR="00B42994" w:rsidRPr="00A44C43" w:rsidRDefault="00B42994" w:rsidP="00FA78EB">
            <w:pPr>
              <w:rPr>
                <w:ins w:id="7668" w:author="David Recio" w:date="2022-06-24T17:21:00Z"/>
                <w:rFonts w:cstheme="minorHAnsi"/>
                <w:sz w:val="18"/>
                <w:szCs w:val="18"/>
                <w:rPrChange w:id="7669" w:author="David Recio Arnés" w:date="2022-06-27T20:19:00Z">
                  <w:rPr>
                    <w:ins w:id="7670" w:author="David Recio" w:date="2022-06-24T17:21:00Z"/>
                    <w:rFonts w:cstheme="minorHAnsi"/>
                  </w:rPr>
                </w:rPrChange>
              </w:rPr>
            </w:pPr>
            <w:ins w:id="7671" w:author="David Recio" w:date="2022-06-24T17:21:00Z">
              <w:r w:rsidRPr="00A44C43">
                <w:rPr>
                  <w:rFonts w:cstheme="minorHAnsi"/>
                  <w:sz w:val="18"/>
                  <w:szCs w:val="18"/>
                  <w:rPrChange w:id="7672" w:author="David Recio Arnés" w:date="2022-06-27T20:19:00Z">
                    <w:rPr>
                      <w:rFonts w:cstheme="minorHAnsi"/>
                    </w:rPr>
                  </w:rPrChange>
                </w:rPr>
                <w:t>200-OK</w:t>
              </w:r>
            </w:ins>
          </w:p>
        </w:tc>
      </w:tr>
      <w:tr w:rsidR="00B42994" w14:paraId="5B902ED6" w14:textId="77777777" w:rsidTr="00164113">
        <w:trPr>
          <w:trHeight w:val="396"/>
          <w:ins w:id="7673" w:author="David Recio" w:date="2022-06-24T17:21:00Z"/>
          <w:trPrChange w:id="7674" w:author="David Recio" w:date="2022-06-28T01:03:00Z">
            <w:trPr>
              <w:gridBefore w:val="1"/>
              <w:trHeight w:val="447"/>
            </w:trPr>
          </w:trPrChange>
        </w:trPr>
        <w:tc>
          <w:tcPr>
            <w:tcW w:w="1961" w:type="dxa"/>
            <w:vMerge/>
            <w:shd w:val="clear" w:color="auto" w:fill="BDD6EE" w:themeFill="accent5" w:themeFillTint="66"/>
            <w:tcPrChange w:id="7675" w:author="David Recio" w:date="2022-06-28T01:03:00Z">
              <w:tcPr>
                <w:tcW w:w="1161" w:type="dxa"/>
                <w:gridSpan w:val="2"/>
                <w:vMerge/>
                <w:shd w:val="clear" w:color="auto" w:fill="BDD6EE" w:themeFill="accent5" w:themeFillTint="66"/>
              </w:tcPr>
            </w:tcPrChange>
          </w:tcPr>
          <w:p w14:paraId="49F0B885" w14:textId="77777777" w:rsidR="00B42994" w:rsidRPr="00A44C43" w:rsidRDefault="00B42994" w:rsidP="00FA78EB">
            <w:pPr>
              <w:rPr>
                <w:ins w:id="7676" w:author="David Recio" w:date="2022-06-24T17:21:00Z"/>
                <w:rFonts w:cstheme="minorHAnsi"/>
                <w:sz w:val="18"/>
                <w:szCs w:val="18"/>
                <w:rPrChange w:id="7677" w:author="David Recio Arnés" w:date="2022-06-27T20:19:00Z">
                  <w:rPr>
                    <w:ins w:id="7678" w:author="David Recio" w:date="2022-06-24T17:21:00Z"/>
                    <w:rFonts w:cstheme="minorHAnsi"/>
                  </w:rPr>
                </w:rPrChange>
              </w:rPr>
            </w:pPr>
          </w:p>
        </w:tc>
        <w:tc>
          <w:tcPr>
            <w:tcW w:w="3128" w:type="dxa"/>
            <w:vMerge/>
            <w:tcPrChange w:id="7679" w:author="David Recio" w:date="2022-06-28T01:03:00Z">
              <w:tcPr>
                <w:tcW w:w="3661" w:type="dxa"/>
                <w:gridSpan w:val="2"/>
                <w:vMerge/>
              </w:tcPr>
            </w:tcPrChange>
          </w:tcPr>
          <w:p w14:paraId="32E393DE" w14:textId="77777777" w:rsidR="00B42994" w:rsidRPr="00A44C43" w:rsidRDefault="00B42994" w:rsidP="00FA78EB">
            <w:pPr>
              <w:rPr>
                <w:ins w:id="7680" w:author="David Recio" w:date="2022-06-24T17:21:00Z"/>
                <w:rFonts w:cstheme="minorHAnsi"/>
                <w:sz w:val="18"/>
                <w:szCs w:val="18"/>
                <w:rPrChange w:id="7681" w:author="David Recio Arnés" w:date="2022-06-27T20:19:00Z">
                  <w:rPr>
                    <w:ins w:id="7682" w:author="David Recio" w:date="2022-06-24T17:21:00Z"/>
                    <w:rFonts w:cstheme="minorHAnsi"/>
                  </w:rPr>
                </w:rPrChange>
              </w:rPr>
            </w:pPr>
          </w:p>
        </w:tc>
        <w:tc>
          <w:tcPr>
            <w:tcW w:w="1139" w:type="dxa"/>
            <w:vMerge/>
            <w:tcPrChange w:id="7683" w:author="David Recio" w:date="2022-06-28T01:03:00Z">
              <w:tcPr>
                <w:tcW w:w="1333" w:type="dxa"/>
                <w:gridSpan w:val="2"/>
                <w:vMerge/>
              </w:tcPr>
            </w:tcPrChange>
          </w:tcPr>
          <w:p w14:paraId="5FAC8569" w14:textId="77777777" w:rsidR="00B42994" w:rsidRPr="00A44C43" w:rsidRDefault="00B42994" w:rsidP="00FA78EB">
            <w:pPr>
              <w:rPr>
                <w:ins w:id="7684" w:author="David Recio" w:date="2022-06-24T17:21:00Z"/>
                <w:rFonts w:cstheme="minorHAnsi"/>
                <w:sz w:val="18"/>
                <w:szCs w:val="18"/>
                <w:rPrChange w:id="7685" w:author="David Recio Arnés" w:date="2022-06-27T20:19:00Z">
                  <w:rPr>
                    <w:ins w:id="7686" w:author="David Recio" w:date="2022-06-24T17:21:00Z"/>
                    <w:rFonts w:cstheme="minorHAnsi"/>
                  </w:rPr>
                </w:rPrChange>
              </w:rPr>
            </w:pPr>
          </w:p>
        </w:tc>
        <w:tc>
          <w:tcPr>
            <w:tcW w:w="1553" w:type="dxa"/>
            <w:vMerge/>
            <w:tcPrChange w:id="7687" w:author="David Recio" w:date="2022-06-28T01:03:00Z">
              <w:tcPr>
                <w:tcW w:w="1818" w:type="dxa"/>
                <w:gridSpan w:val="2"/>
                <w:vMerge/>
              </w:tcPr>
            </w:tcPrChange>
          </w:tcPr>
          <w:p w14:paraId="7886FE35" w14:textId="77777777" w:rsidR="00B42994" w:rsidRPr="00A44C43" w:rsidRDefault="00B42994" w:rsidP="00FA78EB">
            <w:pPr>
              <w:rPr>
                <w:ins w:id="7688" w:author="David Recio" w:date="2022-06-24T17:21:00Z"/>
                <w:rFonts w:cstheme="minorHAnsi"/>
                <w:sz w:val="18"/>
                <w:szCs w:val="18"/>
                <w:rPrChange w:id="7689" w:author="David Recio Arnés" w:date="2022-06-27T20:19:00Z">
                  <w:rPr>
                    <w:ins w:id="7690" w:author="David Recio" w:date="2022-06-24T17:21:00Z"/>
                    <w:rFonts w:cstheme="minorHAnsi"/>
                  </w:rPr>
                </w:rPrChange>
              </w:rPr>
            </w:pPr>
          </w:p>
        </w:tc>
        <w:tc>
          <w:tcPr>
            <w:tcW w:w="2335" w:type="dxa"/>
            <w:tcPrChange w:id="7691" w:author="David Recio" w:date="2022-06-28T01:03:00Z">
              <w:tcPr>
                <w:tcW w:w="2733" w:type="dxa"/>
                <w:gridSpan w:val="2"/>
              </w:tcPr>
            </w:tcPrChange>
          </w:tcPr>
          <w:p w14:paraId="6DD33B20" w14:textId="77777777" w:rsidR="00B42994" w:rsidRPr="00A44C43" w:rsidRDefault="00B42994" w:rsidP="00FA78EB">
            <w:pPr>
              <w:rPr>
                <w:ins w:id="7692" w:author="David Recio" w:date="2022-06-24T17:21:00Z"/>
                <w:rFonts w:cstheme="minorHAnsi"/>
                <w:sz w:val="18"/>
                <w:szCs w:val="18"/>
                <w:rPrChange w:id="7693" w:author="David Recio Arnés" w:date="2022-06-27T20:19:00Z">
                  <w:rPr>
                    <w:ins w:id="7694" w:author="David Recio" w:date="2022-06-24T17:21:00Z"/>
                    <w:rFonts w:cstheme="minorHAnsi"/>
                  </w:rPr>
                </w:rPrChange>
              </w:rPr>
            </w:pPr>
            <w:ins w:id="7695" w:author="David Recio" w:date="2022-06-24T17:21:00Z">
              <w:r w:rsidRPr="00A44C43">
                <w:rPr>
                  <w:rFonts w:cstheme="minorHAnsi"/>
                  <w:sz w:val="18"/>
                  <w:szCs w:val="18"/>
                  <w:rPrChange w:id="7696" w:author="David Recio Arnés" w:date="2022-06-27T20:19:00Z">
                    <w:rPr>
                      <w:rFonts w:cstheme="minorHAnsi"/>
                    </w:rPr>
                  </w:rPrChange>
                </w:rPr>
                <w:t>500-Internal Server Error</w:t>
              </w:r>
            </w:ins>
          </w:p>
        </w:tc>
      </w:tr>
      <w:tr w:rsidR="00164113" w14:paraId="4E37F920" w14:textId="77777777" w:rsidTr="00164113">
        <w:tblPrEx>
          <w:tblPrExChange w:id="7697" w:author="David Recio" w:date="2022-06-28T01:08:00Z">
            <w:tblPrEx>
              <w:tblW w:w="10116" w:type="dxa"/>
              <w:tblInd w:w="-815" w:type="dxa"/>
            </w:tblPrEx>
          </w:tblPrExChange>
        </w:tblPrEx>
        <w:trPr>
          <w:trHeight w:val="471"/>
          <w:ins w:id="7698" w:author="David Recio" w:date="2022-06-24T17:21:00Z"/>
          <w:trPrChange w:id="7699" w:author="David Recio" w:date="2022-06-28T01:08:00Z">
            <w:trPr>
              <w:gridAfter w:val="0"/>
              <w:trHeight w:val="2089"/>
            </w:trPr>
          </w:trPrChange>
        </w:trPr>
        <w:tc>
          <w:tcPr>
            <w:tcW w:w="1961" w:type="dxa"/>
            <w:shd w:val="clear" w:color="auto" w:fill="BDD6EE" w:themeFill="accent5" w:themeFillTint="66"/>
            <w:tcPrChange w:id="7700" w:author="David Recio" w:date="2022-06-28T01:08:00Z">
              <w:tcPr>
                <w:tcW w:w="1961" w:type="dxa"/>
                <w:gridSpan w:val="2"/>
                <w:shd w:val="clear" w:color="auto" w:fill="BDD6EE" w:themeFill="accent5" w:themeFillTint="66"/>
              </w:tcPr>
            </w:tcPrChange>
          </w:tcPr>
          <w:p w14:paraId="4561BD74" w14:textId="77777777" w:rsidR="00164113" w:rsidRPr="00A44C43" w:rsidRDefault="00164113" w:rsidP="00FA78EB">
            <w:pPr>
              <w:rPr>
                <w:ins w:id="7701" w:author="David Recio" w:date="2022-06-24T17:21:00Z"/>
                <w:rFonts w:cstheme="minorHAnsi"/>
                <w:sz w:val="18"/>
                <w:szCs w:val="18"/>
                <w:rPrChange w:id="7702" w:author="David Recio Arnés" w:date="2022-06-27T20:19:00Z">
                  <w:rPr>
                    <w:ins w:id="7703" w:author="David Recio" w:date="2022-06-24T17:21:00Z"/>
                    <w:rFonts w:cstheme="minorHAnsi"/>
                  </w:rPr>
                </w:rPrChange>
              </w:rPr>
            </w:pPr>
            <w:ins w:id="7704" w:author="David Recio" w:date="2022-06-24T17:21:00Z">
              <w:r w:rsidRPr="00A44C43">
                <w:rPr>
                  <w:rFonts w:cstheme="minorHAnsi"/>
                  <w:sz w:val="18"/>
                  <w:szCs w:val="18"/>
                  <w:rPrChange w:id="7705" w:author="David Recio Arnés" w:date="2022-06-27T20:19:00Z">
                    <w:rPr>
                      <w:rFonts w:cstheme="minorHAnsi"/>
                    </w:rPr>
                  </w:rPrChange>
                </w:rPr>
                <w:t>PATCH</w:t>
              </w:r>
            </w:ins>
          </w:p>
        </w:tc>
        <w:tc>
          <w:tcPr>
            <w:tcW w:w="3128" w:type="dxa"/>
            <w:tcPrChange w:id="7706" w:author="David Recio" w:date="2022-06-28T01:08:00Z">
              <w:tcPr>
                <w:tcW w:w="3128" w:type="dxa"/>
                <w:gridSpan w:val="2"/>
              </w:tcPr>
            </w:tcPrChange>
          </w:tcPr>
          <w:p w14:paraId="19444B31" w14:textId="5D710B1F" w:rsidR="00164113" w:rsidRPr="00A44C43" w:rsidRDefault="00164113" w:rsidP="00FA78EB">
            <w:pPr>
              <w:rPr>
                <w:ins w:id="7707" w:author="David Recio" w:date="2022-06-24T17:21:00Z"/>
                <w:rFonts w:cstheme="minorHAnsi"/>
                <w:sz w:val="18"/>
                <w:szCs w:val="18"/>
                <w:rPrChange w:id="7708" w:author="David Recio Arnés" w:date="2022-06-27T20:19:00Z">
                  <w:rPr>
                    <w:ins w:id="7709" w:author="David Recio" w:date="2022-06-24T17:21:00Z"/>
                    <w:rFonts w:cstheme="minorHAnsi"/>
                  </w:rPr>
                </w:rPrChange>
              </w:rPr>
            </w:pPr>
            <w:ins w:id="7710" w:author="David Recio" w:date="2022-06-28T01:05:00Z">
              <w:r w:rsidRPr="00382B8C">
                <w:rPr>
                  <w:rFonts w:cstheme="minorHAnsi"/>
                  <w:sz w:val="18"/>
                  <w:szCs w:val="18"/>
                </w:rPr>
                <w:t>/usuarios/:idUsuarios/notas</w:t>
              </w:r>
            </w:ins>
          </w:p>
        </w:tc>
        <w:tc>
          <w:tcPr>
            <w:tcW w:w="1139" w:type="dxa"/>
            <w:tcPrChange w:id="7711" w:author="David Recio" w:date="2022-06-28T01:08:00Z">
              <w:tcPr>
                <w:tcW w:w="1139" w:type="dxa"/>
                <w:gridSpan w:val="2"/>
              </w:tcPr>
            </w:tcPrChange>
          </w:tcPr>
          <w:p w14:paraId="6C0556F0" w14:textId="688048C3" w:rsidR="00164113" w:rsidRPr="00A44C43" w:rsidRDefault="00164113" w:rsidP="00FA78EB">
            <w:pPr>
              <w:rPr>
                <w:ins w:id="7712" w:author="David Recio" w:date="2022-06-24T17:21:00Z"/>
                <w:rFonts w:cstheme="minorHAnsi"/>
                <w:sz w:val="18"/>
                <w:szCs w:val="18"/>
                <w:rPrChange w:id="7713" w:author="David Recio Arnés" w:date="2022-06-27T20:19:00Z">
                  <w:rPr>
                    <w:ins w:id="7714" w:author="David Recio" w:date="2022-06-24T17:21:00Z"/>
                    <w:rFonts w:cstheme="minorHAnsi"/>
                  </w:rPr>
                </w:rPrChange>
              </w:rPr>
            </w:pPr>
            <w:ins w:id="7715" w:author="David Recio" w:date="2022-06-28T01:06:00Z">
              <w:r>
                <w:rPr>
                  <w:rFonts w:cstheme="minorHAnsi"/>
                  <w:sz w:val="18"/>
                  <w:szCs w:val="18"/>
                </w:rPr>
                <w:t>-</w:t>
              </w:r>
            </w:ins>
          </w:p>
        </w:tc>
        <w:tc>
          <w:tcPr>
            <w:tcW w:w="1553" w:type="dxa"/>
            <w:tcPrChange w:id="7716" w:author="David Recio" w:date="2022-06-28T01:08:00Z">
              <w:tcPr>
                <w:tcW w:w="1553" w:type="dxa"/>
                <w:gridSpan w:val="2"/>
              </w:tcPr>
            </w:tcPrChange>
          </w:tcPr>
          <w:p w14:paraId="23E5219C" w14:textId="534AFD0A" w:rsidR="00164113" w:rsidRPr="00A44C43" w:rsidRDefault="00164113" w:rsidP="00FA78EB">
            <w:pPr>
              <w:rPr>
                <w:ins w:id="7717" w:author="David Recio" w:date="2022-06-24T17:21:00Z"/>
                <w:rFonts w:cstheme="minorHAnsi"/>
                <w:sz w:val="18"/>
                <w:szCs w:val="18"/>
                <w:rPrChange w:id="7718" w:author="David Recio Arnés" w:date="2022-06-27T20:19:00Z">
                  <w:rPr>
                    <w:ins w:id="7719" w:author="David Recio" w:date="2022-06-24T17:21:00Z"/>
                    <w:rFonts w:cstheme="minorHAnsi"/>
                  </w:rPr>
                </w:rPrChange>
              </w:rPr>
            </w:pPr>
            <w:ins w:id="7720" w:author="David Recio" w:date="2022-06-28T01:06:00Z">
              <w:r>
                <w:rPr>
                  <w:rFonts w:cstheme="minorHAnsi"/>
                  <w:sz w:val="18"/>
                  <w:szCs w:val="18"/>
                </w:rPr>
                <w:t>-</w:t>
              </w:r>
            </w:ins>
          </w:p>
        </w:tc>
        <w:tc>
          <w:tcPr>
            <w:tcW w:w="2335" w:type="dxa"/>
            <w:tcPrChange w:id="7721" w:author="David Recio" w:date="2022-06-28T01:08:00Z">
              <w:tcPr>
                <w:tcW w:w="2335" w:type="dxa"/>
                <w:gridSpan w:val="2"/>
              </w:tcPr>
            </w:tcPrChange>
          </w:tcPr>
          <w:p w14:paraId="28473138" w14:textId="431E6022" w:rsidR="00164113" w:rsidRPr="00A44C43" w:rsidRDefault="00164113" w:rsidP="00FA78EB">
            <w:pPr>
              <w:rPr>
                <w:ins w:id="7722" w:author="David Recio" w:date="2022-06-24T17:21:00Z"/>
                <w:rFonts w:cstheme="minorHAnsi"/>
                <w:sz w:val="18"/>
                <w:szCs w:val="18"/>
                <w:rPrChange w:id="7723" w:author="David Recio Arnés" w:date="2022-06-27T20:19:00Z">
                  <w:rPr>
                    <w:ins w:id="7724" w:author="David Recio" w:date="2022-06-24T17:21:00Z"/>
                    <w:rFonts w:cstheme="minorHAnsi"/>
                  </w:rPr>
                </w:rPrChange>
              </w:rPr>
            </w:pPr>
            <w:ins w:id="7725" w:author="David Recio" w:date="2022-06-28T01:06:00Z">
              <w:r w:rsidRPr="00382B8C">
                <w:rPr>
                  <w:rFonts w:cstheme="minorHAnsi"/>
                  <w:sz w:val="18"/>
                  <w:szCs w:val="18"/>
                </w:rPr>
                <w:t>404-Not Found</w:t>
              </w:r>
            </w:ins>
          </w:p>
        </w:tc>
      </w:tr>
    </w:tbl>
    <w:p w14:paraId="2FC9D253" w14:textId="77777777" w:rsidR="00B42994" w:rsidRDefault="00B42994" w:rsidP="00B42994">
      <w:pPr>
        <w:rPr>
          <w:ins w:id="7726" w:author="David Recio" w:date="2022-06-24T17:21:00Z"/>
        </w:rPr>
      </w:pPr>
    </w:p>
    <w:p w14:paraId="6C967B56" w14:textId="77777777" w:rsidR="00B42994" w:rsidRDefault="00B42994" w:rsidP="00B42994">
      <w:pPr>
        <w:rPr>
          <w:ins w:id="7727" w:author="David Recio" w:date="2022-06-24T17:21:00Z"/>
        </w:rPr>
      </w:pPr>
    </w:p>
    <w:p w14:paraId="6406937E" w14:textId="49EF9B7B" w:rsidR="00B42994" w:rsidRDefault="00B42994" w:rsidP="00B42994">
      <w:pPr>
        <w:rPr>
          <w:ins w:id="7728" w:author="David Recio Arnés" w:date="2022-06-27T20:20:00Z"/>
        </w:rPr>
      </w:pPr>
    </w:p>
    <w:p w14:paraId="082C95F4" w14:textId="5E3F9284" w:rsidR="00A44C43" w:rsidRDefault="00A44C43" w:rsidP="00B42994">
      <w:pPr>
        <w:rPr>
          <w:ins w:id="7729" w:author="David Recio Arnés" w:date="2022-06-27T20:20:00Z"/>
        </w:rPr>
      </w:pPr>
    </w:p>
    <w:p w14:paraId="47E4BC0D" w14:textId="77777777" w:rsidR="00A44C43" w:rsidRDefault="00A44C43" w:rsidP="00B42994">
      <w:pPr>
        <w:rPr>
          <w:ins w:id="7730" w:author="David Recio Arnés" w:date="2022-06-27T20:20:00Z"/>
        </w:rPr>
      </w:pPr>
    </w:p>
    <w:p w14:paraId="4BC781F3" w14:textId="72EBB6C1" w:rsidR="006831F1" w:rsidDel="001F75BC" w:rsidRDefault="00A44C43" w:rsidP="00164113">
      <w:pPr>
        <w:rPr>
          <w:del w:id="7731" w:author="David Recio" w:date="2022-06-28T00:46:00Z"/>
        </w:rPr>
        <w:pPrChange w:id="7732" w:author="David Recio" w:date="2022-06-28T01:08:00Z">
          <w:pPr/>
        </w:pPrChange>
      </w:pPr>
      <w:ins w:id="7733" w:author="David Recio Arnés" w:date="2022-06-27T20:20:00Z">
        <w:del w:id="7734" w:author="David Recio" w:date="2022-06-28T01:08:00Z">
          <w:r w:rsidDel="00164113">
            <w:delText xml:space="preserve">Recurso </w:delText>
          </w:r>
        </w:del>
      </w:ins>
      <w:del w:id="7735" w:author="David Recio" w:date="2022-06-28T00:46:00Z">
        <w:r w:rsidR="00141177" w:rsidDel="001F75BC">
          <w:delText xml:space="preserve">Ejemplo </w:delText>
        </w:r>
        <w:r w:rsidR="00897A42" w:rsidDel="001F75BC">
          <w:delText xml:space="preserve">de </w:delText>
        </w:r>
        <w:r w:rsidR="00C13E43" w:rsidDel="001F75BC">
          <w:delText>planificación de un TFG</w:delText>
        </w:r>
      </w:del>
    </w:p>
    <w:p w14:paraId="6CA6AECF" w14:textId="238027CF" w:rsidR="006831F1" w:rsidDel="001F75BC" w:rsidRDefault="006831F1" w:rsidP="00164113">
      <w:pPr>
        <w:rPr>
          <w:del w:id="7736" w:author="David Recio" w:date="2022-06-28T00:46:00Z"/>
        </w:rPr>
        <w:pPrChange w:id="7737" w:author="David Recio" w:date="2022-06-28T01:08:00Z">
          <w:pPr/>
        </w:pPrChange>
      </w:pPr>
      <w:del w:id="7738" w:author="David Recio" w:date="2022-06-28T00:46:00Z">
        <w:r w:rsidDel="001F75BC">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del>
    </w:p>
    <w:p w14:paraId="10349F2D" w14:textId="0DAFB8EF" w:rsidR="00897A42" w:rsidDel="001F75BC" w:rsidRDefault="00C13E43" w:rsidP="00164113">
      <w:pPr>
        <w:rPr>
          <w:del w:id="7739" w:author="David Recio" w:date="2022-06-28T00:46:00Z"/>
        </w:rPr>
        <w:pPrChange w:id="7740" w:author="David Recio" w:date="2022-06-28T01:08:00Z">
          <w:pPr/>
        </w:pPrChange>
      </w:pPr>
      <w:del w:id="7741" w:author="David Recio" w:date="2022-06-28T00:46:00Z">
        <w:r w:rsidDel="001F75BC">
          <w:delText>Ejemplo de d</w:delText>
        </w:r>
        <w:r w:rsidR="00897A42" w:rsidDel="001F75BC">
          <w:delText>iagrama de clase</w:delText>
        </w:r>
        <w:r w:rsidDel="001F75BC">
          <w:delText>s</w:delText>
        </w:r>
      </w:del>
    </w:p>
    <w:p w14:paraId="630EFC26" w14:textId="04266A0B" w:rsidR="00897A42" w:rsidDel="001F75BC" w:rsidRDefault="00897A42" w:rsidP="00164113">
      <w:pPr>
        <w:rPr>
          <w:del w:id="7742" w:author="David Recio" w:date="2022-06-28T00:46:00Z"/>
        </w:rPr>
        <w:pPrChange w:id="7743" w:author="David Recio" w:date="2022-06-28T01:08:00Z">
          <w:pPr/>
        </w:pPrChange>
      </w:pPr>
      <w:del w:id="7744" w:author="David Recio" w:date="2022-06-28T00:46:00Z">
        <w:r w:rsidDel="001F75BC">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del>
    </w:p>
    <w:p w14:paraId="492700FA" w14:textId="50BEDEFE" w:rsidR="00CA740D" w:rsidDel="001F75BC" w:rsidRDefault="00CA740D" w:rsidP="00164113">
      <w:pPr>
        <w:rPr>
          <w:del w:id="7745" w:author="David Recio" w:date="2022-06-28T00:46:00Z"/>
        </w:rPr>
        <w:pPrChange w:id="7746" w:author="David Recio" w:date="2022-06-28T01:08:00Z">
          <w:pPr/>
        </w:pPrChange>
      </w:pPr>
    </w:p>
    <w:p w14:paraId="4C465256" w14:textId="7EEBA4BC" w:rsidR="00897A42" w:rsidDel="001F75BC" w:rsidRDefault="00897A42" w:rsidP="00164113">
      <w:pPr>
        <w:rPr>
          <w:del w:id="7747" w:author="David Recio" w:date="2022-06-28T00:46:00Z"/>
        </w:rPr>
        <w:pPrChange w:id="7748" w:author="David Recio" w:date="2022-06-28T01:08:00Z">
          <w:pPr/>
        </w:pPrChange>
      </w:pPr>
      <w:del w:id="7749" w:author="David Recio" w:date="2022-06-28T00:46:00Z">
        <w:r w:rsidDel="001F75BC">
          <w:delText>Ejemplo de diagrama de componentes</w:delText>
        </w:r>
      </w:del>
    </w:p>
    <w:p w14:paraId="67DDDF55" w14:textId="3303CB43" w:rsidR="00897A42" w:rsidDel="001F75BC" w:rsidRDefault="00897A42" w:rsidP="00164113">
      <w:pPr>
        <w:rPr>
          <w:del w:id="7750" w:author="David Recio" w:date="2022-06-28T00:46:00Z"/>
        </w:rPr>
        <w:pPrChange w:id="7751" w:author="David Recio" w:date="2022-06-28T01:08:00Z">
          <w:pPr/>
        </w:pPrChange>
      </w:pPr>
      <w:del w:id="7752" w:author="David Recio" w:date="2022-06-28T00:46:00Z">
        <w:r w:rsidRPr="00897A42" w:rsidDel="001F75BC">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91"/>
                      <a:stretch>
                        <a:fillRect/>
                      </a:stretch>
                    </pic:blipFill>
                    <pic:spPr>
                      <a:xfrm>
                        <a:off x="0" y="0"/>
                        <a:ext cx="4325978" cy="2864267"/>
                      </a:xfrm>
                      <a:prstGeom prst="rect">
                        <a:avLst/>
                      </a:prstGeom>
                    </pic:spPr>
                  </pic:pic>
                </a:graphicData>
              </a:graphic>
            </wp:inline>
          </w:drawing>
        </w:r>
      </w:del>
    </w:p>
    <w:p w14:paraId="4882D82C" w14:textId="33998DE6" w:rsidR="00897A42" w:rsidDel="001F75BC" w:rsidRDefault="00897A42" w:rsidP="00164113">
      <w:pPr>
        <w:rPr>
          <w:del w:id="7753" w:author="David Recio" w:date="2022-06-28T00:46:00Z"/>
        </w:rPr>
        <w:pPrChange w:id="7754" w:author="David Recio" w:date="2022-06-28T01:08:00Z">
          <w:pPr/>
        </w:pPrChange>
      </w:pPr>
    </w:p>
    <w:p w14:paraId="151CDCD8" w14:textId="24E5921D" w:rsidR="00897A42" w:rsidDel="001F75BC" w:rsidRDefault="00897A42" w:rsidP="00164113">
      <w:pPr>
        <w:rPr>
          <w:del w:id="7755" w:author="David Recio" w:date="2022-06-28T00:46:00Z"/>
        </w:rPr>
        <w:pPrChange w:id="7756" w:author="David Recio" w:date="2022-06-28T01:08:00Z">
          <w:pPr/>
        </w:pPrChange>
      </w:pPr>
    </w:p>
    <w:p w14:paraId="12C4FADB" w14:textId="5DEA61E9" w:rsidR="00897A42" w:rsidDel="001F75BC" w:rsidRDefault="00897A42" w:rsidP="00164113">
      <w:pPr>
        <w:rPr>
          <w:del w:id="7757" w:author="David Recio" w:date="2022-06-28T00:46:00Z"/>
        </w:rPr>
        <w:pPrChange w:id="7758" w:author="David Recio" w:date="2022-06-28T01:08:00Z">
          <w:pPr/>
        </w:pPrChange>
      </w:pPr>
      <w:del w:id="7759" w:author="David Recio" w:date="2022-06-28T00:46:00Z">
        <w:r w:rsidDel="001F75BC">
          <w:delText>Ejemplo de diagrama de despliegue</w:delText>
        </w:r>
      </w:del>
    </w:p>
    <w:p w14:paraId="699EB8F8" w14:textId="74A97B1E" w:rsidR="00897A42" w:rsidDel="001F75BC" w:rsidRDefault="00897A42" w:rsidP="00164113">
      <w:pPr>
        <w:rPr>
          <w:del w:id="7760" w:author="David Recio" w:date="2022-06-28T00:46:00Z"/>
        </w:rPr>
        <w:pPrChange w:id="7761" w:author="David Recio" w:date="2022-06-28T01:08:00Z">
          <w:pPr/>
        </w:pPrChange>
      </w:pPr>
      <w:del w:id="7762" w:author="David Recio" w:date="2022-06-28T00:46:00Z">
        <w:r w:rsidRPr="00897A42" w:rsidDel="001F75BC">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2"/>
                      <a:stretch>
                        <a:fillRect/>
                      </a:stretch>
                    </pic:blipFill>
                    <pic:spPr>
                      <a:xfrm>
                        <a:off x="0" y="0"/>
                        <a:ext cx="3320290" cy="2260210"/>
                      </a:xfrm>
                      <a:prstGeom prst="rect">
                        <a:avLst/>
                      </a:prstGeom>
                    </pic:spPr>
                  </pic:pic>
                </a:graphicData>
              </a:graphic>
            </wp:inline>
          </w:drawing>
        </w:r>
      </w:del>
    </w:p>
    <w:p w14:paraId="12B564C9" w14:textId="24E524F6" w:rsidR="00CA740D" w:rsidDel="001F75BC" w:rsidRDefault="00CA740D" w:rsidP="00164113">
      <w:pPr>
        <w:rPr>
          <w:del w:id="7763" w:author="David Recio" w:date="2022-06-28T00:46:00Z"/>
        </w:rPr>
        <w:pPrChange w:id="7764" w:author="David Recio" w:date="2022-06-28T01:08:00Z">
          <w:pPr/>
        </w:pPrChange>
      </w:pPr>
    </w:p>
    <w:p w14:paraId="2738D0C3" w14:textId="05C7BCF9" w:rsidR="00CA740D" w:rsidDel="001F75BC" w:rsidRDefault="00CA740D" w:rsidP="00164113">
      <w:pPr>
        <w:rPr>
          <w:del w:id="7765" w:author="David Recio" w:date="2022-06-28T00:46:00Z"/>
        </w:rPr>
        <w:pPrChange w:id="7766" w:author="David Recio" w:date="2022-06-28T01:08:00Z">
          <w:pPr/>
        </w:pPrChange>
      </w:pPr>
    </w:p>
    <w:p w14:paraId="4E524CA2" w14:textId="2E01A343" w:rsidR="00DA772D" w:rsidDel="001F75BC" w:rsidRDefault="00DA772D" w:rsidP="00164113">
      <w:pPr>
        <w:rPr>
          <w:del w:id="7767" w:author="David Recio" w:date="2022-06-28T00:46:00Z"/>
        </w:rPr>
        <w:pPrChange w:id="7768" w:author="David Recio" w:date="2022-06-28T01:08:00Z">
          <w:pPr/>
        </w:pPrChange>
      </w:pPr>
      <w:del w:id="7769" w:author="David Recio" w:date="2022-06-28T00:46:00Z">
        <w:r w:rsidDel="001F75BC">
          <w:delText>Ejemplo de diagrama de objetos</w:delText>
        </w:r>
      </w:del>
    </w:p>
    <w:p w14:paraId="47188BBD" w14:textId="1FA0BB2C" w:rsidR="00DA772D" w:rsidDel="001F75BC" w:rsidRDefault="00DA772D" w:rsidP="00164113">
      <w:pPr>
        <w:rPr>
          <w:del w:id="7770" w:author="David Recio" w:date="2022-06-28T00:46:00Z"/>
        </w:rPr>
        <w:pPrChange w:id="7771" w:author="David Recio" w:date="2022-06-28T01:08:00Z">
          <w:pPr/>
        </w:pPrChange>
      </w:pPr>
      <w:del w:id="7772" w:author="David Recio" w:date="2022-06-28T00:46:00Z">
        <w:r w:rsidRPr="00DA772D" w:rsidDel="001F75BC">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3"/>
                      <a:stretch>
                        <a:fillRect/>
                      </a:stretch>
                    </pic:blipFill>
                    <pic:spPr>
                      <a:xfrm>
                        <a:off x="0" y="0"/>
                        <a:ext cx="3302389" cy="1974642"/>
                      </a:xfrm>
                      <a:prstGeom prst="rect">
                        <a:avLst/>
                      </a:prstGeom>
                    </pic:spPr>
                  </pic:pic>
                </a:graphicData>
              </a:graphic>
            </wp:inline>
          </w:drawing>
        </w:r>
      </w:del>
    </w:p>
    <w:p w14:paraId="1AA47D7E" w14:textId="53D4E368" w:rsidR="00DA772D" w:rsidDel="001F75BC" w:rsidRDefault="00DA772D" w:rsidP="00164113">
      <w:pPr>
        <w:rPr>
          <w:del w:id="7773" w:author="David Recio" w:date="2022-06-28T00:46:00Z"/>
        </w:rPr>
        <w:pPrChange w:id="7774" w:author="David Recio" w:date="2022-06-28T01:08:00Z">
          <w:pPr/>
        </w:pPrChange>
      </w:pPr>
      <w:del w:id="7775" w:author="David Recio" w:date="2022-06-28T00:46:00Z">
        <w:r w:rsidDel="001F75BC">
          <w:delText>Ejemplo de diagrama de paquetes</w:delText>
        </w:r>
      </w:del>
    </w:p>
    <w:p w14:paraId="706BAF37" w14:textId="433CADFF" w:rsidR="00DA772D" w:rsidDel="001F75BC" w:rsidRDefault="00DA772D" w:rsidP="00164113">
      <w:pPr>
        <w:rPr>
          <w:del w:id="7776" w:author="David Recio" w:date="2022-06-28T00:46:00Z"/>
        </w:rPr>
        <w:pPrChange w:id="7777" w:author="David Recio" w:date="2022-06-28T01:08:00Z">
          <w:pPr/>
        </w:pPrChange>
      </w:pPr>
      <w:del w:id="7778" w:author="David Recio" w:date="2022-06-28T00:46:00Z">
        <w:r w:rsidRPr="00DA772D" w:rsidDel="001F75BC">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4"/>
                      <a:stretch>
                        <a:fillRect/>
                      </a:stretch>
                    </pic:blipFill>
                    <pic:spPr>
                      <a:xfrm>
                        <a:off x="0" y="0"/>
                        <a:ext cx="3302390" cy="2060305"/>
                      </a:xfrm>
                      <a:prstGeom prst="rect">
                        <a:avLst/>
                      </a:prstGeom>
                    </pic:spPr>
                  </pic:pic>
                </a:graphicData>
              </a:graphic>
            </wp:inline>
          </w:drawing>
        </w:r>
      </w:del>
    </w:p>
    <w:p w14:paraId="0BC902B2" w14:textId="09EBDF24" w:rsidR="00CA740D" w:rsidDel="001F75BC" w:rsidRDefault="00CA740D" w:rsidP="00164113">
      <w:pPr>
        <w:rPr>
          <w:del w:id="7779" w:author="David Recio" w:date="2022-06-28T00:46:00Z"/>
        </w:rPr>
        <w:pPrChange w:id="7780" w:author="David Recio" w:date="2022-06-28T01:08:00Z">
          <w:pPr/>
        </w:pPrChange>
      </w:pPr>
    </w:p>
    <w:p w14:paraId="665476F5" w14:textId="38DC10D7" w:rsidR="00CA740D" w:rsidDel="001F75BC" w:rsidRDefault="00CA740D" w:rsidP="00164113">
      <w:pPr>
        <w:rPr>
          <w:del w:id="7781" w:author="David Recio" w:date="2022-06-28T00:46:00Z"/>
        </w:rPr>
        <w:pPrChange w:id="7782" w:author="David Recio" w:date="2022-06-28T01:08:00Z">
          <w:pPr/>
        </w:pPrChange>
      </w:pPr>
    </w:p>
    <w:p w14:paraId="1004220B" w14:textId="6D7EDAC0" w:rsidR="00CA740D" w:rsidDel="001F75BC" w:rsidRDefault="00CA740D" w:rsidP="00164113">
      <w:pPr>
        <w:rPr>
          <w:del w:id="7783" w:author="David Recio" w:date="2022-06-28T00:46:00Z"/>
        </w:rPr>
        <w:pPrChange w:id="7784" w:author="David Recio" w:date="2022-06-28T01:08:00Z">
          <w:pPr/>
        </w:pPrChange>
      </w:pPr>
    </w:p>
    <w:p w14:paraId="558C9119" w14:textId="369ADF01" w:rsidR="00CA740D" w:rsidDel="001F75BC" w:rsidRDefault="00CA740D" w:rsidP="00164113">
      <w:pPr>
        <w:rPr>
          <w:del w:id="7785" w:author="David Recio" w:date="2022-06-28T00:46:00Z"/>
        </w:rPr>
        <w:pPrChange w:id="7786" w:author="David Recio" w:date="2022-06-28T01:08:00Z">
          <w:pPr/>
        </w:pPrChange>
      </w:pPr>
    </w:p>
    <w:p w14:paraId="471E5F51" w14:textId="6E69E886" w:rsidR="00CA740D" w:rsidDel="001F75BC" w:rsidRDefault="00CA740D" w:rsidP="00164113">
      <w:pPr>
        <w:rPr>
          <w:del w:id="7787" w:author="David Recio" w:date="2022-06-28T00:46:00Z"/>
        </w:rPr>
        <w:pPrChange w:id="7788" w:author="David Recio" w:date="2022-06-28T01:08:00Z">
          <w:pPr/>
        </w:pPrChange>
      </w:pPr>
    </w:p>
    <w:p w14:paraId="127CB3FD" w14:textId="700A619A" w:rsidR="00CA740D" w:rsidDel="001F75BC" w:rsidRDefault="00CA740D" w:rsidP="00164113">
      <w:pPr>
        <w:rPr>
          <w:del w:id="7789" w:author="David Recio" w:date="2022-06-28T00:46:00Z"/>
        </w:rPr>
        <w:pPrChange w:id="7790" w:author="David Recio" w:date="2022-06-28T01:08:00Z">
          <w:pPr/>
        </w:pPrChange>
      </w:pPr>
    </w:p>
    <w:p w14:paraId="38340963" w14:textId="594F33C6" w:rsidR="00CA740D" w:rsidDel="001F75BC" w:rsidRDefault="00CA740D" w:rsidP="00164113">
      <w:pPr>
        <w:rPr>
          <w:del w:id="7791" w:author="David Recio" w:date="2022-06-28T00:46:00Z"/>
        </w:rPr>
        <w:pPrChange w:id="7792" w:author="David Recio" w:date="2022-06-28T01:08:00Z">
          <w:pPr/>
        </w:pPrChange>
      </w:pPr>
    </w:p>
    <w:p w14:paraId="276E553D" w14:textId="17DD1BC0" w:rsidR="00F0770A" w:rsidDel="001F75BC" w:rsidRDefault="00897A42" w:rsidP="00164113">
      <w:pPr>
        <w:rPr>
          <w:del w:id="7793" w:author="David Recio" w:date="2022-06-28T00:46:00Z"/>
        </w:rPr>
        <w:pPrChange w:id="7794" w:author="David Recio" w:date="2022-06-28T01:08:00Z">
          <w:pPr/>
        </w:pPrChange>
      </w:pPr>
      <w:del w:id="7795" w:author="David Recio" w:date="2022-06-28T00:46:00Z">
        <w:r w:rsidDel="001F75BC">
          <w:delText xml:space="preserve">Ejemplo </w:delText>
        </w:r>
        <w:r w:rsidR="00141177" w:rsidDel="001F75BC">
          <w:delText>de diagrama de contexto</w:delText>
        </w:r>
      </w:del>
    </w:p>
    <w:p w14:paraId="136580BA" w14:textId="295B9293" w:rsidR="00303664" w:rsidDel="001F75BC" w:rsidRDefault="00141177" w:rsidP="00164113">
      <w:pPr>
        <w:rPr>
          <w:del w:id="7796" w:author="David Recio" w:date="2022-06-28T00:46:00Z"/>
        </w:rPr>
        <w:pPrChange w:id="7797" w:author="David Recio" w:date="2022-06-28T01:08:00Z">
          <w:pPr/>
        </w:pPrChange>
      </w:pPr>
      <w:del w:id="7798" w:author="David Recio" w:date="2022-06-28T00:46:00Z">
        <w:r w:rsidDel="001F75BC">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del>
    </w:p>
    <w:p w14:paraId="2AC96E45" w14:textId="254D8168" w:rsidR="00303664" w:rsidDel="001F75BC" w:rsidRDefault="00141177" w:rsidP="00164113">
      <w:pPr>
        <w:rPr>
          <w:del w:id="7799" w:author="David Recio" w:date="2022-06-28T00:46:00Z"/>
        </w:rPr>
        <w:pPrChange w:id="7800" w:author="David Recio" w:date="2022-06-28T01:08:00Z">
          <w:pPr/>
        </w:pPrChange>
      </w:pPr>
      <w:del w:id="7801" w:author="David Recio" w:date="2022-06-28T00:46:00Z">
        <w:r w:rsidDel="001F75BC">
          <w:delText>Ejemplo de caso de uso</w:delText>
        </w:r>
      </w:del>
    </w:p>
    <w:p w14:paraId="19159CE6" w14:textId="592AEEEC" w:rsidR="00141177" w:rsidDel="001F75BC" w:rsidRDefault="00141177" w:rsidP="00164113">
      <w:pPr>
        <w:rPr>
          <w:del w:id="7802" w:author="David Recio" w:date="2022-06-28T00:46:00Z"/>
        </w:rPr>
        <w:pPrChange w:id="7803" w:author="David Recio" w:date="2022-06-28T01:08:00Z">
          <w:pPr/>
        </w:pPrChange>
      </w:pPr>
      <w:del w:id="7804" w:author="David Recio" w:date="2022-06-28T00:46:00Z">
        <w:r w:rsidDel="001F75BC">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del>
    </w:p>
    <w:p w14:paraId="729EAAC4" w14:textId="5F1CC3E7" w:rsidR="00B56868" w:rsidDel="001F75BC" w:rsidRDefault="00B56868" w:rsidP="00164113">
      <w:pPr>
        <w:rPr>
          <w:del w:id="7805" w:author="David Recio" w:date="2022-06-28T00:46:00Z"/>
        </w:rPr>
        <w:pPrChange w:id="7806" w:author="David Recio" w:date="2022-06-28T01:08:00Z">
          <w:pPr/>
        </w:pPrChange>
      </w:pPr>
    </w:p>
    <w:p w14:paraId="07926AE4" w14:textId="6D229FB5" w:rsidR="00EF1449" w:rsidDel="001F75BC" w:rsidRDefault="00EB1FDF" w:rsidP="00164113">
      <w:pPr>
        <w:rPr>
          <w:del w:id="7807" w:author="David Recio" w:date="2022-06-28T00:46:00Z"/>
        </w:rPr>
        <w:pPrChange w:id="7808" w:author="David Recio" w:date="2022-06-28T01:08:00Z">
          <w:pPr/>
        </w:pPrChange>
      </w:pPr>
      <w:del w:id="7809" w:author="David Recio" w:date="2022-06-28T00:46:00Z">
        <w:r w:rsidDel="001F75BC">
          <w:delText>Ejemplo de diagrama de actividades</w:delText>
        </w:r>
      </w:del>
    </w:p>
    <w:p w14:paraId="512C2DC1" w14:textId="41D06FC6" w:rsidR="00EF1449" w:rsidDel="001F75BC" w:rsidRDefault="00EB1FDF" w:rsidP="00164113">
      <w:pPr>
        <w:rPr>
          <w:del w:id="7810" w:author="David Recio" w:date="2022-06-28T00:46:00Z"/>
        </w:rPr>
        <w:pPrChange w:id="7811" w:author="David Recio" w:date="2022-06-28T01:08:00Z">
          <w:pPr/>
        </w:pPrChange>
      </w:pPr>
      <w:del w:id="7812" w:author="David Recio" w:date="2022-06-28T00:46:00Z">
        <w:r w:rsidDel="001F75BC">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del>
    </w:p>
    <w:p w14:paraId="44921E85" w14:textId="27A75E3E" w:rsidR="00303664" w:rsidDel="001F75BC" w:rsidRDefault="001138BA" w:rsidP="00164113">
      <w:pPr>
        <w:rPr>
          <w:del w:id="7813" w:author="David Recio" w:date="2022-06-28T00:46:00Z"/>
        </w:rPr>
        <w:pPrChange w:id="7814" w:author="David Recio" w:date="2022-06-28T01:08:00Z">
          <w:pPr/>
        </w:pPrChange>
      </w:pPr>
      <w:del w:id="7815" w:author="David Recio" w:date="2022-06-28T00:46:00Z">
        <w:r w:rsidDel="001F75BC">
          <w:delText>Ejemplo de DFD Diagrama de Flujo de datos</w:delText>
        </w:r>
      </w:del>
    </w:p>
    <w:p w14:paraId="6F4866A5" w14:textId="09A4EB4D" w:rsidR="00303664" w:rsidDel="001F75BC" w:rsidRDefault="001138BA" w:rsidP="00164113">
      <w:pPr>
        <w:rPr>
          <w:del w:id="7816" w:author="David Recio" w:date="2022-06-28T00:46:00Z"/>
        </w:rPr>
        <w:pPrChange w:id="7817" w:author="David Recio" w:date="2022-06-28T01:08:00Z">
          <w:pPr/>
        </w:pPrChange>
      </w:pPr>
      <w:del w:id="7818" w:author="David Recio" w:date="2022-06-28T00:46:00Z">
        <w:r w:rsidRPr="001138BA" w:rsidDel="001F75BC">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184" cy="3193436"/>
                      </a:xfrm>
                      <a:prstGeom prst="rect">
                        <a:avLst/>
                      </a:prstGeom>
                    </pic:spPr>
                  </pic:pic>
                </a:graphicData>
              </a:graphic>
            </wp:inline>
          </w:drawing>
        </w:r>
      </w:del>
    </w:p>
    <w:p w14:paraId="7D4153EE" w14:textId="16E3B015" w:rsidR="00303664" w:rsidDel="001F75BC" w:rsidRDefault="00303664" w:rsidP="00164113">
      <w:pPr>
        <w:rPr>
          <w:del w:id="7819" w:author="David Recio" w:date="2022-06-28T00:46:00Z"/>
        </w:rPr>
        <w:pPrChange w:id="7820" w:author="David Recio" w:date="2022-06-28T01:08:00Z">
          <w:pPr/>
        </w:pPrChange>
      </w:pPr>
    </w:p>
    <w:p w14:paraId="26F4ED61" w14:textId="37E6D791" w:rsidR="004A1E6E" w:rsidDel="001F75BC" w:rsidRDefault="004A1E6E" w:rsidP="00164113">
      <w:pPr>
        <w:rPr>
          <w:del w:id="7821" w:author="David Recio" w:date="2022-06-28T00:46:00Z"/>
        </w:rPr>
        <w:pPrChange w:id="7822" w:author="David Recio" w:date="2022-06-28T01:08:00Z">
          <w:pPr/>
        </w:pPrChange>
      </w:pPr>
    </w:p>
    <w:p w14:paraId="06124EDF" w14:textId="51BC36F8" w:rsidR="00F0770A" w:rsidDel="001F75BC" w:rsidRDefault="001138BA" w:rsidP="00164113">
      <w:pPr>
        <w:rPr>
          <w:del w:id="7823" w:author="David Recio" w:date="2022-06-28T00:46:00Z"/>
        </w:rPr>
        <w:pPrChange w:id="7824" w:author="David Recio" w:date="2022-06-28T01:08:00Z">
          <w:pPr/>
        </w:pPrChange>
      </w:pPr>
      <w:del w:id="7825" w:author="David Recio" w:date="2022-06-28T00:46:00Z">
        <w:r w:rsidDel="001F75BC">
          <w:delText>Ejemplo de diagrama de transición</w:delText>
        </w:r>
      </w:del>
    </w:p>
    <w:p w14:paraId="2847BC73" w14:textId="5D4A4576" w:rsidR="001138BA" w:rsidDel="001F75BC" w:rsidRDefault="001138BA" w:rsidP="00164113">
      <w:pPr>
        <w:rPr>
          <w:del w:id="7826" w:author="David Recio" w:date="2022-06-28T00:46:00Z"/>
        </w:rPr>
        <w:pPrChange w:id="7827" w:author="David Recio" w:date="2022-06-28T01:08:00Z">
          <w:pPr/>
        </w:pPrChange>
      </w:pPr>
      <w:del w:id="7828" w:author="David Recio" w:date="2022-06-28T00:46:00Z">
        <w:r w:rsidRPr="001138BA" w:rsidDel="001F75BC">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5612" cy="3329436"/>
                      </a:xfrm>
                      <a:prstGeom prst="rect">
                        <a:avLst/>
                      </a:prstGeom>
                    </pic:spPr>
                  </pic:pic>
                </a:graphicData>
              </a:graphic>
            </wp:inline>
          </w:drawing>
        </w:r>
      </w:del>
    </w:p>
    <w:p w14:paraId="1AA4D4CF" w14:textId="0557967D" w:rsidR="00B56868" w:rsidDel="001F75BC" w:rsidRDefault="00B56868" w:rsidP="00164113">
      <w:pPr>
        <w:rPr>
          <w:del w:id="7829" w:author="David Recio" w:date="2022-06-28T00:46:00Z"/>
        </w:rPr>
        <w:pPrChange w:id="7830" w:author="David Recio" w:date="2022-06-28T01:08:00Z">
          <w:pPr/>
        </w:pPrChange>
      </w:pPr>
    </w:p>
    <w:p w14:paraId="246E5B30" w14:textId="654E13B0" w:rsidR="00B56868" w:rsidDel="001F75BC" w:rsidRDefault="00B56868" w:rsidP="00164113">
      <w:pPr>
        <w:rPr>
          <w:del w:id="7831" w:author="David Recio" w:date="2022-06-28T00:46:00Z"/>
        </w:rPr>
        <w:pPrChange w:id="7832" w:author="David Recio" w:date="2022-06-28T01:08:00Z">
          <w:pPr/>
        </w:pPrChange>
      </w:pPr>
      <w:del w:id="7833" w:author="David Recio" w:date="2022-06-28T00:46:00Z">
        <w:r w:rsidDel="001F75BC">
          <w:delText>Ejemplo de diagrama lógico de una vpn</w:delText>
        </w:r>
      </w:del>
    </w:p>
    <w:p w14:paraId="0CA845EA" w14:textId="77258DF2" w:rsidR="00B56868" w:rsidDel="001F75BC" w:rsidRDefault="00B56868" w:rsidP="00164113">
      <w:pPr>
        <w:rPr>
          <w:del w:id="7834" w:author="David Recio" w:date="2022-06-28T00:46:00Z"/>
        </w:rPr>
        <w:pPrChange w:id="7835" w:author="David Recio" w:date="2022-06-28T01:08:00Z">
          <w:pPr/>
        </w:pPrChange>
      </w:pPr>
      <w:del w:id="7836" w:author="David Recio" w:date="2022-06-28T00:46:00Z">
        <w:r w:rsidRPr="00B56868" w:rsidDel="001F75BC">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6995" cy="2281313"/>
                      </a:xfrm>
                      <a:prstGeom prst="rect">
                        <a:avLst/>
                      </a:prstGeom>
                    </pic:spPr>
                  </pic:pic>
                </a:graphicData>
              </a:graphic>
            </wp:inline>
          </w:drawing>
        </w:r>
      </w:del>
    </w:p>
    <w:p w14:paraId="414C6037" w14:textId="76C3819C" w:rsidR="00B56868" w:rsidDel="001F75BC" w:rsidRDefault="00B56868" w:rsidP="00164113">
      <w:pPr>
        <w:rPr>
          <w:del w:id="7837" w:author="David Recio" w:date="2022-06-28T00:46:00Z"/>
        </w:rPr>
        <w:pPrChange w:id="7838" w:author="David Recio" w:date="2022-06-28T01:08:00Z">
          <w:pPr/>
        </w:pPrChange>
      </w:pPr>
    </w:p>
    <w:p w14:paraId="1FD5C9B7" w14:textId="455031E3" w:rsidR="00B56868" w:rsidDel="001F75BC" w:rsidRDefault="00B56868" w:rsidP="00164113">
      <w:pPr>
        <w:rPr>
          <w:del w:id="7839" w:author="David Recio" w:date="2022-06-28T00:46:00Z"/>
        </w:rPr>
        <w:pPrChange w:id="7840" w:author="David Recio" w:date="2022-06-28T01:08:00Z">
          <w:pPr/>
        </w:pPrChange>
      </w:pPr>
    </w:p>
    <w:p w14:paraId="74E90338" w14:textId="1DA4331E" w:rsidR="00E03792" w:rsidDel="001F75BC" w:rsidRDefault="00E03792" w:rsidP="00164113">
      <w:pPr>
        <w:rPr>
          <w:del w:id="7841" w:author="David Recio" w:date="2022-06-28T00:46:00Z"/>
        </w:rPr>
        <w:pPrChange w:id="7842" w:author="David Recio" w:date="2022-06-28T01:08:00Z">
          <w:pPr/>
        </w:pPrChange>
      </w:pPr>
      <w:del w:id="7843" w:author="David Recio" w:date="2022-06-28T00:46:00Z">
        <w:r w:rsidDel="001F75BC">
          <w:delText>Ejemplo de Diagrama E/R</w:delText>
        </w:r>
      </w:del>
    </w:p>
    <w:p w14:paraId="217C2D6C" w14:textId="6D96BB91" w:rsidR="00E03792" w:rsidDel="001F75BC" w:rsidRDefault="00E03792" w:rsidP="00164113">
      <w:pPr>
        <w:rPr>
          <w:del w:id="7844" w:author="David Recio" w:date="2022-06-28T00:46:00Z"/>
        </w:rPr>
        <w:pPrChange w:id="7845" w:author="David Recio" w:date="2022-06-28T01:08:00Z">
          <w:pPr/>
        </w:pPrChange>
      </w:pPr>
      <w:del w:id="7846" w:author="David Recio" w:date="2022-06-28T00:46:00Z">
        <w:r w:rsidRPr="00E03792" w:rsidDel="001F75BC">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328" cy="1992934"/>
                      </a:xfrm>
                      <a:prstGeom prst="rect">
                        <a:avLst/>
                      </a:prstGeom>
                    </pic:spPr>
                  </pic:pic>
                </a:graphicData>
              </a:graphic>
            </wp:inline>
          </w:drawing>
        </w:r>
      </w:del>
    </w:p>
    <w:p w14:paraId="03D67986" w14:textId="760C7747" w:rsidR="00E03792" w:rsidDel="001F75BC" w:rsidRDefault="00E03792" w:rsidP="00164113">
      <w:pPr>
        <w:rPr>
          <w:del w:id="7847" w:author="David Recio" w:date="2022-06-28T00:46:00Z"/>
        </w:rPr>
        <w:pPrChange w:id="7848" w:author="David Recio" w:date="2022-06-28T01:08:00Z">
          <w:pPr/>
        </w:pPrChange>
      </w:pPr>
      <w:del w:id="7849" w:author="David Recio" w:date="2022-06-28T00:46:00Z">
        <w:r w:rsidDel="001F75BC">
          <w:delText>Ejemplo de diagrama de clases de usuarios</w:delText>
        </w:r>
      </w:del>
    </w:p>
    <w:p w14:paraId="6D22BCD0" w14:textId="79B50BFB" w:rsidR="00E03792" w:rsidDel="001F75BC" w:rsidRDefault="00E03792" w:rsidP="00164113">
      <w:pPr>
        <w:rPr>
          <w:del w:id="7850" w:author="David Recio" w:date="2022-06-28T00:46:00Z"/>
        </w:rPr>
        <w:pPrChange w:id="7851" w:author="David Recio" w:date="2022-06-28T01:08:00Z">
          <w:pPr/>
        </w:pPrChange>
      </w:pPr>
      <w:del w:id="7852" w:author="David Recio" w:date="2022-06-28T00:46:00Z">
        <w:r w:rsidRPr="00E03792" w:rsidDel="001F75BC">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90026" cy="2643642"/>
                      </a:xfrm>
                      <a:prstGeom prst="rect">
                        <a:avLst/>
                      </a:prstGeom>
                    </pic:spPr>
                  </pic:pic>
                </a:graphicData>
              </a:graphic>
            </wp:inline>
          </w:drawing>
        </w:r>
      </w:del>
    </w:p>
    <w:p w14:paraId="4CAA88A0" w14:textId="31999B6A" w:rsidR="00A44C43" w:rsidDel="001F75BC" w:rsidRDefault="00A44C43" w:rsidP="00164113">
      <w:pPr>
        <w:rPr>
          <w:ins w:id="7853" w:author="David Recio Arnés" w:date="2022-06-27T20:21:00Z"/>
          <w:del w:id="7854" w:author="David Recio" w:date="2022-06-28T00:46:00Z"/>
        </w:rPr>
        <w:pPrChange w:id="7855" w:author="David Recio" w:date="2022-06-28T01:08:00Z">
          <w:pPr/>
        </w:pPrChange>
      </w:pPr>
    </w:p>
    <w:p w14:paraId="1FF8D4B0" w14:textId="6CEBF577" w:rsidR="00A44C43" w:rsidDel="001F75BC" w:rsidRDefault="00A44C43" w:rsidP="00164113">
      <w:pPr>
        <w:rPr>
          <w:ins w:id="7856" w:author="David Recio Arnés" w:date="2022-06-27T20:21:00Z"/>
          <w:del w:id="7857" w:author="David Recio" w:date="2022-06-28T00:46:00Z"/>
        </w:rPr>
        <w:pPrChange w:id="7858" w:author="David Recio" w:date="2022-06-28T01:08:00Z">
          <w:pPr/>
        </w:pPrChange>
      </w:pPr>
    </w:p>
    <w:p w14:paraId="3D1EBFD2" w14:textId="3334CCC5" w:rsidR="00A44C43" w:rsidDel="001F75BC" w:rsidRDefault="00A44C43" w:rsidP="00164113">
      <w:pPr>
        <w:rPr>
          <w:ins w:id="7859" w:author="David Recio Arnés" w:date="2022-06-27T20:21:00Z"/>
          <w:del w:id="7860" w:author="David Recio" w:date="2022-06-28T00:46:00Z"/>
        </w:rPr>
        <w:pPrChange w:id="7861" w:author="David Recio" w:date="2022-06-28T01:08:00Z">
          <w:pPr/>
        </w:pPrChange>
      </w:pPr>
    </w:p>
    <w:p w14:paraId="2672255D" w14:textId="0BA062D5" w:rsidR="00A44C43" w:rsidDel="001F75BC" w:rsidRDefault="00A44C43" w:rsidP="00164113">
      <w:pPr>
        <w:rPr>
          <w:ins w:id="7862" w:author="David Recio Arnés" w:date="2022-06-27T20:21:00Z"/>
          <w:del w:id="7863" w:author="David Recio" w:date="2022-06-28T00:46:00Z"/>
        </w:rPr>
        <w:pPrChange w:id="7864" w:author="David Recio" w:date="2022-06-28T01:08:00Z">
          <w:pPr/>
        </w:pPrChange>
      </w:pPr>
    </w:p>
    <w:p w14:paraId="2F481CE1" w14:textId="12EBF594" w:rsidR="003002FE" w:rsidDel="001F75BC" w:rsidRDefault="003002FE" w:rsidP="00164113">
      <w:pPr>
        <w:rPr>
          <w:del w:id="7865" w:author="David Recio" w:date="2022-06-28T00:46:00Z"/>
        </w:rPr>
        <w:pPrChange w:id="7866" w:author="David Recio" w:date="2022-06-28T01:08:00Z">
          <w:pPr/>
        </w:pPrChange>
      </w:pPr>
      <w:del w:id="7867" w:author="David Recio" w:date="2022-06-28T00:46:00Z">
        <w:r w:rsidDel="001F75BC">
          <w:delText xml:space="preserve">Ejemplo de </w:delText>
        </w:r>
        <w:r w:rsidR="00C13E43" w:rsidDel="001F75BC">
          <w:delText xml:space="preserve">interfaz </w:delText>
        </w:r>
        <w:r w:rsidDel="001F75BC">
          <w:delText>HMI</w:delText>
        </w:r>
      </w:del>
    </w:p>
    <w:p w14:paraId="4E2E8F75" w14:textId="30EB49A4" w:rsidR="003002FE" w:rsidDel="001F75BC" w:rsidRDefault="003002FE" w:rsidP="00164113">
      <w:pPr>
        <w:rPr>
          <w:del w:id="7868" w:author="David Recio" w:date="2022-06-28T00:46:00Z"/>
        </w:rPr>
        <w:pPrChange w:id="7869" w:author="David Recio" w:date="2022-06-28T01:08:00Z">
          <w:pPr/>
        </w:pPrChange>
      </w:pPr>
      <w:del w:id="7870" w:author="David Recio" w:date="2022-06-28T00:46:00Z">
        <w:r w:rsidRPr="003002FE" w:rsidDel="001F75BC">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5541" cy="1893039"/>
                      </a:xfrm>
                      <a:prstGeom prst="rect">
                        <a:avLst/>
                      </a:prstGeom>
                    </pic:spPr>
                  </pic:pic>
                </a:graphicData>
              </a:graphic>
            </wp:inline>
          </w:drawing>
        </w:r>
      </w:del>
    </w:p>
    <w:p w14:paraId="49CF40D0" w14:textId="4D74F08B" w:rsidR="003002FE" w:rsidDel="001F75BC" w:rsidRDefault="003002FE" w:rsidP="00164113">
      <w:pPr>
        <w:rPr>
          <w:del w:id="7871" w:author="David Recio" w:date="2022-06-28T00:46:00Z"/>
        </w:rPr>
        <w:pPrChange w:id="7872" w:author="David Recio" w:date="2022-06-28T01:08:00Z">
          <w:pPr/>
        </w:pPrChange>
      </w:pPr>
    </w:p>
    <w:p w14:paraId="31BA66A7" w14:textId="6854A6FB" w:rsidR="003002FE" w:rsidRPr="00F0770A" w:rsidRDefault="003002FE" w:rsidP="00164113"/>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Sergio Saugar García" w:date="2022-06-25T23:40:00Z" w:initials="SS">
    <w:p w14:paraId="23C40DA7" w14:textId="77777777" w:rsidR="00C5743E" w:rsidRDefault="00C5743E" w:rsidP="00BA05D1">
      <w:pPr>
        <w:jc w:val="left"/>
      </w:pPr>
      <w:r>
        <w:rPr>
          <w:rStyle w:val="Refdecomentario"/>
        </w:rPr>
        <w:annotationRef/>
      </w:r>
      <w:r>
        <w:rPr>
          <w:sz w:val="20"/>
          <w:szCs w:val="20"/>
        </w:rPr>
        <w:t>Ve quitando el texto que no debería ir en la versión final.</w:t>
      </w:r>
    </w:p>
  </w:comment>
  <w:comment w:id="31" w:author="Sergio Saugar García" w:date="2022-06-16T12:31:00Z" w:initials="SSG">
    <w:p w14:paraId="50CED193" w14:textId="7CD29E2F"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523" w:author="Sergio Saugar García" w:date="2022-06-25T23:41:00Z" w:initials="SS">
    <w:p w14:paraId="0E50E488" w14:textId="77777777" w:rsidR="00C5743E" w:rsidRDefault="00C5743E" w:rsidP="00C9556F">
      <w:pPr>
        <w:jc w:val="left"/>
      </w:pPr>
      <w:r>
        <w:rPr>
          <w:rStyle w:val="Refdecomentario"/>
        </w:rPr>
        <w:annotationRef/>
      </w:r>
      <w:r>
        <w:rPr>
          <w:sz w:val="20"/>
          <w:szCs w:val="20"/>
        </w:rPr>
        <w:t>En la 13 falta el epígrafe ilustración.</w:t>
      </w:r>
    </w:p>
  </w:comment>
  <w:comment w:id="901" w:author="Sergio Saugar García" w:date="2022-06-25T23:41:00Z" w:initials="SS">
    <w:p w14:paraId="44245DD6" w14:textId="77777777" w:rsidR="00C5743E" w:rsidRDefault="00C5743E" w:rsidP="00D27D5B">
      <w:pPr>
        <w:jc w:val="left"/>
      </w:pPr>
      <w:r>
        <w:rPr>
          <w:rStyle w:val="Refdecomentario"/>
        </w:rPr>
        <w:annotationRef/>
      </w:r>
      <w:r>
        <w:rPr>
          <w:sz w:val="20"/>
          <w:szCs w:val="20"/>
        </w:rPr>
        <w:t>No tiene numeración????</w:t>
      </w:r>
    </w:p>
  </w:comment>
  <w:comment w:id="904" w:author="Sergio Saugar García" w:date="2022-06-25T23:42:00Z" w:initials="SS">
    <w:p w14:paraId="6E27950C" w14:textId="77777777" w:rsidR="00C5743E" w:rsidRDefault="00C5743E" w:rsidP="00424D64">
      <w:pPr>
        <w:jc w:val="left"/>
      </w:pPr>
      <w:r>
        <w:rPr>
          <w:rStyle w:val="Refdecomentario"/>
        </w:rPr>
        <w:annotationRef/>
      </w:r>
      <w:r>
        <w:rPr>
          <w:sz w:val="20"/>
          <w:szCs w:val="20"/>
        </w:rPr>
        <w:t>Espero que el software haga todo esto.</w:t>
      </w:r>
    </w:p>
  </w:comment>
  <w:comment w:id="911" w:author="Sergio Saugar García" w:date="2022-06-25T23:43:00Z" w:initials="SS">
    <w:p w14:paraId="4D545C53" w14:textId="77777777" w:rsidR="009039EF" w:rsidRDefault="009039EF" w:rsidP="00882B2B">
      <w:pPr>
        <w:jc w:val="left"/>
      </w:pPr>
      <w:r>
        <w:rPr>
          <w:rStyle w:val="Refdecomentario"/>
        </w:rPr>
        <w:annotationRef/>
      </w:r>
      <w:r>
        <w:rPr>
          <w:sz w:val="20"/>
          <w:szCs w:val="20"/>
        </w:rPr>
        <w:t>Vamos a ver, estas secciones ¿no tenían numeración en la versión anterior de la memoria? Me estás volviendo loco, no sé por qué has quitado los números de sección!</w:t>
      </w:r>
    </w:p>
  </w:comment>
  <w:comment w:id="912" w:author="Sergio Saugar García" w:date="2022-06-25T23:44:00Z" w:initials="SS">
    <w:p w14:paraId="342D737E" w14:textId="77777777" w:rsidR="009039EF" w:rsidRDefault="009039EF" w:rsidP="00BD384C">
      <w:pPr>
        <w:jc w:val="left"/>
      </w:pPr>
      <w:r>
        <w:rPr>
          <w:rStyle w:val="Refdecomentario"/>
        </w:rPr>
        <w:annotationRef/>
      </w:r>
      <w:r>
        <w:rPr>
          <w:sz w:val="20"/>
          <w:szCs w:val="20"/>
        </w:rPr>
        <w:t>En este párrafo hay texto a 12px y otro a 10.5px.</w:t>
      </w:r>
    </w:p>
  </w:comment>
  <w:comment w:id="963" w:author="Sergio Saugar García" w:date="2022-06-16T13:02:00Z" w:initials="SSG">
    <w:p w14:paraId="75D796EA" w14:textId="415DEC0F"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975"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986" w:author="Sergio Saugar García" w:date="2022-06-16T13:04:00Z" w:initials="SSG">
    <w:p w14:paraId="0A30C777" w14:textId="2D9A7489" w:rsidR="00276DFA" w:rsidRDefault="00276DFA">
      <w:pPr>
        <w:pStyle w:val="Textocomentario"/>
      </w:pPr>
      <w:r>
        <w:rPr>
          <w:rStyle w:val="Refdecomentario"/>
        </w:rPr>
        <w:annotationRef/>
      </w:r>
      <w:r>
        <w:t>¿?¿?¿?</w:t>
      </w:r>
    </w:p>
  </w:comment>
  <w:comment w:id="969" w:author="Sergio Saugar García" w:date="2022-06-25T23:45:00Z" w:initials="SS">
    <w:p w14:paraId="0C87E703" w14:textId="77777777" w:rsidR="009039EF" w:rsidRDefault="009039EF" w:rsidP="0022249C">
      <w:pPr>
        <w:jc w:val="left"/>
      </w:pPr>
      <w:r>
        <w:rPr>
          <w:rStyle w:val="Refdecomentario"/>
        </w:rPr>
        <w:annotationRef/>
      </w:r>
      <w:r>
        <w:rPr>
          <w:sz w:val="20"/>
          <w:szCs w:val="20"/>
        </w:rPr>
        <w:t>Texto en diferente tamaño. No sé qué has hecho con el formato.</w:t>
      </w:r>
    </w:p>
  </w:comment>
  <w:comment w:id="998" w:author="Sergio Saugar García" w:date="2022-06-16T13:06:00Z" w:initials="SSG">
    <w:p w14:paraId="5CF451CA" w14:textId="25483F3D"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999"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1000" w:author="Sergio Saugar García" w:date="2022-06-25T23:46:00Z" w:initials="SS">
    <w:p w14:paraId="25C51B7F" w14:textId="77777777" w:rsidR="009039EF" w:rsidRDefault="009039EF" w:rsidP="00AF5301">
      <w:pPr>
        <w:jc w:val="left"/>
      </w:pPr>
      <w:r>
        <w:rPr>
          <w:rStyle w:val="Refdecomentario"/>
        </w:rPr>
        <w:annotationRef/>
      </w:r>
      <w:r>
        <w:rPr>
          <w:sz w:val="20"/>
          <w:szCs w:val="20"/>
        </w:rPr>
        <w:t>Ya te dije la última vez que te ajustases a las fases estándar, tú sabrás lo que pones.</w:t>
      </w:r>
    </w:p>
  </w:comment>
  <w:comment w:id="1150" w:author="Sergio Saugar García" w:date="2022-06-25T23:46:00Z" w:initials="SS">
    <w:p w14:paraId="1942A554" w14:textId="77777777" w:rsidR="009039EF" w:rsidRDefault="009039EF" w:rsidP="00706109">
      <w:pPr>
        <w:jc w:val="left"/>
      </w:pPr>
      <w:r>
        <w:rPr>
          <w:rStyle w:val="Refdecomentario"/>
        </w:rPr>
        <w:annotationRef/>
      </w:r>
      <w:r>
        <w:rPr>
          <w:sz w:val="20"/>
          <w:szCs w:val="20"/>
        </w:rPr>
        <w:t>Sólo leo dos</w:t>
      </w:r>
    </w:p>
  </w:comment>
  <w:comment w:id="1164" w:author="Sergio Saugar García" w:date="2022-06-16T13:13:00Z" w:initials="SSG">
    <w:p w14:paraId="5E748C8A" w14:textId="3B0E6C80" w:rsidR="00FD4B61" w:rsidRDefault="00FD4B61">
      <w:pPr>
        <w:pStyle w:val="Textocomentario"/>
      </w:pPr>
      <w:r>
        <w:rPr>
          <w:rStyle w:val="Refdecomentario"/>
        </w:rPr>
        <w:annotationRef/>
      </w:r>
      <w:r>
        <w:t>¿?¿?¿?¿?¿</w:t>
      </w:r>
    </w:p>
  </w:comment>
  <w:comment w:id="1173"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1186" w:author="Sergio Saugar García" w:date="2022-06-25T23:47:00Z" w:initials="SS">
    <w:p w14:paraId="042A611B" w14:textId="77777777" w:rsidR="009039EF" w:rsidRDefault="009039EF" w:rsidP="006D05E6">
      <w:pPr>
        <w:jc w:val="left"/>
      </w:pPr>
      <w:r>
        <w:rPr>
          <w:rStyle w:val="Refdecomentario"/>
        </w:rPr>
        <w:annotationRef/>
      </w:r>
      <w:r>
        <w:rPr>
          <w:sz w:val="20"/>
          <w:szCs w:val="20"/>
        </w:rPr>
        <w:t>¿?¿?¿?</w:t>
      </w:r>
    </w:p>
  </w:comment>
  <w:comment w:id="1246" w:author="Sergio Saugar García" w:date="2022-06-25T23:44:00Z" w:initials="SS">
    <w:p w14:paraId="56E089B4" w14:textId="77777777" w:rsidR="006F5655" w:rsidRDefault="006F5655" w:rsidP="006F5655">
      <w:pPr>
        <w:jc w:val="left"/>
      </w:pPr>
      <w:r>
        <w:rPr>
          <w:rStyle w:val="Refdecomentario"/>
        </w:rPr>
        <w:annotationRef/>
      </w:r>
      <w:r>
        <w:rPr>
          <w:sz w:val="20"/>
          <w:szCs w:val="20"/>
        </w:rPr>
        <w:t>En este párrafo hay texto a 12px y otro a 10.5px.</w:t>
      </w:r>
    </w:p>
  </w:comment>
  <w:comment w:id="1250" w:author="Sergio Saugar García" w:date="2022-06-16T13:14:00Z" w:initials="SSG">
    <w:p w14:paraId="6FD9AFE9" w14:textId="7B89FFFB"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1260"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1258" w:author="Sergio Saugar García" w:date="2022-06-25T23:47:00Z" w:initials="SS">
    <w:p w14:paraId="25A25B18" w14:textId="77777777" w:rsidR="009039EF" w:rsidRDefault="009039EF" w:rsidP="000E009C">
      <w:pPr>
        <w:jc w:val="left"/>
      </w:pPr>
      <w:r>
        <w:rPr>
          <w:rStyle w:val="Refdecomentario"/>
        </w:rPr>
        <w:annotationRef/>
      </w:r>
      <w:r>
        <w:rPr>
          <w:sz w:val="20"/>
          <w:szCs w:val="20"/>
        </w:rPr>
        <w:t>No puedes poner : encadenados.</w:t>
      </w:r>
    </w:p>
  </w:comment>
  <w:comment w:id="1286" w:author="Sergio Saugar García" w:date="2022-06-16T13:15:00Z" w:initials="SSG">
    <w:p w14:paraId="6069F1B7" w14:textId="7EE39936" w:rsidR="00FD4B61" w:rsidRDefault="00FD4B61">
      <w:pPr>
        <w:pStyle w:val="Textocomentario"/>
      </w:pPr>
      <w:r>
        <w:rPr>
          <w:rStyle w:val="Refdecomentario"/>
        </w:rPr>
        <w:annotationRef/>
      </w:r>
      <w:r>
        <w:t>Otra vez bases?</w:t>
      </w:r>
    </w:p>
  </w:comment>
  <w:comment w:id="1284" w:author="Sergio Saugar García" w:date="2022-06-25T23:48:00Z" w:initials="SS">
    <w:p w14:paraId="681F7CBA" w14:textId="77777777" w:rsidR="009039EF" w:rsidRDefault="009039EF" w:rsidP="008B49EA">
      <w:pPr>
        <w:jc w:val="left"/>
      </w:pPr>
      <w:r>
        <w:rPr>
          <w:rStyle w:val="Refdecomentario"/>
        </w:rPr>
        <w:annotationRef/>
      </w:r>
      <w:r>
        <w:rPr>
          <w:sz w:val="20"/>
          <w:szCs w:val="20"/>
        </w:rPr>
        <w:t>Revisa todo el formato, esto debía ser una sección, ¿cierto?</w:t>
      </w:r>
    </w:p>
  </w:comment>
  <w:comment w:id="1306" w:author="Sergio Saugar García" w:date="2022-06-25T23:44:00Z" w:initials="SS">
    <w:p w14:paraId="14737104" w14:textId="77777777" w:rsidR="00B26655" w:rsidRDefault="00B26655" w:rsidP="00B26655">
      <w:pPr>
        <w:jc w:val="left"/>
      </w:pPr>
      <w:r>
        <w:rPr>
          <w:rStyle w:val="Refdecomentario"/>
        </w:rPr>
        <w:annotationRef/>
      </w:r>
      <w:r>
        <w:rPr>
          <w:sz w:val="20"/>
          <w:szCs w:val="20"/>
        </w:rPr>
        <w:t>En este párrafo hay texto a 12px y otro a 10.5px.</w:t>
      </w:r>
    </w:p>
  </w:comment>
  <w:comment w:id="1400" w:author="Sergio Saugar García" w:date="2022-06-25T23:48:00Z" w:initials="SS">
    <w:p w14:paraId="361556B9" w14:textId="77777777" w:rsidR="009039EF" w:rsidRDefault="009039EF" w:rsidP="000C5876">
      <w:pPr>
        <w:jc w:val="left"/>
      </w:pPr>
      <w:r>
        <w:rPr>
          <w:rStyle w:val="Refdecomentario"/>
        </w:rPr>
        <w:annotationRef/>
      </w:r>
      <w:r>
        <w:rPr>
          <w:sz w:val="20"/>
          <w:szCs w:val="20"/>
        </w:rPr>
        <w:t>¿Dónde está el diagrama real?</w:t>
      </w:r>
    </w:p>
  </w:comment>
  <w:comment w:id="1441" w:author="Sergio Saugar García" w:date="2022-06-25T23:44:00Z" w:initials="SS">
    <w:p w14:paraId="251032FA" w14:textId="77777777" w:rsidR="00587D5C" w:rsidRDefault="00587D5C" w:rsidP="00587D5C">
      <w:pPr>
        <w:jc w:val="left"/>
      </w:pPr>
      <w:r>
        <w:rPr>
          <w:rStyle w:val="Refdecomentario"/>
        </w:rPr>
        <w:annotationRef/>
      </w:r>
      <w:r>
        <w:rPr>
          <w:sz w:val="20"/>
          <w:szCs w:val="20"/>
        </w:rPr>
        <w:t>En este párrafo hay texto a 12px y otro a 10.5px.</w:t>
      </w:r>
    </w:p>
  </w:comment>
  <w:comment w:id="1464" w:author="Sergio Saugar García" w:date="2022-06-25T23:49:00Z" w:initials="SS">
    <w:p w14:paraId="37E973CC" w14:textId="77777777" w:rsidR="00F07F03" w:rsidRDefault="00F07F03" w:rsidP="00F07F03">
      <w:pPr>
        <w:jc w:val="left"/>
      </w:pPr>
      <w:r>
        <w:rPr>
          <w:rStyle w:val="Refdecomentario"/>
        </w:rPr>
        <w:annotationRef/>
      </w:r>
      <w:r>
        <w:rPr>
          <w:sz w:val="20"/>
          <w:szCs w:val="20"/>
        </w:rPr>
        <w:t>Las secciones empiezan con texto, no con una imagen. Además, esta imagen es de servicios web sopa.</w:t>
      </w:r>
    </w:p>
  </w:comment>
  <w:comment w:id="1466" w:author="Sergio Saugar García" w:date="2022-06-16T13:16:00Z" w:initials="SSG">
    <w:p w14:paraId="120C1BB9" w14:textId="77777777" w:rsidR="00F07F03" w:rsidRDefault="00F07F03" w:rsidP="00F07F03">
      <w:pPr>
        <w:pStyle w:val="Textocomentario"/>
        <w:rPr>
          <w:lang w:val="en-US"/>
        </w:rPr>
      </w:pPr>
      <w:r>
        <w:rPr>
          <w:rStyle w:val="Refdecomentario"/>
        </w:rPr>
        <w:annotationRef/>
      </w:r>
      <w:r>
        <w:t xml:space="preserve">La referencia 9 es: </w:t>
      </w:r>
      <w:r w:rsidRPr="00056FFC">
        <w:rPr>
          <w:lang w:val="en-US"/>
        </w:rPr>
        <w:t>The psychology of high performance</w:t>
      </w:r>
    </w:p>
    <w:p w14:paraId="75904E0A" w14:textId="77777777" w:rsidR="00F07F03" w:rsidRDefault="00F07F03" w:rsidP="00F07F03">
      <w:pPr>
        <w:pStyle w:val="Textocomentario"/>
        <w:rPr>
          <w:lang w:val="en-US"/>
        </w:rPr>
      </w:pPr>
    </w:p>
    <w:p w14:paraId="3C0EBA90" w14:textId="77777777" w:rsidR="00F07F03" w:rsidRDefault="00F07F03" w:rsidP="00F07F03">
      <w:pPr>
        <w:pStyle w:val="Textocomentario"/>
      </w:pPr>
      <w:r>
        <w:rPr>
          <w:lang w:val="en-US"/>
        </w:rPr>
        <w:t>Revisa que las referencias son correctas.</w:t>
      </w:r>
    </w:p>
  </w:comment>
  <w:comment w:id="1468" w:author="Sergio Saugar García" w:date="2022-06-16T17:26:00Z" w:initials="SSG">
    <w:p w14:paraId="1C17F391" w14:textId="77777777" w:rsidR="00F07F03" w:rsidRDefault="00F07F03" w:rsidP="00F07F03">
      <w:pPr>
        <w:pStyle w:val="Textocomentario"/>
      </w:pPr>
      <w:r>
        <w:rPr>
          <w:rStyle w:val="Refdecomentario"/>
        </w:rPr>
        <w:annotationRef/>
      </w:r>
      <w:r>
        <w:t>En mayúsculas Servicio Web. Revisa toda la memoria y ponlo de manera homogénea.</w:t>
      </w:r>
    </w:p>
  </w:comment>
  <w:comment w:id="1469" w:author="Sergio Saugar García" w:date="2022-06-16T17:27:00Z" w:initials="SSG">
    <w:p w14:paraId="5DE7BF91" w14:textId="77777777" w:rsidR="00F07F03" w:rsidRDefault="00F07F03" w:rsidP="00F07F03">
      <w:pPr>
        <w:pStyle w:val="Textocomentario"/>
      </w:pPr>
      <w:r>
        <w:rPr>
          <w:rStyle w:val="Refdecomentario"/>
        </w:rPr>
        <w:annotationRef/>
      </w:r>
      <w:r>
        <w:t>No es otra forma, es la forma</w:t>
      </w:r>
    </w:p>
  </w:comment>
  <w:comment w:id="1486" w:author="Sergio Saugar García" w:date="2022-06-25T23:49:00Z" w:initials="SS">
    <w:p w14:paraId="6035C99D" w14:textId="77777777" w:rsidR="009039EF" w:rsidRDefault="009039EF" w:rsidP="00C56333">
      <w:pPr>
        <w:jc w:val="left"/>
      </w:pPr>
      <w:r>
        <w:rPr>
          <w:rStyle w:val="Refdecomentario"/>
        </w:rPr>
        <w:annotationRef/>
      </w:r>
      <w:r>
        <w:rPr>
          <w:sz w:val="20"/>
          <w:szCs w:val="20"/>
        </w:rPr>
        <w:t>Las secciones empiezan con texto, no con una imagen. Además, esta imagen es de servicios web sopa.</w:t>
      </w:r>
    </w:p>
  </w:comment>
  <w:comment w:id="1491" w:author="Sergio Saugar García" w:date="2022-06-16T13:16:00Z" w:initials="SSG">
    <w:p w14:paraId="17A6CFD6" w14:textId="0F894A03"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1494"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1497"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1504" w:author="Sergio Saugar García" w:date="2022-06-16T17:28:00Z" w:initials="SSG">
    <w:p w14:paraId="5531B436" w14:textId="3B085999"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1537"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1538"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1542"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1545" w:author="Sergio Saugar García" w:date="2022-06-16T17:30:00Z" w:initials="SSG">
    <w:p w14:paraId="67DA6ED1" w14:textId="444798B2" w:rsidR="00B62D6A" w:rsidRDefault="00B62D6A">
      <w:pPr>
        <w:pStyle w:val="Textocomentario"/>
      </w:pPr>
      <w:r>
        <w:rPr>
          <w:rStyle w:val="Refdecomentario"/>
        </w:rPr>
        <w:annotationRef/>
      </w:r>
      <w:r>
        <w:t>¿?¿?¿?¿?</w:t>
      </w:r>
    </w:p>
  </w:comment>
  <w:comment w:id="1546" w:author="Sergio Saugar García" w:date="2022-06-25T23:51:00Z" w:initials="SS">
    <w:p w14:paraId="3444EB18" w14:textId="77777777" w:rsidR="009039EF" w:rsidRDefault="009039EF" w:rsidP="00A6238B">
      <w:pPr>
        <w:jc w:val="left"/>
      </w:pPr>
      <w:r>
        <w:rPr>
          <w:rStyle w:val="Refdecomentario"/>
        </w:rPr>
        <w:annotationRef/>
      </w:r>
      <w:r>
        <w:rPr>
          <w:sz w:val="20"/>
          <w:szCs w:val="20"/>
        </w:rPr>
        <w:t>Segunda vez que te pongo ¿?¿?¿?¿?¿?¿?</w:t>
      </w:r>
    </w:p>
  </w:comment>
  <w:comment w:id="1548" w:author="Sergio Saugar García" w:date="2022-06-16T17:31:00Z" w:initials="SSG">
    <w:p w14:paraId="0AEB7B31" w14:textId="50D4D65D" w:rsidR="00B62D6A" w:rsidRDefault="00B62D6A">
      <w:pPr>
        <w:pStyle w:val="Textocomentario"/>
      </w:pPr>
      <w:r>
        <w:rPr>
          <w:rStyle w:val="Refdecomentario"/>
        </w:rPr>
        <w:annotationRef/>
      </w:r>
      <w:r>
        <w:t>Todo este texto, lo del tómalo o déjalo y estos párrafos los habrás sacado de algún sitio, no? Referencia.</w:t>
      </w:r>
    </w:p>
  </w:comment>
  <w:comment w:id="1607" w:author="Sergio Saugar García" w:date="2022-06-25T23:52:00Z" w:initials="SS">
    <w:p w14:paraId="79D77CB6" w14:textId="77777777" w:rsidR="009039EF" w:rsidRDefault="009039EF" w:rsidP="00776C60">
      <w:pPr>
        <w:jc w:val="left"/>
      </w:pPr>
      <w:r>
        <w:rPr>
          <w:rStyle w:val="Refdecomentario"/>
        </w:rPr>
        <w:annotationRef/>
      </w:r>
      <w:r>
        <w:rPr>
          <w:sz w:val="20"/>
          <w:szCs w:val="20"/>
        </w:rPr>
        <w:t>¿?¿?</w:t>
      </w:r>
    </w:p>
  </w:comment>
  <w:comment w:id="1626" w:author="Sergio Saugar García" w:date="2022-06-25T23:53:00Z" w:initials="SS">
    <w:p w14:paraId="097C0658" w14:textId="77777777" w:rsidR="009039EF" w:rsidRDefault="009039EF" w:rsidP="00212278">
      <w:pPr>
        <w:jc w:val="left"/>
      </w:pPr>
      <w:r>
        <w:rPr>
          <w:rStyle w:val="Refdecomentario"/>
        </w:rPr>
        <w:annotationRef/>
      </w:r>
      <w:r>
        <w:rPr>
          <w:sz w:val="20"/>
          <w:szCs w:val="20"/>
        </w:rPr>
        <w:t>¿Para el orden? Este texto de dónde lo has sacado? Lo has traducido directamente pero no lo has leído varias veces con calma??</w:t>
      </w:r>
    </w:p>
  </w:comment>
  <w:comment w:id="1634" w:author="Sergio Saugar García" w:date="2022-06-25T23:53:00Z" w:initials="SS">
    <w:p w14:paraId="2E08C8F6" w14:textId="77777777" w:rsidR="009039EF" w:rsidRDefault="009039EF" w:rsidP="00A36DB1">
      <w:pPr>
        <w:jc w:val="left"/>
      </w:pPr>
      <w:r>
        <w:rPr>
          <w:rStyle w:val="Refdecomentario"/>
        </w:rPr>
        <w:annotationRef/>
      </w:r>
      <w:r>
        <w:rPr>
          <w:sz w:val="20"/>
          <w:szCs w:val="20"/>
        </w:rPr>
        <w:t>Esto no se entiende</w:t>
      </w:r>
    </w:p>
  </w:comment>
  <w:comment w:id="1640" w:author="Sergio Saugar García" w:date="2022-06-25T23:53:00Z" w:initials="SS">
    <w:p w14:paraId="36CE12E4" w14:textId="77777777" w:rsidR="009039EF" w:rsidRDefault="009039EF" w:rsidP="0051400B">
      <w:pPr>
        <w:jc w:val="left"/>
      </w:pPr>
      <w:r>
        <w:rPr>
          <w:rStyle w:val="Refdecomentario"/>
        </w:rPr>
        <w:annotationRef/>
      </w:r>
      <w:r>
        <w:rPr>
          <w:sz w:val="20"/>
          <w:szCs w:val="20"/>
        </w:rPr>
        <w:t>¿?¿??¿</w:t>
      </w:r>
    </w:p>
  </w:comment>
  <w:comment w:id="1657" w:author="Sergio Saugar García" w:date="2022-06-25T23:54:00Z" w:initials="SS">
    <w:p w14:paraId="2BDECF4C" w14:textId="77777777" w:rsidR="009039EF" w:rsidRDefault="009039EF" w:rsidP="00E93CC5">
      <w:pPr>
        <w:jc w:val="left"/>
      </w:pPr>
      <w:r>
        <w:rPr>
          <w:rStyle w:val="Refdecomentario"/>
        </w:rPr>
        <w:annotationRef/>
      </w:r>
      <w:r>
        <w:rPr>
          <w:sz w:val="20"/>
          <w:szCs w:val="20"/>
        </w:rPr>
        <w:t>No se entiende nada porque no has introducido un ejemplo desde el principio. En este momento nadie sabe nada de formularios, usuarios...</w:t>
      </w:r>
    </w:p>
  </w:comment>
  <w:comment w:id="1665" w:author="Sergio Saugar García" w:date="2022-06-25T23:55:00Z" w:initials="SS">
    <w:p w14:paraId="578676E1" w14:textId="77777777" w:rsidR="009039EF" w:rsidRDefault="009039EF" w:rsidP="000276FB">
      <w:pPr>
        <w:jc w:val="left"/>
      </w:pPr>
      <w:r>
        <w:rPr>
          <w:rStyle w:val="Refdecomentario"/>
        </w:rPr>
        <w:annotationRef/>
      </w:r>
      <w:r>
        <w:rPr>
          <w:sz w:val="20"/>
          <w:szCs w:val="20"/>
        </w:rPr>
        <w:t>No tiene sentido, una URI ejecuta??? “Ejecutar como” qué quiere decir eso????</w:t>
      </w:r>
    </w:p>
  </w:comment>
  <w:comment w:id="1671" w:author="Sergio Saugar García" w:date="2022-06-25T23:55:00Z" w:initials="SS">
    <w:p w14:paraId="5F840C91" w14:textId="77777777" w:rsidR="009039EF" w:rsidRDefault="009039EF" w:rsidP="0044766F">
      <w:pPr>
        <w:jc w:val="left"/>
      </w:pPr>
      <w:r>
        <w:rPr>
          <w:rStyle w:val="Refdecomentario"/>
        </w:rPr>
        <w:annotationRef/>
      </w:r>
      <w:r>
        <w:rPr>
          <w:sz w:val="20"/>
          <w:szCs w:val="20"/>
        </w:rPr>
        <w:t>¿?¿?¿?¿?¿</w:t>
      </w:r>
    </w:p>
  </w:comment>
  <w:comment w:id="1676" w:author="Sergio Saugar García" w:date="2022-06-25T23:55:00Z" w:initials="SS">
    <w:p w14:paraId="35922C50" w14:textId="77777777" w:rsidR="009039EF" w:rsidRDefault="009039EF" w:rsidP="005823B8">
      <w:pPr>
        <w:jc w:val="left"/>
      </w:pPr>
      <w:r>
        <w:rPr>
          <w:rStyle w:val="Refdecomentario"/>
        </w:rPr>
        <w:annotationRef/>
      </w:r>
      <w:r>
        <w:rPr>
          <w:sz w:val="20"/>
          <w:szCs w:val="20"/>
        </w:rPr>
        <w:t>No entiendo a qué te refieres.</w:t>
      </w:r>
    </w:p>
  </w:comment>
  <w:comment w:id="1687" w:author="Sergio Saugar García" w:date="2022-06-25T23:55:00Z" w:initials="SS">
    <w:p w14:paraId="6B3E53E4" w14:textId="77777777" w:rsidR="009039EF" w:rsidRDefault="009039EF" w:rsidP="00D71150">
      <w:pPr>
        <w:jc w:val="left"/>
      </w:pPr>
      <w:r>
        <w:rPr>
          <w:rStyle w:val="Refdecomentario"/>
        </w:rPr>
        <w:annotationRef/>
      </w:r>
      <w:r>
        <w:rPr>
          <w:sz w:val="20"/>
          <w:szCs w:val="20"/>
        </w:rPr>
        <w:t>¿?¿?¿?¿?</w:t>
      </w:r>
    </w:p>
  </w:comment>
  <w:comment w:id="1695" w:author="Sergio Saugar García" w:date="2022-06-25T23:56:00Z" w:initials="SS">
    <w:p w14:paraId="5F13F33D" w14:textId="77777777" w:rsidR="009039EF" w:rsidRDefault="009039EF" w:rsidP="001C63ED">
      <w:pPr>
        <w:jc w:val="left"/>
      </w:pPr>
      <w:r>
        <w:rPr>
          <w:rStyle w:val="Refdecomentario"/>
        </w:rPr>
        <w:annotationRef/>
      </w:r>
      <w:r>
        <w:rPr>
          <w:sz w:val="20"/>
          <w:szCs w:val="20"/>
        </w:rPr>
        <w:t>Querrás decir utilizando los formatos definidos por el estándar MIME</w:t>
      </w:r>
    </w:p>
  </w:comment>
  <w:comment w:id="1704" w:author="Sergio Saugar García" w:date="2022-06-25T23:56:00Z" w:initials="SS">
    <w:p w14:paraId="4836201C" w14:textId="77777777" w:rsidR="009039EF" w:rsidRDefault="009039EF" w:rsidP="00A97FD9">
      <w:pPr>
        <w:jc w:val="left"/>
      </w:pPr>
      <w:r>
        <w:rPr>
          <w:rStyle w:val="Refdecomentario"/>
        </w:rPr>
        <w:annotationRef/>
      </w:r>
      <w:r>
        <w:rPr>
          <w:sz w:val="20"/>
          <w:szCs w:val="20"/>
        </w:rPr>
        <w:t>¿Modelo? Será estándar</w:t>
      </w:r>
    </w:p>
  </w:comment>
  <w:comment w:id="1728" w:author="Sergio Saugar García" w:date="2022-06-25T23:57:00Z" w:initials="SS">
    <w:p w14:paraId="24E53558" w14:textId="77777777" w:rsidR="009039EF" w:rsidRDefault="009039EF" w:rsidP="00525DC8">
      <w:pPr>
        <w:jc w:val="left"/>
      </w:pPr>
      <w:r>
        <w:rPr>
          <w:rStyle w:val="Refdecomentario"/>
        </w:rPr>
        <w:annotationRef/>
      </w:r>
      <w:r>
        <w:rPr>
          <w:sz w:val="20"/>
          <w:szCs w:val="20"/>
        </w:rPr>
        <w:t>No hay concordancia entre género</w:t>
      </w:r>
    </w:p>
  </w:comment>
  <w:comment w:id="1740" w:author="Sergio Saugar García" w:date="2022-06-25T23:57:00Z" w:initials="SS">
    <w:p w14:paraId="22D5D91C" w14:textId="77777777" w:rsidR="009039EF" w:rsidRDefault="009039EF" w:rsidP="00540E4F">
      <w:pPr>
        <w:jc w:val="left"/>
      </w:pPr>
      <w:r>
        <w:rPr>
          <w:rStyle w:val="Refdecomentario"/>
        </w:rPr>
        <w:annotationRef/>
      </w:r>
      <w:r>
        <w:rPr>
          <w:sz w:val="20"/>
          <w:szCs w:val="20"/>
        </w:rPr>
        <w:t>¿?¿?¿</w:t>
      </w:r>
    </w:p>
    <w:p w14:paraId="00F6D7CD" w14:textId="77777777" w:rsidR="009039EF" w:rsidRDefault="009039EF" w:rsidP="00540E4F">
      <w:pPr>
        <w:jc w:val="left"/>
      </w:pPr>
    </w:p>
    <w:p w14:paraId="68C6B1C7" w14:textId="77777777" w:rsidR="009039EF" w:rsidRDefault="009039EF" w:rsidP="00540E4F">
      <w:pPr>
        <w:jc w:val="left"/>
      </w:pPr>
      <w:r>
        <w:rPr>
          <w:sz w:val="20"/>
          <w:szCs w:val="20"/>
        </w:rPr>
        <w:t>Este texto ni te lo has leído ni lo has repasado antes de enviármelo.</w:t>
      </w:r>
    </w:p>
  </w:comment>
  <w:comment w:id="1782" w:author="Sergio Saugar García" w:date="2022-06-25T23:58:00Z" w:initials="SS">
    <w:p w14:paraId="1844B4BB" w14:textId="77777777" w:rsidR="009039EF" w:rsidRDefault="009039EF" w:rsidP="00857325">
      <w:pPr>
        <w:jc w:val="left"/>
      </w:pPr>
      <w:r>
        <w:rPr>
          <w:rStyle w:val="Refdecomentario"/>
        </w:rPr>
        <w:annotationRef/>
      </w:r>
      <w:r>
        <w:rPr>
          <w:sz w:val="20"/>
          <w:szCs w:val="20"/>
        </w:rPr>
        <w:t>Dónde termina este paréntesis??</w:t>
      </w:r>
    </w:p>
  </w:comment>
  <w:comment w:id="1795" w:author="Sergio Saugar García" w:date="2022-06-25T23:59:00Z" w:initials="SS">
    <w:p w14:paraId="356F974A" w14:textId="77777777" w:rsidR="009039EF" w:rsidRDefault="009039EF" w:rsidP="009C5DD9">
      <w:pPr>
        <w:jc w:val="left"/>
      </w:pPr>
      <w:r>
        <w:rPr>
          <w:rStyle w:val="Refdecomentario"/>
        </w:rPr>
        <w:annotationRef/>
      </w:r>
      <w:r>
        <w:rPr>
          <w:sz w:val="20"/>
          <w:szCs w:val="20"/>
        </w:rPr>
        <w:t>En un estilo o en el estilo REST</w:t>
      </w:r>
    </w:p>
  </w:comment>
  <w:comment w:id="1554" w:author="Sergio Saugar García" w:date="2022-06-16T17:31:00Z" w:initials="SSG">
    <w:p w14:paraId="64E73895" w14:textId="6DF1F044"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1831"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1834" w:author="Sergio Saugar García" w:date="2022-06-26T00:00:00Z" w:initials="SS">
    <w:p w14:paraId="6D30A09C" w14:textId="77777777" w:rsidR="009039EF" w:rsidRDefault="009039EF" w:rsidP="00C21BFB">
      <w:pPr>
        <w:jc w:val="left"/>
      </w:pPr>
      <w:r>
        <w:rPr>
          <w:rStyle w:val="Refdecomentario"/>
        </w:rPr>
        <w:annotationRef/>
      </w:r>
      <w:r>
        <w:rPr>
          <w:sz w:val="20"/>
          <w:szCs w:val="20"/>
        </w:rPr>
        <w:t>Propone un sistema de niveles o una clasificación en diversos niveles???</w:t>
      </w:r>
    </w:p>
  </w:comment>
  <w:comment w:id="1845" w:author="Sergio Saugar García" w:date="2022-06-16T17:33:00Z" w:initials="SSG">
    <w:p w14:paraId="338B49C4" w14:textId="5D80809D"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1872" w:author="Sergio Saugar García" w:date="2022-06-26T00:01:00Z" w:initials="SS">
    <w:p w14:paraId="4D5FF2C3" w14:textId="77777777" w:rsidR="009039EF" w:rsidRDefault="009039EF" w:rsidP="007B2A26">
      <w:pPr>
        <w:jc w:val="left"/>
      </w:pPr>
      <w:r>
        <w:rPr>
          <w:rStyle w:val="Refdecomentario"/>
        </w:rPr>
        <w:annotationRef/>
      </w:r>
      <w:r>
        <w:rPr>
          <w:sz w:val="20"/>
          <w:szCs w:val="20"/>
        </w:rPr>
        <w:t>Y gran parte de qué?</w:t>
      </w:r>
    </w:p>
  </w:comment>
  <w:comment w:id="1928" w:author="Sergio Saugar García" w:date="2022-06-16T17:34:00Z" w:initials="SSG">
    <w:p w14:paraId="5883F621" w14:textId="55F5B9DE"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1933" w:author="Sergio Saugar García" w:date="2022-06-26T00:01:00Z" w:initials="SS">
    <w:p w14:paraId="1E4C94BB" w14:textId="77777777" w:rsidR="009039EF" w:rsidRDefault="009039EF" w:rsidP="00902BBE">
      <w:pPr>
        <w:jc w:val="left"/>
      </w:pPr>
      <w:r>
        <w:rPr>
          <w:rStyle w:val="Refdecomentario"/>
        </w:rPr>
        <w:annotationRef/>
      </w:r>
      <w:r>
        <w:rPr>
          <w:sz w:val="20"/>
          <w:szCs w:val="20"/>
        </w:rPr>
        <w:t>A qué viene esto en el nivel 0?</w:t>
      </w:r>
    </w:p>
  </w:comment>
  <w:comment w:id="1951" w:author="Sergio Saugar García" w:date="2022-06-26T00:02:00Z" w:initials="SS">
    <w:p w14:paraId="29E45033" w14:textId="77777777" w:rsidR="009039EF" w:rsidRDefault="009039EF" w:rsidP="00B1697D">
      <w:pPr>
        <w:jc w:val="left"/>
      </w:pPr>
      <w:r>
        <w:rPr>
          <w:rStyle w:val="Refdecomentario"/>
        </w:rPr>
        <w:annotationRef/>
      </w:r>
      <w:r>
        <w:rPr>
          <w:sz w:val="20"/>
          <w:szCs w:val="20"/>
        </w:rPr>
        <w:t>Revisa los saltos de línea</w:t>
      </w:r>
    </w:p>
  </w:comment>
  <w:comment w:id="1981" w:author="Sergio Saugar García" w:date="2022-06-26T00:02:00Z" w:initials="SS">
    <w:p w14:paraId="411FDC0C" w14:textId="77777777" w:rsidR="009039EF" w:rsidRDefault="009039EF" w:rsidP="00535EBA">
      <w:pPr>
        <w:jc w:val="left"/>
      </w:pPr>
      <w:r>
        <w:rPr>
          <w:rStyle w:val="Refdecomentario"/>
        </w:rPr>
        <w:annotationRef/>
      </w:r>
      <w:r>
        <w:rPr>
          <w:sz w:val="20"/>
          <w:szCs w:val="20"/>
        </w:rPr>
        <w:t>Todo este texto tiene un formato diferente a todo lo anterior.</w:t>
      </w:r>
    </w:p>
  </w:comment>
  <w:comment w:id="2012" w:author="Sergio Saugar García" w:date="2022-06-26T00:03:00Z" w:initials="SS">
    <w:p w14:paraId="30C9A1AF" w14:textId="77777777" w:rsidR="009039EF" w:rsidRDefault="009039EF" w:rsidP="001E3E8B">
      <w:pPr>
        <w:jc w:val="left"/>
      </w:pPr>
      <w:r>
        <w:rPr>
          <w:rStyle w:val="Refdecomentario"/>
        </w:rPr>
        <w:annotationRef/>
      </w:r>
      <w:r>
        <w:rPr>
          <w:sz w:val="20"/>
          <w:szCs w:val="20"/>
        </w:rPr>
        <w:t>A qué viene esto aquí??? Aquí únicamente hay que explicar qué se entiende por nivel 0, 1, 2 y 3</w:t>
      </w:r>
    </w:p>
  </w:comment>
  <w:comment w:id="2015" w:author="Sergio Saugar García" w:date="2022-06-16T17:35:00Z" w:initials="SSG">
    <w:p w14:paraId="6349380A" w14:textId="29E8F5A6"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2040" w:author="Sergio Saugar García" w:date="2022-06-26T00:03:00Z" w:initials="SS">
    <w:p w14:paraId="1119DF70" w14:textId="77777777" w:rsidR="009039EF" w:rsidRDefault="009039EF" w:rsidP="00F943D8">
      <w:pPr>
        <w:jc w:val="left"/>
      </w:pPr>
      <w:r>
        <w:rPr>
          <w:rStyle w:val="Refdecomentario"/>
        </w:rPr>
        <w:annotationRef/>
      </w:r>
      <w:r>
        <w:rPr>
          <w:sz w:val="20"/>
          <w:szCs w:val="20"/>
        </w:rPr>
        <w:t>Esta URI no concuerda con el ejemplo que has puesto abajo.</w:t>
      </w:r>
    </w:p>
  </w:comment>
  <w:comment w:id="2105" w:author="Sergio Saugar García" w:date="2022-06-16T17:37:00Z" w:initials="SSG">
    <w:p w14:paraId="57450EC8" w14:textId="34C319D9" w:rsidR="007C17EE" w:rsidRDefault="007C17EE">
      <w:pPr>
        <w:pStyle w:val="Textocomentario"/>
      </w:pPr>
      <w:r>
        <w:rPr>
          <w:rStyle w:val="Refdecomentario"/>
        </w:rPr>
        <w:annotationRef/>
      </w:r>
      <w:r>
        <w:t>¿?¿?¿?¿?¿?</w:t>
      </w:r>
    </w:p>
  </w:comment>
  <w:comment w:id="2107"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2108"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2134" w:author="Sergio Saugar García" w:date="2022-06-26T00:04:00Z" w:initials="SS">
    <w:p w14:paraId="579757F7" w14:textId="2222B0C2" w:rsidR="009039EF" w:rsidRDefault="009039EF" w:rsidP="00C56EEF">
      <w:pPr>
        <w:jc w:val="left"/>
      </w:pPr>
      <w:r>
        <w:rPr>
          <w:rStyle w:val="Refdecomentario"/>
        </w:rPr>
        <w:annotationRef/>
      </w:r>
      <w:r>
        <w:rPr>
          <w:sz w:val="20"/>
          <w:szCs w:val="20"/>
        </w:rPr>
        <w:t>¿Seguro?</w:t>
      </w:r>
    </w:p>
  </w:comment>
  <w:comment w:id="2141" w:author="Sergio Saugar García" w:date="2022-06-26T00:05:00Z" w:initials="SS">
    <w:p w14:paraId="291A6EA4" w14:textId="77777777" w:rsidR="009039EF" w:rsidRDefault="009039EF" w:rsidP="00240F5F">
      <w:pPr>
        <w:jc w:val="left"/>
      </w:pPr>
      <w:r>
        <w:rPr>
          <w:rStyle w:val="Refdecomentario"/>
        </w:rPr>
        <w:annotationRef/>
      </w:r>
      <w:r>
        <w:rPr>
          <w:sz w:val="20"/>
          <w:szCs w:val="20"/>
        </w:rPr>
        <w:t>¿?¿?¿?¿</w:t>
      </w:r>
    </w:p>
  </w:comment>
  <w:comment w:id="2146" w:author="Sergio Saugar García" w:date="2022-06-26T00:06:00Z" w:initials="SS">
    <w:p w14:paraId="6BBD6028" w14:textId="77777777" w:rsidR="009039EF" w:rsidRDefault="009039EF" w:rsidP="006B6D46">
      <w:pPr>
        <w:jc w:val="left"/>
      </w:pPr>
      <w:r>
        <w:rPr>
          <w:rStyle w:val="Refdecomentario"/>
        </w:rPr>
        <w:annotationRef/>
      </w:r>
      <w:r>
        <w:rPr>
          <w:sz w:val="20"/>
          <w:szCs w:val="20"/>
        </w:rPr>
        <w:t>No veo el put por ninguna parte de las capturas dentro de este apartado</w:t>
      </w:r>
    </w:p>
  </w:comment>
  <w:comment w:id="2158" w:author="Sergio Saugar García" w:date="2022-06-26T00:07:00Z" w:initials="SS">
    <w:p w14:paraId="4D388902" w14:textId="77777777" w:rsidR="009039EF" w:rsidRDefault="009039EF" w:rsidP="004C66F5">
      <w:pPr>
        <w:jc w:val="left"/>
      </w:pPr>
      <w:r>
        <w:rPr>
          <w:rStyle w:val="Refdecomentario"/>
        </w:rPr>
        <w:annotationRef/>
      </w:r>
      <w:r>
        <w:rPr>
          <w:sz w:val="20"/>
          <w:szCs w:val="20"/>
        </w:rPr>
        <w:t>HATEOAS</w:t>
      </w:r>
    </w:p>
  </w:comment>
  <w:comment w:id="2217" w:author="Sergio Saugar García" w:date="2022-06-16T17:42:00Z" w:initials="SSG">
    <w:p w14:paraId="29473552" w14:textId="117B3E3D"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2218" w:author="Sergio Saugar García" w:date="2022-06-26T00:08:00Z" w:initials="SS">
    <w:p w14:paraId="367CFBAE" w14:textId="77777777" w:rsidR="009039EF" w:rsidRDefault="009039EF" w:rsidP="008125A6">
      <w:pPr>
        <w:jc w:val="left"/>
      </w:pPr>
      <w:r>
        <w:rPr>
          <w:rStyle w:val="Refdecomentario"/>
        </w:rPr>
        <w:annotationRef/>
      </w:r>
      <w:r>
        <w:rPr>
          <w:sz w:val="20"/>
          <w:szCs w:val="20"/>
        </w:rPr>
        <w:t>De verdad que la frase que has puesto es la frase que hace una introducción a lo que vamos a hablar, etc, etc… Tienes que REDACTAR</w:t>
      </w:r>
    </w:p>
  </w:comment>
  <w:comment w:id="2264" w:author="Sergio Saugar García" w:date="2022-06-16T17:44:00Z" w:initials="SSG">
    <w:p w14:paraId="70572860" w14:textId="25A2EC16"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2268"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2270"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2272"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2335"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2350" w:author="Sergio Saugar García" w:date="2022-06-16T17:50:00Z" w:initials="SSG">
    <w:p w14:paraId="1CA89CA9" w14:textId="792C7D8A" w:rsidR="00E63A9E" w:rsidRDefault="00E63A9E">
      <w:pPr>
        <w:pStyle w:val="Textocomentario"/>
      </w:pPr>
      <w:r>
        <w:rPr>
          <w:rStyle w:val="Refdecomentario"/>
        </w:rPr>
        <w:annotationRef/>
      </w:r>
      <w:r>
        <w:t>causas</w:t>
      </w:r>
    </w:p>
  </w:comment>
  <w:comment w:id="2358"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2363"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2368"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2379"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2410"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 w:id="2447" w:author="Sergio Saugar García" w:date="2022-06-26T00:12:00Z" w:initials="SS">
    <w:p w14:paraId="25B4B11F" w14:textId="77777777" w:rsidR="00F12E65" w:rsidRDefault="00F12E65" w:rsidP="00F12E65">
      <w:pPr>
        <w:jc w:val="left"/>
      </w:pPr>
      <w:r>
        <w:rPr>
          <w:rStyle w:val="Refdecomentario"/>
        </w:rPr>
        <w:annotationRef/>
      </w:r>
      <w:r>
        <w:rPr>
          <w:sz w:val="20"/>
          <w:szCs w:val="20"/>
        </w:rPr>
        <w:t>Esto es lo que se esperaba que escribieses en “funcionalidades del sistema” o requisitos funcionales.</w:t>
      </w:r>
    </w:p>
  </w:comment>
  <w:comment w:id="2470" w:author="Sergio Saugar García" w:date="2022-06-26T00:12:00Z" w:initials="SS">
    <w:p w14:paraId="1FFBB686" w14:textId="77777777" w:rsidR="00F12E65" w:rsidRDefault="00F12E65" w:rsidP="00F12E65">
      <w:pPr>
        <w:jc w:val="left"/>
      </w:pPr>
      <w:r>
        <w:rPr>
          <w:rStyle w:val="Refdecomentario"/>
        </w:rPr>
        <w:annotationRef/>
      </w:r>
      <w:r>
        <w:rPr>
          <w:sz w:val="20"/>
          <w:szCs w:val="20"/>
        </w:rPr>
        <w:t>Creo que este requisito es funcional.</w:t>
      </w:r>
    </w:p>
  </w:comment>
  <w:comment w:id="2477" w:author="Sergio Saugar García" w:date="2022-06-26T00:10:00Z" w:initials="SS">
    <w:p w14:paraId="24B6EF33" w14:textId="77777777" w:rsidR="009039EF" w:rsidRDefault="009039EF" w:rsidP="005D583C">
      <w:pPr>
        <w:jc w:val="left"/>
      </w:pPr>
      <w:r>
        <w:rPr>
          <w:rStyle w:val="Refdecomentario"/>
        </w:rPr>
        <w:annotationRef/>
      </w:r>
      <w:r>
        <w:rPr>
          <w:sz w:val="20"/>
          <w:szCs w:val="20"/>
        </w:rPr>
        <w:t>Se espera que esto sea una captura de requisitos, que deben ir numerados. Coge los apuntes de la asignatura donde lo vieses y, por favor, redáctalos de forma adecuada.</w:t>
      </w:r>
    </w:p>
  </w:comment>
  <w:comment w:id="2544" w:author="Sergio Saugar García" w:date="2022-06-26T00:10:00Z" w:initials="SS">
    <w:p w14:paraId="1FCAB4D3" w14:textId="77777777" w:rsidR="009039EF" w:rsidRDefault="009039EF" w:rsidP="009B1729">
      <w:pPr>
        <w:jc w:val="left"/>
      </w:pPr>
      <w:r>
        <w:rPr>
          <w:rStyle w:val="Refdecomentario"/>
        </w:rPr>
        <w:annotationRef/>
      </w:r>
      <w:r>
        <w:rPr>
          <w:sz w:val="20"/>
          <w:szCs w:val="20"/>
        </w:rPr>
        <w:t>¿?¿?¿? Falta texto y  Rendimiento es una sección, no?</w:t>
      </w:r>
    </w:p>
  </w:comment>
  <w:comment w:id="2638" w:author="Sergio Saugar García" w:date="2022-06-26T00:11:00Z" w:initials="SS">
    <w:p w14:paraId="0A7257D7" w14:textId="77777777" w:rsidR="009039EF" w:rsidRDefault="009039EF" w:rsidP="008362A8">
      <w:pPr>
        <w:jc w:val="left"/>
      </w:pPr>
      <w:r>
        <w:rPr>
          <w:rStyle w:val="Refdecomentario"/>
        </w:rPr>
        <w:annotationRef/>
      </w:r>
      <w:r>
        <w:rPr>
          <w:sz w:val="20"/>
          <w:szCs w:val="20"/>
        </w:rPr>
        <w:t>Son requisitos de interoperabilidad y se redactan como requisitos.</w:t>
      </w:r>
    </w:p>
  </w:comment>
  <w:comment w:id="2727" w:author="Sergio Saugar García" w:date="2022-06-26T00:11:00Z" w:initials="SS">
    <w:p w14:paraId="31EA8939" w14:textId="77777777" w:rsidR="009039EF" w:rsidRDefault="009039EF" w:rsidP="00E33053">
      <w:pPr>
        <w:jc w:val="left"/>
      </w:pPr>
      <w:r>
        <w:rPr>
          <w:rStyle w:val="Refdecomentario"/>
        </w:rPr>
        <w:annotationRef/>
      </w:r>
      <w:r>
        <w:rPr>
          <w:sz w:val="20"/>
          <w:szCs w:val="20"/>
        </w:rPr>
        <w:t>Redactado como requisitos</w:t>
      </w:r>
    </w:p>
  </w:comment>
  <w:comment w:id="2740" w:author="Sergio Saugar García" w:date="2022-06-26T00:12:00Z" w:initials="SS">
    <w:p w14:paraId="6D197CA0" w14:textId="77777777" w:rsidR="009039EF" w:rsidRDefault="009039EF" w:rsidP="007D5F86">
      <w:pPr>
        <w:jc w:val="left"/>
      </w:pPr>
      <w:r>
        <w:rPr>
          <w:rStyle w:val="Refdecomentario"/>
        </w:rPr>
        <w:annotationRef/>
      </w:r>
      <w:r>
        <w:rPr>
          <w:sz w:val="20"/>
          <w:szCs w:val="20"/>
        </w:rPr>
        <w:t>Esto es lo que se esperaba que escribieses en “funcionalidades del sistema” o requisitos funcionales.</w:t>
      </w:r>
    </w:p>
  </w:comment>
  <w:comment w:id="2766" w:author="Sergio Saugar García" w:date="2022-06-26T00:12:00Z" w:initials="SS">
    <w:p w14:paraId="03E958F6" w14:textId="77777777" w:rsidR="00F12E65" w:rsidRDefault="00F12E65" w:rsidP="00F12E65">
      <w:pPr>
        <w:jc w:val="left"/>
      </w:pPr>
      <w:r>
        <w:rPr>
          <w:rStyle w:val="Refdecomentario"/>
        </w:rPr>
        <w:annotationRef/>
      </w:r>
      <w:r>
        <w:rPr>
          <w:sz w:val="20"/>
          <w:szCs w:val="20"/>
        </w:rPr>
        <w:t>Creo que este requisito es funcional.</w:t>
      </w:r>
    </w:p>
  </w:comment>
  <w:comment w:id="2777" w:author="Sergio Saugar García" w:date="2022-06-26T00:12:00Z" w:initials="SS">
    <w:p w14:paraId="42BB1773" w14:textId="77777777" w:rsidR="009039EF" w:rsidRDefault="009039EF" w:rsidP="00A131F4">
      <w:pPr>
        <w:jc w:val="left"/>
      </w:pPr>
      <w:r>
        <w:rPr>
          <w:rStyle w:val="Refdecomentario"/>
        </w:rPr>
        <w:annotationRef/>
      </w:r>
      <w:r>
        <w:rPr>
          <w:sz w:val="20"/>
          <w:szCs w:val="20"/>
        </w:rPr>
        <w:t>Creo que este requisito es funcional.</w:t>
      </w:r>
    </w:p>
  </w:comment>
  <w:comment w:id="2781" w:author="Sergio Saugar García" w:date="2022-06-26T00:12:00Z" w:initials="SS">
    <w:p w14:paraId="5B89B861" w14:textId="77777777" w:rsidR="009039EF" w:rsidRDefault="009039EF" w:rsidP="00A6683C">
      <w:pPr>
        <w:jc w:val="left"/>
      </w:pPr>
      <w:r>
        <w:rPr>
          <w:rStyle w:val="Refdecomentario"/>
        </w:rPr>
        <w:annotationRef/>
      </w:r>
      <w:r>
        <w:rPr>
          <w:sz w:val="20"/>
          <w:szCs w:val="20"/>
        </w:rPr>
        <w:t>Requisito sobre interoperabilidad, en el apartado que ya tienes de interoperabilidad.</w:t>
      </w:r>
    </w:p>
  </w:comment>
  <w:comment w:id="3023" w:author="Sergio Saugar García" w:date="2022-06-26T00:13:00Z" w:initials="SS">
    <w:p w14:paraId="59BC6D8B" w14:textId="77777777" w:rsidR="009039EF" w:rsidRDefault="009039EF" w:rsidP="00BA3E61">
      <w:pPr>
        <w:jc w:val="left"/>
      </w:pPr>
      <w:r>
        <w:rPr>
          <w:rStyle w:val="Refdecomentario"/>
        </w:rPr>
        <w:annotationRef/>
      </w:r>
      <w:r>
        <w:rPr>
          <w:sz w:val="20"/>
          <w:szCs w:val="20"/>
        </w:rPr>
        <w:t>Ya hemos hablado que no tienes que poner VER.</w:t>
      </w:r>
    </w:p>
  </w:comment>
  <w:comment w:id="3059" w:author="Sergio Saugar García" w:date="2022-06-26T00:14:00Z" w:initials="SS">
    <w:p w14:paraId="1E01D8DF" w14:textId="77777777" w:rsidR="009039EF" w:rsidRDefault="009039EF" w:rsidP="004823EE">
      <w:pPr>
        <w:jc w:val="left"/>
      </w:pPr>
      <w:r>
        <w:rPr>
          <w:rStyle w:val="Refdecomentario"/>
        </w:rPr>
        <w:annotationRef/>
      </w:r>
      <w:r>
        <w:rPr>
          <w:sz w:val="20"/>
          <w:szCs w:val="20"/>
        </w:rPr>
        <w:t>Ni en arquitectura ni en diseño se habla de tecnologías. En esta figura de arquitectura debería reflejar un componente que fuese un servidor web, otro un BBDD, y otro un componente donde corre swagger (un navegador).</w:t>
      </w:r>
    </w:p>
  </w:comment>
  <w:comment w:id="3060" w:author="Sergio Saugar García" w:date="2022-06-26T00:15:00Z" w:initials="SS">
    <w:p w14:paraId="2DD53CEC" w14:textId="77777777" w:rsidR="009039EF" w:rsidRDefault="009039EF" w:rsidP="00C839B1">
      <w:pPr>
        <w:jc w:val="left"/>
      </w:pPr>
      <w:r>
        <w:rPr>
          <w:rStyle w:val="Refdecomentario"/>
        </w:rPr>
        <w:annotationRef/>
      </w:r>
      <w:r>
        <w:rPr>
          <w:sz w:val="20"/>
          <w:szCs w:val="20"/>
        </w:rPr>
        <w:t>Nada de Play y menos de JAVA</w:t>
      </w:r>
    </w:p>
  </w:comment>
  <w:comment w:id="3061" w:author="Sergio Saugar García" w:date="2022-06-26T00:15:00Z" w:initials="SS">
    <w:p w14:paraId="0FE5DE9F" w14:textId="77777777" w:rsidR="009039EF" w:rsidRDefault="009039EF" w:rsidP="00B41CCF">
      <w:pPr>
        <w:jc w:val="left"/>
      </w:pPr>
      <w:r>
        <w:rPr>
          <w:rStyle w:val="Refdecomentario"/>
        </w:rPr>
        <w:annotationRef/>
      </w:r>
      <w:r>
        <w:rPr>
          <w:sz w:val="20"/>
          <w:szCs w:val="20"/>
        </w:rPr>
        <w:t>Lo que tiene que ir aquí es un diagrama de componentes o un diagrama de despliegue. Los tienes reflejados en los anexos de la plantilla.</w:t>
      </w:r>
    </w:p>
  </w:comment>
  <w:comment w:id="3093" w:author="Sergio Saugar García" w:date="2022-06-26T00:24:00Z" w:initials="SS">
    <w:p w14:paraId="32B26137" w14:textId="77777777" w:rsidR="00E84FF5" w:rsidRDefault="00E84FF5" w:rsidP="00E84FF5">
      <w:pPr>
        <w:jc w:val="left"/>
      </w:pPr>
      <w:r>
        <w:rPr>
          <w:rStyle w:val="Refdecomentario"/>
        </w:rPr>
        <w:annotationRef/>
      </w:r>
      <w:r>
        <w:rPr>
          <w:sz w:val="20"/>
          <w:szCs w:val="20"/>
        </w:rPr>
        <w:t>Que no se puede decir “como se puede observar” que tienes que explicar todas y cada una de las imágenes detalladamente. El texto se apoya en la imagen, la imagen NO EXPLICA NADA.</w:t>
      </w:r>
    </w:p>
  </w:comment>
  <w:comment w:id="3133" w:author="Sergio Saugar García" w:date="2022-06-26T00:16:00Z" w:initials="SS">
    <w:p w14:paraId="38C56E8B" w14:textId="77777777" w:rsidR="009039EF" w:rsidRDefault="009039EF" w:rsidP="00FE2FB9">
      <w:pPr>
        <w:jc w:val="left"/>
      </w:pPr>
      <w:r>
        <w:rPr>
          <w:rStyle w:val="Refdecomentario"/>
        </w:rPr>
        <w:annotationRef/>
      </w:r>
      <w:r>
        <w:rPr>
          <w:sz w:val="20"/>
          <w:szCs w:val="20"/>
        </w:rPr>
        <w:t>Las tecnologías en implementación.</w:t>
      </w:r>
    </w:p>
  </w:comment>
  <w:comment w:id="3135" w:author="Sergio Saugar García" w:date="2022-06-26T00:16:00Z" w:initials="SS">
    <w:p w14:paraId="43679F5A" w14:textId="2A8C91D3" w:rsidR="009039EF" w:rsidRDefault="009039EF" w:rsidP="00437952">
      <w:pPr>
        <w:jc w:val="left"/>
      </w:pPr>
      <w:r>
        <w:rPr>
          <w:rStyle w:val="Refdecomentario"/>
        </w:rPr>
        <w:annotationRef/>
      </w:r>
      <w:r>
        <w:rPr>
          <w:sz w:val="20"/>
          <w:szCs w:val="20"/>
        </w:rPr>
        <w:t>Esto e un TFG de Informática.y va a ser leído por informáticos, no hace falta bajar al nivel de java.</w:t>
      </w:r>
    </w:p>
  </w:comment>
  <w:comment w:id="3154" w:author="Sergio Saugar García" w:date="2022-06-26T00:16:00Z" w:initials="SS">
    <w:p w14:paraId="3F0FBCC2" w14:textId="77777777" w:rsidR="009039EF" w:rsidRDefault="009039EF" w:rsidP="0012236F">
      <w:pPr>
        <w:jc w:val="left"/>
      </w:pPr>
      <w:r>
        <w:rPr>
          <w:rStyle w:val="Refdecomentario"/>
        </w:rPr>
        <w:annotationRef/>
      </w:r>
      <w:r>
        <w:rPr>
          <w:sz w:val="20"/>
          <w:szCs w:val="20"/>
        </w:rPr>
        <w:t>Las tablas importantes aquí y el resto en anexo.</w:t>
      </w:r>
    </w:p>
  </w:comment>
  <w:comment w:id="3262" w:author="Sergio Saugar García" w:date="2022-06-26T00:18:00Z" w:initials="SS">
    <w:p w14:paraId="6ED2E538" w14:textId="77777777" w:rsidR="009039EF" w:rsidRDefault="009039EF" w:rsidP="00EE269A">
      <w:pPr>
        <w:jc w:val="left"/>
      </w:pPr>
      <w:r>
        <w:rPr>
          <w:rStyle w:val="Refdecomentario"/>
        </w:rPr>
        <w:annotationRef/>
      </w:r>
      <w:r>
        <w:rPr>
          <w:sz w:val="20"/>
          <w:szCs w:val="20"/>
        </w:rPr>
        <w:t>Redáctalo y no abuses de los enumerados.</w:t>
      </w:r>
    </w:p>
  </w:comment>
  <w:comment w:id="3666" w:author="Sergio Saugar García" w:date="2022-06-26T00:19:00Z" w:initials="SS">
    <w:p w14:paraId="2BE53978" w14:textId="77777777" w:rsidR="009039EF" w:rsidRDefault="009039EF" w:rsidP="00300F18">
      <w:pPr>
        <w:jc w:val="left"/>
      </w:pPr>
      <w:r>
        <w:rPr>
          <w:rStyle w:val="Refdecomentario"/>
        </w:rPr>
        <w:annotationRef/>
      </w:r>
      <w:r>
        <w:rPr>
          <w:sz w:val="20"/>
          <w:szCs w:val="20"/>
        </w:rPr>
        <w:t xml:space="preserve">Aquí las más importantes </w:t>
      </w:r>
      <w:r>
        <w:rPr>
          <w:sz w:val="20"/>
          <w:szCs w:val="20"/>
        </w:rPr>
        <w:tab/>
        <w:t>CON SU EXPLICACIÓN CORRESPONDIENTE.</w:t>
      </w:r>
    </w:p>
  </w:comment>
  <w:comment w:id="3667" w:author="Sergio Saugar García" w:date="2022-06-26T00:19:00Z" w:initials="SS">
    <w:p w14:paraId="3CD50192" w14:textId="77777777" w:rsidR="009039EF" w:rsidRDefault="009039EF" w:rsidP="00AA4598">
      <w:pPr>
        <w:jc w:val="left"/>
      </w:pPr>
      <w:r>
        <w:rPr>
          <w:rStyle w:val="Refdecomentario"/>
        </w:rPr>
        <w:annotationRef/>
      </w:r>
      <w:r>
        <w:rPr>
          <w:sz w:val="20"/>
          <w:szCs w:val="20"/>
        </w:rPr>
        <w:t>El resto en el anexo CON SU EXPLICACIÓN CORRESPONDIENTE.</w:t>
      </w:r>
    </w:p>
  </w:comment>
  <w:comment w:id="5416" w:author="Sergio Saugar García" w:date="2022-06-26T00:20:00Z" w:initials="SS">
    <w:p w14:paraId="067E896A" w14:textId="77777777" w:rsidR="009039EF" w:rsidRDefault="009039EF" w:rsidP="00CC60CE">
      <w:pPr>
        <w:jc w:val="left"/>
      </w:pPr>
      <w:r>
        <w:rPr>
          <w:rStyle w:val="Refdecomentario"/>
        </w:rPr>
        <w:annotationRef/>
      </w:r>
      <w:r>
        <w:rPr>
          <w:sz w:val="20"/>
          <w:szCs w:val="20"/>
        </w:rPr>
        <w:t>Las secciones empiezan con texto no con ilustraciones</w:t>
      </w:r>
    </w:p>
  </w:comment>
  <w:comment w:id="5639" w:author="Sergio Saugar García" w:date="2022-06-26T00:21:00Z" w:initials="SS">
    <w:p w14:paraId="4EFBAE4D" w14:textId="77777777" w:rsidR="009039EF" w:rsidRDefault="009039EF" w:rsidP="00B05E62">
      <w:pPr>
        <w:jc w:val="left"/>
      </w:pPr>
      <w:r>
        <w:rPr>
          <w:rStyle w:val="Refdecomentario"/>
        </w:rPr>
        <w:annotationRef/>
      </w:r>
      <w:r>
        <w:rPr>
          <w:sz w:val="20"/>
          <w:szCs w:val="20"/>
        </w:rPr>
        <w:t>Esto aquí sobra. Llévalo a conclusiones o donde vayas a valorar en qué nivel se encuentra tu aplicación. No se entiende nada el ejemplo que pones tienes que desarrollarlo más. En tu cabeza está todo, pero no en la del lector.</w:t>
      </w:r>
    </w:p>
  </w:comment>
  <w:comment w:id="5647" w:author="Sergio Saugar García" w:date="2022-06-26T00:22:00Z" w:initials="SS">
    <w:p w14:paraId="1FFD2D22" w14:textId="77777777" w:rsidR="009039EF" w:rsidRDefault="009039EF" w:rsidP="00EB26CC">
      <w:pPr>
        <w:jc w:val="left"/>
      </w:pPr>
      <w:r>
        <w:rPr>
          <w:rStyle w:val="Refdecomentario"/>
        </w:rPr>
        <w:annotationRef/>
      </w:r>
      <w:r>
        <w:rPr>
          <w:sz w:val="20"/>
          <w:szCs w:val="20"/>
        </w:rPr>
        <w:t>No hay nada?</w:t>
      </w:r>
    </w:p>
  </w:comment>
  <w:comment w:id="5685" w:author="Sergio Saugar García" w:date="2022-06-26T00:22:00Z" w:initials="SS">
    <w:p w14:paraId="441BDF70" w14:textId="77777777" w:rsidR="009039EF" w:rsidRDefault="009039EF" w:rsidP="005872AA">
      <w:pPr>
        <w:jc w:val="left"/>
      </w:pPr>
      <w:r>
        <w:rPr>
          <w:rStyle w:val="Refdecomentario"/>
        </w:rPr>
        <w:annotationRef/>
      </w:r>
      <w:r>
        <w:rPr>
          <w:sz w:val="20"/>
          <w:szCs w:val="20"/>
        </w:rPr>
        <w:t>¿No hay nada?</w:t>
      </w:r>
    </w:p>
  </w:comment>
  <w:comment w:id="5726" w:author="Sergio Saugar García" w:date="2022-06-26T00:23:00Z" w:initials="SS">
    <w:p w14:paraId="65C4C2FF" w14:textId="77777777" w:rsidR="009039EF" w:rsidRDefault="009039EF" w:rsidP="00BB7F63">
      <w:pPr>
        <w:jc w:val="left"/>
      </w:pPr>
      <w:r>
        <w:rPr>
          <w:rStyle w:val="Refdecomentario"/>
        </w:rPr>
        <w:annotationRef/>
      </w:r>
      <w:r>
        <w:rPr>
          <w:sz w:val="20"/>
          <w:szCs w:val="20"/>
        </w:rPr>
        <w:t>Por supuesto que si es Swagger tiene una implementación, ¿cómo se consigue que se genere la API? ¿No has anotado el fichero router?</w:t>
      </w:r>
    </w:p>
  </w:comment>
  <w:comment w:id="5728" w:author="Sergio Saugar García" w:date="2022-06-26T00:24:00Z" w:initials="SS">
    <w:p w14:paraId="2642F4E5" w14:textId="77777777" w:rsidR="009039EF" w:rsidRDefault="009039EF" w:rsidP="002D1283">
      <w:pPr>
        <w:jc w:val="left"/>
      </w:pPr>
      <w:r>
        <w:rPr>
          <w:rStyle w:val="Refdecomentario"/>
        </w:rPr>
        <w:annotationRef/>
      </w:r>
      <w:r>
        <w:rPr>
          <w:sz w:val="20"/>
          <w:szCs w:val="20"/>
        </w:rPr>
        <w:t>Que te olvides de la RASPBERRY y que hables de cómo lo vas a desplegar en AWS que es lo que vas a entregar al tribunal.</w:t>
      </w:r>
    </w:p>
  </w:comment>
  <w:comment w:id="6019" w:author="Sergio Saugar García" w:date="2022-06-26T00:24:00Z" w:initials="SS">
    <w:p w14:paraId="4682C6B9" w14:textId="77777777" w:rsidR="009039EF" w:rsidRDefault="009039EF" w:rsidP="00E57A34">
      <w:pPr>
        <w:jc w:val="left"/>
      </w:pPr>
      <w:r>
        <w:rPr>
          <w:rStyle w:val="Refdecomentario"/>
        </w:rPr>
        <w:annotationRef/>
      </w:r>
      <w:r>
        <w:rPr>
          <w:sz w:val="20"/>
          <w:szCs w:val="20"/>
        </w:rPr>
        <w:t>Que no se puede decir “como se puede observar” que tienes que explicar todas y cada una de las imágenes detalladamente. El texto se apoya en la imagen, la imagen NO EXPLICA NADA.</w:t>
      </w:r>
    </w:p>
  </w:comment>
  <w:comment w:id="6045" w:author="Sergio Saugar García" w:date="2022-06-26T00:25:00Z" w:initials="SS">
    <w:p w14:paraId="77BB8E1A" w14:textId="77777777" w:rsidR="009039EF" w:rsidRDefault="009039EF" w:rsidP="001B7C4D">
      <w:pPr>
        <w:jc w:val="left"/>
      </w:pPr>
      <w:r>
        <w:rPr>
          <w:rStyle w:val="Refdecomentario"/>
        </w:rPr>
        <w:annotationRef/>
      </w:r>
      <w:r>
        <w:rPr>
          <w:sz w:val="20"/>
          <w:szCs w:val="20"/>
        </w:rPr>
        <w:t>¿Nada?</w:t>
      </w:r>
    </w:p>
  </w:comment>
  <w:comment w:id="6053" w:author="Sergio Saugar García" w:date="2022-06-26T00:26:00Z" w:initials="SS">
    <w:p w14:paraId="6EA9B1F3" w14:textId="77777777" w:rsidR="009E3185" w:rsidRDefault="009E3185" w:rsidP="009E3185">
      <w:pPr>
        <w:jc w:val="left"/>
      </w:pPr>
      <w:r>
        <w:rPr>
          <w:rStyle w:val="Refdecomentario"/>
        </w:rPr>
        <w:annotationRef/>
      </w:r>
      <w:r>
        <w:rPr>
          <w:sz w:val="20"/>
          <w:szCs w:val="20"/>
        </w:rPr>
        <w:t xml:space="preserve">Eso lo tendrás que especificar en el capítulo de pruebas y validación, que no está escrito. </w:t>
      </w:r>
    </w:p>
  </w:comment>
  <w:comment w:id="6519" w:author="Sergio Saugar García" w:date="2022-06-26T00:28:00Z" w:initials="SS">
    <w:p w14:paraId="38F527D2" w14:textId="77777777" w:rsidR="009039EF" w:rsidRDefault="009039EF" w:rsidP="00EB01AC">
      <w:pPr>
        <w:jc w:val="left"/>
      </w:pPr>
      <w:r>
        <w:rPr>
          <w:rStyle w:val="Refdecomentario"/>
        </w:rPr>
        <w:annotationRef/>
      </w:r>
      <w:r>
        <w:rPr>
          <w:sz w:val="20"/>
          <w:szCs w:val="20"/>
        </w:rPr>
        <w:t>Esto es un resumen que no viene a cuento, una opinión personal que no tiene nada que ver con lo que se dice en unas conclusiones.</w:t>
      </w:r>
    </w:p>
    <w:p w14:paraId="30057DCE" w14:textId="77777777" w:rsidR="009039EF" w:rsidRDefault="009039EF" w:rsidP="00EB01AC">
      <w:pPr>
        <w:jc w:val="left"/>
      </w:pPr>
    </w:p>
    <w:p w14:paraId="2B237302" w14:textId="77777777" w:rsidR="009039EF" w:rsidRDefault="009039EF" w:rsidP="00EB01AC">
      <w:pPr>
        <w:jc w:val="left"/>
      </w:pPr>
      <w:r>
        <w:rPr>
          <w:sz w:val="20"/>
          <w:szCs w:val="20"/>
        </w:rPr>
        <w:t>En qué punto de las conclusiones has repasado todos los requisitos que has especificado y que has verificado que se han cumplido? En qué punto de las conclusiones has evaluado tu servicio web restful y has determinado en qué nivel del modelo de madurez se encuentra?</w:t>
      </w:r>
    </w:p>
  </w:comment>
  <w:comment w:id="6600" w:author="Sergio Saugar García" w:date="2022-06-26T00:28:00Z" w:initials="SS">
    <w:p w14:paraId="658E55DE" w14:textId="29AA65D2" w:rsidR="009039EF" w:rsidRDefault="009039EF" w:rsidP="00114E0C">
      <w:pPr>
        <w:jc w:val="left"/>
      </w:pPr>
      <w:r>
        <w:rPr>
          <w:rStyle w:val="Refdecomentario"/>
        </w:rPr>
        <w:annotationRef/>
      </w:r>
      <w:r>
        <w:rPr>
          <w:sz w:val="20"/>
          <w:szCs w:val="20"/>
        </w:rPr>
        <w:t>Que no hables de tu persona.</w:t>
      </w:r>
    </w:p>
  </w:comment>
  <w:comment w:id="6603" w:author="Sergio Saugar García" w:date="2022-06-26T00:29:00Z" w:initials="SS">
    <w:p w14:paraId="6ECF8309" w14:textId="77777777" w:rsidR="009039EF" w:rsidRDefault="009039EF" w:rsidP="00207AAE">
      <w:pPr>
        <w:jc w:val="left"/>
      </w:pPr>
      <w:r>
        <w:rPr>
          <w:rStyle w:val="Refdecomentario"/>
        </w:rPr>
        <w:annotationRef/>
      </w:r>
      <w:r>
        <w:rPr>
          <w:sz w:val="20"/>
          <w:szCs w:val="20"/>
        </w:rPr>
        <w:t>¿Nuevas áreas?</w:t>
      </w:r>
    </w:p>
  </w:comment>
  <w:comment w:id="6604" w:author="Sergio Saugar García" w:date="2022-06-26T00:30:00Z" w:initials="SS">
    <w:p w14:paraId="095454DB" w14:textId="77777777" w:rsidR="009039EF" w:rsidRDefault="009039EF" w:rsidP="005613C4">
      <w:pPr>
        <w:jc w:val="left"/>
      </w:pPr>
      <w:r>
        <w:rPr>
          <w:rStyle w:val="Refdecomentario"/>
        </w:rPr>
        <w:annotationRef/>
      </w:r>
      <w:r>
        <w:rPr>
          <w:sz w:val="20"/>
          <w:szCs w:val="20"/>
        </w:rPr>
        <w:t>¿A qué te refieres? Tienes que explicarlo, no sólo poner la frase.</w:t>
      </w:r>
    </w:p>
  </w:comment>
  <w:comment w:id="6637" w:author="Sergio Saugar García" w:date="2022-06-26T00:35:00Z" w:initials="SS">
    <w:p w14:paraId="4846508F" w14:textId="77777777" w:rsidR="009039EF" w:rsidRDefault="009039EF" w:rsidP="00C5019C">
      <w:pPr>
        <w:jc w:val="left"/>
      </w:pPr>
      <w:r>
        <w:rPr>
          <w:rStyle w:val="Refdecomentario"/>
        </w:rPr>
        <w:annotationRef/>
      </w:r>
      <w:r>
        <w:rPr>
          <w:sz w:val="20"/>
          <w:szCs w:val="20"/>
        </w:rPr>
        <w:t>Cuando se pone URL, se pon</w:t>
      </w:r>
    </w:p>
    <w:p w14:paraId="21D143BA" w14:textId="77777777" w:rsidR="009039EF" w:rsidRDefault="009039EF" w:rsidP="00C5019C">
      <w:pPr>
        <w:jc w:val="left"/>
      </w:pPr>
      <w:r>
        <w:rPr>
          <w:sz w:val="20"/>
          <w:szCs w:val="20"/>
        </w:rPr>
        <w:t>e la última fecha de acceso.</w:t>
      </w:r>
    </w:p>
  </w:comment>
  <w:comment w:id="6788" w:author="Sergio Saugar García" w:date="2022-06-26T00:34:00Z" w:initials="SS">
    <w:p w14:paraId="481D813F" w14:textId="6342EB03" w:rsidR="009039EF" w:rsidRDefault="009039EF" w:rsidP="00F47A03">
      <w:pPr>
        <w:jc w:val="left"/>
      </w:pPr>
      <w:r>
        <w:rPr>
          <w:rStyle w:val="Refdecomentario"/>
        </w:rPr>
        <w:annotationRef/>
      </w:r>
      <w:r>
        <w:rPr>
          <w:sz w:val="20"/>
          <w:szCs w:val="20"/>
        </w:rPr>
        <w:t>Formato.</w:t>
      </w:r>
    </w:p>
  </w:comment>
  <w:comment w:id="6828" w:author="Sergio Saugar García" w:date="2022-06-26T00:35:00Z" w:initials="SS">
    <w:p w14:paraId="19B2C355" w14:textId="77777777" w:rsidR="009039EF" w:rsidRDefault="009039EF" w:rsidP="00D63496">
      <w:pPr>
        <w:jc w:val="left"/>
      </w:pPr>
      <w:r>
        <w:rPr>
          <w:rStyle w:val="Refdecomentario"/>
        </w:rPr>
        <w:annotationRef/>
      </w:r>
      <w:r>
        <w:rPr>
          <w:sz w:val="20"/>
          <w:szCs w:val="20"/>
        </w:rPr>
        <w:t>Revisa, por favor, el formato de las referencias, todo esto en mayúsculas no es normal.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C40DA7" w15:done="1"/>
  <w15:commentEx w15:paraId="73D8EDCC" w15:done="1"/>
  <w15:commentEx w15:paraId="0E50E488" w15:done="1"/>
  <w15:commentEx w15:paraId="44245DD6" w15:done="1"/>
  <w15:commentEx w15:paraId="6E27950C" w15:done="1"/>
  <w15:commentEx w15:paraId="4D545C53" w15:done="1"/>
  <w15:commentEx w15:paraId="342D737E" w15:done="1"/>
  <w15:commentEx w15:paraId="71E5B80E" w15:done="1"/>
  <w15:commentEx w15:paraId="174B2746" w15:done="1"/>
  <w15:commentEx w15:paraId="0A30C777" w15:done="1"/>
  <w15:commentEx w15:paraId="0C87E703" w15:done="1"/>
  <w15:commentEx w15:paraId="5CF451CA" w15:done="1"/>
  <w15:commentEx w15:paraId="118DFFC6" w15:paraIdParent="5CF451CA" w15:done="1"/>
  <w15:commentEx w15:paraId="25C51B7F" w15:done="1"/>
  <w15:commentEx w15:paraId="1942A554" w15:done="0"/>
  <w15:commentEx w15:paraId="5E748C8A" w15:done="1"/>
  <w15:commentEx w15:paraId="3801BAB2" w15:done="1"/>
  <w15:commentEx w15:paraId="042A611B" w15:done="0"/>
  <w15:commentEx w15:paraId="56E089B4" w15:done="1"/>
  <w15:commentEx w15:paraId="6FD9AFE9" w15:done="1"/>
  <w15:commentEx w15:paraId="79302446" w15:done="1"/>
  <w15:commentEx w15:paraId="25A25B18" w15:done="1"/>
  <w15:commentEx w15:paraId="6069F1B7" w15:done="1"/>
  <w15:commentEx w15:paraId="681F7CBA" w15:done="1"/>
  <w15:commentEx w15:paraId="14737104" w15:done="1"/>
  <w15:commentEx w15:paraId="361556B9" w15:done="0"/>
  <w15:commentEx w15:paraId="251032FA" w15:done="1"/>
  <w15:commentEx w15:paraId="37E973CC" w15:done="1"/>
  <w15:commentEx w15:paraId="3C0EBA90" w15:done="1"/>
  <w15:commentEx w15:paraId="1C17F391" w15:done="1"/>
  <w15:commentEx w15:paraId="5DE7BF91" w15:done="1"/>
  <w15:commentEx w15:paraId="6035C99D" w15:done="0"/>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3444EB18" w15:done="0"/>
  <w15:commentEx w15:paraId="0AEB7B31" w15:done="1"/>
  <w15:commentEx w15:paraId="79D77CB6" w15:done="1"/>
  <w15:commentEx w15:paraId="097C0658" w15:done="1"/>
  <w15:commentEx w15:paraId="2E08C8F6" w15:done="1"/>
  <w15:commentEx w15:paraId="36CE12E4" w15:done="1"/>
  <w15:commentEx w15:paraId="2BDECF4C" w15:done="1"/>
  <w15:commentEx w15:paraId="578676E1" w15:done="1"/>
  <w15:commentEx w15:paraId="5F840C91" w15:done="1"/>
  <w15:commentEx w15:paraId="35922C50" w15:done="1"/>
  <w15:commentEx w15:paraId="6B3E53E4" w15:done="1"/>
  <w15:commentEx w15:paraId="5F13F33D" w15:done="1"/>
  <w15:commentEx w15:paraId="4836201C" w15:done="1"/>
  <w15:commentEx w15:paraId="24E53558" w15:done="1"/>
  <w15:commentEx w15:paraId="68C6B1C7" w15:done="1"/>
  <w15:commentEx w15:paraId="1844B4BB" w15:done="1"/>
  <w15:commentEx w15:paraId="356F974A" w15:done="1"/>
  <w15:commentEx w15:paraId="1EA0C33A" w15:done="1"/>
  <w15:commentEx w15:paraId="60EBB099" w15:done="1"/>
  <w15:commentEx w15:paraId="6D30A09C" w15:done="1"/>
  <w15:commentEx w15:paraId="6ADF6118" w15:done="1"/>
  <w15:commentEx w15:paraId="4D5FF2C3" w15:done="1"/>
  <w15:commentEx w15:paraId="5883F621" w15:done="1"/>
  <w15:commentEx w15:paraId="1E4C94BB" w15:done="1"/>
  <w15:commentEx w15:paraId="29E45033" w15:done="1"/>
  <w15:commentEx w15:paraId="411FDC0C" w15:done="1"/>
  <w15:commentEx w15:paraId="30C9A1AF" w15:done="1"/>
  <w15:commentEx w15:paraId="074ACDA9" w15:done="1"/>
  <w15:commentEx w15:paraId="1119DF70" w15:done="1"/>
  <w15:commentEx w15:paraId="57450EC8" w15:done="1"/>
  <w15:commentEx w15:paraId="698597E3" w15:done="1"/>
  <w15:commentEx w15:paraId="15B9DB97" w15:done="1"/>
  <w15:commentEx w15:paraId="579757F7" w15:done="1"/>
  <w15:commentEx w15:paraId="291A6EA4" w15:done="1"/>
  <w15:commentEx w15:paraId="6BBD6028" w15:done="1"/>
  <w15:commentEx w15:paraId="4D388902" w15:done="1"/>
  <w15:commentEx w15:paraId="29473552" w15:done="0"/>
  <w15:commentEx w15:paraId="367CFBAE" w15:paraIdParent="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Ex w15:paraId="25B4B11F" w15:done="1"/>
  <w15:commentEx w15:paraId="1FFBB686" w15:done="1"/>
  <w15:commentEx w15:paraId="24B6EF33" w15:done="1"/>
  <w15:commentEx w15:paraId="1FCAB4D3" w15:done="0"/>
  <w15:commentEx w15:paraId="0A7257D7" w15:done="1"/>
  <w15:commentEx w15:paraId="31EA8939" w15:done="1"/>
  <w15:commentEx w15:paraId="6D197CA0" w15:done="0"/>
  <w15:commentEx w15:paraId="03E958F6" w15:done="1"/>
  <w15:commentEx w15:paraId="42BB1773" w15:done="0"/>
  <w15:commentEx w15:paraId="5B89B861" w15:done="0"/>
  <w15:commentEx w15:paraId="59BC6D8B" w15:done="0"/>
  <w15:commentEx w15:paraId="1E01D8DF" w15:done="0"/>
  <w15:commentEx w15:paraId="2DD53CEC" w15:paraIdParent="1E01D8DF" w15:done="0"/>
  <w15:commentEx w15:paraId="0FE5DE9F" w15:paraIdParent="1E01D8DF" w15:done="0"/>
  <w15:commentEx w15:paraId="32B26137" w15:done="0"/>
  <w15:commentEx w15:paraId="38C56E8B" w15:done="0"/>
  <w15:commentEx w15:paraId="43679F5A" w15:done="1"/>
  <w15:commentEx w15:paraId="3F0FBCC2" w15:done="1"/>
  <w15:commentEx w15:paraId="6ED2E538" w15:done="0"/>
  <w15:commentEx w15:paraId="2BE53978" w15:done="0"/>
  <w15:commentEx w15:paraId="3CD50192" w15:paraIdParent="2BE53978" w15:done="0"/>
  <w15:commentEx w15:paraId="067E896A" w15:done="1"/>
  <w15:commentEx w15:paraId="4EFBAE4D" w15:done="1"/>
  <w15:commentEx w15:paraId="1FFD2D22" w15:done="1"/>
  <w15:commentEx w15:paraId="441BDF70" w15:done="1"/>
  <w15:commentEx w15:paraId="65C4C2FF" w15:done="1"/>
  <w15:commentEx w15:paraId="2642F4E5" w15:done="1"/>
  <w15:commentEx w15:paraId="4682C6B9" w15:done="1"/>
  <w15:commentEx w15:paraId="77BB8E1A" w15:done="1"/>
  <w15:commentEx w15:paraId="6EA9B1F3" w15:done="1"/>
  <w15:commentEx w15:paraId="2B237302" w15:done="0"/>
  <w15:commentEx w15:paraId="658E55DE" w15:done="0"/>
  <w15:commentEx w15:paraId="6ECF8309" w15:done="0"/>
  <w15:commentEx w15:paraId="095454DB" w15:done="0"/>
  <w15:commentEx w15:paraId="21D143BA" w15:done="0"/>
  <w15:commentEx w15:paraId="481D813F" w15:done="0"/>
  <w15:commentEx w15:paraId="19B2C3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21B5A" w16cex:dateUtc="2022-06-25T21:40:00Z"/>
  <w16cex:commentExtensible w16cex:durableId="2655A10F" w16cex:dateUtc="2022-06-16T10:31:00Z"/>
  <w16cex:commentExtensible w16cex:durableId="26621B8D" w16cex:dateUtc="2022-06-25T21:41:00Z"/>
  <w16cex:commentExtensible w16cex:durableId="26621BAF" w16cex:dateUtc="2022-06-25T21:41:00Z"/>
  <w16cex:commentExtensible w16cex:durableId="26621BCF" w16cex:dateUtc="2022-06-25T21:42:00Z"/>
  <w16cex:commentExtensible w16cex:durableId="26621C3F" w16cex:dateUtc="2022-06-25T21:43:00Z"/>
  <w16cex:commentExtensible w16cex:durableId="26621C62" w16cex:dateUtc="2022-06-25T21:44:00Z"/>
  <w16cex:commentExtensible w16cex:durableId="2655A84D" w16cex:dateUtc="2022-06-16T11:02:00Z"/>
  <w16cex:commentExtensible w16cex:durableId="2655A8D3" w16cex:dateUtc="2022-06-16T11:04:00Z"/>
  <w16cex:commentExtensible w16cex:durableId="2655A8F8" w16cex:dateUtc="2022-06-16T11:04:00Z"/>
  <w16cex:commentExtensible w16cex:durableId="26621C7D" w16cex:dateUtc="2022-06-25T21:45:00Z"/>
  <w16cex:commentExtensible w16cex:durableId="2655A95A" w16cex:dateUtc="2022-06-16T11:06:00Z"/>
  <w16cex:commentExtensible w16cex:durableId="265DEA84" w16cex:dateUtc="2022-06-22T17:22:00Z"/>
  <w16cex:commentExtensible w16cex:durableId="26621CC8" w16cex:dateUtc="2022-06-25T21:46:00Z"/>
  <w16cex:commentExtensible w16cex:durableId="26621CE6" w16cex:dateUtc="2022-06-25T21:46:00Z"/>
  <w16cex:commentExtensible w16cex:durableId="2655AB0C" w16cex:dateUtc="2022-06-16T11:13:00Z"/>
  <w16cex:commentExtensible w16cex:durableId="2655AB18" w16cex:dateUtc="2022-06-16T11:14:00Z"/>
  <w16cex:commentExtensible w16cex:durableId="26621D0C" w16cex:dateUtc="2022-06-25T21:47:00Z"/>
  <w16cex:commentExtensible w16cex:durableId="266451A6" w16cex:dateUtc="2022-06-25T21:44:00Z"/>
  <w16cex:commentExtensible w16cex:durableId="2655AB34" w16cex:dateUtc="2022-06-16T11:14:00Z"/>
  <w16cex:commentExtensible w16cex:durableId="2655AB61" w16cex:dateUtc="2022-06-16T11:15:00Z"/>
  <w16cex:commentExtensible w16cex:durableId="26621D22" w16cex:dateUtc="2022-06-25T21:47:00Z"/>
  <w16cex:commentExtensible w16cex:durableId="2655AB6E" w16cex:dateUtc="2022-06-16T11:15:00Z"/>
  <w16cex:commentExtensible w16cex:durableId="26621D3B" w16cex:dateUtc="2022-06-25T21:48:00Z"/>
  <w16cex:commentExtensible w16cex:durableId="26645559" w16cex:dateUtc="2022-06-25T21:44:00Z"/>
  <w16cex:commentExtensible w16cex:durableId="26621D58" w16cex:dateUtc="2022-06-25T21:48:00Z"/>
  <w16cex:commentExtensible w16cex:durableId="266459EB" w16cex:dateUtc="2022-06-25T21:44:00Z"/>
  <w16cex:commentExtensible w16cex:durableId="2663F456" w16cex:dateUtc="2022-06-25T21:49:00Z"/>
  <w16cex:commentExtensible w16cex:durableId="2663F455" w16cex:dateUtc="2022-06-16T11:16:00Z"/>
  <w16cex:commentExtensible w16cex:durableId="2663F454" w16cex:dateUtc="2022-06-16T15:26:00Z"/>
  <w16cex:commentExtensible w16cex:durableId="2663F453" w16cex:dateUtc="2022-06-16T15:27:00Z"/>
  <w16cex:commentExtensible w16cex:durableId="26621D83" w16cex:dateUtc="2022-06-25T21:49: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621E02" w16cex:dateUtc="2022-06-25T21:51:00Z"/>
  <w16cex:commentExtensible w16cex:durableId="2655E764" w16cex:dateUtc="2022-06-16T15:31:00Z"/>
  <w16cex:commentExtensible w16cex:durableId="26621E25" w16cex:dateUtc="2022-06-25T21:52:00Z"/>
  <w16cex:commentExtensible w16cex:durableId="26621E72" w16cex:dateUtc="2022-06-25T21:53:00Z"/>
  <w16cex:commentExtensible w16cex:durableId="26621E84" w16cex:dateUtc="2022-06-25T21:53:00Z"/>
  <w16cex:commentExtensible w16cex:durableId="26621E90" w16cex:dateUtc="2022-06-25T21:53:00Z"/>
  <w16cex:commentExtensible w16cex:durableId="26621EB4" w16cex:dateUtc="2022-06-25T21:54:00Z"/>
  <w16cex:commentExtensible w16cex:durableId="26621ED8" w16cex:dateUtc="2022-06-25T21:55:00Z"/>
  <w16cex:commentExtensible w16cex:durableId="26621EDF" w16cex:dateUtc="2022-06-25T21:55:00Z"/>
  <w16cex:commentExtensible w16cex:durableId="26621EED" w16cex:dateUtc="2022-06-25T21:55:00Z"/>
  <w16cex:commentExtensible w16cex:durableId="26621F02" w16cex:dateUtc="2022-06-25T21:55:00Z"/>
  <w16cex:commentExtensible w16cex:durableId="26621F31" w16cex:dateUtc="2022-06-25T21:56:00Z"/>
  <w16cex:commentExtensible w16cex:durableId="26621F3E" w16cex:dateUtc="2022-06-25T21:56:00Z"/>
  <w16cex:commentExtensible w16cex:durableId="26621F5E" w16cex:dateUtc="2022-06-25T21:57:00Z"/>
  <w16cex:commentExtensible w16cex:durableId="26621F77" w16cex:dateUtc="2022-06-25T21:57:00Z"/>
  <w16cex:commentExtensible w16cex:durableId="26621FC1" w16cex:dateUtc="2022-06-25T21:58:00Z"/>
  <w16cex:commentExtensible w16cex:durableId="26621FD4" w16cex:dateUtc="2022-06-25T21:59:00Z"/>
  <w16cex:commentExtensible w16cex:durableId="2655E78D" w16cex:dateUtc="2022-06-16T15:31:00Z"/>
  <w16cex:commentExtensible w16cex:durableId="2655E7C5" w16cex:dateUtc="2022-06-16T15:32:00Z"/>
  <w16cex:commentExtensible w16cex:durableId="2662202E" w16cex:dateUtc="2022-06-25T22:00:00Z"/>
  <w16cex:commentExtensible w16cex:durableId="2655E7E7" w16cex:dateUtc="2022-06-16T15:33:00Z"/>
  <w16cex:commentExtensible w16cex:durableId="2662203E" w16cex:dateUtc="2022-06-25T22:01:00Z"/>
  <w16cex:commentExtensible w16cex:durableId="2655E83C" w16cex:dateUtc="2022-06-16T15:34:00Z"/>
  <w16cex:commentExtensible w16cex:durableId="2662206B" w16cex:dateUtc="2022-06-25T22:01:00Z"/>
  <w16cex:commentExtensible w16cex:durableId="2662207A" w16cex:dateUtc="2022-06-25T22:02:00Z"/>
  <w16cex:commentExtensible w16cex:durableId="26622099" w16cex:dateUtc="2022-06-25T22:02:00Z"/>
  <w16cex:commentExtensible w16cex:durableId="266220C2" w16cex:dateUtc="2022-06-25T22:03:00Z"/>
  <w16cex:commentExtensible w16cex:durableId="2655E869" w16cex:dateUtc="2022-06-16T15:35:00Z"/>
  <w16cex:commentExtensible w16cex:durableId="266220E3" w16cex:dateUtc="2022-06-25T22:03:00Z"/>
  <w16cex:commentExtensible w16cex:durableId="2655E8E4" w16cex:dateUtc="2022-06-16T15:37:00Z"/>
  <w16cex:commentExtensible w16cex:durableId="2655E8EF" w16cex:dateUtc="2022-06-16T15:37:00Z"/>
  <w16cex:commentExtensible w16cex:durableId="2655E908" w16cex:dateUtc="2022-06-16T15:38:00Z"/>
  <w16cex:commentExtensible w16cex:durableId="266220FC" w16cex:dateUtc="2022-06-25T22:04:00Z"/>
  <w16cex:commentExtensible w16cex:durableId="26622164" w16cex:dateUtc="2022-06-25T22:05:00Z"/>
  <w16cex:commentExtensible w16cex:durableId="26622193" w16cex:dateUtc="2022-06-25T22:06:00Z"/>
  <w16cex:commentExtensible w16cex:durableId="266221BC" w16cex:dateUtc="2022-06-25T22:07:00Z"/>
  <w16cex:commentExtensible w16cex:durableId="2655EA04" w16cex:dateUtc="2022-06-16T15:42:00Z"/>
  <w16cex:commentExtensible w16cex:durableId="26622215" w16cex:dateUtc="2022-06-25T22:08: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Extensible w16cex:durableId="2663F9B7" w16cex:dateUtc="2022-06-25T22:12:00Z"/>
  <w16cex:commentExtensible w16cex:durableId="2663F9B6" w16cex:dateUtc="2022-06-25T22:12:00Z"/>
  <w16cex:commentExtensible w16cex:durableId="2662226A" w16cex:dateUtc="2022-06-25T22:10:00Z"/>
  <w16cex:commentExtensible w16cex:durableId="2662227E" w16cex:dateUtc="2022-06-25T22:10:00Z"/>
  <w16cex:commentExtensible w16cex:durableId="2662229C" w16cex:dateUtc="2022-06-25T22:11:00Z"/>
  <w16cex:commentExtensible w16cex:durableId="266222B2" w16cex:dateUtc="2022-06-25T22:11:00Z"/>
  <w16cex:commentExtensible w16cex:durableId="266222D1" w16cex:dateUtc="2022-06-25T22:12:00Z"/>
  <w16cex:commentExtensible w16cex:durableId="2663F9A5" w16cex:dateUtc="2022-06-25T22:12:00Z"/>
  <w16cex:commentExtensible w16cex:durableId="266222DF" w16cex:dateUtc="2022-06-25T22:12:00Z"/>
  <w16cex:commentExtensible w16cex:durableId="26622304" w16cex:dateUtc="2022-06-25T22:12:00Z"/>
  <w16cex:commentExtensible w16cex:durableId="26622321" w16cex:dateUtc="2022-06-25T22:13:00Z"/>
  <w16cex:commentExtensible w16cex:durableId="26622381" w16cex:dateUtc="2022-06-25T22:14:00Z"/>
  <w16cex:commentExtensible w16cex:durableId="2662238A" w16cex:dateUtc="2022-06-25T22:15:00Z"/>
  <w16cex:commentExtensible w16cex:durableId="266223A1" w16cex:dateUtc="2022-06-25T22:15:00Z"/>
  <w16cex:commentExtensible w16cex:durableId="2663FBAD" w16cex:dateUtc="2022-06-25T22:24:00Z"/>
  <w16cex:commentExtensible w16cex:durableId="266223D9" w16cex:dateUtc="2022-06-25T22:16:00Z"/>
  <w16cex:commentExtensible w16cex:durableId="266223CA" w16cex:dateUtc="2022-06-25T22:16:00Z"/>
  <w16cex:commentExtensible w16cex:durableId="266223F5" w16cex:dateUtc="2022-06-25T22:16:00Z"/>
  <w16cex:commentExtensible w16cex:durableId="26622438" w16cex:dateUtc="2022-06-25T22:18:00Z"/>
  <w16cex:commentExtensible w16cex:durableId="2662248D" w16cex:dateUtc="2022-06-25T22:19:00Z"/>
  <w16cex:commentExtensible w16cex:durableId="2662249E" w16cex:dateUtc="2022-06-25T22:19:00Z"/>
  <w16cex:commentExtensible w16cex:durableId="266224BB" w16cex:dateUtc="2022-06-25T22:20:00Z"/>
  <w16cex:commentExtensible w16cex:durableId="26622500" w16cex:dateUtc="2022-06-25T22:21:00Z"/>
  <w16cex:commentExtensible w16cex:durableId="26622546" w16cex:dateUtc="2022-06-25T22:22:00Z"/>
  <w16cex:commentExtensible w16cex:durableId="26622555" w16cex:dateUtc="2022-06-25T22:22:00Z"/>
  <w16cex:commentExtensible w16cex:durableId="26622573" w16cex:dateUtc="2022-06-25T22:23:00Z"/>
  <w16cex:commentExtensible w16cex:durableId="266225A2" w16cex:dateUtc="2022-06-25T22:24:00Z"/>
  <w16cex:commentExtensible w16cex:durableId="266225D1" w16cex:dateUtc="2022-06-25T22:24:00Z"/>
  <w16cex:commentExtensible w16cex:durableId="266225E0" w16cex:dateUtc="2022-06-25T22:25:00Z"/>
  <w16cex:commentExtensible w16cex:durableId="266429B5" w16cex:dateUtc="2022-06-25T22:26:00Z"/>
  <w16cex:commentExtensible w16cex:durableId="2662269B" w16cex:dateUtc="2022-06-25T22:28:00Z"/>
  <w16cex:commentExtensible w16cex:durableId="266226B2" w16cex:dateUtc="2022-06-25T22:28:00Z"/>
  <w16cex:commentExtensible w16cex:durableId="266226FB" w16cex:dateUtc="2022-06-25T22:29:00Z"/>
  <w16cex:commentExtensible w16cex:durableId="26622716" w16cex:dateUtc="2022-06-25T22:30:00Z"/>
  <w16cex:commentExtensible w16cex:durableId="26622834" w16cex:dateUtc="2022-06-25T22:35:00Z"/>
  <w16cex:commentExtensible w16cex:durableId="26622820" w16cex:dateUtc="2022-06-25T22:34:00Z"/>
  <w16cex:commentExtensible w16cex:durableId="26622852" w16cex:dateUtc="2022-06-25T2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C40DA7" w16cid:durableId="26621B5A"/>
  <w16cid:commentId w16cid:paraId="73D8EDCC" w16cid:durableId="2655A10F"/>
  <w16cid:commentId w16cid:paraId="0E50E488" w16cid:durableId="26621B8D"/>
  <w16cid:commentId w16cid:paraId="44245DD6" w16cid:durableId="26621BAF"/>
  <w16cid:commentId w16cid:paraId="6E27950C" w16cid:durableId="26621BCF"/>
  <w16cid:commentId w16cid:paraId="4D545C53" w16cid:durableId="26621C3F"/>
  <w16cid:commentId w16cid:paraId="342D737E" w16cid:durableId="26621C62"/>
  <w16cid:commentId w16cid:paraId="71E5B80E" w16cid:durableId="2655A84D"/>
  <w16cid:commentId w16cid:paraId="174B2746" w16cid:durableId="2655A8D3"/>
  <w16cid:commentId w16cid:paraId="0A30C777" w16cid:durableId="2655A8F8"/>
  <w16cid:commentId w16cid:paraId="0C87E703" w16cid:durableId="26621C7D"/>
  <w16cid:commentId w16cid:paraId="5CF451CA" w16cid:durableId="2655A95A"/>
  <w16cid:commentId w16cid:paraId="118DFFC6" w16cid:durableId="265DEA84"/>
  <w16cid:commentId w16cid:paraId="25C51B7F" w16cid:durableId="26621CC8"/>
  <w16cid:commentId w16cid:paraId="1942A554" w16cid:durableId="26621CE6"/>
  <w16cid:commentId w16cid:paraId="5E748C8A" w16cid:durableId="2655AB0C"/>
  <w16cid:commentId w16cid:paraId="3801BAB2" w16cid:durableId="2655AB18"/>
  <w16cid:commentId w16cid:paraId="042A611B" w16cid:durableId="26621D0C"/>
  <w16cid:commentId w16cid:paraId="56E089B4" w16cid:durableId="266451A6"/>
  <w16cid:commentId w16cid:paraId="6FD9AFE9" w16cid:durableId="2655AB34"/>
  <w16cid:commentId w16cid:paraId="79302446" w16cid:durableId="2655AB61"/>
  <w16cid:commentId w16cid:paraId="25A25B18" w16cid:durableId="26621D22"/>
  <w16cid:commentId w16cid:paraId="6069F1B7" w16cid:durableId="2655AB6E"/>
  <w16cid:commentId w16cid:paraId="681F7CBA" w16cid:durableId="26621D3B"/>
  <w16cid:commentId w16cid:paraId="14737104" w16cid:durableId="26645559"/>
  <w16cid:commentId w16cid:paraId="361556B9" w16cid:durableId="26621D58"/>
  <w16cid:commentId w16cid:paraId="251032FA" w16cid:durableId="266459EB"/>
  <w16cid:commentId w16cid:paraId="37E973CC" w16cid:durableId="2663F456"/>
  <w16cid:commentId w16cid:paraId="3C0EBA90" w16cid:durableId="2663F455"/>
  <w16cid:commentId w16cid:paraId="1C17F391" w16cid:durableId="2663F454"/>
  <w16cid:commentId w16cid:paraId="5DE7BF91" w16cid:durableId="2663F453"/>
  <w16cid:commentId w16cid:paraId="6035C99D" w16cid:durableId="26621D83"/>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3444EB18" w16cid:durableId="26621E02"/>
  <w16cid:commentId w16cid:paraId="0AEB7B31" w16cid:durableId="2655E764"/>
  <w16cid:commentId w16cid:paraId="79D77CB6" w16cid:durableId="26621E25"/>
  <w16cid:commentId w16cid:paraId="097C0658" w16cid:durableId="26621E72"/>
  <w16cid:commentId w16cid:paraId="2E08C8F6" w16cid:durableId="26621E84"/>
  <w16cid:commentId w16cid:paraId="36CE12E4" w16cid:durableId="26621E90"/>
  <w16cid:commentId w16cid:paraId="2BDECF4C" w16cid:durableId="26621EB4"/>
  <w16cid:commentId w16cid:paraId="578676E1" w16cid:durableId="26621ED8"/>
  <w16cid:commentId w16cid:paraId="5F840C91" w16cid:durableId="26621EDF"/>
  <w16cid:commentId w16cid:paraId="35922C50" w16cid:durableId="26621EED"/>
  <w16cid:commentId w16cid:paraId="6B3E53E4" w16cid:durableId="26621F02"/>
  <w16cid:commentId w16cid:paraId="5F13F33D" w16cid:durableId="26621F31"/>
  <w16cid:commentId w16cid:paraId="4836201C" w16cid:durableId="26621F3E"/>
  <w16cid:commentId w16cid:paraId="24E53558" w16cid:durableId="26621F5E"/>
  <w16cid:commentId w16cid:paraId="68C6B1C7" w16cid:durableId="26621F77"/>
  <w16cid:commentId w16cid:paraId="1844B4BB" w16cid:durableId="26621FC1"/>
  <w16cid:commentId w16cid:paraId="356F974A" w16cid:durableId="26621FD4"/>
  <w16cid:commentId w16cid:paraId="1EA0C33A" w16cid:durableId="2655E78D"/>
  <w16cid:commentId w16cid:paraId="60EBB099" w16cid:durableId="2655E7C5"/>
  <w16cid:commentId w16cid:paraId="6D30A09C" w16cid:durableId="2662202E"/>
  <w16cid:commentId w16cid:paraId="6ADF6118" w16cid:durableId="2655E7E7"/>
  <w16cid:commentId w16cid:paraId="4D5FF2C3" w16cid:durableId="2662203E"/>
  <w16cid:commentId w16cid:paraId="5883F621" w16cid:durableId="2655E83C"/>
  <w16cid:commentId w16cid:paraId="1E4C94BB" w16cid:durableId="2662206B"/>
  <w16cid:commentId w16cid:paraId="29E45033" w16cid:durableId="2662207A"/>
  <w16cid:commentId w16cid:paraId="411FDC0C" w16cid:durableId="26622099"/>
  <w16cid:commentId w16cid:paraId="30C9A1AF" w16cid:durableId="266220C2"/>
  <w16cid:commentId w16cid:paraId="074ACDA9" w16cid:durableId="2655E869"/>
  <w16cid:commentId w16cid:paraId="1119DF70" w16cid:durableId="266220E3"/>
  <w16cid:commentId w16cid:paraId="57450EC8" w16cid:durableId="2655E8E4"/>
  <w16cid:commentId w16cid:paraId="698597E3" w16cid:durableId="2655E8EF"/>
  <w16cid:commentId w16cid:paraId="15B9DB97" w16cid:durableId="2655E908"/>
  <w16cid:commentId w16cid:paraId="579757F7" w16cid:durableId="266220FC"/>
  <w16cid:commentId w16cid:paraId="291A6EA4" w16cid:durableId="26622164"/>
  <w16cid:commentId w16cid:paraId="6BBD6028" w16cid:durableId="26622193"/>
  <w16cid:commentId w16cid:paraId="4D388902" w16cid:durableId="266221BC"/>
  <w16cid:commentId w16cid:paraId="29473552" w16cid:durableId="2655EA04"/>
  <w16cid:commentId w16cid:paraId="367CFBAE" w16cid:durableId="26622215"/>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Id w16cid:paraId="25B4B11F" w16cid:durableId="2663F9B7"/>
  <w16cid:commentId w16cid:paraId="1FFBB686" w16cid:durableId="2663F9B6"/>
  <w16cid:commentId w16cid:paraId="24B6EF33" w16cid:durableId="2662226A"/>
  <w16cid:commentId w16cid:paraId="1FCAB4D3" w16cid:durableId="2662227E"/>
  <w16cid:commentId w16cid:paraId="0A7257D7" w16cid:durableId="2662229C"/>
  <w16cid:commentId w16cid:paraId="31EA8939" w16cid:durableId="266222B2"/>
  <w16cid:commentId w16cid:paraId="6D197CA0" w16cid:durableId="266222D1"/>
  <w16cid:commentId w16cid:paraId="03E958F6" w16cid:durableId="2663F9A5"/>
  <w16cid:commentId w16cid:paraId="42BB1773" w16cid:durableId="266222DF"/>
  <w16cid:commentId w16cid:paraId="5B89B861" w16cid:durableId="26622304"/>
  <w16cid:commentId w16cid:paraId="59BC6D8B" w16cid:durableId="26622321"/>
  <w16cid:commentId w16cid:paraId="1E01D8DF" w16cid:durableId="26622381"/>
  <w16cid:commentId w16cid:paraId="2DD53CEC" w16cid:durableId="2662238A"/>
  <w16cid:commentId w16cid:paraId="0FE5DE9F" w16cid:durableId="266223A1"/>
  <w16cid:commentId w16cid:paraId="32B26137" w16cid:durableId="2663FBAD"/>
  <w16cid:commentId w16cid:paraId="38C56E8B" w16cid:durableId="266223D9"/>
  <w16cid:commentId w16cid:paraId="43679F5A" w16cid:durableId="266223CA"/>
  <w16cid:commentId w16cid:paraId="3F0FBCC2" w16cid:durableId="266223F5"/>
  <w16cid:commentId w16cid:paraId="6ED2E538" w16cid:durableId="26622438"/>
  <w16cid:commentId w16cid:paraId="2BE53978" w16cid:durableId="2662248D"/>
  <w16cid:commentId w16cid:paraId="3CD50192" w16cid:durableId="2662249E"/>
  <w16cid:commentId w16cid:paraId="067E896A" w16cid:durableId="266224BB"/>
  <w16cid:commentId w16cid:paraId="4EFBAE4D" w16cid:durableId="26622500"/>
  <w16cid:commentId w16cid:paraId="1FFD2D22" w16cid:durableId="26622546"/>
  <w16cid:commentId w16cid:paraId="441BDF70" w16cid:durableId="26622555"/>
  <w16cid:commentId w16cid:paraId="65C4C2FF" w16cid:durableId="26622573"/>
  <w16cid:commentId w16cid:paraId="2642F4E5" w16cid:durableId="266225A2"/>
  <w16cid:commentId w16cid:paraId="4682C6B9" w16cid:durableId="266225D1"/>
  <w16cid:commentId w16cid:paraId="77BB8E1A" w16cid:durableId="266225E0"/>
  <w16cid:commentId w16cid:paraId="6EA9B1F3" w16cid:durableId="266429B5"/>
  <w16cid:commentId w16cid:paraId="2B237302" w16cid:durableId="2662269B"/>
  <w16cid:commentId w16cid:paraId="658E55DE" w16cid:durableId="266226B2"/>
  <w16cid:commentId w16cid:paraId="6ECF8309" w16cid:durableId="266226FB"/>
  <w16cid:commentId w16cid:paraId="095454DB" w16cid:durableId="26622716"/>
  <w16cid:commentId w16cid:paraId="21D143BA" w16cid:durableId="26622834"/>
  <w16cid:commentId w16cid:paraId="481D813F" w16cid:durableId="26622820"/>
  <w16cid:commentId w16cid:paraId="19B2C355" w16cid:durableId="266228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01404" w14:textId="77777777" w:rsidR="0083098F" w:rsidRDefault="0083098F" w:rsidP="00A91FB3">
      <w:pPr>
        <w:spacing w:after="0" w:line="240" w:lineRule="auto"/>
      </w:pPr>
      <w:r>
        <w:separator/>
      </w:r>
    </w:p>
  </w:endnote>
  <w:endnote w:type="continuationSeparator" w:id="0">
    <w:p w14:paraId="35040573" w14:textId="77777777" w:rsidR="0083098F" w:rsidRDefault="0083098F"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2C25" w14:textId="77777777" w:rsidR="002A30C1" w:rsidRDefault="002A30C1">
    <w:pPr>
      <w:pStyle w:val="Piedepgina"/>
      <w:jc w:val="center"/>
      <w:rPr>
        <w:ins w:id="14" w:author="David Recio" w:date="2022-06-24T19:53:00Z"/>
        <w:caps/>
        <w:color w:val="4472C4" w:themeColor="accent1"/>
      </w:rPr>
    </w:pPr>
  </w:p>
  <w:p w14:paraId="07C828D8" w14:textId="4AC9EE9F" w:rsidR="002A30C1" w:rsidRDefault="002A30C1">
    <w:pPr>
      <w:pStyle w:val="Piedepgina"/>
      <w:jc w:val="center"/>
      <w:rPr>
        <w:ins w:id="15" w:author="David Recio" w:date="2022-06-24T19:53:00Z"/>
        <w:caps/>
        <w:color w:val="4472C4" w:themeColor="accent1"/>
      </w:rPr>
    </w:pPr>
    <w:ins w:id="16" w:author="David Recio" w:date="2022-06-24T19:53:00Z">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ins>
  </w:p>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83098F"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C8763" w14:textId="77777777" w:rsidR="0083098F" w:rsidRDefault="0083098F" w:rsidP="00A91FB3">
      <w:pPr>
        <w:spacing w:after="0" w:line="240" w:lineRule="auto"/>
      </w:pPr>
      <w:r>
        <w:separator/>
      </w:r>
    </w:p>
  </w:footnote>
  <w:footnote w:type="continuationSeparator" w:id="0">
    <w:p w14:paraId="26619564" w14:textId="77777777" w:rsidR="0083098F" w:rsidRDefault="0083098F"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361729D3"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9" name="Imagen 19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64113">
      <w:rPr>
        <w:rFonts w:asciiTheme="majorHAnsi" w:hAnsiTheme="majorHAnsi" w:cstheme="majorHAnsi"/>
        <w:i/>
        <w:sz w:val="20"/>
      </w:rPr>
      <w:fldChar w:fldCharType="separate"/>
    </w:r>
    <w:r w:rsidR="00164113">
      <w:rPr>
        <w:rFonts w:asciiTheme="majorHAnsi" w:hAnsiTheme="majorHAnsi" w:cstheme="majorHAnsi"/>
        <w:i/>
        <w:noProof/>
        <w:sz w:val="20"/>
      </w:rPr>
      <w:t>Anexos</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31931EC6"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00" name="Imagen 20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64113">
      <w:rPr>
        <w:rFonts w:asciiTheme="majorHAnsi" w:hAnsiTheme="majorHAnsi" w:cstheme="majorHAnsi"/>
        <w:i/>
        <w:sz w:val="20"/>
      </w:rPr>
      <w:fldChar w:fldCharType="separate"/>
    </w:r>
    <w:r w:rsidR="00164113">
      <w:rPr>
        <w:rFonts w:asciiTheme="majorHAnsi" w:hAnsiTheme="majorHAnsi" w:cstheme="majorHAnsi"/>
        <w:i/>
        <w:noProof/>
        <w:sz w:val="20"/>
      </w:rPr>
      <w:t>Anexos</w: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43FFBD12"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01" name="Imagen 20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64113">
      <w:rPr>
        <w:rFonts w:asciiTheme="majorHAnsi" w:hAnsiTheme="majorHAnsi" w:cstheme="majorHAnsi"/>
        <w:i/>
        <w:sz w:val="20"/>
      </w:rPr>
      <w:fldChar w:fldCharType="separate"/>
    </w:r>
    <w:r w:rsidR="00164113">
      <w:rPr>
        <w:rFonts w:asciiTheme="majorHAnsi" w:hAnsiTheme="majorHAnsi" w:cstheme="majorHAnsi"/>
        <w:i/>
        <w:noProof/>
        <w:sz w:val="20"/>
      </w:rPr>
      <w:t>Anexos</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381E825"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64113">
      <w:rPr>
        <w:rFonts w:asciiTheme="majorHAnsi" w:hAnsiTheme="majorHAnsi" w:cstheme="majorHAnsi"/>
        <w:i/>
        <w:noProof/>
        <w:sz w:val="20"/>
      </w:rP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45ECBB5"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64113">
      <w:rPr>
        <w:rFonts w:asciiTheme="majorHAnsi" w:hAnsiTheme="majorHAnsi" w:cstheme="majorHAnsi"/>
        <w:i/>
        <w:noProof/>
        <w:sz w:val="20"/>
      </w:rP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078F9E9C"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64113">
      <w:rPr>
        <w:rFonts w:asciiTheme="majorHAnsi" w:hAnsiTheme="majorHAnsi" w:cstheme="majorHAnsi"/>
        <w:i/>
        <w:noProof/>
        <w:sz w:val="20"/>
      </w:rP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657A927A"/>
    <w:lvl w:ilvl="0" w:tplc="CA301564">
      <w:start w:val="1"/>
      <w:numFmt w:val="decimal"/>
      <w:lvlText w:val="%1."/>
      <w:lvlJc w:val="left"/>
      <w:pPr>
        <w:ind w:left="502" w:hanging="360"/>
      </w:pPr>
      <w:rPr>
        <w:b w:val="0"/>
        <w:bCs w:val="0"/>
      </w:rPr>
    </w:lvl>
    <w:lvl w:ilvl="1" w:tplc="0C0A0019">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1" w15:restartNumberingAfterBreak="0">
    <w:nsid w:val="04347DAB"/>
    <w:multiLevelType w:val="hybridMultilevel"/>
    <w:tmpl w:val="3C145914"/>
    <w:lvl w:ilvl="0" w:tplc="5D0887AC">
      <w:start w:val="2"/>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D5A83"/>
    <w:multiLevelType w:val="hybridMultilevel"/>
    <w:tmpl w:val="7494C4AA"/>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5" w15:restartNumberingAfterBreak="0">
    <w:nsid w:val="1205728B"/>
    <w:multiLevelType w:val="hybridMultilevel"/>
    <w:tmpl w:val="07C68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0D13D6"/>
    <w:multiLevelType w:val="hybridMultilevel"/>
    <w:tmpl w:val="8584BC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5B4E4D"/>
    <w:multiLevelType w:val="hybridMultilevel"/>
    <w:tmpl w:val="2F5AD81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3D03DC"/>
    <w:multiLevelType w:val="hybridMultilevel"/>
    <w:tmpl w:val="88767F7E"/>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AB716C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AFA21B7"/>
    <w:multiLevelType w:val="hybridMultilevel"/>
    <w:tmpl w:val="B7FE255E"/>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943626"/>
    <w:multiLevelType w:val="multilevel"/>
    <w:tmpl w:val="8290349C"/>
    <w:lvl w:ilvl="0">
      <w:start w:val="1"/>
      <w:numFmt w:val="decimal"/>
      <w:suff w:val="nothing"/>
      <w:lvlText w:val="Capítulo %1"/>
      <w:lvlJc w:val="left"/>
      <w:pPr>
        <w:ind w:left="0" w:firstLine="0"/>
      </w:pPr>
      <w:rPr>
        <w:rFonts w:hint="default"/>
        <w:b/>
        <w:i w:val="0"/>
        <w:sz w:val="40"/>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E3B0034"/>
    <w:multiLevelType w:val="hybridMultilevel"/>
    <w:tmpl w:val="0EAC4BB8"/>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6"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24285C1B"/>
    <w:multiLevelType w:val="hybridMultilevel"/>
    <w:tmpl w:val="7E7E48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4AE5107"/>
    <w:multiLevelType w:val="hybridMultilevel"/>
    <w:tmpl w:val="FB60598E"/>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728551A"/>
    <w:multiLevelType w:val="hybridMultilevel"/>
    <w:tmpl w:val="349803B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1" w15:restartNumberingAfterBreak="0">
    <w:nsid w:val="27CE4603"/>
    <w:multiLevelType w:val="hybridMultilevel"/>
    <w:tmpl w:val="53FC43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2EA82ADA"/>
    <w:multiLevelType w:val="hybridMultilevel"/>
    <w:tmpl w:val="E368A88E"/>
    <w:lvl w:ilvl="0" w:tplc="0C0A000F">
      <w:start w:val="1"/>
      <w:numFmt w:val="decimal"/>
      <w:lvlText w:val="%1."/>
      <w:lvlJc w:val="left"/>
      <w:pPr>
        <w:ind w:left="1069" w:hanging="360"/>
      </w:pPr>
      <w:rPr>
        <w:rFonts w:hint="default"/>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6"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30E17"/>
    <w:multiLevelType w:val="hybridMultilevel"/>
    <w:tmpl w:val="807ED3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3C6247EE"/>
    <w:multiLevelType w:val="hybridMultilevel"/>
    <w:tmpl w:val="9356D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DE0F84"/>
    <w:multiLevelType w:val="hybridMultilevel"/>
    <w:tmpl w:val="B720E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516E20"/>
    <w:multiLevelType w:val="hybridMultilevel"/>
    <w:tmpl w:val="FF0C22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4A624828"/>
    <w:multiLevelType w:val="hybridMultilevel"/>
    <w:tmpl w:val="C09CC01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E887E02"/>
    <w:multiLevelType w:val="multilevel"/>
    <w:tmpl w:val="11204396"/>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520F52A4"/>
    <w:multiLevelType w:val="hybridMultilevel"/>
    <w:tmpl w:val="D7D6C0A8"/>
    <w:lvl w:ilvl="0" w:tplc="0C0A000F">
      <w:start w:val="1"/>
      <w:numFmt w:val="decimal"/>
      <w:lvlText w:val="%1."/>
      <w:lvlJc w:val="left"/>
      <w:pPr>
        <w:ind w:left="1902" w:hanging="360"/>
      </w:pPr>
      <w:rPr>
        <w:rFonts w:hint="default"/>
      </w:rPr>
    </w:lvl>
    <w:lvl w:ilvl="1" w:tplc="FFFFFFFF" w:tentative="1">
      <w:start w:val="1"/>
      <w:numFmt w:val="bullet"/>
      <w:lvlText w:val="o"/>
      <w:lvlJc w:val="left"/>
      <w:pPr>
        <w:ind w:left="2622" w:hanging="360"/>
      </w:pPr>
      <w:rPr>
        <w:rFonts w:ascii="Courier New" w:hAnsi="Courier New" w:cs="Courier New" w:hint="default"/>
      </w:rPr>
    </w:lvl>
    <w:lvl w:ilvl="2" w:tplc="FFFFFFFF" w:tentative="1">
      <w:start w:val="1"/>
      <w:numFmt w:val="bullet"/>
      <w:lvlText w:val=""/>
      <w:lvlJc w:val="left"/>
      <w:pPr>
        <w:ind w:left="3342" w:hanging="360"/>
      </w:pPr>
      <w:rPr>
        <w:rFonts w:ascii="Wingdings" w:hAnsi="Wingdings" w:hint="default"/>
      </w:rPr>
    </w:lvl>
    <w:lvl w:ilvl="3" w:tplc="FFFFFFFF" w:tentative="1">
      <w:start w:val="1"/>
      <w:numFmt w:val="bullet"/>
      <w:lvlText w:val=""/>
      <w:lvlJc w:val="left"/>
      <w:pPr>
        <w:ind w:left="4062" w:hanging="360"/>
      </w:pPr>
      <w:rPr>
        <w:rFonts w:ascii="Symbol" w:hAnsi="Symbol" w:hint="default"/>
      </w:rPr>
    </w:lvl>
    <w:lvl w:ilvl="4" w:tplc="FFFFFFFF" w:tentative="1">
      <w:start w:val="1"/>
      <w:numFmt w:val="bullet"/>
      <w:lvlText w:val="o"/>
      <w:lvlJc w:val="left"/>
      <w:pPr>
        <w:ind w:left="4782" w:hanging="360"/>
      </w:pPr>
      <w:rPr>
        <w:rFonts w:ascii="Courier New" w:hAnsi="Courier New" w:cs="Courier New" w:hint="default"/>
      </w:rPr>
    </w:lvl>
    <w:lvl w:ilvl="5" w:tplc="FFFFFFFF" w:tentative="1">
      <w:start w:val="1"/>
      <w:numFmt w:val="bullet"/>
      <w:lvlText w:val=""/>
      <w:lvlJc w:val="left"/>
      <w:pPr>
        <w:ind w:left="5502" w:hanging="360"/>
      </w:pPr>
      <w:rPr>
        <w:rFonts w:ascii="Wingdings" w:hAnsi="Wingdings" w:hint="default"/>
      </w:rPr>
    </w:lvl>
    <w:lvl w:ilvl="6" w:tplc="FFFFFFFF" w:tentative="1">
      <w:start w:val="1"/>
      <w:numFmt w:val="bullet"/>
      <w:lvlText w:val=""/>
      <w:lvlJc w:val="left"/>
      <w:pPr>
        <w:ind w:left="6222" w:hanging="360"/>
      </w:pPr>
      <w:rPr>
        <w:rFonts w:ascii="Symbol" w:hAnsi="Symbol" w:hint="default"/>
      </w:rPr>
    </w:lvl>
    <w:lvl w:ilvl="7" w:tplc="FFFFFFFF" w:tentative="1">
      <w:start w:val="1"/>
      <w:numFmt w:val="bullet"/>
      <w:lvlText w:val="o"/>
      <w:lvlJc w:val="left"/>
      <w:pPr>
        <w:ind w:left="6942" w:hanging="360"/>
      </w:pPr>
      <w:rPr>
        <w:rFonts w:ascii="Courier New" w:hAnsi="Courier New" w:cs="Courier New" w:hint="default"/>
      </w:rPr>
    </w:lvl>
    <w:lvl w:ilvl="8" w:tplc="FFFFFFFF" w:tentative="1">
      <w:start w:val="1"/>
      <w:numFmt w:val="bullet"/>
      <w:lvlText w:val=""/>
      <w:lvlJc w:val="left"/>
      <w:pPr>
        <w:ind w:left="7662" w:hanging="360"/>
      </w:pPr>
      <w:rPr>
        <w:rFonts w:ascii="Wingdings" w:hAnsi="Wingdings" w:hint="default"/>
      </w:rPr>
    </w:lvl>
  </w:abstractNum>
  <w:abstractNum w:abstractNumId="40"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54F61F2A"/>
    <w:multiLevelType w:val="hybridMultilevel"/>
    <w:tmpl w:val="F1200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B4B10EA"/>
    <w:multiLevelType w:val="hybridMultilevel"/>
    <w:tmpl w:val="71486A2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5" w15:restartNumberingAfterBreak="0">
    <w:nsid w:val="601B45F7"/>
    <w:multiLevelType w:val="hybridMultilevel"/>
    <w:tmpl w:val="4E8CCD7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0A30BC7"/>
    <w:multiLevelType w:val="hybridMultilevel"/>
    <w:tmpl w:val="06ECD8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3533410"/>
    <w:multiLevelType w:val="hybridMultilevel"/>
    <w:tmpl w:val="1630B0CE"/>
    <w:lvl w:ilvl="0" w:tplc="0C0A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8" w15:restartNumberingAfterBreak="0">
    <w:nsid w:val="653E3A2E"/>
    <w:multiLevelType w:val="multilevel"/>
    <w:tmpl w:val="0C0A0025"/>
    <w:lvl w:ilvl="0">
      <w:start w:val="1"/>
      <w:numFmt w:val="decimal"/>
      <w:pStyle w:val="Ttulo1"/>
      <w:lvlText w:val="%1"/>
      <w:lvlJc w:val="left"/>
      <w:pPr>
        <w:ind w:left="432" w:hanging="432"/>
      </w:pPr>
      <w:rPr>
        <w:rFonts w:hint="default"/>
        <w:b/>
        <w:i w:val="0"/>
        <w:sz w:val="40"/>
      </w:rPr>
    </w:lvl>
    <w:lvl w:ilvl="1">
      <w:start w:val="1"/>
      <w:numFmt w:val="decimal"/>
      <w:pStyle w:val="Ttulo2"/>
      <w:lvlText w:val="%1.%2"/>
      <w:lvlJc w:val="left"/>
      <w:pPr>
        <w:ind w:left="576" w:hanging="576"/>
      </w:pPr>
      <w:rPr>
        <w:rFonts w:hint="default"/>
        <w:u w:val="singl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9" w15:restartNumberingAfterBreak="0">
    <w:nsid w:val="68583AEA"/>
    <w:multiLevelType w:val="hybridMultilevel"/>
    <w:tmpl w:val="EA824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15:restartNumberingAfterBreak="0">
    <w:nsid w:val="6A017AAE"/>
    <w:multiLevelType w:val="hybridMultilevel"/>
    <w:tmpl w:val="6C546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52437CF"/>
    <w:multiLevelType w:val="hybridMultilevel"/>
    <w:tmpl w:val="97D8B7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2"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794D5D49"/>
    <w:multiLevelType w:val="hybridMultilevel"/>
    <w:tmpl w:val="8F5E6A7C"/>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799E7F27"/>
    <w:multiLevelType w:val="hybridMultilevel"/>
    <w:tmpl w:val="88522F4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5"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37"/>
  </w:num>
  <w:num w:numId="2" w16cid:durableId="1170363353">
    <w:abstractNumId w:val="48"/>
  </w:num>
  <w:num w:numId="3" w16cid:durableId="852230150">
    <w:abstractNumId w:val="26"/>
  </w:num>
  <w:num w:numId="4" w16cid:durableId="704645451">
    <w:abstractNumId w:val="22"/>
  </w:num>
  <w:num w:numId="5" w16cid:durableId="2074161864">
    <w:abstractNumId w:val="18"/>
  </w:num>
  <w:num w:numId="6" w16cid:durableId="1566449554">
    <w:abstractNumId w:val="19"/>
  </w:num>
  <w:num w:numId="7" w16cid:durableId="17106881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28"/>
  </w:num>
  <w:num w:numId="9" w16cid:durableId="991830109">
    <w:abstractNumId w:val="42"/>
  </w:num>
  <w:num w:numId="10" w16cid:durableId="202595515">
    <w:abstractNumId w:val="27"/>
  </w:num>
  <w:num w:numId="11" w16cid:durableId="459492547">
    <w:abstractNumId w:val="55"/>
  </w:num>
  <w:num w:numId="12" w16cid:durableId="1390691936">
    <w:abstractNumId w:val="32"/>
  </w:num>
  <w:num w:numId="13" w16cid:durableId="2129426179">
    <w:abstractNumId w:val="14"/>
  </w:num>
  <w:num w:numId="14" w16cid:durableId="1428504293">
    <w:abstractNumId w:val="15"/>
  </w:num>
  <w:num w:numId="15" w16cid:durableId="218980424">
    <w:abstractNumId w:val="44"/>
  </w:num>
  <w:num w:numId="16" w16cid:durableId="1300182294">
    <w:abstractNumId w:val="31"/>
  </w:num>
  <w:num w:numId="17" w16cid:durableId="664208816">
    <w:abstractNumId w:val="41"/>
  </w:num>
  <w:num w:numId="18" w16cid:durableId="660502633">
    <w:abstractNumId w:val="38"/>
  </w:num>
  <w:num w:numId="19" w16cid:durableId="173885627">
    <w:abstractNumId w:val="52"/>
  </w:num>
  <w:num w:numId="20" w16cid:durableId="227883565">
    <w:abstractNumId w:val="29"/>
  </w:num>
  <w:num w:numId="21" w16cid:durableId="1345667693">
    <w:abstractNumId w:val="23"/>
  </w:num>
  <w:num w:numId="22" w16cid:durableId="141972935">
    <w:abstractNumId w:val="40"/>
  </w:num>
  <w:num w:numId="23" w16cid:durableId="150099732">
    <w:abstractNumId w:val="53"/>
  </w:num>
  <w:num w:numId="24" w16cid:durableId="1662734397">
    <w:abstractNumId w:val="4"/>
  </w:num>
  <w:num w:numId="25" w16cid:durableId="1765957204">
    <w:abstractNumId w:val="0"/>
  </w:num>
  <w:num w:numId="26" w16cid:durableId="1985042114">
    <w:abstractNumId w:val="8"/>
  </w:num>
  <w:num w:numId="27" w16cid:durableId="162345839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16"/>
  </w:num>
  <w:num w:numId="29" w16cid:durableId="1162501424">
    <w:abstractNumId w:val="3"/>
  </w:num>
  <w:num w:numId="30" w16cid:durableId="1967346000">
    <w:abstractNumId w:val="24"/>
  </w:num>
  <w:num w:numId="31" w16cid:durableId="484395181">
    <w:abstractNumId w:val="6"/>
  </w:num>
  <w:num w:numId="32" w16cid:durableId="680812813">
    <w:abstractNumId w:val="21"/>
  </w:num>
  <w:num w:numId="33" w16cid:durableId="1752385508">
    <w:abstractNumId w:val="1"/>
  </w:num>
  <w:num w:numId="34" w16cid:durableId="1197308327">
    <w:abstractNumId w:val="48"/>
  </w:num>
  <w:num w:numId="35" w16cid:durableId="268395262">
    <w:abstractNumId w:val="50"/>
  </w:num>
  <w:num w:numId="36" w16cid:durableId="1015158239">
    <w:abstractNumId w:val="30"/>
  </w:num>
  <w:num w:numId="37" w16cid:durableId="217134394">
    <w:abstractNumId w:val="12"/>
  </w:num>
  <w:num w:numId="38" w16cid:durableId="995036759">
    <w:abstractNumId w:val="35"/>
  </w:num>
  <w:num w:numId="39" w16cid:durableId="1823161869">
    <w:abstractNumId w:val="20"/>
  </w:num>
  <w:num w:numId="40" w16cid:durableId="1513646478">
    <w:abstractNumId w:val="34"/>
  </w:num>
  <w:num w:numId="41" w16cid:durableId="540047774">
    <w:abstractNumId w:val="2"/>
  </w:num>
  <w:num w:numId="42" w16cid:durableId="2131124280">
    <w:abstractNumId w:val="13"/>
  </w:num>
  <w:num w:numId="43" w16cid:durableId="1229803709">
    <w:abstractNumId w:val="9"/>
  </w:num>
  <w:num w:numId="44" w16cid:durableId="771441064">
    <w:abstractNumId w:val="10"/>
  </w:num>
  <w:num w:numId="45" w16cid:durableId="1117407122">
    <w:abstractNumId w:val="51"/>
  </w:num>
  <w:num w:numId="46" w16cid:durableId="559557580">
    <w:abstractNumId w:val="25"/>
  </w:num>
  <w:num w:numId="47" w16cid:durableId="2100712145">
    <w:abstractNumId w:val="49"/>
  </w:num>
  <w:num w:numId="48" w16cid:durableId="1860578653">
    <w:abstractNumId w:val="7"/>
  </w:num>
  <w:num w:numId="49" w16cid:durableId="1499732669">
    <w:abstractNumId w:val="5"/>
  </w:num>
  <w:num w:numId="50" w16cid:durableId="53507943">
    <w:abstractNumId w:val="47"/>
  </w:num>
  <w:num w:numId="51" w16cid:durableId="1457405594">
    <w:abstractNumId w:val="36"/>
  </w:num>
  <w:num w:numId="52" w16cid:durableId="16859212">
    <w:abstractNumId w:val="46"/>
  </w:num>
  <w:num w:numId="53" w16cid:durableId="481577911">
    <w:abstractNumId w:val="48"/>
  </w:num>
  <w:num w:numId="54" w16cid:durableId="2000960459">
    <w:abstractNumId w:val="17"/>
  </w:num>
  <w:num w:numId="55" w16cid:durableId="2104064327">
    <w:abstractNumId w:val="48"/>
  </w:num>
  <w:num w:numId="56" w16cid:durableId="367074715">
    <w:abstractNumId w:val="39"/>
  </w:num>
  <w:num w:numId="57" w16cid:durableId="278462791">
    <w:abstractNumId w:val="43"/>
  </w:num>
  <w:num w:numId="58" w16cid:durableId="75325183">
    <w:abstractNumId w:val="33"/>
  </w:num>
  <w:num w:numId="59" w16cid:durableId="1156847497">
    <w:abstractNumId w:val="45"/>
  </w:num>
  <w:num w:numId="60" w16cid:durableId="708604010">
    <w:abstractNumId w:val="11"/>
  </w:num>
  <w:num w:numId="61" w16cid:durableId="719793020">
    <w:abstractNumId w:val="54"/>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Arnés">
    <w15:presenceInfo w15:providerId="AD" w15:userId="S::d.recio@usp.ceu.es::8d3183ae-21f2-4c71-8972-644606fd89fa"/>
  </w15:person>
  <w15:person w15:author="Sergio Saugar García">
    <w15:presenceInfo w15:providerId="AD" w15:userId="S::sergio.saugargarcia@ceu.es::4932eafe-626a-4b8a-ab75-a6be18dc9562"/>
  </w15:person>
  <w15:person w15:author="David Recio">
    <w15:presenceInfo w15:providerId="Windows Live" w15:userId="9fc36919b4d9fbb1"/>
  </w15:person>
  <w15:person w15:author="Iris Recio Arnes">
    <w15:presenceInfo w15:providerId="Windows Live" w15:userId="009a75f54368db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0642B"/>
    <w:rsid w:val="00006946"/>
    <w:rsid w:val="00011540"/>
    <w:rsid w:val="000117BF"/>
    <w:rsid w:val="00016917"/>
    <w:rsid w:val="00021139"/>
    <w:rsid w:val="000251C7"/>
    <w:rsid w:val="000270CE"/>
    <w:rsid w:val="000271E3"/>
    <w:rsid w:val="000308E9"/>
    <w:rsid w:val="00034187"/>
    <w:rsid w:val="000345AB"/>
    <w:rsid w:val="00035F06"/>
    <w:rsid w:val="00043DFD"/>
    <w:rsid w:val="00051FEC"/>
    <w:rsid w:val="00052170"/>
    <w:rsid w:val="0005361C"/>
    <w:rsid w:val="00056FFC"/>
    <w:rsid w:val="00060147"/>
    <w:rsid w:val="00060AFB"/>
    <w:rsid w:val="00062152"/>
    <w:rsid w:val="0006288C"/>
    <w:rsid w:val="00070153"/>
    <w:rsid w:val="000701C6"/>
    <w:rsid w:val="00071FB5"/>
    <w:rsid w:val="00076164"/>
    <w:rsid w:val="00076628"/>
    <w:rsid w:val="00077216"/>
    <w:rsid w:val="00081FB0"/>
    <w:rsid w:val="00087D3E"/>
    <w:rsid w:val="00087E7A"/>
    <w:rsid w:val="000A64D9"/>
    <w:rsid w:val="000B33D2"/>
    <w:rsid w:val="000B4201"/>
    <w:rsid w:val="000B5324"/>
    <w:rsid w:val="000B771C"/>
    <w:rsid w:val="000C0682"/>
    <w:rsid w:val="000C32C3"/>
    <w:rsid w:val="000C3639"/>
    <w:rsid w:val="000C37CE"/>
    <w:rsid w:val="000D2CD0"/>
    <w:rsid w:val="000D3FB2"/>
    <w:rsid w:val="000D4069"/>
    <w:rsid w:val="000D52E8"/>
    <w:rsid w:val="000E07E3"/>
    <w:rsid w:val="000E29E5"/>
    <w:rsid w:val="000E380C"/>
    <w:rsid w:val="000E40DB"/>
    <w:rsid w:val="000E41DB"/>
    <w:rsid w:val="000E4758"/>
    <w:rsid w:val="000E4AFA"/>
    <w:rsid w:val="000E4C83"/>
    <w:rsid w:val="000E57D8"/>
    <w:rsid w:val="000E5BB9"/>
    <w:rsid w:val="000E6BED"/>
    <w:rsid w:val="000F3B3F"/>
    <w:rsid w:val="000F4B0E"/>
    <w:rsid w:val="000F6D15"/>
    <w:rsid w:val="000F755F"/>
    <w:rsid w:val="000F7891"/>
    <w:rsid w:val="00100F01"/>
    <w:rsid w:val="00101642"/>
    <w:rsid w:val="00103F22"/>
    <w:rsid w:val="00105345"/>
    <w:rsid w:val="001056A0"/>
    <w:rsid w:val="00106F4D"/>
    <w:rsid w:val="001075D3"/>
    <w:rsid w:val="00112DDD"/>
    <w:rsid w:val="001132CA"/>
    <w:rsid w:val="001138BA"/>
    <w:rsid w:val="001165CB"/>
    <w:rsid w:val="00116941"/>
    <w:rsid w:val="00117144"/>
    <w:rsid w:val="0012131C"/>
    <w:rsid w:val="001352F3"/>
    <w:rsid w:val="00136227"/>
    <w:rsid w:val="00141177"/>
    <w:rsid w:val="00141ADF"/>
    <w:rsid w:val="00142935"/>
    <w:rsid w:val="00143509"/>
    <w:rsid w:val="00144295"/>
    <w:rsid w:val="001449EF"/>
    <w:rsid w:val="001477CB"/>
    <w:rsid w:val="0015284E"/>
    <w:rsid w:val="001546A7"/>
    <w:rsid w:val="00157B64"/>
    <w:rsid w:val="00157F66"/>
    <w:rsid w:val="00162D80"/>
    <w:rsid w:val="00164113"/>
    <w:rsid w:val="00165578"/>
    <w:rsid w:val="00166464"/>
    <w:rsid w:val="001668F5"/>
    <w:rsid w:val="00167BC4"/>
    <w:rsid w:val="00170E82"/>
    <w:rsid w:val="001740DA"/>
    <w:rsid w:val="00175949"/>
    <w:rsid w:val="00176DBD"/>
    <w:rsid w:val="00181F98"/>
    <w:rsid w:val="0018370D"/>
    <w:rsid w:val="00190B56"/>
    <w:rsid w:val="001920B7"/>
    <w:rsid w:val="001936CC"/>
    <w:rsid w:val="001958C2"/>
    <w:rsid w:val="001A0AB8"/>
    <w:rsid w:val="001B323D"/>
    <w:rsid w:val="001B5A5F"/>
    <w:rsid w:val="001C20DF"/>
    <w:rsid w:val="001C424B"/>
    <w:rsid w:val="001C5A56"/>
    <w:rsid w:val="001D0413"/>
    <w:rsid w:val="001D1B6E"/>
    <w:rsid w:val="001D4505"/>
    <w:rsid w:val="001E0B35"/>
    <w:rsid w:val="001E512E"/>
    <w:rsid w:val="001E54BF"/>
    <w:rsid w:val="001F056F"/>
    <w:rsid w:val="001F3314"/>
    <w:rsid w:val="001F47C6"/>
    <w:rsid w:val="001F576B"/>
    <w:rsid w:val="001F5961"/>
    <w:rsid w:val="001F6A63"/>
    <w:rsid w:val="001F75BC"/>
    <w:rsid w:val="001F7851"/>
    <w:rsid w:val="001F7E27"/>
    <w:rsid w:val="002038EB"/>
    <w:rsid w:val="00204A02"/>
    <w:rsid w:val="00205AA0"/>
    <w:rsid w:val="00210C69"/>
    <w:rsid w:val="002154A7"/>
    <w:rsid w:val="00216058"/>
    <w:rsid w:val="00220497"/>
    <w:rsid w:val="002230B3"/>
    <w:rsid w:val="00223142"/>
    <w:rsid w:val="00223775"/>
    <w:rsid w:val="00231119"/>
    <w:rsid w:val="00231A55"/>
    <w:rsid w:val="00231D09"/>
    <w:rsid w:val="00235A51"/>
    <w:rsid w:val="00236559"/>
    <w:rsid w:val="002377B7"/>
    <w:rsid w:val="00243ADC"/>
    <w:rsid w:val="00244605"/>
    <w:rsid w:val="00246903"/>
    <w:rsid w:val="002502FD"/>
    <w:rsid w:val="0025493B"/>
    <w:rsid w:val="002578A2"/>
    <w:rsid w:val="00265C41"/>
    <w:rsid w:val="00271A4B"/>
    <w:rsid w:val="00276DFA"/>
    <w:rsid w:val="00282515"/>
    <w:rsid w:val="0028274B"/>
    <w:rsid w:val="00284D2A"/>
    <w:rsid w:val="00286B01"/>
    <w:rsid w:val="0029413B"/>
    <w:rsid w:val="0029505F"/>
    <w:rsid w:val="002A2D6B"/>
    <w:rsid w:val="002A30C1"/>
    <w:rsid w:val="002A344D"/>
    <w:rsid w:val="002A683F"/>
    <w:rsid w:val="002A7B7A"/>
    <w:rsid w:val="002A7DC4"/>
    <w:rsid w:val="002B152D"/>
    <w:rsid w:val="002B5380"/>
    <w:rsid w:val="002B5991"/>
    <w:rsid w:val="002B6437"/>
    <w:rsid w:val="002C02C6"/>
    <w:rsid w:val="002C0855"/>
    <w:rsid w:val="002C0DA2"/>
    <w:rsid w:val="002C1410"/>
    <w:rsid w:val="002C3B88"/>
    <w:rsid w:val="002C6702"/>
    <w:rsid w:val="002D0932"/>
    <w:rsid w:val="002D0947"/>
    <w:rsid w:val="002D0AB8"/>
    <w:rsid w:val="002D4D4D"/>
    <w:rsid w:val="002E34F8"/>
    <w:rsid w:val="002F186F"/>
    <w:rsid w:val="002F3211"/>
    <w:rsid w:val="002F481B"/>
    <w:rsid w:val="002F4A72"/>
    <w:rsid w:val="002F67A8"/>
    <w:rsid w:val="002F719A"/>
    <w:rsid w:val="003002FE"/>
    <w:rsid w:val="003007E6"/>
    <w:rsid w:val="003012D8"/>
    <w:rsid w:val="0030134E"/>
    <w:rsid w:val="00303664"/>
    <w:rsid w:val="003043C8"/>
    <w:rsid w:val="003062F9"/>
    <w:rsid w:val="00306697"/>
    <w:rsid w:val="00306DF5"/>
    <w:rsid w:val="00307626"/>
    <w:rsid w:val="0031416F"/>
    <w:rsid w:val="00315ECE"/>
    <w:rsid w:val="00316FD4"/>
    <w:rsid w:val="00321FA6"/>
    <w:rsid w:val="00324395"/>
    <w:rsid w:val="003276D3"/>
    <w:rsid w:val="00330B30"/>
    <w:rsid w:val="0033143C"/>
    <w:rsid w:val="003314F9"/>
    <w:rsid w:val="003365D9"/>
    <w:rsid w:val="00337A8F"/>
    <w:rsid w:val="00337BA8"/>
    <w:rsid w:val="00337FBF"/>
    <w:rsid w:val="00342F78"/>
    <w:rsid w:val="00351385"/>
    <w:rsid w:val="0035608A"/>
    <w:rsid w:val="0035635F"/>
    <w:rsid w:val="00365A37"/>
    <w:rsid w:val="00365BAC"/>
    <w:rsid w:val="00365F4D"/>
    <w:rsid w:val="0036661F"/>
    <w:rsid w:val="0036665D"/>
    <w:rsid w:val="00371D61"/>
    <w:rsid w:val="003725E0"/>
    <w:rsid w:val="00372FCD"/>
    <w:rsid w:val="00374507"/>
    <w:rsid w:val="00376DE0"/>
    <w:rsid w:val="0037B0AC"/>
    <w:rsid w:val="00380605"/>
    <w:rsid w:val="00382096"/>
    <w:rsid w:val="00382B6D"/>
    <w:rsid w:val="00382D02"/>
    <w:rsid w:val="00382FEC"/>
    <w:rsid w:val="00384223"/>
    <w:rsid w:val="00385D27"/>
    <w:rsid w:val="00391868"/>
    <w:rsid w:val="003922EA"/>
    <w:rsid w:val="0039291E"/>
    <w:rsid w:val="003A3663"/>
    <w:rsid w:val="003A3F39"/>
    <w:rsid w:val="003A4BE6"/>
    <w:rsid w:val="003A7053"/>
    <w:rsid w:val="003C1125"/>
    <w:rsid w:val="003C2833"/>
    <w:rsid w:val="003C3F39"/>
    <w:rsid w:val="003C5022"/>
    <w:rsid w:val="003D057C"/>
    <w:rsid w:val="003D293B"/>
    <w:rsid w:val="003D4017"/>
    <w:rsid w:val="003D41EF"/>
    <w:rsid w:val="003E10B6"/>
    <w:rsid w:val="003E2E16"/>
    <w:rsid w:val="003E36DD"/>
    <w:rsid w:val="003E582A"/>
    <w:rsid w:val="003E6156"/>
    <w:rsid w:val="003E729C"/>
    <w:rsid w:val="003F1736"/>
    <w:rsid w:val="003F3E02"/>
    <w:rsid w:val="00404FB1"/>
    <w:rsid w:val="004141C5"/>
    <w:rsid w:val="004156C2"/>
    <w:rsid w:val="00415D69"/>
    <w:rsid w:val="00417FAD"/>
    <w:rsid w:val="00420C5E"/>
    <w:rsid w:val="00422147"/>
    <w:rsid w:val="00424D94"/>
    <w:rsid w:val="00425508"/>
    <w:rsid w:val="004263FF"/>
    <w:rsid w:val="004334C0"/>
    <w:rsid w:val="00435AB7"/>
    <w:rsid w:val="00435F3F"/>
    <w:rsid w:val="004439FF"/>
    <w:rsid w:val="00450E52"/>
    <w:rsid w:val="00451529"/>
    <w:rsid w:val="00451924"/>
    <w:rsid w:val="00455D76"/>
    <w:rsid w:val="00457AF5"/>
    <w:rsid w:val="004603DD"/>
    <w:rsid w:val="00461A73"/>
    <w:rsid w:val="0046275C"/>
    <w:rsid w:val="00462F79"/>
    <w:rsid w:val="00465125"/>
    <w:rsid w:val="00467893"/>
    <w:rsid w:val="00471949"/>
    <w:rsid w:val="00475C1E"/>
    <w:rsid w:val="004777F8"/>
    <w:rsid w:val="00477B16"/>
    <w:rsid w:val="00481C47"/>
    <w:rsid w:val="004906E8"/>
    <w:rsid w:val="00497574"/>
    <w:rsid w:val="00497637"/>
    <w:rsid w:val="00497EAB"/>
    <w:rsid w:val="004A1824"/>
    <w:rsid w:val="004A1850"/>
    <w:rsid w:val="004A1E6E"/>
    <w:rsid w:val="004B1E6E"/>
    <w:rsid w:val="004B799F"/>
    <w:rsid w:val="004C46AF"/>
    <w:rsid w:val="004C6FA2"/>
    <w:rsid w:val="004D136D"/>
    <w:rsid w:val="004D19C6"/>
    <w:rsid w:val="004D4845"/>
    <w:rsid w:val="004D5658"/>
    <w:rsid w:val="004D7FD8"/>
    <w:rsid w:val="004E1FE6"/>
    <w:rsid w:val="004E20D2"/>
    <w:rsid w:val="004E7F33"/>
    <w:rsid w:val="004F0C0C"/>
    <w:rsid w:val="004F3466"/>
    <w:rsid w:val="004F6119"/>
    <w:rsid w:val="00504139"/>
    <w:rsid w:val="00504E41"/>
    <w:rsid w:val="005126A4"/>
    <w:rsid w:val="005158BF"/>
    <w:rsid w:val="005170CF"/>
    <w:rsid w:val="00523837"/>
    <w:rsid w:val="005253FD"/>
    <w:rsid w:val="00525AD5"/>
    <w:rsid w:val="00525FC3"/>
    <w:rsid w:val="00533D40"/>
    <w:rsid w:val="00533F7F"/>
    <w:rsid w:val="00537819"/>
    <w:rsid w:val="00541F76"/>
    <w:rsid w:val="00542505"/>
    <w:rsid w:val="00547908"/>
    <w:rsid w:val="00551A71"/>
    <w:rsid w:val="005538A9"/>
    <w:rsid w:val="00555BF3"/>
    <w:rsid w:val="0055637B"/>
    <w:rsid w:val="005623B0"/>
    <w:rsid w:val="00563AB1"/>
    <w:rsid w:val="005644D9"/>
    <w:rsid w:val="0056794C"/>
    <w:rsid w:val="005679E9"/>
    <w:rsid w:val="005723B9"/>
    <w:rsid w:val="00572AAC"/>
    <w:rsid w:val="005764D8"/>
    <w:rsid w:val="00577887"/>
    <w:rsid w:val="00577939"/>
    <w:rsid w:val="00577C64"/>
    <w:rsid w:val="00577E2B"/>
    <w:rsid w:val="00583FF6"/>
    <w:rsid w:val="005854CF"/>
    <w:rsid w:val="0058613D"/>
    <w:rsid w:val="00587D5C"/>
    <w:rsid w:val="00590C34"/>
    <w:rsid w:val="00591BC4"/>
    <w:rsid w:val="005952E8"/>
    <w:rsid w:val="00595BEB"/>
    <w:rsid w:val="00595C06"/>
    <w:rsid w:val="00595F87"/>
    <w:rsid w:val="00596B22"/>
    <w:rsid w:val="00597FD8"/>
    <w:rsid w:val="005A1168"/>
    <w:rsid w:val="005A1B34"/>
    <w:rsid w:val="005A45D4"/>
    <w:rsid w:val="005B1355"/>
    <w:rsid w:val="005B21D2"/>
    <w:rsid w:val="005C083C"/>
    <w:rsid w:val="005C42DE"/>
    <w:rsid w:val="005D03ED"/>
    <w:rsid w:val="005D1032"/>
    <w:rsid w:val="005D22DC"/>
    <w:rsid w:val="005D2347"/>
    <w:rsid w:val="005D3283"/>
    <w:rsid w:val="005D421A"/>
    <w:rsid w:val="005D6840"/>
    <w:rsid w:val="005D7D91"/>
    <w:rsid w:val="005E0C84"/>
    <w:rsid w:val="005E2ECF"/>
    <w:rsid w:val="005E3205"/>
    <w:rsid w:val="005E4D50"/>
    <w:rsid w:val="005E6132"/>
    <w:rsid w:val="005F3172"/>
    <w:rsid w:val="005F3769"/>
    <w:rsid w:val="005F4768"/>
    <w:rsid w:val="00601516"/>
    <w:rsid w:val="00602ED4"/>
    <w:rsid w:val="006044FC"/>
    <w:rsid w:val="0061007F"/>
    <w:rsid w:val="006116C9"/>
    <w:rsid w:val="006124A8"/>
    <w:rsid w:val="00617B32"/>
    <w:rsid w:val="00626B83"/>
    <w:rsid w:val="006278BB"/>
    <w:rsid w:val="00627CF2"/>
    <w:rsid w:val="00630A81"/>
    <w:rsid w:val="00632F12"/>
    <w:rsid w:val="00635121"/>
    <w:rsid w:val="006351D8"/>
    <w:rsid w:val="00635D00"/>
    <w:rsid w:val="00636643"/>
    <w:rsid w:val="00637CED"/>
    <w:rsid w:val="00637F92"/>
    <w:rsid w:val="006428DF"/>
    <w:rsid w:val="0064394B"/>
    <w:rsid w:val="00645AD3"/>
    <w:rsid w:val="006531E0"/>
    <w:rsid w:val="0066741D"/>
    <w:rsid w:val="00667950"/>
    <w:rsid w:val="006727F2"/>
    <w:rsid w:val="00674A74"/>
    <w:rsid w:val="00675939"/>
    <w:rsid w:val="00676B64"/>
    <w:rsid w:val="006831F1"/>
    <w:rsid w:val="00684DF7"/>
    <w:rsid w:val="00685C11"/>
    <w:rsid w:val="00686F33"/>
    <w:rsid w:val="0068766B"/>
    <w:rsid w:val="006914A6"/>
    <w:rsid w:val="00691A9F"/>
    <w:rsid w:val="00691AE5"/>
    <w:rsid w:val="00691D38"/>
    <w:rsid w:val="00691F54"/>
    <w:rsid w:val="0069382F"/>
    <w:rsid w:val="00695535"/>
    <w:rsid w:val="006A1F3A"/>
    <w:rsid w:val="006A2001"/>
    <w:rsid w:val="006A28C2"/>
    <w:rsid w:val="006B0898"/>
    <w:rsid w:val="006B20FC"/>
    <w:rsid w:val="006B6108"/>
    <w:rsid w:val="006B6EB3"/>
    <w:rsid w:val="006B764F"/>
    <w:rsid w:val="006C519C"/>
    <w:rsid w:val="006D1785"/>
    <w:rsid w:val="006D4720"/>
    <w:rsid w:val="006D4D1A"/>
    <w:rsid w:val="006D509E"/>
    <w:rsid w:val="006D50F3"/>
    <w:rsid w:val="006D619E"/>
    <w:rsid w:val="006E08FE"/>
    <w:rsid w:val="006E17D1"/>
    <w:rsid w:val="006E2A1E"/>
    <w:rsid w:val="006E4FD3"/>
    <w:rsid w:val="006E6B85"/>
    <w:rsid w:val="006F4402"/>
    <w:rsid w:val="006F4A1A"/>
    <w:rsid w:val="006F5655"/>
    <w:rsid w:val="007022B9"/>
    <w:rsid w:val="007044DC"/>
    <w:rsid w:val="007051B2"/>
    <w:rsid w:val="00705FCD"/>
    <w:rsid w:val="0071388E"/>
    <w:rsid w:val="0071390B"/>
    <w:rsid w:val="00714D92"/>
    <w:rsid w:val="00717E15"/>
    <w:rsid w:val="007209A0"/>
    <w:rsid w:val="00721DB4"/>
    <w:rsid w:val="0072231D"/>
    <w:rsid w:val="0072240D"/>
    <w:rsid w:val="007224B7"/>
    <w:rsid w:val="00723A16"/>
    <w:rsid w:val="007257CF"/>
    <w:rsid w:val="00725D64"/>
    <w:rsid w:val="00726A30"/>
    <w:rsid w:val="007320B1"/>
    <w:rsid w:val="00736689"/>
    <w:rsid w:val="0073726B"/>
    <w:rsid w:val="00746CBE"/>
    <w:rsid w:val="007470E9"/>
    <w:rsid w:val="00747FD4"/>
    <w:rsid w:val="007513A8"/>
    <w:rsid w:val="00753ADA"/>
    <w:rsid w:val="00754123"/>
    <w:rsid w:val="007543BB"/>
    <w:rsid w:val="00762A81"/>
    <w:rsid w:val="00762F2D"/>
    <w:rsid w:val="00766464"/>
    <w:rsid w:val="00767299"/>
    <w:rsid w:val="00767F00"/>
    <w:rsid w:val="00774FBD"/>
    <w:rsid w:val="007816FA"/>
    <w:rsid w:val="00782957"/>
    <w:rsid w:val="00782B86"/>
    <w:rsid w:val="00783F2D"/>
    <w:rsid w:val="00784C1C"/>
    <w:rsid w:val="00786943"/>
    <w:rsid w:val="00791808"/>
    <w:rsid w:val="007925DC"/>
    <w:rsid w:val="007933D2"/>
    <w:rsid w:val="00793A79"/>
    <w:rsid w:val="00793BB6"/>
    <w:rsid w:val="00795B8D"/>
    <w:rsid w:val="00796810"/>
    <w:rsid w:val="00796D74"/>
    <w:rsid w:val="007A0581"/>
    <w:rsid w:val="007A1DB0"/>
    <w:rsid w:val="007A36AB"/>
    <w:rsid w:val="007A3AA0"/>
    <w:rsid w:val="007A47E2"/>
    <w:rsid w:val="007A5C28"/>
    <w:rsid w:val="007B11A2"/>
    <w:rsid w:val="007B1733"/>
    <w:rsid w:val="007B4949"/>
    <w:rsid w:val="007B5976"/>
    <w:rsid w:val="007C17EE"/>
    <w:rsid w:val="007C224A"/>
    <w:rsid w:val="007C71B5"/>
    <w:rsid w:val="007C7A1A"/>
    <w:rsid w:val="007D2CB6"/>
    <w:rsid w:val="007D305D"/>
    <w:rsid w:val="007D441C"/>
    <w:rsid w:val="007D6DFB"/>
    <w:rsid w:val="007D71E7"/>
    <w:rsid w:val="007E1C89"/>
    <w:rsid w:val="007F0F1C"/>
    <w:rsid w:val="007F1490"/>
    <w:rsid w:val="007F5290"/>
    <w:rsid w:val="008016A1"/>
    <w:rsid w:val="00802E65"/>
    <w:rsid w:val="00802E92"/>
    <w:rsid w:val="00804120"/>
    <w:rsid w:val="00804479"/>
    <w:rsid w:val="00807CAA"/>
    <w:rsid w:val="008109AF"/>
    <w:rsid w:val="00810C08"/>
    <w:rsid w:val="00813CC8"/>
    <w:rsid w:val="00816B0F"/>
    <w:rsid w:val="00816F5E"/>
    <w:rsid w:val="00817CD6"/>
    <w:rsid w:val="008211EE"/>
    <w:rsid w:val="00821D41"/>
    <w:rsid w:val="0082214D"/>
    <w:rsid w:val="00823029"/>
    <w:rsid w:val="00823668"/>
    <w:rsid w:val="00824D85"/>
    <w:rsid w:val="00825214"/>
    <w:rsid w:val="0083034F"/>
    <w:rsid w:val="0083098F"/>
    <w:rsid w:val="00831781"/>
    <w:rsid w:val="00832652"/>
    <w:rsid w:val="008332E1"/>
    <w:rsid w:val="00835622"/>
    <w:rsid w:val="008377D0"/>
    <w:rsid w:val="008407FA"/>
    <w:rsid w:val="00844985"/>
    <w:rsid w:val="00845CFF"/>
    <w:rsid w:val="00847E06"/>
    <w:rsid w:val="00851417"/>
    <w:rsid w:val="008523B0"/>
    <w:rsid w:val="00852491"/>
    <w:rsid w:val="00852619"/>
    <w:rsid w:val="00854A5D"/>
    <w:rsid w:val="00854F04"/>
    <w:rsid w:val="008563E1"/>
    <w:rsid w:val="008564A2"/>
    <w:rsid w:val="00856984"/>
    <w:rsid w:val="0086246B"/>
    <w:rsid w:val="00864255"/>
    <w:rsid w:val="0086471E"/>
    <w:rsid w:val="008657BD"/>
    <w:rsid w:val="00866659"/>
    <w:rsid w:val="00870365"/>
    <w:rsid w:val="00870E7E"/>
    <w:rsid w:val="00872D91"/>
    <w:rsid w:val="00872FF6"/>
    <w:rsid w:val="0087541B"/>
    <w:rsid w:val="008754BC"/>
    <w:rsid w:val="00876588"/>
    <w:rsid w:val="0088103C"/>
    <w:rsid w:val="00881A68"/>
    <w:rsid w:val="00881BFD"/>
    <w:rsid w:val="00882F9E"/>
    <w:rsid w:val="00886455"/>
    <w:rsid w:val="008904FB"/>
    <w:rsid w:val="00890EA0"/>
    <w:rsid w:val="00893060"/>
    <w:rsid w:val="008973F2"/>
    <w:rsid w:val="00897A42"/>
    <w:rsid w:val="008A0517"/>
    <w:rsid w:val="008A2256"/>
    <w:rsid w:val="008A265F"/>
    <w:rsid w:val="008A4CEA"/>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6B60"/>
    <w:rsid w:val="008E793B"/>
    <w:rsid w:val="008F1AD3"/>
    <w:rsid w:val="008F2CD5"/>
    <w:rsid w:val="008F336E"/>
    <w:rsid w:val="008F3651"/>
    <w:rsid w:val="008F64E9"/>
    <w:rsid w:val="009039EF"/>
    <w:rsid w:val="009048BF"/>
    <w:rsid w:val="00910F8A"/>
    <w:rsid w:val="00910FA1"/>
    <w:rsid w:val="00913443"/>
    <w:rsid w:val="00917D07"/>
    <w:rsid w:val="00920EF0"/>
    <w:rsid w:val="00922079"/>
    <w:rsid w:val="009233FF"/>
    <w:rsid w:val="009265C2"/>
    <w:rsid w:val="00932615"/>
    <w:rsid w:val="009337C0"/>
    <w:rsid w:val="00937CF8"/>
    <w:rsid w:val="009404EE"/>
    <w:rsid w:val="00941A4D"/>
    <w:rsid w:val="0094388C"/>
    <w:rsid w:val="0094563E"/>
    <w:rsid w:val="00945783"/>
    <w:rsid w:val="009471AB"/>
    <w:rsid w:val="0094736B"/>
    <w:rsid w:val="009514DA"/>
    <w:rsid w:val="0095370E"/>
    <w:rsid w:val="00957BEE"/>
    <w:rsid w:val="00957F12"/>
    <w:rsid w:val="0096152C"/>
    <w:rsid w:val="00965B55"/>
    <w:rsid w:val="00966442"/>
    <w:rsid w:val="0096661D"/>
    <w:rsid w:val="00967E00"/>
    <w:rsid w:val="009726A9"/>
    <w:rsid w:val="00973E95"/>
    <w:rsid w:val="00976CDA"/>
    <w:rsid w:val="00977F01"/>
    <w:rsid w:val="009825E7"/>
    <w:rsid w:val="009855A5"/>
    <w:rsid w:val="00991959"/>
    <w:rsid w:val="00993A78"/>
    <w:rsid w:val="00994051"/>
    <w:rsid w:val="00995C6C"/>
    <w:rsid w:val="009A001F"/>
    <w:rsid w:val="009A1928"/>
    <w:rsid w:val="009B1006"/>
    <w:rsid w:val="009B30B3"/>
    <w:rsid w:val="009B31B7"/>
    <w:rsid w:val="009B3341"/>
    <w:rsid w:val="009B3362"/>
    <w:rsid w:val="009B3F3D"/>
    <w:rsid w:val="009B441F"/>
    <w:rsid w:val="009B5221"/>
    <w:rsid w:val="009B591C"/>
    <w:rsid w:val="009B79C2"/>
    <w:rsid w:val="009B7E67"/>
    <w:rsid w:val="009D38A6"/>
    <w:rsid w:val="009D5194"/>
    <w:rsid w:val="009D6457"/>
    <w:rsid w:val="009D7C64"/>
    <w:rsid w:val="009E26DE"/>
    <w:rsid w:val="009E307E"/>
    <w:rsid w:val="009E3185"/>
    <w:rsid w:val="009E3DE1"/>
    <w:rsid w:val="009E4835"/>
    <w:rsid w:val="009E51DE"/>
    <w:rsid w:val="009E6D7C"/>
    <w:rsid w:val="009E7712"/>
    <w:rsid w:val="009F23A7"/>
    <w:rsid w:val="009F45B3"/>
    <w:rsid w:val="009F4A63"/>
    <w:rsid w:val="009F4D39"/>
    <w:rsid w:val="009F5491"/>
    <w:rsid w:val="009F6255"/>
    <w:rsid w:val="00A00C1F"/>
    <w:rsid w:val="00A0132C"/>
    <w:rsid w:val="00A01B6C"/>
    <w:rsid w:val="00A02347"/>
    <w:rsid w:val="00A02396"/>
    <w:rsid w:val="00A03368"/>
    <w:rsid w:val="00A04806"/>
    <w:rsid w:val="00A0641F"/>
    <w:rsid w:val="00A06CF1"/>
    <w:rsid w:val="00A10A93"/>
    <w:rsid w:val="00A127F4"/>
    <w:rsid w:val="00A13B8D"/>
    <w:rsid w:val="00A172D2"/>
    <w:rsid w:val="00A17B10"/>
    <w:rsid w:val="00A212F1"/>
    <w:rsid w:val="00A23B61"/>
    <w:rsid w:val="00A24654"/>
    <w:rsid w:val="00A24F5F"/>
    <w:rsid w:val="00A251AF"/>
    <w:rsid w:val="00A25829"/>
    <w:rsid w:val="00A261B4"/>
    <w:rsid w:val="00A32347"/>
    <w:rsid w:val="00A4198C"/>
    <w:rsid w:val="00A43872"/>
    <w:rsid w:val="00A44C43"/>
    <w:rsid w:val="00A4793B"/>
    <w:rsid w:val="00A508FB"/>
    <w:rsid w:val="00A5100F"/>
    <w:rsid w:val="00A51910"/>
    <w:rsid w:val="00A57D51"/>
    <w:rsid w:val="00A60AD3"/>
    <w:rsid w:val="00A635A9"/>
    <w:rsid w:val="00A655F6"/>
    <w:rsid w:val="00A65795"/>
    <w:rsid w:val="00A735F4"/>
    <w:rsid w:val="00A73A14"/>
    <w:rsid w:val="00A740A0"/>
    <w:rsid w:val="00A74148"/>
    <w:rsid w:val="00A74910"/>
    <w:rsid w:val="00A74A6A"/>
    <w:rsid w:val="00A74C8E"/>
    <w:rsid w:val="00A8054D"/>
    <w:rsid w:val="00A83B0B"/>
    <w:rsid w:val="00A8407A"/>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280D"/>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2FD4"/>
    <w:rsid w:val="00AF6129"/>
    <w:rsid w:val="00AF67F3"/>
    <w:rsid w:val="00AF6DF1"/>
    <w:rsid w:val="00B03B28"/>
    <w:rsid w:val="00B0412C"/>
    <w:rsid w:val="00B04C75"/>
    <w:rsid w:val="00B05ED6"/>
    <w:rsid w:val="00B05F9E"/>
    <w:rsid w:val="00B064E3"/>
    <w:rsid w:val="00B0736B"/>
    <w:rsid w:val="00B15164"/>
    <w:rsid w:val="00B1712E"/>
    <w:rsid w:val="00B17487"/>
    <w:rsid w:val="00B24F24"/>
    <w:rsid w:val="00B26655"/>
    <w:rsid w:val="00B27170"/>
    <w:rsid w:val="00B342D5"/>
    <w:rsid w:val="00B361C9"/>
    <w:rsid w:val="00B37E0A"/>
    <w:rsid w:val="00B4044B"/>
    <w:rsid w:val="00B4090F"/>
    <w:rsid w:val="00B4179E"/>
    <w:rsid w:val="00B42994"/>
    <w:rsid w:val="00B43B2A"/>
    <w:rsid w:val="00B525F4"/>
    <w:rsid w:val="00B5616B"/>
    <w:rsid w:val="00B56868"/>
    <w:rsid w:val="00B571F9"/>
    <w:rsid w:val="00B629FD"/>
    <w:rsid w:val="00B62D6A"/>
    <w:rsid w:val="00B65D34"/>
    <w:rsid w:val="00B77D88"/>
    <w:rsid w:val="00B7F62F"/>
    <w:rsid w:val="00B80674"/>
    <w:rsid w:val="00B827FA"/>
    <w:rsid w:val="00B8406A"/>
    <w:rsid w:val="00B86E46"/>
    <w:rsid w:val="00B96A15"/>
    <w:rsid w:val="00BA4AFA"/>
    <w:rsid w:val="00BA54DC"/>
    <w:rsid w:val="00BA59C4"/>
    <w:rsid w:val="00BA66E0"/>
    <w:rsid w:val="00BA6787"/>
    <w:rsid w:val="00BA67FA"/>
    <w:rsid w:val="00BA6BAC"/>
    <w:rsid w:val="00BB6800"/>
    <w:rsid w:val="00BC13A5"/>
    <w:rsid w:val="00BC2B2F"/>
    <w:rsid w:val="00BC33B9"/>
    <w:rsid w:val="00BC5245"/>
    <w:rsid w:val="00BC7500"/>
    <w:rsid w:val="00BD3B4F"/>
    <w:rsid w:val="00BD4523"/>
    <w:rsid w:val="00BD6A93"/>
    <w:rsid w:val="00BD6AA3"/>
    <w:rsid w:val="00BD7BD7"/>
    <w:rsid w:val="00BE0DD7"/>
    <w:rsid w:val="00BE0EFD"/>
    <w:rsid w:val="00BE6C3C"/>
    <w:rsid w:val="00BE6DFF"/>
    <w:rsid w:val="00BF0BC4"/>
    <w:rsid w:val="00BF461F"/>
    <w:rsid w:val="00BF7E75"/>
    <w:rsid w:val="00C03499"/>
    <w:rsid w:val="00C04324"/>
    <w:rsid w:val="00C05AEA"/>
    <w:rsid w:val="00C13AFD"/>
    <w:rsid w:val="00C13E43"/>
    <w:rsid w:val="00C13EAE"/>
    <w:rsid w:val="00C22E5A"/>
    <w:rsid w:val="00C31136"/>
    <w:rsid w:val="00C31423"/>
    <w:rsid w:val="00C3382E"/>
    <w:rsid w:val="00C35C62"/>
    <w:rsid w:val="00C366C7"/>
    <w:rsid w:val="00C36CD4"/>
    <w:rsid w:val="00C4012C"/>
    <w:rsid w:val="00C41332"/>
    <w:rsid w:val="00C414E3"/>
    <w:rsid w:val="00C421C8"/>
    <w:rsid w:val="00C434F3"/>
    <w:rsid w:val="00C43959"/>
    <w:rsid w:val="00C44F57"/>
    <w:rsid w:val="00C46A5D"/>
    <w:rsid w:val="00C4784B"/>
    <w:rsid w:val="00C56916"/>
    <w:rsid w:val="00C5743E"/>
    <w:rsid w:val="00C57707"/>
    <w:rsid w:val="00C6157D"/>
    <w:rsid w:val="00C61D64"/>
    <w:rsid w:val="00C627D7"/>
    <w:rsid w:val="00C636D3"/>
    <w:rsid w:val="00C67360"/>
    <w:rsid w:val="00C70784"/>
    <w:rsid w:val="00C73DFD"/>
    <w:rsid w:val="00C751BA"/>
    <w:rsid w:val="00C751E3"/>
    <w:rsid w:val="00C804D3"/>
    <w:rsid w:val="00C8296D"/>
    <w:rsid w:val="00C82CCE"/>
    <w:rsid w:val="00C8349C"/>
    <w:rsid w:val="00C854BA"/>
    <w:rsid w:val="00C901E0"/>
    <w:rsid w:val="00C94047"/>
    <w:rsid w:val="00C94C08"/>
    <w:rsid w:val="00C95372"/>
    <w:rsid w:val="00CA459A"/>
    <w:rsid w:val="00CA5776"/>
    <w:rsid w:val="00CA740D"/>
    <w:rsid w:val="00CA768D"/>
    <w:rsid w:val="00CA7948"/>
    <w:rsid w:val="00CB14A2"/>
    <w:rsid w:val="00CB15B7"/>
    <w:rsid w:val="00CB4A32"/>
    <w:rsid w:val="00CB4D44"/>
    <w:rsid w:val="00CB5766"/>
    <w:rsid w:val="00CB6E28"/>
    <w:rsid w:val="00CB74AE"/>
    <w:rsid w:val="00CC1A77"/>
    <w:rsid w:val="00CC3BA8"/>
    <w:rsid w:val="00CC5637"/>
    <w:rsid w:val="00CD40CB"/>
    <w:rsid w:val="00CD7FE3"/>
    <w:rsid w:val="00CE0AF0"/>
    <w:rsid w:val="00CE5B4C"/>
    <w:rsid w:val="00CE6CFB"/>
    <w:rsid w:val="00CF2B92"/>
    <w:rsid w:val="00CF39F0"/>
    <w:rsid w:val="00CF3AF7"/>
    <w:rsid w:val="00CF565C"/>
    <w:rsid w:val="00CF5D4E"/>
    <w:rsid w:val="00CF6074"/>
    <w:rsid w:val="00CF7F23"/>
    <w:rsid w:val="00D03E50"/>
    <w:rsid w:val="00D05AF8"/>
    <w:rsid w:val="00D1141F"/>
    <w:rsid w:val="00D11E8B"/>
    <w:rsid w:val="00D13854"/>
    <w:rsid w:val="00D15261"/>
    <w:rsid w:val="00D17605"/>
    <w:rsid w:val="00D17C84"/>
    <w:rsid w:val="00D20492"/>
    <w:rsid w:val="00D2318A"/>
    <w:rsid w:val="00D2452B"/>
    <w:rsid w:val="00D33405"/>
    <w:rsid w:val="00D35E52"/>
    <w:rsid w:val="00D371D2"/>
    <w:rsid w:val="00D375CD"/>
    <w:rsid w:val="00D408D4"/>
    <w:rsid w:val="00D40DC9"/>
    <w:rsid w:val="00D44330"/>
    <w:rsid w:val="00D50140"/>
    <w:rsid w:val="00D5671F"/>
    <w:rsid w:val="00D567CE"/>
    <w:rsid w:val="00D601E7"/>
    <w:rsid w:val="00D61538"/>
    <w:rsid w:val="00D63D8C"/>
    <w:rsid w:val="00D65CF1"/>
    <w:rsid w:val="00D66ED2"/>
    <w:rsid w:val="00D66F5B"/>
    <w:rsid w:val="00D73855"/>
    <w:rsid w:val="00D7393F"/>
    <w:rsid w:val="00D74E90"/>
    <w:rsid w:val="00D75348"/>
    <w:rsid w:val="00D76341"/>
    <w:rsid w:val="00D80184"/>
    <w:rsid w:val="00D83AB5"/>
    <w:rsid w:val="00D8720C"/>
    <w:rsid w:val="00D97373"/>
    <w:rsid w:val="00DA1F56"/>
    <w:rsid w:val="00DA3DCB"/>
    <w:rsid w:val="00DA42E9"/>
    <w:rsid w:val="00DA772D"/>
    <w:rsid w:val="00DA7953"/>
    <w:rsid w:val="00DB2365"/>
    <w:rsid w:val="00DB2964"/>
    <w:rsid w:val="00DB3408"/>
    <w:rsid w:val="00DB4785"/>
    <w:rsid w:val="00DC0DD4"/>
    <w:rsid w:val="00DC486D"/>
    <w:rsid w:val="00DC7F60"/>
    <w:rsid w:val="00DD0975"/>
    <w:rsid w:val="00DD1B9E"/>
    <w:rsid w:val="00DD359C"/>
    <w:rsid w:val="00DD3BB7"/>
    <w:rsid w:val="00DD7440"/>
    <w:rsid w:val="00DE1B4F"/>
    <w:rsid w:val="00DE3D70"/>
    <w:rsid w:val="00DE5E1D"/>
    <w:rsid w:val="00DF0827"/>
    <w:rsid w:val="00DF2FEA"/>
    <w:rsid w:val="00DF3AC9"/>
    <w:rsid w:val="00DF4A5D"/>
    <w:rsid w:val="00DF61F7"/>
    <w:rsid w:val="00E0052F"/>
    <w:rsid w:val="00E005FC"/>
    <w:rsid w:val="00E02D51"/>
    <w:rsid w:val="00E03792"/>
    <w:rsid w:val="00E06CE0"/>
    <w:rsid w:val="00E07190"/>
    <w:rsid w:val="00E1145B"/>
    <w:rsid w:val="00E204A4"/>
    <w:rsid w:val="00E21D00"/>
    <w:rsid w:val="00E2371B"/>
    <w:rsid w:val="00E23A46"/>
    <w:rsid w:val="00E25389"/>
    <w:rsid w:val="00E30921"/>
    <w:rsid w:val="00E30A25"/>
    <w:rsid w:val="00E35C79"/>
    <w:rsid w:val="00E4054B"/>
    <w:rsid w:val="00E41EDE"/>
    <w:rsid w:val="00E42F11"/>
    <w:rsid w:val="00E43747"/>
    <w:rsid w:val="00E46081"/>
    <w:rsid w:val="00E468EE"/>
    <w:rsid w:val="00E46BBC"/>
    <w:rsid w:val="00E5189D"/>
    <w:rsid w:val="00E53ADB"/>
    <w:rsid w:val="00E5440C"/>
    <w:rsid w:val="00E54EE7"/>
    <w:rsid w:val="00E57E7D"/>
    <w:rsid w:val="00E6081C"/>
    <w:rsid w:val="00E63A9E"/>
    <w:rsid w:val="00E64C0D"/>
    <w:rsid w:val="00E71E90"/>
    <w:rsid w:val="00E72831"/>
    <w:rsid w:val="00E733D2"/>
    <w:rsid w:val="00E8370C"/>
    <w:rsid w:val="00E84FF5"/>
    <w:rsid w:val="00E869B1"/>
    <w:rsid w:val="00E93CA6"/>
    <w:rsid w:val="00E95018"/>
    <w:rsid w:val="00E97EF4"/>
    <w:rsid w:val="00EA1484"/>
    <w:rsid w:val="00EA28B4"/>
    <w:rsid w:val="00EA3175"/>
    <w:rsid w:val="00EA557C"/>
    <w:rsid w:val="00EA7842"/>
    <w:rsid w:val="00EB1FDF"/>
    <w:rsid w:val="00EC33BB"/>
    <w:rsid w:val="00EC3520"/>
    <w:rsid w:val="00EC3B4C"/>
    <w:rsid w:val="00EC73FD"/>
    <w:rsid w:val="00ED4147"/>
    <w:rsid w:val="00ED4B4F"/>
    <w:rsid w:val="00ED681F"/>
    <w:rsid w:val="00ED7779"/>
    <w:rsid w:val="00EE092C"/>
    <w:rsid w:val="00EE0C7B"/>
    <w:rsid w:val="00EE211A"/>
    <w:rsid w:val="00EE5D1F"/>
    <w:rsid w:val="00EE6B5E"/>
    <w:rsid w:val="00EE7EBD"/>
    <w:rsid w:val="00EF1449"/>
    <w:rsid w:val="00EF3652"/>
    <w:rsid w:val="00EF42C4"/>
    <w:rsid w:val="00EF5961"/>
    <w:rsid w:val="00EF7B81"/>
    <w:rsid w:val="00F00B2E"/>
    <w:rsid w:val="00F01C97"/>
    <w:rsid w:val="00F02198"/>
    <w:rsid w:val="00F045A7"/>
    <w:rsid w:val="00F04914"/>
    <w:rsid w:val="00F05B01"/>
    <w:rsid w:val="00F0770A"/>
    <w:rsid w:val="00F07E93"/>
    <w:rsid w:val="00F07F03"/>
    <w:rsid w:val="00F10862"/>
    <w:rsid w:val="00F12E65"/>
    <w:rsid w:val="00F13EFB"/>
    <w:rsid w:val="00F16509"/>
    <w:rsid w:val="00F22D37"/>
    <w:rsid w:val="00F23C95"/>
    <w:rsid w:val="00F27DCD"/>
    <w:rsid w:val="00F329CD"/>
    <w:rsid w:val="00F37BAA"/>
    <w:rsid w:val="00F40018"/>
    <w:rsid w:val="00F405F9"/>
    <w:rsid w:val="00F40E0B"/>
    <w:rsid w:val="00F411A8"/>
    <w:rsid w:val="00F4624F"/>
    <w:rsid w:val="00F541B0"/>
    <w:rsid w:val="00F542AA"/>
    <w:rsid w:val="00F60FA8"/>
    <w:rsid w:val="00F61BCE"/>
    <w:rsid w:val="00F61C07"/>
    <w:rsid w:val="00F655D0"/>
    <w:rsid w:val="00F66A87"/>
    <w:rsid w:val="00F67120"/>
    <w:rsid w:val="00F7178F"/>
    <w:rsid w:val="00F71DA7"/>
    <w:rsid w:val="00F81814"/>
    <w:rsid w:val="00F81D03"/>
    <w:rsid w:val="00F85496"/>
    <w:rsid w:val="00F86FB6"/>
    <w:rsid w:val="00F9348A"/>
    <w:rsid w:val="00F93BEE"/>
    <w:rsid w:val="00F96D59"/>
    <w:rsid w:val="00FA1C0B"/>
    <w:rsid w:val="00FA22F7"/>
    <w:rsid w:val="00FA29E4"/>
    <w:rsid w:val="00FB31F6"/>
    <w:rsid w:val="00FC2DE8"/>
    <w:rsid w:val="00FC730D"/>
    <w:rsid w:val="00FC757D"/>
    <w:rsid w:val="00FD2D20"/>
    <w:rsid w:val="00FD3AE5"/>
    <w:rsid w:val="00FD3B16"/>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245"/>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881BFD"/>
    <w:pPr>
      <w:tabs>
        <w:tab w:val="left" w:pos="1134"/>
        <w:tab w:val="right" w:leader="dot" w:pos="8488"/>
      </w:tabs>
      <w:spacing w:before="360" w:after="120" w:line="240" w:lineRule="auto"/>
      <w:ind w:left="567"/>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424D94"/>
    <w:pPr>
      <w:tabs>
        <w:tab w:val="left" w:pos="1200"/>
        <w:tab w:val="right" w:leader="dot" w:pos="7921"/>
      </w:tabs>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825E7"/>
    <w:pPr>
      <w:tabs>
        <w:tab w:val="left" w:pos="851"/>
        <w:tab w:val="left" w:pos="1440"/>
        <w:tab w:val="right" w:leader="dot" w:pos="7921"/>
      </w:tabs>
      <w:spacing w:before="0" w:after="120" w:line="240" w:lineRule="auto"/>
      <w:ind w:left="709"/>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3331738">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260019239">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6268920">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588541485">
      <w:bodyDiv w:val="1"/>
      <w:marLeft w:val="0"/>
      <w:marRight w:val="0"/>
      <w:marTop w:val="0"/>
      <w:marBottom w:val="0"/>
      <w:divBdr>
        <w:top w:val="none" w:sz="0" w:space="0" w:color="auto"/>
        <w:left w:val="none" w:sz="0" w:space="0" w:color="auto"/>
        <w:bottom w:val="none" w:sz="0" w:space="0" w:color="auto"/>
        <w:right w:val="none" w:sz="0" w:space="0" w:color="auto"/>
      </w:divBdr>
    </w:div>
    <w:div w:id="1589581696">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 w:id="201190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2.xml"/><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9.emf"/><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5.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1.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web.teaediciones.com/Ejemplos/Extracto_libro_TP-R.pdf" TargetMode="Externa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header" Target="header10.xml"/><Relationship Id="rId82" Type="http://schemas.openxmlformats.org/officeDocument/2006/relationships/image" Target="media/image55.png"/><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2.pn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2.png"/><Relationship Id="rId67" Type="http://schemas.openxmlformats.org/officeDocument/2006/relationships/image" Target="media/image40.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90</Pages>
  <Words>16322</Words>
  <Characters>89777</Characters>
  <Application>Microsoft Office Word</Application>
  <DocSecurity>0</DocSecurity>
  <Lines>748</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cp:lastModifiedBy>
  <cp:revision>79</cp:revision>
  <cp:lastPrinted>2021-08-28T17:06:00Z</cp:lastPrinted>
  <dcterms:created xsi:type="dcterms:W3CDTF">2022-06-27T12:27:00Z</dcterms:created>
  <dcterms:modified xsi:type="dcterms:W3CDTF">2022-06-27T23:09:00Z</dcterms:modified>
</cp:coreProperties>
</file>